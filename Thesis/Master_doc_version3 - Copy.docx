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9940" w14:textId="5645EE8A" w:rsidR="007C3A94" w:rsidRPr="0008415F" w:rsidRDefault="006D43E3" w:rsidP="0008415F">
      <w:pPr>
        <w:spacing w:after="0" w:line="360" w:lineRule="auto"/>
        <w:ind w:left="567" w:right="567"/>
        <w:jc w:val="center"/>
        <w:rPr>
          <w:rStyle w:val="Forside-UndertittelChar"/>
          <w:rFonts w:ascii="Times New Roman" w:hAnsi="Times New Roman" w:cs="Times New Roman"/>
          <w:lang w:val="en-US"/>
        </w:rPr>
      </w:pPr>
      <w:bookmarkStart w:id="0" w:name="_Hlk107262584"/>
      <w:bookmarkEnd w:id="0"/>
      <w:r>
        <w:rPr>
          <w:rStyle w:val="Forside-TittelChar"/>
          <w:rFonts w:ascii="Times New Roman" w:hAnsi="Times New Roman" w:cs="Times New Roman"/>
          <w:lang w:val="en-US"/>
        </w:rPr>
        <w:t>S</w:t>
      </w:r>
      <w:r w:rsidR="003274A9" w:rsidRPr="0008415F">
        <w:rPr>
          <w:rStyle w:val="Forside-TittelChar"/>
          <w:rFonts w:ascii="Times New Roman" w:hAnsi="Times New Roman" w:cs="Times New Roman"/>
          <w:lang w:val="en-US"/>
        </w:rPr>
        <w:t>urvival analysis of GRID irradiated A549 cells</w:t>
      </w:r>
      <w:r w:rsidR="00421417">
        <w:rPr>
          <w:rStyle w:val="Forside-TittelChar"/>
          <w:rFonts w:ascii="Times New Roman" w:hAnsi="Times New Roman" w:cs="Times New Roman"/>
          <w:lang w:val="en-US"/>
        </w:rPr>
        <w:t xml:space="preserve"> </w:t>
      </w:r>
      <w:r w:rsidR="00421417" w:rsidRPr="00421417">
        <w:rPr>
          <w:rStyle w:val="Forside-TittelChar"/>
          <w:rFonts w:ascii="Times New Roman" w:hAnsi="Times New Roman" w:cs="Times New Roman"/>
          <w:i/>
          <w:iCs/>
          <w:lang w:val="en-US"/>
        </w:rPr>
        <w:t>in vitro</w:t>
      </w:r>
      <w:r w:rsidR="003274A9" w:rsidRPr="0008415F">
        <w:rPr>
          <w:rStyle w:val="Forside-TittelChar"/>
          <w:rFonts w:ascii="Times New Roman" w:hAnsi="Times New Roman" w:cs="Times New Roman"/>
          <w:lang w:val="en-US"/>
        </w:rPr>
        <w:t xml:space="preserve"> </w:t>
      </w:r>
    </w:p>
    <w:p w14:paraId="636311C0" w14:textId="77777777" w:rsidR="007C3A94" w:rsidRDefault="007C3A94" w:rsidP="004D7B5D">
      <w:pPr>
        <w:spacing w:after="0" w:line="360" w:lineRule="auto"/>
        <w:ind w:left="567" w:right="567"/>
        <w:jc w:val="center"/>
        <w:rPr>
          <w:rFonts w:asciiTheme="majorHAnsi" w:hAnsiTheme="majorHAnsi" w:cstheme="majorHAnsi"/>
          <w:lang w:val="en-US"/>
        </w:rPr>
      </w:pPr>
    </w:p>
    <w:p w14:paraId="05A6E6B3" w14:textId="2E5361C8" w:rsidR="007C3A94" w:rsidRPr="00160A5D" w:rsidRDefault="007C3A94" w:rsidP="00160A5D">
      <w:pPr>
        <w:spacing w:after="0" w:line="360" w:lineRule="auto"/>
        <w:ind w:left="567" w:right="567"/>
        <w:jc w:val="center"/>
        <w:rPr>
          <w:rStyle w:val="Forside-ForfatterogoppgaveChar"/>
          <w:rFonts w:asciiTheme="majorHAnsi" w:hAnsiTheme="majorHAnsi" w:cstheme="majorHAnsi"/>
          <w:lang w:val="en-US"/>
        </w:rPr>
      </w:pPr>
      <w:r w:rsidRPr="005D5F90">
        <w:rPr>
          <w:rStyle w:val="Forside-ForfatterogoppgaveChar"/>
          <w:rFonts w:asciiTheme="majorHAnsi" w:hAnsiTheme="majorHAnsi" w:cstheme="majorHAnsi"/>
          <w:lang w:val="en-US"/>
        </w:rPr>
        <w:br/>
      </w:r>
      <w:r w:rsidR="0008415F" w:rsidRPr="005F02AB">
        <w:rPr>
          <w:rStyle w:val="Forside-ForfatterogoppgaveChar"/>
          <w:rFonts w:ascii="Times New Roman" w:hAnsi="Times New Roman" w:cs="Times New Roman"/>
          <w:lang w:val="en-US"/>
        </w:rPr>
        <w:t>Jacob Larsen Lie</w:t>
      </w:r>
    </w:p>
    <w:p w14:paraId="6EED10C1" w14:textId="77777777" w:rsidR="007C3A94" w:rsidRPr="005F02AB" w:rsidRDefault="007C3A94" w:rsidP="004D7B5D">
      <w:pPr>
        <w:spacing w:after="0" w:line="360" w:lineRule="auto"/>
        <w:ind w:left="567" w:right="567"/>
        <w:rPr>
          <w:rFonts w:cs="Times New Roman"/>
          <w:lang w:val="en-US"/>
        </w:rPr>
      </w:pPr>
    </w:p>
    <w:p w14:paraId="17A8B101" w14:textId="463A9E04" w:rsidR="007C3A94" w:rsidRPr="005F02AB" w:rsidRDefault="00D7609C" w:rsidP="004D7B5D">
      <w:pPr>
        <w:spacing w:after="0" w:line="360" w:lineRule="auto"/>
        <w:ind w:left="567" w:right="567"/>
        <w:rPr>
          <w:rFonts w:cs="Times New Roman"/>
          <w:lang w:val="en-US"/>
        </w:rPr>
      </w:pPr>
      <w:r w:rsidRPr="005F02AB">
        <w:rPr>
          <w:rFonts w:cs="Times New Roman"/>
          <w:noProof/>
          <w:lang w:eastAsia="zh-CN"/>
        </w:rPr>
        <w:drawing>
          <wp:anchor distT="0" distB="0" distL="114300" distR="114300" simplePos="0" relativeHeight="251658240" behindDoc="1" locked="0" layoutInCell="1" allowOverlap="1" wp14:anchorId="3F36E94A" wp14:editId="51CCCAAE">
            <wp:simplePos x="0" y="0"/>
            <wp:positionH relativeFrom="margin">
              <wp:align>center</wp:align>
            </wp:positionH>
            <wp:positionV relativeFrom="paragraph">
              <wp:posOffset>11024</wp:posOffset>
            </wp:positionV>
            <wp:extent cx="2190115" cy="2190115"/>
            <wp:effectExtent l="0" t="0" r="635" b="635"/>
            <wp:wrapTight wrapText="bothSides">
              <wp:wrapPolygon edited="0">
                <wp:start x="8643" y="0"/>
                <wp:lineTo x="7139" y="188"/>
                <wp:lineTo x="2818" y="2442"/>
                <wp:lineTo x="2067" y="3945"/>
                <wp:lineTo x="564" y="6012"/>
                <wp:lineTo x="0" y="8079"/>
                <wp:lineTo x="0" y="12776"/>
                <wp:lineTo x="376" y="15030"/>
                <wp:lineTo x="2442" y="18412"/>
                <wp:lineTo x="6576" y="21043"/>
                <wp:lineTo x="8455" y="21418"/>
                <wp:lineTo x="12964" y="21418"/>
                <wp:lineTo x="14843" y="21043"/>
                <wp:lineTo x="18976" y="18412"/>
                <wp:lineTo x="21043" y="15030"/>
                <wp:lineTo x="21418" y="12776"/>
                <wp:lineTo x="21418" y="8455"/>
                <wp:lineTo x="21043" y="6012"/>
                <wp:lineTo x="19352" y="3945"/>
                <wp:lineTo x="18600" y="2442"/>
                <wp:lineTo x="14279" y="188"/>
                <wp:lineTo x="12776" y="0"/>
                <wp:lineTo x="864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p>
    <w:p w14:paraId="3D9B34A0" w14:textId="77777777" w:rsidR="007C3A94" w:rsidRPr="005F02AB" w:rsidRDefault="007C3A94" w:rsidP="004D7B5D">
      <w:pPr>
        <w:spacing w:after="0" w:line="360" w:lineRule="auto"/>
        <w:ind w:left="567" w:right="567"/>
        <w:rPr>
          <w:rFonts w:cs="Times New Roman"/>
          <w:lang w:val="en-US"/>
        </w:rPr>
      </w:pPr>
    </w:p>
    <w:p w14:paraId="063EBFFC" w14:textId="079DA7CA" w:rsidR="007C3A94" w:rsidRPr="005F02AB" w:rsidRDefault="007C3A94" w:rsidP="004D7B5D">
      <w:pPr>
        <w:spacing w:after="0" w:line="360" w:lineRule="auto"/>
        <w:ind w:left="567" w:right="567"/>
        <w:rPr>
          <w:rStyle w:val="Forside-ForfatterogoppgaveChar"/>
          <w:rFonts w:ascii="Times New Roman" w:hAnsi="Times New Roman" w:cs="Times New Roman"/>
          <w:lang w:val="en-US"/>
        </w:rPr>
      </w:pPr>
      <w:r w:rsidRPr="005F02AB">
        <w:rPr>
          <w:rFonts w:cs="Times New Roman"/>
          <w:lang w:val="en-US"/>
        </w:rPr>
        <w:br/>
      </w:r>
    </w:p>
    <w:p w14:paraId="3057E291" w14:textId="77777777" w:rsidR="007C3A94" w:rsidRPr="005F02AB" w:rsidRDefault="007C3A94" w:rsidP="004D7B5D">
      <w:pPr>
        <w:spacing w:after="0" w:line="360" w:lineRule="auto"/>
        <w:ind w:left="567" w:right="567"/>
        <w:rPr>
          <w:rStyle w:val="Forside-ForfatterogoppgaveChar"/>
          <w:rFonts w:ascii="Times New Roman" w:hAnsi="Times New Roman" w:cs="Times New Roman"/>
          <w:lang w:val="en-US"/>
        </w:rPr>
      </w:pPr>
    </w:p>
    <w:p w14:paraId="369B9B1C" w14:textId="77777777" w:rsidR="007C3A94" w:rsidRPr="005F02AB" w:rsidRDefault="007C3A94" w:rsidP="004D7B5D">
      <w:pPr>
        <w:spacing w:after="0" w:line="360" w:lineRule="auto"/>
        <w:ind w:left="567" w:right="567"/>
        <w:jc w:val="center"/>
        <w:rPr>
          <w:rStyle w:val="Forside-ForfatterogoppgaveChar"/>
          <w:rFonts w:ascii="Times New Roman" w:hAnsi="Times New Roman" w:cs="Times New Roman"/>
          <w:lang w:val="en-US"/>
        </w:rPr>
      </w:pPr>
    </w:p>
    <w:p w14:paraId="0A9A5120" w14:textId="77777777" w:rsidR="007C3A94" w:rsidRPr="005F02AB" w:rsidRDefault="007C3A94" w:rsidP="004D7B5D">
      <w:pPr>
        <w:spacing w:after="0" w:line="360" w:lineRule="auto"/>
        <w:ind w:left="567" w:right="567"/>
        <w:jc w:val="center"/>
        <w:rPr>
          <w:rStyle w:val="Forside-ForfatterogoppgaveChar"/>
          <w:rFonts w:ascii="Times New Roman" w:hAnsi="Times New Roman" w:cs="Times New Roman"/>
          <w:lang w:val="en-US"/>
        </w:rPr>
      </w:pPr>
    </w:p>
    <w:p w14:paraId="6EB215E7" w14:textId="77777777" w:rsidR="007C3A94" w:rsidRPr="005F02AB" w:rsidRDefault="007C3A94" w:rsidP="00D7609C">
      <w:pPr>
        <w:spacing w:after="0" w:line="360" w:lineRule="auto"/>
        <w:ind w:right="567"/>
        <w:rPr>
          <w:rStyle w:val="Forside-ForfatterogoppgaveChar"/>
          <w:rFonts w:ascii="Times New Roman" w:hAnsi="Times New Roman" w:cs="Times New Roman"/>
          <w:lang w:val="en-US"/>
        </w:rPr>
      </w:pPr>
    </w:p>
    <w:p w14:paraId="55477741" w14:textId="77777777" w:rsidR="00160A5D" w:rsidRDefault="00160A5D" w:rsidP="004D7B5D">
      <w:pPr>
        <w:spacing w:after="0" w:line="360" w:lineRule="auto"/>
        <w:ind w:left="567" w:right="567"/>
        <w:jc w:val="center"/>
        <w:rPr>
          <w:rStyle w:val="Forside-ForfatterogoppgaveChar"/>
          <w:rFonts w:ascii="Times New Roman" w:hAnsi="Times New Roman" w:cs="Times New Roman"/>
          <w:lang w:val="en-US"/>
        </w:rPr>
      </w:pPr>
    </w:p>
    <w:p w14:paraId="14A65EC9" w14:textId="77777777" w:rsidR="007D7D2E" w:rsidRDefault="007D7D2E" w:rsidP="004D7B5D">
      <w:pPr>
        <w:spacing w:after="0" w:line="360" w:lineRule="auto"/>
        <w:ind w:left="567" w:right="567"/>
        <w:jc w:val="center"/>
        <w:rPr>
          <w:rStyle w:val="Forside-ForfatterogoppgaveChar"/>
          <w:rFonts w:ascii="Times New Roman" w:hAnsi="Times New Roman" w:cs="Times New Roman"/>
          <w:lang w:val="en-US"/>
        </w:rPr>
      </w:pPr>
    </w:p>
    <w:p w14:paraId="40FF3155" w14:textId="244F636F" w:rsidR="007C3A94" w:rsidRPr="005F02AB" w:rsidRDefault="00B1011F" w:rsidP="004D7B5D">
      <w:pPr>
        <w:spacing w:after="0" w:line="360" w:lineRule="auto"/>
        <w:ind w:left="567" w:right="567"/>
        <w:jc w:val="center"/>
        <w:rPr>
          <w:rStyle w:val="Forside-ForfatterogoppgaveChar"/>
          <w:rFonts w:ascii="Times New Roman" w:hAnsi="Times New Roman" w:cs="Times New Roman"/>
          <w:lang w:val="en-US"/>
        </w:rPr>
      </w:pPr>
      <w:r w:rsidRPr="005F02AB">
        <w:rPr>
          <w:rStyle w:val="Forside-ForfatterogoppgaveChar"/>
          <w:rFonts w:ascii="Times New Roman" w:hAnsi="Times New Roman" w:cs="Times New Roman"/>
          <w:lang w:val="en-US"/>
        </w:rPr>
        <w:t>Biological and Medical Physics</w:t>
      </w:r>
    </w:p>
    <w:p w14:paraId="405EC334" w14:textId="0A9CF5D1" w:rsidR="007C3A94" w:rsidRPr="005F02AB" w:rsidRDefault="007C3A94" w:rsidP="004D7B5D">
      <w:pPr>
        <w:spacing w:after="0" w:line="360" w:lineRule="auto"/>
        <w:ind w:left="567" w:right="567"/>
        <w:jc w:val="center"/>
        <w:rPr>
          <w:rStyle w:val="Forside-ForfatterogoppgaveChar"/>
          <w:rFonts w:ascii="Times New Roman" w:hAnsi="Times New Roman" w:cs="Times New Roman"/>
          <w:lang w:val="en-US"/>
        </w:rPr>
      </w:pPr>
      <w:r w:rsidRPr="005F02AB">
        <w:rPr>
          <w:rStyle w:val="Forside-ForfatterogoppgaveChar"/>
          <w:rFonts w:ascii="Times New Roman" w:hAnsi="Times New Roman" w:cs="Times New Roman"/>
          <w:lang w:val="en-US"/>
        </w:rPr>
        <w:t>60 credits</w:t>
      </w:r>
    </w:p>
    <w:p w14:paraId="6F80B685" w14:textId="04B3DBC5" w:rsidR="007C3A94" w:rsidRPr="005F02AB" w:rsidRDefault="00160A5D" w:rsidP="002F60C8">
      <w:pPr>
        <w:spacing w:after="0" w:line="360" w:lineRule="auto"/>
        <w:ind w:left="567" w:right="567"/>
        <w:jc w:val="center"/>
        <w:rPr>
          <w:rStyle w:val="Forside-ForfatterogoppgaveChar"/>
          <w:rFonts w:ascii="Times New Roman" w:hAnsi="Times New Roman" w:cs="Times New Roman"/>
          <w:lang w:val="en-US"/>
        </w:rPr>
      </w:pPr>
      <w:r>
        <w:rPr>
          <w:rStyle w:val="Forside-ForfatterogoppgaveChar"/>
          <w:rFonts w:ascii="Times New Roman" w:hAnsi="Times New Roman" w:cs="Times New Roman"/>
          <w:lang w:val="en-US"/>
        </w:rPr>
        <w:t>Institute of Physics</w:t>
      </w:r>
    </w:p>
    <w:p w14:paraId="45880BDA" w14:textId="58CCDD85" w:rsidR="007C3A94" w:rsidRPr="005F02AB" w:rsidRDefault="00160A5D" w:rsidP="008542D3">
      <w:pPr>
        <w:spacing w:after="0" w:line="360" w:lineRule="auto"/>
        <w:ind w:left="567" w:right="567"/>
        <w:jc w:val="center"/>
        <w:rPr>
          <w:rFonts w:cs="Times New Roman"/>
          <w:sz w:val="32"/>
          <w:szCs w:val="32"/>
          <w:lang w:val="en-US"/>
        </w:rPr>
      </w:pPr>
      <w:r>
        <w:rPr>
          <w:rStyle w:val="Forside-ForfatterogoppgaveChar"/>
          <w:rFonts w:ascii="Times New Roman" w:hAnsi="Times New Roman" w:cs="Times New Roman"/>
          <w:lang w:val="en-US"/>
        </w:rPr>
        <w:t>Faculty of Mathematics and Natural Sciences</w:t>
      </w:r>
    </w:p>
    <w:p w14:paraId="3DA4F8AF" w14:textId="77777777" w:rsidR="00160A5D" w:rsidRDefault="00160A5D" w:rsidP="008542D3">
      <w:pPr>
        <w:spacing w:after="0" w:line="360" w:lineRule="auto"/>
        <w:ind w:left="567" w:right="567"/>
        <w:jc w:val="center"/>
        <w:rPr>
          <w:rFonts w:cs="Times New Roman"/>
          <w:sz w:val="32"/>
          <w:szCs w:val="32"/>
          <w:lang w:val="en-US"/>
        </w:rPr>
      </w:pPr>
    </w:p>
    <w:p w14:paraId="7C720DB0" w14:textId="77777777" w:rsidR="00160A5D" w:rsidRDefault="00160A5D" w:rsidP="008542D3">
      <w:pPr>
        <w:spacing w:after="0" w:line="360" w:lineRule="auto"/>
        <w:ind w:left="567" w:right="567"/>
        <w:jc w:val="center"/>
        <w:rPr>
          <w:rFonts w:cs="Times New Roman"/>
          <w:sz w:val="32"/>
          <w:szCs w:val="32"/>
          <w:lang w:val="en-US"/>
        </w:rPr>
      </w:pPr>
    </w:p>
    <w:p w14:paraId="405CA7EA" w14:textId="4D8F071B" w:rsidR="008542D3" w:rsidRPr="005F02AB" w:rsidRDefault="008542D3" w:rsidP="008542D3">
      <w:pPr>
        <w:spacing w:after="0" w:line="360" w:lineRule="auto"/>
        <w:ind w:left="567" w:right="567"/>
        <w:jc w:val="center"/>
        <w:rPr>
          <w:rFonts w:cs="Times New Roman"/>
          <w:sz w:val="32"/>
          <w:szCs w:val="32"/>
          <w:lang w:val="en-US"/>
        </w:rPr>
      </w:pPr>
      <w:r w:rsidRPr="005F02AB">
        <w:rPr>
          <w:rFonts w:cs="Times New Roman"/>
          <w:sz w:val="32"/>
          <w:szCs w:val="32"/>
          <w:lang w:val="en-US"/>
        </w:rPr>
        <w:t>University of Oslo</w:t>
      </w:r>
    </w:p>
    <w:p w14:paraId="59B0D8A4" w14:textId="4D044789" w:rsidR="00D7609C" w:rsidRPr="005F02AB" w:rsidRDefault="00D7609C" w:rsidP="00D7609C">
      <w:pPr>
        <w:spacing w:after="0" w:line="360" w:lineRule="auto"/>
        <w:ind w:left="567" w:right="567"/>
        <w:jc w:val="center"/>
        <w:rPr>
          <w:rFonts w:cs="Times New Roman"/>
          <w:sz w:val="32"/>
          <w:szCs w:val="32"/>
          <w:lang w:val="en-US"/>
        </w:rPr>
      </w:pPr>
      <w:r w:rsidRPr="005F02AB">
        <w:rPr>
          <w:rFonts w:cs="Times New Roman"/>
          <w:sz w:val="32"/>
          <w:szCs w:val="32"/>
          <w:lang w:val="en-US"/>
        </w:rPr>
        <w:t>June 2022</w:t>
      </w:r>
    </w:p>
    <w:p w14:paraId="0C3AE3D7" w14:textId="77777777" w:rsidR="00E821D2" w:rsidRPr="005F02AB" w:rsidRDefault="00E821D2" w:rsidP="004D7B5D">
      <w:pPr>
        <w:spacing w:after="160" w:line="360" w:lineRule="auto"/>
        <w:rPr>
          <w:rFonts w:cs="Times New Roman"/>
          <w:lang w:val="en-US"/>
        </w:rPr>
      </w:pPr>
    </w:p>
    <w:p w14:paraId="189983BD" w14:textId="77777777" w:rsidR="00E821D2" w:rsidRDefault="00E821D2" w:rsidP="004D7B5D">
      <w:pPr>
        <w:spacing w:after="160" w:line="360" w:lineRule="auto"/>
        <w:rPr>
          <w:lang w:val="en-US"/>
        </w:rPr>
      </w:pPr>
      <w:r>
        <w:rPr>
          <w:lang w:val="en-US"/>
        </w:rPr>
        <w:br w:type="page"/>
      </w:r>
    </w:p>
    <w:p w14:paraId="46A3ED18" w14:textId="77777777" w:rsidR="00166BD6" w:rsidRDefault="00166BD6" w:rsidP="00166BD6">
      <w:pPr>
        <w:spacing w:after="160" w:line="259" w:lineRule="auto"/>
        <w:rPr>
          <w:color w:val="2F5496" w:themeColor="accent1" w:themeShade="BF"/>
          <w:sz w:val="36"/>
          <w:szCs w:val="32"/>
          <w:lang w:val="en-US"/>
        </w:rPr>
      </w:pPr>
      <w:r w:rsidRPr="00CE03E6">
        <w:rPr>
          <w:color w:val="2F5496" w:themeColor="accent1" w:themeShade="BF"/>
          <w:sz w:val="36"/>
          <w:szCs w:val="32"/>
          <w:lang w:val="en-US"/>
        </w:rPr>
        <w:lastRenderedPageBreak/>
        <w:t>Acknowledgements</w:t>
      </w:r>
    </w:p>
    <w:p w14:paraId="352DC317" w14:textId="77777777" w:rsidR="0051535A" w:rsidRPr="0051535A" w:rsidRDefault="0051535A" w:rsidP="0051535A">
      <w:pPr>
        <w:spacing w:line="360" w:lineRule="auto"/>
        <w:rPr>
          <w:rFonts w:cs="Times New Roman"/>
          <w:lang w:val="en-US"/>
        </w:rPr>
      </w:pPr>
      <w:r w:rsidRPr="0051535A">
        <w:rPr>
          <w:rFonts w:cs="Times New Roman"/>
          <w:lang w:val="en-US"/>
        </w:rPr>
        <w:t xml:space="preserve">I would like to thank all my supervisors. Thank you, PhD student </w:t>
      </w:r>
      <w:proofErr w:type="spellStart"/>
      <w:r w:rsidRPr="0051535A">
        <w:rPr>
          <w:rFonts w:cs="Times New Roman"/>
          <w:lang w:val="en-US"/>
        </w:rPr>
        <w:t>Delmon</w:t>
      </w:r>
      <w:proofErr w:type="spellEnd"/>
      <w:r w:rsidRPr="0051535A">
        <w:rPr>
          <w:rFonts w:cs="Times New Roman"/>
          <w:lang w:val="en-US"/>
        </w:rPr>
        <w:t xml:space="preserve"> </w:t>
      </w:r>
      <w:proofErr w:type="spellStart"/>
      <w:r w:rsidRPr="0051535A">
        <w:rPr>
          <w:rFonts w:cs="Times New Roman"/>
          <w:lang w:val="en-US"/>
        </w:rPr>
        <w:t>Arous</w:t>
      </w:r>
      <w:proofErr w:type="spellEnd"/>
      <w:r w:rsidRPr="0051535A">
        <w:rPr>
          <w:rFonts w:cs="Times New Roman"/>
          <w:lang w:val="en-US"/>
        </w:rPr>
        <w:t xml:space="preserve">, for generating a segmentation algorithm that enables me to study survival in 2D, and for helping me through the dosimetry experiments. Thank you Prof. </w:t>
      </w:r>
      <w:proofErr w:type="spellStart"/>
      <w:r w:rsidRPr="0051535A">
        <w:rPr>
          <w:rFonts w:cs="Times New Roman"/>
          <w:i/>
          <w:iCs/>
          <w:lang w:val="en-US"/>
        </w:rPr>
        <w:t>Eirik</w:t>
      </w:r>
      <w:proofErr w:type="spellEnd"/>
      <w:r w:rsidRPr="0051535A">
        <w:rPr>
          <w:rFonts w:cs="Times New Roman"/>
          <w:i/>
          <w:iCs/>
          <w:lang w:val="en-US"/>
        </w:rPr>
        <w:t xml:space="preserve"> </w:t>
      </w:r>
      <w:proofErr w:type="spellStart"/>
      <w:r w:rsidRPr="0051535A">
        <w:rPr>
          <w:rFonts w:cs="Times New Roman"/>
          <w:i/>
          <w:iCs/>
          <w:lang w:val="en-US"/>
        </w:rPr>
        <w:t>Malinen</w:t>
      </w:r>
      <w:proofErr w:type="spellEnd"/>
      <w:r w:rsidRPr="0051535A">
        <w:rPr>
          <w:rFonts w:cs="Times New Roman"/>
          <w:lang w:val="en-US"/>
        </w:rPr>
        <w:t xml:space="preserve"> for great academic conversations, your knowledge in field of everything related to medical physics is undisputed. Thank you to Prof. </w:t>
      </w:r>
      <w:r w:rsidRPr="0051535A">
        <w:rPr>
          <w:rFonts w:cs="Times New Roman"/>
          <w:i/>
          <w:iCs/>
          <w:lang w:val="en-US"/>
        </w:rPr>
        <w:t>Nina Edin</w:t>
      </w:r>
      <w:r w:rsidRPr="0051535A">
        <w:rPr>
          <w:rFonts w:cs="Times New Roman"/>
          <w:lang w:val="en-US"/>
        </w:rPr>
        <w:t xml:space="preserve"> for her professional input on radiobiology and especially uncertainty analysis. Thank you to former MSc. student </w:t>
      </w:r>
      <w:proofErr w:type="spellStart"/>
      <w:r w:rsidRPr="0051535A">
        <w:rPr>
          <w:rFonts w:cs="Times New Roman"/>
          <w:i/>
          <w:iCs/>
          <w:lang w:val="en-US"/>
        </w:rPr>
        <w:t>Bjørg</w:t>
      </w:r>
      <w:proofErr w:type="spellEnd"/>
      <w:r w:rsidRPr="0051535A">
        <w:rPr>
          <w:rFonts w:cs="Times New Roman"/>
          <w:i/>
          <w:iCs/>
          <w:lang w:val="en-US"/>
        </w:rPr>
        <w:t xml:space="preserve"> </w:t>
      </w:r>
      <w:proofErr w:type="spellStart"/>
      <w:r w:rsidRPr="0051535A">
        <w:rPr>
          <w:rFonts w:cs="Times New Roman"/>
          <w:i/>
          <w:iCs/>
          <w:lang w:val="en-US"/>
        </w:rPr>
        <w:t>Vårli</w:t>
      </w:r>
      <w:proofErr w:type="spellEnd"/>
      <w:r w:rsidRPr="0051535A">
        <w:rPr>
          <w:rFonts w:cs="Times New Roman"/>
          <w:i/>
          <w:iCs/>
          <w:lang w:val="en-US"/>
        </w:rPr>
        <w:t xml:space="preserve"> </w:t>
      </w:r>
      <w:proofErr w:type="spellStart"/>
      <w:r w:rsidRPr="0051535A">
        <w:rPr>
          <w:rFonts w:cs="Times New Roman"/>
          <w:i/>
          <w:iCs/>
          <w:lang w:val="en-US"/>
        </w:rPr>
        <w:t>Håland</w:t>
      </w:r>
      <w:proofErr w:type="spellEnd"/>
      <w:r w:rsidRPr="0051535A">
        <w:rPr>
          <w:rFonts w:cs="Times New Roman"/>
          <w:lang w:val="en-US"/>
        </w:rPr>
        <w:t xml:space="preserve"> for laying the groundwork for the EBT3 dosimetry and the 1D band analysis, as well as her MSc thesis being an inspiration when the writer’s block came crawling. Thank you to former </w:t>
      </w:r>
      <w:proofErr w:type="spellStart"/>
      <w:r w:rsidRPr="0051535A">
        <w:rPr>
          <w:rFonts w:cs="Times New Roman"/>
          <w:lang w:val="en-US"/>
        </w:rPr>
        <w:t>MsC</w:t>
      </w:r>
      <w:proofErr w:type="spellEnd"/>
      <w:r w:rsidRPr="0051535A">
        <w:rPr>
          <w:rFonts w:cs="Times New Roman"/>
          <w:lang w:val="en-US"/>
        </w:rPr>
        <w:t xml:space="preserve">. student </w:t>
      </w:r>
      <w:r w:rsidRPr="0051535A">
        <w:rPr>
          <w:rFonts w:cs="Times New Roman"/>
          <w:i/>
          <w:iCs/>
          <w:lang w:val="en-US"/>
        </w:rPr>
        <w:t xml:space="preserve">Magnus </w:t>
      </w:r>
      <w:proofErr w:type="spellStart"/>
      <w:r w:rsidRPr="0051535A">
        <w:rPr>
          <w:rFonts w:cs="Times New Roman"/>
          <w:i/>
          <w:iCs/>
          <w:lang w:val="en-US"/>
        </w:rPr>
        <w:t>Børsting</w:t>
      </w:r>
      <w:proofErr w:type="spellEnd"/>
      <w:r w:rsidRPr="0051535A">
        <w:rPr>
          <w:rFonts w:cs="Times New Roman"/>
          <w:i/>
          <w:iCs/>
          <w:lang w:val="en-US"/>
        </w:rPr>
        <w:t xml:space="preserve"> </w:t>
      </w:r>
      <w:r w:rsidRPr="0051535A">
        <w:rPr>
          <w:rFonts w:cs="Times New Roman"/>
          <w:lang w:val="en-US"/>
        </w:rPr>
        <w:t xml:space="preserve">for performing every cell experiment. </w:t>
      </w:r>
      <w:r w:rsidRPr="0051535A">
        <w:rPr>
          <w:rFonts w:cs="Times New Roman"/>
          <w:lang w:val="en-US"/>
        </w:rPr>
        <w:br/>
      </w:r>
      <w:r w:rsidRPr="0051535A">
        <w:rPr>
          <w:rFonts w:cs="Times New Roman"/>
          <w:lang w:val="en-US"/>
        </w:rPr>
        <w:br/>
        <w:t xml:space="preserve">Thanks to everyone in the Master student office for their help with expressing my thoughts in writing and help in finding and killing “bugs”. Thanks to my family for great support throughout this whole period and a special thanks to my significant other for always being there and for sometimes being an emotional punching bag. </w:t>
      </w:r>
    </w:p>
    <w:p w14:paraId="3382F33A" w14:textId="77777777" w:rsidR="00735D4F" w:rsidRPr="00735D4F" w:rsidRDefault="00735D4F" w:rsidP="00166BD6">
      <w:pPr>
        <w:spacing w:after="160" w:line="259" w:lineRule="auto"/>
        <w:rPr>
          <w:color w:val="2F5496" w:themeColor="accent1" w:themeShade="BF"/>
          <w:lang w:val="en-US"/>
        </w:rPr>
      </w:pPr>
    </w:p>
    <w:p w14:paraId="0FD0B3AA" w14:textId="77777777" w:rsidR="00735D4F" w:rsidRPr="00735D4F" w:rsidRDefault="00735D4F" w:rsidP="00166BD6">
      <w:pPr>
        <w:spacing w:after="160" w:line="259" w:lineRule="auto"/>
        <w:rPr>
          <w:color w:val="2F5496" w:themeColor="accent1" w:themeShade="BF"/>
          <w:lang w:val="en-US"/>
        </w:rPr>
      </w:pPr>
    </w:p>
    <w:p w14:paraId="0BA4A6E9" w14:textId="77777777" w:rsidR="00166BD6" w:rsidRDefault="00166BD6">
      <w:pPr>
        <w:spacing w:after="160" w:line="259" w:lineRule="auto"/>
        <w:rPr>
          <w:sz w:val="36"/>
          <w:szCs w:val="32"/>
          <w:lang w:val="en-US"/>
        </w:rPr>
      </w:pPr>
      <w:r>
        <w:rPr>
          <w:sz w:val="36"/>
          <w:szCs w:val="32"/>
          <w:lang w:val="en-US"/>
        </w:rPr>
        <w:br w:type="page"/>
      </w:r>
    </w:p>
    <w:p w14:paraId="044622D8" w14:textId="77777777" w:rsidR="00166BD6" w:rsidRDefault="00166BD6">
      <w:pPr>
        <w:spacing w:after="160" w:line="259" w:lineRule="auto"/>
        <w:rPr>
          <w:sz w:val="36"/>
          <w:szCs w:val="32"/>
          <w:lang w:val="en-US"/>
        </w:rPr>
      </w:pPr>
      <w:r>
        <w:rPr>
          <w:sz w:val="36"/>
          <w:szCs w:val="32"/>
          <w:lang w:val="en-US"/>
        </w:rPr>
        <w:lastRenderedPageBreak/>
        <w:br w:type="page"/>
      </w:r>
    </w:p>
    <w:p w14:paraId="3B292E87" w14:textId="4587A328" w:rsidR="00980874" w:rsidRPr="00CE03E6" w:rsidRDefault="00E821D2" w:rsidP="004D7B5D">
      <w:pPr>
        <w:spacing w:after="160" w:line="360" w:lineRule="auto"/>
        <w:rPr>
          <w:color w:val="2F5496" w:themeColor="accent1" w:themeShade="BF"/>
          <w:sz w:val="36"/>
          <w:szCs w:val="32"/>
          <w:lang w:val="en-US"/>
        </w:rPr>
      </w:pPr>
      <w:r w:rsidRPr="00CE03E6">
        <w:rPr>
          <w:color w:val="2F5496" w:themeColor="accent1" w:themeShade="BF"/>
          <w:sz w:val="36"/>
          <w:szCs w:val="32"/>
          <w:lang w:val="en-US"/>
        </w:rPr>
        <w:lastRenderedPageBreak/>
        <w:t>Abstract</w:t>
      </w:r>
      <w:r w:rsidR="00CE03E6" w:rsidRPr="00CE03E6">
        <w:rPr>
          <w:color w:val="2F5496" w:themeColor="accent1" w:themeShade="BF"/>
          <w:sz w:val="36"/>
          <w:szCs w:val="32"/>
          <w:lang w:val="en-US"/>
        </w:rPr>
        <w:t xml:space="preserve"> </w:t>
      </w:r>
    </w:p>
    <w:p w14:paraId="27D723C2" w14:textId="318D93E3" w:rsidR="00235C8D" w:rsidRPr="00EC5A96" w:rsidRDefault="00235C8D" w:rsidP="00235C8D">
      <w:pPr>
        <w:spacing w:line="360" w:lineRule="auto"/>
        <w:rPr>
          <w:rFonts w:cs="Times New Roman"/>
          <w:szCs w:val="24"/>
          <w:lang w:val="en-US"/>
        </w:rPr>
      </w:pPr>
      <w:r>
        <w:rPr>
          <w:rFonts w:cs="Times New Roman"/>
          <w:szCs w:val="24"/>
          <w:lang w:val="en-US"/>
        </w:rPr>
        <w:t xml:space="preserve">Spatially Fractionated Radiation Therapy (SFRT), also known as GRID therapy, spatially modulates the radiation field used to eradicate cancer cells. This generates a heterogeneous dose distribution in the treatment volume with high (peak) and low (valley) dose areas, deviating from conformal radiation therapy mostly used today. Departing from a conventional homogeneous tumor dose distribution can reduce toxicity as low dose areas allow healthy tissue close to the tumor to repair. In addition, it may provide high tumor control for selected cases. Traditionally, radiation dose has been used as the only explanatory variable for predicting the biological effect of ionizing radiation </w:t>
      </w:r>
      <w:r w:rsidRPr="009209D6">
        <w:rPr>
          <w:rFonts w:cs="Times New Roman"/>
          <w:i/>
          <w:szCs w:val="24"/>
          <w:lang w:val="en-US"/>
        </w:rPr>
        <w:t>in vitro</w:t>
      </w:r>
      <w:r>
        <w:rPr>
          <w:rFonts w:cs="Times New Roman"/>
          <w:szCs w:val="24"/>
          <w:lang w:val="en-US"/>
        </w:rPr>
        <w:t xml:space="preserve">.  The </w:t>
      </w:r>
      <w:proofErr w:type="gramStart"/>
      <w:r>
        <w:rPr>
          <w:rFonts w:cs="Times New Roman"/>
          <w:szCs w:val="24"/>
          <w:lang w:val="en-US"/>
        </w:rPr>
        <w:t>most commonly used</w:t>
      </w:r>
      <w:proofErr w:type="gramEnd"/>
      <w:r>
        <w:rPr>
          <w:rFonts w:cs="Times New Roman"/>
          <w:szCs w:val="24"/>
          <w:lang w:val="en-US"/>
        </w:rPr>
        <w:t xml:space="preserve"> model for such a prediction is the linear quadratic (LQ) survival model, which basically links cell kill to radiation-induced DNA damage. However, the radiation dose as a single predictor will fail to describe the effects following SFRT with highly heterogeneous dose distributions. </w:t>
      </w:r>
      <w:r>
        <w:rPr>
          <w:rFonts w:cs="Times New Roman"/>
          <w:szCs w:val="24"/>
          <w:lang w:val="en-US"/>
        </w:rPr>
        <w:br/>
        <w:t xml:space="preserve">This thesis presents a novel 2D approach to cell survival modelling using Poisson regression and introduces new explanatory variables to potentially explain the SFRT effects. Survival data were acquired from T25 cell culture flasks containing A549 lung carcinoma cells irradiated with either with OPEN (conventional) radiation field or through a striped (5 mm slits) or dotted (5 mm diameter holes) GRID pattern. Surviving colonies </w:t>
      </w:r>
      <w:r w:rsidR="00D704AF">
        <w:rPr>
          <w:rFonts w:cs="Times New Roman"/>
          <w:szCs w:val="24"/>
          <w:lang w:val="en-US"/>
        </w:rPr>
        <w:t xml:space="preserve">(SC) </w:t>
      </w:r>
      <w:r>
        <w:rPr>
          <w:rFonts w:cs="Times New Roman"/>
          <w:szCs w:val="24"/>
          <w:lang w:val="en-US"/>
        </w:rPr>
        <w:t xml:space="preserve">were identified using a machine-learning algorithm developed in house. 2D dosimetry was established </w:t>
      </w:r>
      <w:r w:rsidR="00A8191F">
        <w:rPr>
          <w:rFonts w:cs="Times New Roman"/>
          <w:szCs w:val="24"/>
          <w:lang w:val="en-US"/>
        </w:rPr>
        <w:t>to</w:t>
      </w:r>
      <w:r>
        <w:rPr>
          <w:rFonts w:cs="Times New Roman"/>
          <w:szCs w:val="24"/>
          <w:lang w:val="en-US"/>
        </w:rPr>
        <w:t xml:space="preserve"> provide dose distribution maps of same dimension as the colony maps. </w:t>
      </w:r>
      <w:proofErr w:type="spellStart"/>
      <w:r w:rsidRPr="004B748A">
        <w:rPr>
          <w:rFonts w:cs="Times New Roman"/>
          <w:szCs w:val="24"/>
          <w:lang w:val="en-US"/>
        </w:rPr>
        <w:t>Gafchromic</w:t>
      </w:r>
      <w:r w:rsidRPr="00A60189">
        <w:rPr>
          <w:rFonts w:cs="Times New Roman"/>
          <w:szCs w:val="24"/>
          <w:vertAlign w:val="superscript"/>
          <w:lang w:val="en-US"/>
        </w:rPr>
        <w:t>TM</w:t>
      </w:r>
      <w:proofErr w:type="spellEnd"/>
      <w:r>
        <w:rPr>
          <w:rFonts w:cs="Times New Roman"/>
          <w:szCs w:val="24"/>
          <w:lang w:val="en-US"/>
        </w:rPr>
        <w:t xml:space="preserve"> </w:t>
      </w:r>
      <w:r w:rsidRPr="004B748A">
        <w:rPr>
          <w:rFonts w:cs="Times New Roman"/>
          <w:szCs w:val="24"/>
          <w:lang w:val="en-US"/>
        </w:rPr>
        <w:t>EBT3</w:t>
      </w:r>
      <w:r>
        <w:rPr>
          <w:rFonts w:cs="Times New Roman"/>
          <w:szCs w:val="24"/>
          <w:lang w:val="en-US"/>
        </w:rPr>
        <w:t xml:space="preserve"> dosimetry films that darken when exposed to irradiation were used. The films’ dose response was established in a known radiation field calibrated with an ionization chamber. New films were cut to match the shape of the T25 cell flask before being irradiated with or without the GRID collimators.  </w:t>
      </w:r>
    </w:p>
    <w:p w14:paraId="03839289" w14:textId="0893992D" w:rsidR="00235C8D" w:rsidRDefault="00235C8D" w:rsidP="00235C8D">
      <w:pPr>
        <w:spacing w:line="360" w:lineRule="auto"/>
        <w:rPr>
          <w:rFonts w:cs="Times New Roman"/>
          <w:szCs w:val="24"/>
          <w:lang w:val="en-US"/>
        </w:rPr>
      </w:pPr>
      <w:r>
        <w:rPr>
          <w:rFonts w:cs="Times New Roman"/>
          <w:szCs w:val="24"/>
          <w:lang w:val="en-US"/>
        </w:rPr>
        <w:t xml:space="preserve">Dose profiles were generated along the long axis of the cell </w:t>
      </w:r>
      <w:r w:rsidR="00D25366">
        <w:rPr>
          <w:rFonts w:cs="Times New Roman"/>
          <w:szCs w:val="24"/>
          <w:lang w:val="en-US"/>
        </w:rPr>
        <w:t>flasks.</w:t>
      </w:r>
      <w:r>
        <w:rPr>
          <w:rFonts w:cs="Times New Roman"/>
          <w:szCs w:val="24"/>
          <w:lang w:val="en-US"/>
        </w:rPr>
        <w:t xml:space="preserve"> From these profiles OPEN field and GRID doses were estimated. For a nominal dose of 5 </w:t>
      </w:r>
      <w:proofErr w:type="spellStart"/>
      <w:r>
        <w:rPr>
          <w:rFonts w:cs="Times New Roman"/>
          <w:szCs w:val="24"/>
          <w:lang w:val="en-US"/>
        </w:rPr>
        <w:t>Gy</w:t>
      </w:r>
      <w:proofErr w:type="spellEnd"/>
      <w:r>
        <w:rPr>
          <w:rFonts w:cs="Times New Roman"/>
          <w:szCs w:val="24"/>
          <w:lang w:val="en-US"/>
        </w:rPr>
        <w:t xml:space="preserve">, OPEN field dose was 4.98(4.93,5.03) </w:t>
      </w:r>
      <w:proofErr w:type="spellStart"/>
      <w:r>
        <w:rPr>
          <w:rFonts w:cs="Times New Roman"/>
          <w:szCs w:val="24"/>
          <w:lang w:val="en-US"/>
        </w:rPr>
        <w:t>Gy</w:t>
      </w:r>
      <w:proofErr w:type="spellEnd"/>
      <w:r>
        <w:rPr>
          <w:rFonts w:cs="Times New Roman"/>
          <w:szCs w:val="24"/>
          <w:lang w:val="en-US"/>
        </w:rPr>
        <w:t>, while striped and dotted GRID dose in peak/valley were 4.04(3.98,4.16) / 0.86(0.80,0.87) and 3.37(3.28,3.45) / 0.44(0.41,0.45), respectively. The striped GRID pattern was also evaluated with data from Monte Carlo simulations, showing high correspondence with measurements.</w:t>
      </w:r>
    </w:p>
    <w:p w14:paraId="69994910" w14:textId="06A5DC82" w:rsidR="00235C8D" w:rsidRDefault="00235C8D" w:rsidP="00235C8D">
      <w:pPr>
        <w:spacing w:line="360" w:lineRule="auto"/>
        <w:rPr>
          <w:rFonts w:cs="Times New Roman"/>
          <w:szCs w:val="24"/>
          <w:lang w:val="en-US"/>
        </w:rPr>
      </w:pPr>
      <w:r>
        <w:rPr>
          <w:rFonts w:cs="Times New Roman"/>
          <w:szCs w:val="24"/>
          <w:lang w:val="en-US"/>
        </w:rPr>
        <w:lastRenderedPageBreak/>
        <w:t>The colony maps were divided into quadrats of equal size and the number of colonies within each quadrat was summed for further analysis with Poisson regression. The mean dose (D) in each quadrat was estimated by film dosimetry. D and D</w:t>
      </w:r>
      <w:r>
        <w:rPr>
          <w:rFonts w:cs="Times New Roman"/>
          <w:szCs w:val="24"/>
          <w:vertAlign w:val="superscript"/>
          <w:lang w:val="en-US"/>
        </w:rPr>
        <w:t>2</w:t>
      </w:r>
      <w:r>
        <w:rPr>
          <w:rFonts w:cs="Times New Roman"/>
          <w:szCs w:val="24"/>
          <w:lang w:val="en-US"/>
        </w:rPr>
        <w:t xml:space="preserve"> was first used as explanatory variables. Then we introduced peak area ratio (PAR), defined as the area fraction of cells positioned in the peak regions, and peak distance, defined as the distance between a quadrats’ center to the nearest peak, as explanatory variables. They were introduced either as the third or fourth variable in the regression pipeline.</w:t>
      </w:r>
      <w:r>
        <w:rPr>
          <w:rFonts w:cs="Times New Roman"/>
          <w:szCs w:val="24"/>
          <w:lang w:val="en-US"/>
        </w:rPr>
        <w:br/>
        <w:t>Using data for OPEN field and the two GRID configurations jointly, the Poisson regression for 2, 3 or 4 explanatory variables yielded the highest significance for 1 x 1 mm</w:t>
      </w:r>
      <w:r>
        <w:rPr>
          <w:rFonts w:cs="Times New Roman"/>
          <w:szCs w:val="24"/>
          <w:vertAlign w:val="superscript"/>
          <w:lang w:val="en-US"/>
        </w:rPr>
        <w:t>2</w:t>
      </w:r>
      <w:r>
        <w:rPr>
          <w:rFonts w:cs="Times New Roman"/>
          <w:szCs w:val="24"/>
          <w:lang w:val="en-US"/>
        </w:rPr>
        <w:t xml:space="preserve"> quadrats. Using peak distance as the third variable resulted in the lowest </w:t>
      </w:r>
      <w:r w:rsidR="00151831">
        <w:rPr>
          <w:rFonts w:cs="Times New Roman"/>
          <w:szCs w:val="24"/>
          <w:lang w:val="en-US"/>
        </w:rPr>
        <w:t>Akaike</w:t>
      </w:r>
      <w:r>
        <w:rPr>
          <w:rFonts w:cs="Times New Roman"/>
          <w:szCs w:val="24"/>
          <w:lang w:val="en-US"/>
        </w:rPr>
        <w:t xml:space="preserve"> information criterion (AIC) score. Striped GRID survival in peak areas was observed to be lower than the predicted survival from a Poisson regression model fitted with OPEN field survival data only with D and D</w:t>
      </w:r>
      <w:r>
        <w:rPr>
          <w:rFonts w:cs="Times New Roman"/>
          <w:szCs w:val="24"/>
          <w:vertAlign w:val="superscript"/>
          <w:lang w:val="en-US"/>
        </w:rPr>
        <w:t>2</w:t>
      </w:r>
      <w:r>
        <w:rPr>
          <w:rFonts w:cs="Times New Roman"/>
          <w:szCs w:val="24"/>
          <w:lang w:val="en-US"/>
        </w:rPr>
        <w:t xml:space="preserve">, while the survival in valley areas was equal to the predicted survival. This result was confirmed using a previously established 1D survival analysis. However, some potential systematic errors may impact the validity of the results, and it may be difficult to draw decisive conclusions. </w:t>
      </w:r>
      <w:r>
        <w:rPr>
          <w:rFonts w:cs="Times New Roman"/>
          <w:szCs w:val="24"/>
          <w:lang w:val="en-US"/>
        </w:rPr>
        <w:br/>
        <w:t xml:space="preserve">This thesis has established a methodology for 2D analysis of cells irradiated using SFRT, with reliable 2D dosimetry. The results indicate that inclusion of additional explanatory variables besides dose is </w:t>
      </w:r>
      <w:r w:rsidR="003768F0">
        <w:rPr>
          <w:rFonts w:cs="Times New Roman"/>
          <w:szCs w:val="24"/>
          <w:lang w:val="en-US"/>
        </w:rPr>
        <w:t>reasonable,</w:t>
      </w:r>
      <w:r>
        <w:rPr>
          <w:rFonts w:cs="Times New Roman"/>
          <w:szCs w:val="24"/>
          <w:lang w:val="en-US"/>
        </w:rPr>
        <w:t xml:space="preserve"> and that further development is required to better explain the SFRT effects.   </w:t>
      </w:r>
    </w:p>
    <w:p w14:paraId="28EFF289" w14:textId="666B2C27" w:rsidR="00B224E4" w:rsidRPr="00B224E4" w:rsidRDefault="00B224E4" w:rsidP="004D7B5D">
      <w:pPr>
        <w:spacing w:line="360" w:lineRule="auto"/>
        <w:rPr>
          <w:rFonts w:cs="Times New Roman"/>
          <w:szCs w:val="24"/>
          <w:lang w:val="en-US"/>
        </w:rPr>
      </w:pPr>
    </w:p>
    <w:p w14:paraId="4A6A2289" w14:textId="77777777" w:rsidR="00EB1B45" w:rsidRDefault="00EB1B45" w:rsidP="004D7B5D">
      <w:pPr>
        <w:spacing w:after="160" w:line="360" w:lineRule="auto"/>
        <w:rPr>
          <w:lang w:val="sv-SE"/>
        </w:rPr>
      </w:pPr>
      <w:r w:rsidRPr="00EB1B45">
        <w:rPr>
          <w:lang w:val="sv-SE"/>
        </w:rPr>
        <w:t>Lag kopi av GIThub rep</w:t>
      </w:r>
      <w:r>
        <w:rPr>
          <w:lang w:val="sv-SE"/>
        </w:rPr>
        <w:t xml:space="preserve">o </w:t>
      </w:r>
    </w:p>
    <w:p w14:paraId="0AFD1A05" w14:textId="77777777" w:rsidR="00A802E3" w:rsidRDefault="00A802E3" w:rsidP="004D7B5D">
      <w:pPr>
        <w:spacing w:after="160" w:line="360" w:lineRule="auto"/>
        <w:rPr>
          <w:lang w:val="sv-SE"/>
        </w:rPr>
      </w:pPr>
      <w:r>
        <w:rPr>
          <w:lang w:val="sv-SE"/>
        </w:rPr>
        <w:t xml:space="preserve">Github link i starten av metode. </w:t>
      </w:r>
    </w:p>
    <w:p w14:paraId="502F97A7" w14:textId="793C1BAB" w:rsidR="00E821D2" w:rsidRPr="00E94CB1" w:rsidRDefault="00E821D2" w:rsidP="004D7B5D">
      <w:pPr>
        <w:spacing w:after="160" w:line="360" w:lineRule="auto"/>
        <w:rPr>
          <w:lang w:val="sv-SE"/>
        </w:rPr>
      </w:pPr>
      <w:r w:rsidRPr="00E94CB1">
        <w:rPr>
          <w:lang w:val="sv-SE"/>
        </w:rPr>
        <w:br w:type="page"/>
      </w:r>
    </w:p>
    <w:p w14:paraId="6299188F" w14:textId="77777777" w:rsidR="00FA415E" w:rsidRPr="00E94CB1" w:rsidRDefault="00FA415E" w:rsidP="004D7B5D">
      <w:pPr>
        <w:spacing w:after="160" w:line="360" w:lineRule="auto"/>
        <w:rPr>
          <w:lang w:val="sv-SE"/>
        </w:rPr>
      </w:pPr>
    </w:p>
    <w:p w14:paraId="284B7084" w14:textId="7F0A0E60" w:rsidR="008F3EF4" w:rsidRPr="00E94CB1" w:rsidRDefault="008F3EF4" w:rsidP="004D7B5D">
      <w:pPr>
        <w:pStyle w:val="Heading1"/>
        <w:numPr>
          <w:ilvl w:val="0"/>
          <w:numId w:val="0"/>
        </w:numPr>
        <w:spacing w:line="360" w:lineRule="auto"/>
        <w:rPr>
          <w:lang w:val="sv-SE"/>
        </w:rPr>
      </w:pPr>
      <w:bookmarkStart w:id="1" w:name="_Abbreviations_and_explanations"/>
      <w:bookmarkStart w:id="2" w:name="_Ref96598527"/>
      <w:bookmarkStart w:id="3" w:name="_Ref97554467"/>
      <w:bookmarkStart w:id="4" w:name="_Toc107354660"/>
      <w:bookmarkEnd w:id="1"/>
      <w:r w:rsidRPr="00E94CB1">
        <w:rPr>
          <w:lang w:val="sv-SE"/>
        </w:rPr>
        <w:t>Abbreviations</w:t>
      </w:r>
      <w:bookmarkEnd w:id="2"/>
      <w:r w:rsidR="00CB0423" w:rsidRPr="00E94CB1">
        <w:rPr>
          <w:lang w:val="sv-SE"/>
        </w:rPr>
        <w:t xml:space="preserve"> and explanations</w:t>
      </w:r>
      <w:bookmarkEnd w:id="3"/>
      <w:bookmarkEnd w:id="4"/>
    </w:p>
    <w:p w14:paraId="54556E7C" w14:textId="77777777" w:rsidR="00D80D13" w:rsidRDefault="005A70A7" w:rsidP="00481599">
      <w:pPr>
        <w:rPr>
          <w:lang w:val="en-US"/>
        </w:rPr>
      </w:pPr>
      <w:proofErr w:type="spellStart"/>
      <w:r w:rsidRPr="00481599">
        <w:rPr>
          <w:b/>
          <w:bCs/>
          <w:lang w:val="en-US"/>
        </w:rPr>
        <w:t>AIC</w:t>
      </w:r>
      <w:r w:rsidRPr="00481599">
        <w:rPr>
          <w:b/>
          <w:bCs/>
          <w:vertAlign w:val="subscript"/>
          <w:lang w:val="en-US"/>
        </w:rPr>
        <w:t>c</w:t>
      </w:r>
      <w:proofErr w:type="spellEnd"/>
      <w:r>
        <w:rPr>
          <w:vertAlign w:val="subscript"/>
          <w:lang w:val="en-US"/>
        </w:rPr>
        <w:t xml:space="preserve"> </w:t>
      </w:r>
      <w:r>
        <w:rPr>
          <w:lang w:val="en-US"/>
        </w:rPr>
        <w:t>– Corrected Akaike Information Criteri</w:t>
      </w:r>
      <w:r w:rsidR="00840181">
        <w:rPr>
          <w:lang w:val="en-US"/>
        </w:rPr>
        <w:t>on</w:t>
      </w:r>
      <w:r w:rsidR="002E3D2B">
        <w:rPr>
          <w:lang w:val="en-US"/>
        </w:rPr>
        <w:br/>
      </w:r>
      <w:r w:rsidR="00CE1A7D" w:rsidRPr="00481599">
        <w:rPr>
          <w:b/>
          <w:bCs/>
          <w:lang w:val="en-US"/>
        </w:rPr>
        <w:t xml:space="preserve">ANOVA </w:t>
      </w:r>
      <w:r w:rsidR="00CE1A7D">
        <w:rPr>
          <w:lang w:val="en-US"/>
        </w:rPr>
        <w:t xml:space="preserve">– </w:t>
      </w:r>
      <w:proofErr w:type="spellStart"/>
      <w:r w:rsidR="00CE1A7D">
        <w:rPr>
          <w:lang w:val="en-US"/>
        </w:rPr>
        <w:t>ANalysis</w:t>
      </w:r>
      <w:proofErr w:type="spellEnd"/>
      <w:r w:rsidR="00CE1A7D">
        <w:rPr>
          <w:lang w:val="en-US"/>
        </w:rPr>
        <w:t xml:space="preserve"> of V</w:t>
      </w:r>
      <w:r w:rsidR="002E3D2B">
        <w:rPr>
          <w:lang w:val="en-US"/>
        </w:rPr>
        <w:t>a</w:t>
      </w:r>
      <w:r w:rsidR="00CE1A7D">
        <w:rPr>
          <w:lang w:val="en-US"/>
        </w:rPr>
        <w:t>riances</w:t>
      </w:r>
      <w:r w:rsidR="002E3D2B">
        <w:rPr>
          <w:lang w:val="en-US"/>
        </w:rPr>
        <w:br/>
      </w:r>
      <w:r w:rsidR="0044449E" w:rsidRPr="00481599">
        <w:rPr>
          <w:b/>
          <w:bCs/>
          <w:lang w:val="en-US"/>
        </w:rPr>
        <w:t>Apoptosis</w:t>
      </w:r>
      <w:r w:rsidR="0044449E">
        <w:rPr>
          <w:lang w:val="en-US"/>
        </w:rPr>
        <w:t xml:space="preserve"> – A </w:t>
      </w:r>
      <w:r w:rsidR="007D02B4">
        <w:rPr>
          <w:lang w:val="en-US"/>
        </w:rPr>
        <w:t>mechanism allowing</w:t>
      </w:r>
      <w:r w:rsidR="00BB6D02">
        <w:rPr>
          <w:lang w:val="en-US"/>
        </w:rPr>
        <w:t xml:space="preserve"> damaged</w:t>
      </w:r>
      <w:r w:rsidR="007D02B4">
        <w:rPr>
          <w:lang w:val="en-US"/>
        </w:rPr>
        <w:t xml:space="preserve"> cells to initiate self-destruction</w:t>
      </w:r>
      <w:r w:rsidR="00BB6D02">
        <w:rPr>
          <w:lang w:val="en-US"/>
        </w:rPr>
        <w:t xml:space="preserve"> </w:t>
      </w:r>
      <w:r w:rsidR="00BB6D02">
        <w:rPr>
          <w:lang w:val="en-US"/>
        </w:rPr>
        <w:fldChar w:fldCharType="begin"/>
      </w:r>
      <w:r w:rsidR="003F507D">
        <w:rPr>
          <w:lang w:val="en-US"/>
        </w:rPr>
        <w:instrText xml:space="preserve"> ADDIN ZOTERO_ITEM CSL_CITATION {"citationID":"uqFEEHxz","properties":{"formattedCitation":"({\\i{}Apoptosis | Cytology | Britannica}, 2013)","plainCitation":"(Apoptosis | Cytology | Britannica, 2013)","noteIndex":0},"citationItems":[{"id":239,"uris":["http://zotero.org/users/9228513/items/7D3Q9V6T"],"itemData":{"id":239,"type":"webpage","abstract":"apoptosis, also called programmed cell death, in biology, a mechanism that allows cells to self-destruct when stimulated by the appropriate trigger. Apoptosis can be triggered by mild cellular injury and by various factors internal or external to the cell; the damaged cells are then disposed of in an orderly fashion. As a morphologically distinct form of programmed cell death, apoptosis is different from the other major process of cell death known as necrosis. Apoptosis involves condensation of the nucleus and cytoplasm, followed by cellular partitioning into well-defined fragments for disposal. In multicellular organisms, cell number normally results from the rate","language":"en","title":"apoptosis | cytology | Britannica","URL":"https://www.britannica.com/science/apoptosis","accessed":{"date-parts":[["2022",3,18]]},"issued":{"date-parts":[["2013",9,27]]}}}],"schema":"https://github.com/citation-style-language/schema/raw/master/csl-citation.json"} </w:instrText>
      </w:r>
      <w:r w:rsidR="00BB6D02">
        <w:rPr>
          <w:lang w:val="en-US"/>
        </w:rPr>
        <w:fldChar w:fldCharType="separate"/>
      </w:r>
      <w:r w:rsidR="00BB6D02" w:rsidRPr="009833EC">
        <w:rPr>
          <w:rFonts w:cs="Times New Roman"/>
          <w:szCs w:val="24"/>
          <w:lang w:val="en-US"/>
        </w:rPr>
        <w:t>(</w:t>
      </w:r>
      <w:r w:rsidR="00BB6D02" w:rsidRPr="009833EC">
        <w:rPr>
          <w:rFonts w:cs="Times New Roman"/>
          <w:i/>
          <w:iCs/>
          <w:szCs w:val="24"/>
          <w:lang w:val="en-US"/>
        </w:rPr>
        <w:t>Apoptosis | Cytology | Britannica</w:t>
      </w:r>
      <w:r w:rsidR="00BB6D02" w:rsidRPr="009833EC">
        <w:rPr>
          <w:rFonts w:cs="Times New Roman"/>
          <w:szCs w:val="24"/>
          <w:lang w:val="en-US"/>
        </w:rPr>
        <w:t>, 2013)</w:t>
      </w:r>
      <w:r w:rsidR="00BB6D02">
        <w:rPr>
          <w:lang w:val="en-US"/>
        </w:rPr>
        <w:fldChar w:fldCharType="end"/>
      </w:r>
      <w:r w:rsidR="00BB6D02">
        <w:rPr>
          <w:lang w:val="en-US"/>
        </w:rPr>
        <w:t>.</w:t>
      </w:r>
      <w:r w:rsidR="002E3D2B">
        <w:rPr>
          <w:lang w:val="en-US"/>
        </w:rPr>
        <w:br/>
      </w:r>
      <w:r w:rsidR="00042FB7" w:rsidRPr="00481599">
        <w:rPr>
          <w:b/>
          <w:bCs/>
          <w:lang w:val="en-US"/>
        </w:rPr>
        <w:t>ATM</w:t>
      </w:r>
      <w:r w:rsidR="00042FB7">
        <w:rPr>
          <w:lang w:val="en-US"/>
        </w:rPr>
        <w:t xml:space="preserve"> </w:t>
      </w:r>
      <w:r w:rsidR="00825DD2">
        <w:rPr>
          <w:lang w:val="en-US"/>
        </w:rPr>
        <w:t>–</w:t>
      </w:r>
      <w:r w:rsidR="00042FB7">
        <w:rPr>
          <w:lang w:val="en-US"/>
        </w:rPr>
        <w:t xml:space="preserve"> </w:t>
      </w:r>
      <w:r w:rsidR="000B3CC1">
        <w:rPr>
          <w:lang w:val="en-US"/>
        </w:rPr>
        <w:t>A protein activated by DNA damage</w:t>
      </w:r>
      <w:r w:rsidR="00DC6898">
        <w:rPr>
          <w:lang w:val="en-US"/>
        </w:rPr>
        <w:t xml:space="preserve">. </w:t>
      </w:r>
      <w:r w:rsidR="00D2618D">
        <w:rPr>
          <w:lang w:val="en-US"/>
        </w:rPr>
        <w:t>Its</w:t>
      </w:r>
      <w:r w:rsidR="00DD602C">
        <w:rPr>
          <w:lang w:val="en-US"/>
        </w:rPr>
        <w:t xml:space="preserve"> purpose is to phosphorylate (activate) numerous proteins </w:t>
      </w:r>
      <w:r w:rsidR="00D2618D">
        <w:rPr>
          <w:lang w:val="en-US"/>
        </w:rPr>
        <w:t>related to cellular response after exposure to ionizing radiation</w:t>
      </w:r>
      <w:r w:rsidR="00396143">
        <w:rPr>
          <w:lang w:val="en-US"/>
        </w:rPr>
        <w:t xml:space="preserve"> </w:t>
      </w:r>
      <w:r w:rsidR="00396143">
        <w:rPr>
          <w:lang w:val="en-US"/>
        </w:rPr>
        <w:fldChar w:fldCharType="begin"/>
      </w:r>
      <w:r w:rsidR="003F507D">
        <w:rPr>
          <w:lang w:val="en-US"/>
        </w:rPr>
        <w:instrText xml:space="preserve"> ADDIN ZOTERO_ITEM CSL_CITATION {"citationID":"OypFOd0c","properties":{"formattedCitation":"(Samuel et al., 2002)","plainCitation":"(Samuel et al., 2002)","noteIndex":0},"citationItems":[{"id":114,"uris":["http://zotero.org/users/9228513/items/RKKQP6YK"],"itemData":{"id":114,"type":"article-journal","container-title":"Cell Cycle","DOI":"10.4161/cc.1.3.118","ISSN":"1538-4101, 1551-4005","issue":"3","journalAbbreviation":"Cell Cycle","language":"en","page":"161-167","source":"DOI.org (Crossref)","title":"Linking DNA Damage to Cell Cycle Checkpoints","volume":"1","author":[{"family":"Samuel","given":"Temesgen"},{"family":"Weber","given":"H. Oliver"},{"family":"Funk","given":"Jens Oliver"}],"issued":{"date-parts":[["2002",5]]}}}],"schema":"https://github.com/citation-style-language/schema/raw/master/csl-citation.json"} </w:instrText>
      </w:r>
      <w:r w:rsidR="00396143">
        <w:rPr>
          <w:lang w:val="en-US"/>
        </w:rPr>
        <w:fldChar w:fldCharType="separate"/>
      </w:r>
      <w:r w:rsidR="00396143" w:rsidRPr="00396143">
        <w:rPr>
          <w:rFonts w:cs="Times New Roman"/>
          <w:lang w:val="en-US"/>
        </w:rPr>
        <w:t>(Samuel et al., 2002)</w:t>
      </w:r>
      <w:r w:rsidR="00396143">
        <w:rPr>
          <w:lang w:val="en-US"/>
        </w:rPr>
        <w:fldChar w:fldCharType="end"/>
      </w:r>
      <w:r w:rsidR="00D2618D">
        <w:rPr>
          <w:lang w:val="en-US"/>
        </w:rPr>
        <w:t>.</w:t>
      </w:r>
      <w:r w:rsidR="006D4786">
        <w:rPr>
          <w:lang w:val="en-US"/>
        </w:rPr>
        <w:t xml:space="preserve"> </w:t>
      </w:r>
      <w:r w:rsidR="002E3D2B">
        <w:rPr>
          <w:lang w:val="en-US"/>
        </w:rPr>
        <w:br/>
      </w:r>
      <w:r w:rsidR="004A051D" w:rsidRPr="00481599">
        <w:rPr>
          <w:b/>
          <w:bCs/>
          <w:lang w:val="en-US"/>
        </w:rPr>
        <w:t>ATP</w:t>
      </w:r>
      <w:r w:rsidR="004A051D">
        <w:rPr>
          <w:lang w:val="en-US"/>
        </w:rPr>
        <w:t xml:space="preserve"> </w:t>
      </w:r>
      <w:r w:rsidR="006B0973">
        <w:rPr>
          <w:lang w:val="en-US"/>
        </w:rPr>
        <w:t>–</w:t>
      </w:r>
      <w:r w:rsidR="004A051D">
        <w:rPr>
          <w:lang w:val="en-US"/>
        </w:rPr>
        <w:t xml:space="preserve"> Adenosin</w:t>
      </w:r>
      <w:r w:rsidR="006B0973">
        <w:rPr>
          <w:lang w:val="en-US"/>
        </w:rPr>
        <w:t>e tri</w:t>
      </w:r>
      <w:r w:rsidR="00D027B5">
        <w:rPr>
          <w:lang w:val="en-US"/>
        </w:rPr>
        <w:t>phosphate</w:t>
      </w:r>
      <w:r w:rsidR="00F1263B">
        <w:rPr>
          <w:lang w:val="en-US"/>
        </w:rPr>
        <w:t xml:space="preserve"> a molecule</w:t>
      </w:r>
      <w:r w:rsidR="00D25979">
        <w:rPr>
          <w:lang w:val="en-US"/>
        </w:rPr>
        <w:t>, which provides cells with energy</w:t>
      </w:r>
      <w:r w:rsidR="00886B41">
        <w:rPr>
          <w:lang w:val="en-US"/>
        </w:rPr>
        <w:t xml:space="preserve"> for the cell</w:t>
      </w:r>
      <w:r w:rsidR="00D25979">
        <w:rPr>
          <w:lang w:val="en-US"/>
        </w:rPr>
        <w:t xml:space="preserve"> </w:t>
      </w:r>
      <w:r w:rsidR="000F7D28">
        <w:rPr>
          <w:lang w:val="en-US"/>
        </w:rPr>
        <w:t>and phosphate groups for protein activation</w:t>
      </w:r>
      <w:r w:rsidR="00886B41">
        <w:rPr>
          <w:lang w:val="en-US"/>
        </w:rPr>
        <w:t>. Through the</w:t>
      </w:r>
      <w:r w:rsidR="000F7D28">
        <w:rPr>
          <w:lang w:val="en-US"/>
        </w:rPr>
        <w:t xml:space="preserve"> </w:t>
      </w:r>
      <w:r w:rsidR="00D322ED">
        <w:rPr>
          <w:lang w:val="en-US"/>
        </w:rPr>
        <w:t>process of hydrolysis</w:t>
      </w:r>
      <w:r w:rsidR="00886B41">
        <w:rPr>
          <w:lang w:val="en-US"/>
        </w:rPr>
        <w:t xml:space="preserve">, ATP </w:t>
      </w:r>
      <w:r w:rsidR="00E65EC0">
        <w:rPr>
          <w:lang w:val="en-US"/>
        </w:rPr>
        <w:t xml:space="preserve">is converted to </w:t>
      </w:r>
      <w:r w:rsidR="00E65EC0" w:rsidRPr="00481599">
        <w:rPr>
          <w:lang w:val="en-US"/>
        </w:rPr>
        <w:t>ADP</w:t>
      </w:r>
      <w:r w:rsidR="00E65EC0">
        <w:rPr>
          <w:lang w:val="en-US"/>
        </w:rPr>
        <w:t xml:space="preserve"> (adenosine diphosphate)</w:t>
      </w:r>
      <w:r w:rsidR="00B61543">
        <w:rPr>
          <w:lang w:val="en-US"/>
        </w:rPr>
        <w:t xml:space="preserve"> </w:t>
      </w:r>
      <w:r w:rsidR="00B61543">
        <w:rPr>
          <w:lang w:val="en-US"/>
        </w:rPr>
        <w:fldChar w:fldCharType="begin"/>
      </w:r>
      <w:r w:rsidR="003F507D">
        <w:rPr>
          <w:lang w:val="en-US"/>
        </w:rPr>
        <w:instrText xml:space="preserve"> ADDIN ZOTERO_ITEM CSL_CITATION {"citationID":"o6ub6gDO","properties":{"formattedCitation":"({\\i{}Adenosine Triphosphate | Definition, Structure, Function, &amp; Facts | Britannica}, 2020)","plainCitation":"(Adenosine Triphosphate | Definition, Structure, Function, &amp; Facts | Britannica, 2020)","noteIndex":0},"citationItems":[{"id":168,"uris":["http://zotero.org/users/9228513/items/4R6PY393"],"itemData":{"id":168,"type":"webpage","abstract":"Adenosine triphosphate (ATP), energy-carrying molecule found in the cells of all living things. ATP captures chemical energy obtained from the breakdown of food molecules and releases it to fuel other cellular processes. Learn more about the structure and function of ATP in this article.","language":"en","title":"adenosine triphosphate | Definition, Structure, Function, &amp; Facts | Britannica","URL":"https://www.britannica.com/science/adenosine-triphosphate","accessed":{"date-parts":[["2022",3,9]]},"issued":{"date-parts":[["2020",3,12]]}}}],"schema":"https://github.com/citation-style-language/schema/raw/master/csl-citation.json"} </w:instrText>
      </w:r>
      <w:r w:rsidR="00B61543">
        <w:rPr>
          <w:lang w:val="en-US"/>
        </w:rPr>
        <w:fldChar w:fldCharType="separate"/>
      </w:r>
      <w:r w:rsidR="0040140C" w:rsidRPr="001B64A2">
        <w:rPr>
          <w:rFonts w:cs="Times New Roman"/>
          <w:szCs w:val="24"/>
          <w:lang w:val="en-US"/>
        </w:rPr>
        <w:t>(</w:t>
      </w:r>
      <w:r w:rsidR="0040140C" w:rsidRPr="001B64A2">
        <w:rPr>
          <w:rFonts w:cs="Times New Roman"/>
          <w:i/>
          <w:iCs/>
          <w:szCs w:val="24"/>
          <w:lang w:val="en-US"/>
        </w:rPr>
        <w:t>Adenosine Triphosphate | Definition, Structure, Function, &amp; Facts | Britannica</w:t>
      </w:r>
      <w:r w:rsidR="0040140C" w:rsidRPr="001B64A2">
        <w:rPr>
          <w:rFonts w:cs="Times New Roman"/>
          <w:szCs w:val="24"/>
          <w:lang w:val="en-US"/>
        </w:rPr>
        <w:t>, 2020)</w:t>
      </w:r>
      <w:r w:rsidR="00B61543">
        <w:rPr>
          <w:lang w:val="en-US"/>
        </w:rPr>
        <w:fldChar w:fldCharType="end"/>
      </w:r>
      <w:r w:rsidR="002269BA">
        <w:rPr>
          <w:lang w:val="en-US"/>
        </w:rPr>
        <w:t xml:space="preserve">. </w:t>
      </w:r>
      <w:r w:rsidR="000F7D28">
        <w:rPr>
          <w:lang w:val="en-US"/>
        </w:rPr>
        <w:t xml:space="preserve"> </w:t>
      </w:r>
    </w:p>
    <w:p w14:paraId="318D4C43" w14:textId="77777777" w:rsidR="00D80D13" w:rsidRDefault="006C697A" w:rsidP="00481599">
      <w:pPr>
        <w:rPr>
          <w:lang w:val="en-US"/>
        </w:rPr>
      </w:pPr>
      <w:r w:rsidRPr="00481599">
        <w:rPr>
          <w:b/>
          <w:bCs/>
          <w:lang w:val="en-US"/>
        </w:rPr>
        <w:t>B</w:t>
      </w:r>
      <w:r w:rsidR="000F268C" w:rsidRPr="00481599">
        <w:rPr>
          <w:b/>
          <w:bCs/>
          <w:lang w:val="en-US"/>
        </w:rPr>
        <w:t>M</w:t>
      </w:r>
      <w:r w:rsidR="000F268C">
        <w:rPr>
          <w:lang w:val="en-US"/>
        </w:rPr>
        <w:t xml:space="preserve"> – Biomolecule. There are four types of biomolecules: </w:t>
      </w:r>
      <w:r w:rsidR="00DB61B6">
        <w:rPr>
          <w:lang w:val="en-US"/>
        </w:rPr>
        <w:t xml:space="preserve">carbohydrates, lipids, nucleic acids and proteins </w:t>
      </w:r>
      <w:r w:rsidR="00DB61B6">
        <w:rPr>
          <w:lang w:val="en-US"/>
        </w:rPr>
        <w:fldChar w:fldCharType="begin"/>
      </w:r>
      <w:r w:rsidR="003F507D">
        <w:rPr>
          <w:lang w:val="en-US"/>
        </w:rPr>
        <w:instrText xml:space="preserve"> ADDIN ZOTERO_ITEM CSL_CITATION {"citationID":"QVDRUax7","properties":{"formattedCitation":"({\\i{}Biomolecule | Definition, Structure, Functions, Examples, &amp; Facts | Britannica}, 2020)","plainCitation":"(Biomolecule | Definition, Structure, Functions, Examples, &amp; Facts | Britannica, 2020)","noteIndex":0},"citationItems":[{"id":187,"uris":["http://zotero.org/users/9228513/items/77HGMWH5"],"itemData":{"id":187,"type":"webpage","abstract":"Biomolecule, any of numerous substances that are produced by cells and living organisms. Biomolecules have a wide range of sizes and structures and perform a vast array of functions. The four major types of biomolecules are carbohydrates, lipids, nucleic acids, and proteins.","language":"en","title":"biomolecule | Definition, Structure, Functions, Examples, &amp; Facts | Britannica","URL":"https://www.britannica.com/science/biomolecule","accessed":{"date-parts":[["2022",3,10]]},"issued":{"date-parts":[["2020",3,18]]}}}],"schema":"https://github.com/citation-style-language/schema/raw/master/csl-citation.json"} </w:instrText>
      </w:r>
      <w:r w:rsidR="00DB61B6">
        <w:rPr>
          <w:lang w:val="en-US"/>
        </w:rPr>
        <w:fldChar w:fldCharType="separate"/>
      </w:r>
      <w:r w:rsidR="00FA343B" w:rsidRPr="0071633C">
        <w:rPr>
          <w:rFonts w:cs="Times New Roman"/>
          <w:szCs w:val="24"/>
          <w:lang w:val="en-US"/>
        </w:rPr>
        <w:t>(</w:t>
      </w:r>
      <w:r w:rsidR="00FA343B" w:rsidRPr="0071633C">
        <w:rPr>
          <w:rFonts w:cs="Times New Roman"/>
          <w:i/>
          <w:iCs/>
          <w:szCs w:val="24"/>
          <w:lang w:val="en-US"/>
        </w:rPr>
        <w:t>Biomolecule | Definition, Structure, Functions, Examples, &amp; Facts | Britannica</w:t>
      </w:r>
      <w:r w:rsidR="00FA343B" w:rsidRPr="0071633C">
        <w:rPr>
          <w:rFonts w:cs="Times New Roman"/>
          <w:szCs w:val="24"/>
          <w:lang w:val="en-US"/>
        </w:rPr>
        <w:t>, 2020)</w:t>
      </w:r>
      <w:r w:rsidR="00DB61B6">
        <w:rPr>
          <w:lang w:val="en-US"/>
        </w:rPr>
        <w:fldChar w:fldCharType="end"/>
      </w:r>
      <w:r w:rsidR="0071633C">
        <w:rPr>
          <w:lang w:val="en-US"/>
        </w:rPr>
        <w:t xml:space="preserve">. </w:t>
      </w:r>
      <w:r w:rsidR="00CA6B65">
        <w:rPr>
          <w:lang w:val="en-US"/>
        </w:rPr>
        <w:t>These are molecules important for no</w:t>
      </w:r>
      <w:r w:rsidR="00C60DA0">
        <w:rPr>
          <w:lang w:val="en-US"/>
        </w:rPr>
        <w:t xml:space="preserve">rmal cell functioning, and damage to them can have harmful </w:t>
      </w:r>
      <w:r w:rsidR="004E3581">
        <w:rPr>
          <w:lang w:val="en-US"/>
        </w:rPr>
        <w:t>consequences.</w:t>
      </w:r>
      <w:r w:rsidR="00C60DA0">
        <w:rPr>
          <w:lang w:val="en-US"/>
        </w:rPr>
        <w:t xml:space="preserve"> </w:t>
      </w:r>
    </w:p>
    <w:p w14:paraId="083B3795" w14:textId="7CA71994" w:rsidR="006A1DB9" w:rsidRPr="00D80D13" w:rsidRDefault="003A1063" w:rsidP="00481599">
      <w:pPr>
        <w:rPr>
          <w:b/>
          <w:bCs/>
          <w:lang w:val="en-US"/>
        </w:rPr>
      </w:pPr>
      <w:r w:rsidRPr="00481599">
        <w:rPr>
          <w:b/>
          <w:bCs/>
          <w:lang w:val="en-US"/>
        </w:rPr>
        <w:t>CDK</w:t>
      </w:r>
      <w:r>
        <w:rPr>
          <w:lang w:val="en-US"/>
        </w:rPr>
        <w:t xml:space="preserve"> – Cyclin dependent kinase</w:t>
      </w:r>
      <w:r w:rsidR="002E3D2B">
        <w:rPr>
          <w:lang w:val="en-US"/>
        </w:rPr>
        <w:br/>
      </w:r>
      <w:r w:rsidR="00E40C1C" w:rsidRPr="00481599">
        <w:rPr>
          <w:b/>
          <w:bCs/>
          <w:lang w:val="en-US"/>
        </w:rPr>
        <w:t>CT</w:t>
      </w:r>
      <w:r w:rsidR="00E40C1C">
        <w:rPr>
          <w:lang w:val="en-US"/>
        </w:rPr>
        <w:t xml:space="preserve"> – Computed Tomography is an image modality</w:t>
      </w:r>
      <w:r w:rsidR="000A07E6">
        <w:rPr>
          <w:lang w:val="en-US"/>
        </w:rPr>
        <w:t xml:space="preserve"> using </w:t>
      </w:r>
      <w:r w:rsidR="0002516D">
        <w:rPr>
          <w:lang w:val="en-US"/>
        </w:rPr>
        <w:t>a</w:t>
      </w:r>
      <w:r w:rsidR="00E5513B">
        <w:rPr>
          <w:lang w:val="en-US"/>
        </w:rPr>
        <w:t>n X-ray source that</w:t>
      </w:r>
      <w:r w:rsidR="0085741F">
        <w:rPr>
          <w:lang w:val="en-US"/>
        </w:rPr>
        <w:t xml:space="preserve"> creates an X-ray beam, which rotates around the patient</w:t>
      </w:r>
      <w:r w:rsidR="00E15113">
        <w:rPr>
          <w:lang w:val="en-US"/>
        </w:rPr>
        <w:t>, which lays between the source and a detector array</w:t>
      </w:r>
      <w:r w:rsidR="0085741F">
        <w:rPr>
          <w:lang w:val="en-US"/>
        </w:rPr>
        <w:t>.</w:t>
      </w:r>
      <w:r w:rsidR="00E15113">
        <w:rPr>
          <w:lang w:val="en-US"/>
        </w:rPr>
        <w:t xml:space="preserve"> </w:t>
      </w:r>
      <w:r w:rsidR="00AA3F35">
        <w:rPr>
          <w:lang w:val="en-US"/>
        </w:rPr>
        <w:t>Attenuation</w:t>
      </w:r>
      <w:r w:rsidR="00F83E53">
        <w:rPr>
          <w:lang w:val="en-US"/>
        </w:rPr>
        <w:t xml:space="preserve"> values in different tissues</w:t>
      </w:r>
      <w:r w:rsidR="00AA3F35">
        <w:rPr>
          <w:lang w:val="en-US"/>
        </w:rPr>
        <w:t xml:space="preserve"> are found and used to create an image</w:t>
      </w:r>
      <w:r w:rsidR="00FF49EB">
        <w:rPr>
          <w:lang w:val="en-US"/>
        </w:rPr>
        <w:t xml:space="preserve"> </w:t>
      </w:r>
      <w:r w:rsidR="00F83E53">
        <w:rPr>
          <w:lang w:val="en-US"/>
        </w:rPr>
        <w:fldChar w:fldCharType="begin"/>
      </w:r>
      <w:r w:rsidR="003F507D">
        <w:rPr>
          <w:lang w:val="en-US"/>
        </w:rPr>
        <w:instrText xml:space="preserve"> ADDIN ZOTERO_ITEM CSL_CITATION {"citationID":"ZsIxcFms","properties":{"formattedCitation":"(Villarraga-G\\uc0\\u243{}mez, 2016)","plainCitation":"(Villarraga-Gómez, 2016)","noteIndex":0},"citationItems":[{"id":231,"uris":["http://zotero.org/users/9228513/items/VKGIAW53"],"itemData":{"id":231,"type":"paper-conference","abstract":"Industrial X-ray computed tomography (CT) systems have the ability to map internal and external structures simultaneously in a non-destructive way with high imaging resolution. Recently, there has been an increase of surveys in the field of dimensional metrology referring to CT as a tool for nondestructive dimensional quality control (i.e., traceable measurement and geometrical tolerance verification of industrial components). This increase in surveys runs parallel to the growth of commercial markets for industrial X-ray CT technologies and research institutes as well as metrology-governing bodies' growing interest in creating standarization. Currently, there is a lack of international standards that provide comprehensive procedures and guidelines for dealing with the verification of CT systems' dimensional metrology performance and developing task-specific measurement uncertainty budgets in compliance with the Guide to the Expression of Uncertainty in Measurement (GUM). To overcome this, some CT manufactures have opted to design their own calibration methods so that they can provide an estimate of maximum permissible error (MPE) for the measurements obtained with systems dedicated to metrology tasks. Essentially, the traceability of the instrument to the meter is provided with an expanded uncertainty upper-bounded by the MPE. In an effort to clarify some of these concepts, this paper gives a brief review of the use of X-ray CT for dimensional metrology with an update on the international attempt to create standards for metrological testing and uncertainty assessment with this technique. An example of in-house calibration is presented, which found deviations in the range-4.4 </w:instrText>
      </w:r>
      <w:r w:rsidR="003F507D">
        <w:rPr>
          <w:lang w:val="en-US"/>
        </w:rPr>
        <w:instrText xml:space="preserve">m to 3.5 </w:instrText>
      </w:r>
      <w:r w:rsidR="003F507D">
        <w:rPr>
          <w:lang w:val="en-US"/>
        </w:rPr>
        <w:instrText xml:space="preserve">m between CT measurements and calibrated references obtained at the National Institute of Standards and Technology (NIST), and this is contrasted to the MPE limits pre-established for CT measurement. A particular emphasis is made in the understanding of the terms \" trueness \" , \" precision \" , \" accuracy \" , and \" uncertainty \" , so the main metrology-related terminology is revisited with reference to international standards and other guidelines. It is concluded that while in-house calibrations might suffice, international standards are still needed, not only to reach homogeneity in the commercial market but also to avoid misinterpretations. In addition, users and manufacturers from the industry of measuring equipment need to better understand the terms \" accuracy \" and \" uncertainty \" , which are often misused and interchanged.","source":"ResearchGate","title":"X-ray Computed Tomography for Dimensional Measurements","author":[{"family":"Villarraga-Gómez","given":"Herminso"}],"issued":{"date-parts":[["2016",7,26]]}}}],"schema":"https://github.com/citation-style-language/schema/raw/master/csl-citation.json"} </w:instrText>
      </w:r>
      <w:r w:rsidR="00F83E53">
        <w:rPr>
          <w:lang w:val="en-US"/>
        </w:rPr>
        <w:fldChar w:fldCharType="separate"/>
      </w:r>
      <w:r w:rsidR="00F83E53" w:rsidRPr="0067471A">
        <w:rPr>
          <w:rFonts w:cs="Times New Roman"/>
          <w:szCs w:val="24"/>
          <w:lang w:val="en-US"/>
        </w:rPr>
        <w:t>(</w:t>
      </w:r>
      <w:proofErr w:type="spellStart"/>
      <w:r w:rsidR="00F83E53" w:rsidRPr="0067471A">
        <w:rPr>
          <w:rFonts w:cs="Times New Roman"/>
          <w:szCs w:val="24"/>
          <w:lang w:val="en-US"/>
        </w:rPr>
        <w:t>Villarraga</w:t>
      </w:r>
      <w:proofErr w:type="spellEnd"/>
      <w:r w:rsidR="00F83E53" w:rsidRPr="0067471A">
        <w:rPr>
          <w:rFonts w:cs="Times New Roman"/>
          <w:szCs w:val="24"/>
          <w:lang w:val="en-US"/>
        </w:rPr>
        <w:t>-Gómez, 2016)</w:t>
      </w:r>
      <w:r w:rsidR="00F83E53">
        <w:rPr>
          <w:lang w:val="en-US"/>
        </w:rPr>
        <w:fldChar w:fldCharType="end"/>
      </w:r>
      <w:r w:rsidR="00AA3F35">
        <w:rPr>
          <w:lang w:val="en-US"/>
        </w:rPr>
        <w:t>.</w:t>
      </w:r>
      <w:r w:rsidR="0085741F">
        <w:rPr>
          <w:lang w:val="en-US"/>
        </w:rPr>
        <w:t xml:space="preserve"> </w:t>
      </w:r>
      <w:r w:rsidR="00571EBB">
        <w:rPr>
          <w:lang w:val="en-US"/>
        </w:rPr>
        <w:t xml:space="preserve"> </w:t>
      </w:r>
      <w:r w:rsidR="002E3D2B">
        <w:rPr>
          <w:lang w:val="en-US"/>
        </w:rPr>
        <w:br/>
      </w:r>
      <w:r w:rsidR="006A1DB9" w:rsidRPr="00481599">
        <w:rPr>
          <w:b/>
          <w:bCs/>
          <w:lang w:val="en-US"/>
        </w:rPr>
        <w:t>Cytokines</w:t>
      </w:r>
      <w:r w:rsidR="006A1DB9">
        <w:rPr>
          <w:lang w:val="en-US"/>
        </w:rPr>
        <w:t xml:space="preserve"> </w:t>
      </w:r>
      <w:r w:rsidR="00A10408">
        <w:rPr>
          <w:lang w:val="en-US"/>
        </w:rPr>
        <w:t>–</w:t>
      </w:r>
      <w:r w:rsidR="006A1DB9">
        <w:rPr>
          <w:lang w:val="en-US"/>
        </w:rPr>
        <w:t xml:space="preserve"> </w:t>
      </w:r>
      <w:r w:rsidR="00BF2A49">
        <w:rPr>
          <w:lang w:val="en-US"/>
        </w:rPr>
        <w:t xml:space="preserve">A </w:t>
      </w:r>
      <w:r w:rsidR="009F4BBD">
        <w:rPr>
          <w:lang w:val="en-US"/>
        </w:rPr>
        <w:t>category for s</w:t>
      </w:r>
      <w:r w:rsidR="00A10408">
        <w:rPr>
          <w:lang w:val="en-US"/>
        </w:rPr>
        <w:t xml:space="preserve">ignaling molecules </w:t>
      </w:r>
      <w:r w:rsidR="00E2713A">
        <w:rPr>
          <w:lang w:val="en-US"/>
        </w:rPr>
        <w:t xml:space="preserve">that mediate </w:t>
      </w:r>
      <w:r w:rsidR="00E43FF4">
        <w:rPr>
          <w:lang w:val="en-US"/>
        </w:rPr>
        <w:t>immune responses by enabling cell to cell communication</w:t>
      </w:r>
      <w:r w:rsidR="002E62A4">
        <w:rPr>
          <w:lang w:val="en-US"/>
        </w:rPr>
        <w:t xml:space="preserve"> </w:t>
      </w:r>
      <w:r w:rsidR="002E62A4">
        <w:rPr>
          <w:lang w:val="en-US"/>
        </w:rPr>
        <w:fldChar w:fldCharType="begin"/>
      </w:r>
      <w:r w:rsidR="003F507D">
        <w:rPr>
          <w:lang w:val="en-US"/>
        </w:rPr>
        <w:instrText xml:space="preserve"> ADDIN ZOTERO_ITEM CSL_CITATION {"citationID":"KeXhPmDH","properties":{"formattedCitation":"(Mandal Ananya, 2019)","plainCitation":"(Mandal Ananya, 2019)","noteIndex":0},"citationItems":[{"id":115,"uris":["http://zotero.org/users/9228513/items/A6BNCY2E"],"itemData":{"id":115,"type":"webpage","title":"What are Cytokines?","URL":"https://www.news-medical.net/health/What-are-Cytokines.aspx","author":[{"literal":"Mandal Ananya"}],"accessed":{"date-parts":[["2022",2,24]]},"issued":{"date-parts":[["2019",2,26]]}}}],"schema":"https://github.com/citation-style-language/schema/raw/master/csl-citation.json"} </w:instrText>
      </w:r>
      <w:r w:rsidR="002E62A4">
        <w:rPr>
          <w:lang w:val="en-US"/>
        </w:rPr>
        <w:fldChar w:fldCharType="separate"/>
      </w:r>
      <w:r w:rsidR="002E62A4" w:rsidRPr="00630878">
        <w:rPr>
          <w:rFonts w:cs="Times New Roman"/>
          <w:lang w:val="en-US"/>
        </w:rPr>
        <w:t>(Mandal Ananya, 2019)</w:t>
      </w:r>
      <w:r w:rsidR="002E62A4">
        <w:rPr>
          <w:lang w:val="en-US"/>
        </w:rPr>
        <w:fldChar w:fldCharType="end"/>
      </w:r>
      <w:r w:rsidR="009F4BBD">
        <w:rPr>
          <w:lang w:val="en-US"/>
        </w:rPr>
        <w:t xml:space="preserve">. </w:t>
      </w:r>
      <w:r w:rsidR="00630878">
        <w:rPr>
          <w:lang w:val="en-US"/>
        </w:rPr>
        <w:t xml:space="preserve">The cytokines relevant to this thesis </w:t>
      </w:r>
      <w:r w:rsidR="00C460FE">
        <w:rPr>
          <w:lang w:val="en-US"/>
        </w:rPr>
        <w:t>are</w:t>
      </w:r>
      <w:r w:rsidR="00525232">
        <w:rPr>
          <w:lang w:val="en-US"/>
        </w:rPr>
        <w:t xml:space="preserve"> different variants of </w:t>
      </w:r>
      <w:r w:rsidR="00C460FE">
        <w:rPr>
          <w:lang w:val="en-US"/>
        </w:rPr>
        <w:t>IL (</w:t>
      </w:r>
      <w:r w:rsidR="00F91273">
        <w:rPr>
          <w:lang w:val="en-US"/>
        </w:rPr>
        <w:t>interleukin</w:t>
      </w:r>
      <w:r w:rsidR="00C460FE">
        <w:rPr>
          <w:lang w:val="en-US"/>
        </w:rPr>
        <w:t>)</w:t>
      </w:r>
      <w:r w:rsidR="00ED4569">
        <w:rPr>
          <w:lang w:val="en-US"/>
        </w:rPr>
        <w:t xml:space="preserve"> cytokine</w:t>
      </w:r>
      <w:r w:rsidR="00F91273">
        <w:rPr>
          <w:lang w:val="en-US"/>
        </w:rPr>
        <w:t xml:space="preserve">, </w:t>
      </w:r>
      <w:r w:rsidR="00AC5968">
        <w:rPr>
          <w:lang w:val="en-US"/>
        </w:rPr>
        <w:t>TNF-</w:t>
      </w:r>
      <m:oMath>
        <m:r>
          <w:rPr>
            <w:rFonts w:ascii="Cambria Math" w:hAnsi="Cambria Math"/>
            <w:lang w:val="en-US"/>
          </w:rPr>
          <m:t>α</m:t>
        </m:r>
      </m:oMath>
      <w:r w:rsidR="00AC5968">
        <w:rPr>
          <w:rFonts w:eastAsiaTheme="minorEastAsia"/>
          <w:lang w:val="en-US"/>
        </w:rPr>
        <w:t xml:space="preserve"> and TGF</w:t>
      </w:r>
      <w:r w:rsidR="00C4448E">
        <w:rPr>
          <w:rFonts w:eastAsiaTheme="minorEastAsia"/>
          <w:lang w:val="en-US"/>
        </w:rPr>
        <w:t>-</w:t>
      </w:r>
      <m:oMath>
        <m:r>
          <w:rPr>
            <w:rFonts w:ascii="Cambria Math" w:eastAsiaTheme="minorEastAsia" w:hAnsi="Cambria Math"/>
            <w:lang w:val="en-US"/>
          </w:rPr>
          <m:t>β</m:t>
        </m:r>
      </m:oMath>
      <w:r w:rsidR="00ED4569">
        <w:rPr>
          <w:rFonts w:eastAsiaTheme="minorEastAsia"/>
          <w:lang w:val="en-US"/>
        </w:rPr>
        <w:t xml:space="preserve">. They </w:t>
      </w:r>
      <w:r w:rsidR="00C4448E">
        <w:rPr>
          <w:rFonts w:eastAsiaTheme="minorEastAsia"/>
          <w:lang w:val="en-US"/>
        </w:rPr>
        <w:t xml:space="preserve">are </w:t>
      </w:r>
      <w:r w:rsidR="00ED4569">
        <w:rPr>
          <w:rFonts w:eastAsiaTheme="minorEastAsia"/>
          <w:lang w:val="en-US"/>
        </w:rPr>
        <w:t xml:space="preserve">all </w:t>
      </w:r>
      <w:r w:rsidR="00C4448E">
        <w:rPr>
          <w:rFonts w:eastAsiaTheme="minorEastAsia"/>
          <w:lang w:val="en-US"/>
        </w:rPr>
        <w:t>important in regulating cell division</w:t>
      </w:r>
      <w:r w:rsidR="00E60362">
        <w:rPr>
          <w:rFonts w:eastAsiaTheme="minorEastAsia"/>
          <w:lang w:val="en-US"/>
        </w:rPr>
        <w:t xml:space="preserve"> </w:t>
      </w:r>
      <w:r w:rsidR="00E60362">
        <w:rPr>
          <w:rFonts w:eastAsiaTheme="minorEastAsia"/>
          <w:lang w:val="en-US"/>
        </w:rPr>
        <w:fldChar w:fldCharType="begin"/>
      </w:r>
      <w:r w:rsidR="003F507D">
        <w:rPr>
          <w:rFonts w:eastAsiaTheme="minorEastAsia"/>
          <w:lang w:val="en-US"/>
        </w:rPr>
        <w:instrText xml:space="preserve"> ADDIN ZOTERO_ITEM CSL_CITATION {"citationID":"FQZaNKSZ","properties":{"formattedCitation":"(Najafi et al., 2014)","plainCitation":"(Najafi et al., 2014)","noteIndex":0},"citationItems":[{"id":116,"uris":["http://zotero.org/users/9228513/items/U3PTTM9W"],"itemData":{"id":116,"type":"article-journal","abstract":"The radiation-induced bystander effect is the phenomenon which non-irradiated cells exhibit effects along with their different levels as a result of signals received from nearby irradiated cells. Responses of non-irradiated cells may include changes in process of translation, gene expression, cell proliferation, apoptosis and cells death. These changes are confirmed by results of some In-Vivo studies. Most well-known important factors affecting radiation-induced bystander effect include free radicals, immune system factors, expression changes of some genes involved in inflammation pathway and epigenetic factors.","container-title":"Journal of Biomedical Physics &amp; Engineering","ISSN":"2251-7200","issue":"4","journalAbbreviation":"J Biomed Phys Eng","note":"PMID: 25599062\nPMCID: PMC4289523","page":"163-172","source":"PubMed Central","title":"The Mechanisms of Radiation-Induced Bystander Effect","volume":"4","author":[{"family":"Najafi","given":"M"},{"family":"Fardid","given":"R"},{"family":"Hadadi","given":"Gh"},{"family":"Fardid","given":"M"}],"issued":{"date-parts":[["2014",12,15]]}}}],"schema":"https://github.com/citation-style-language/schema/raw/master/csl-citation.json"} </w:instrText>
      </w:r>
      <w:r w:rsidR="00E60362">
        <w:rPr>
          <w:rFonts w:eastAsiaTheme="minorEastAsia"/>
          <w:lang w:val="en-US"/>
        </w:rPr>
        <w:fldChar w:fldCharType="separate"/>
      </w:r>
      <w:r w:rsidR="00E60362" w:rsidRPr="00E60362">
        <w:rPr>
          <w:rFonts w:cs="Times New Roman"/>
          <w:lang w:val="en-US"/>
        </w:rPr>
        <w:t>(Najafi et al., 2014)</w:t>
      </w:r>
      <w:r w:rsidR="00E60362">
        <w:rPr>
          <w:rFonts w:eastAsiaTheme="minorEastAsia"/>
          <w:lang w:val="en-US"/>
        </w:rPr>
        <w:fldChar w:fldCharType="end"/>
      </w:r>
      <w:r w:rsidR="00E60362">
        <w:rPr>
          <w:rFonts w:eastAsiaTheme="minorEastAsia"/>
          <w:lang w:val="en-US"/>
        </w:rPr>
        <w:t>.</w:t>
      </w:r>
    </w:p>
    <w:p w14:paraId="372552DA" w14:textId="2C61D3A3" w:rsidR="00C70CBE" w:rsidRDefault="00F5384A" w:rsidP="00481599">
      <w:pPr>
        <w:rPr>
          <w:lang w:val="en-US"/>
        </w:rPr>
      </w:pPr>
      <w:r w:rsidRPr="00481599">
        <w:rPr>
          <w:b/>
          <w:bCs/>
          <w:lang w:val="en-US"/>
        </w:rPr>
        <w:t>DNA</w:t>
      </w:r>
      <w:r>
        <w:rPr>
          <w:lang w:val="en-US"/>
        </w:rPr>
        <w:t xml:space="preserve"> </w:t>
      </w:r>
      <w:r w:rsidR="00CB0423">
        <w:rPr>
          <w:lang w:val="en-US"/>
        </w:rPr>
        <w:t>–</w:t>
      </w:r>
      <w:r>
        <w:rPr>
          <w:lang w:val="en-US"/>
        </w:rPr>
        <w:t xml:space="preserve"> Deo</w:t>
      </w:r>
      <w:r w:rsidR="00CB0423">
        <w:rPr>
          <w:lang w:val="en-US"/>
        </w:rPr>
        <w:t>xyribose nucleic acid</w:t>
      </w:r>
      <w:r w:rsidR="00613D18">
        <w:rPr>
          <w:lang w:val="en-US"/>
        </w:rPr>
        <w:t xml:space="preserve"> </w:t>
      </w:r>
      <w:r w:rsidR="002E3D2B">
        <w:rPr>
          <w:lang w:val="en-US"/>
        </w:rPr>
        <w:br/>
      </w:r>
      <w:r w:rsidR="00E4275E" w:rsidRPr="00481599">
        <w:rPr>
          <w:b/>
          <w:bCs/>
          <w:lang w:val="en-US"/>
        </w:rPr>
        <w:t>DNA transcription</w:t>
      </w:r>
      <w:r w:rsidR="00E4275E">
        <w:rPr>
          <w:lang w:val="en-US"/>
        </w:rPr>
        <w:t xml:space="preserve"> </w:t>
      </w:r>
      <w:r w:rsidR="00B2249E">
        <w:rPr>
          <w:lang w:val="en-US"/>
        </w:rPr>
        <w:t>–</w:t>
      </w:r>
      <w:r w:rsidR="00E4275E">
        <w:rPr>
          <w:lang w:val="en-US"/>
        </w:rPr>
        <w:t xml:space="preserve"> </w:t>
      </w:r>
      <w:r w:rsidR="00B2249E">
        <w:rPr>
          <w:lang w:val="en-US"/>
        </w:rPr>
        <w:t xml:space="preserve">A process </w:t>
      </w:r>
      <w:r w:rsidR="00804895">
        <w:rPr>
          <w:lang w:val="en-US"/>
        </w:rPr>
        <w:t xml:space="preserve">of creating a </w:t>
      </w:r>
      <w:r w:rsidR="00802B78">
        <w:rPr>
          <w:lang w:val="en-US"/>
        </w:rPr>
        <w:t>messenger ribonucleic acid (mRNA)</w:t>
      </w:r>
      <w:r w:rsidR="00BF26EE">
        <w:rPr>
          <w:lang w:val="en-US"/>
        </w:rPr>
        <w:t>, which is used t</w:t>
      </w:r>
      <w:r w:rsidR="00802B78">
        <w:rPr>
          <w:lang w:val="en-US"/>
        </w:rPr>
        <w:t>o</w:t>
      </w:r>
      <w:r w:rsidR="00E5182C">
        <w:rPr>
          <w:lang w:val="en-US"/>
        </w:rPr>
        <w:t xml:space="preserve"> create</w:t>
      </w:r>
      <w:r w:rsidR="00802B78">
        <w:rPr>
          <w:lang w:val="en-US"/>
        </w:rPr>
        <w:t xml:space="preserve"> </w:t>
      </w:r>
      <w:r w:rsidR="00E5182C">
        <w:rPr>
          <w:lang w:val="en-US"/>
        </w:rPr>
        <w:t>specific proteins</w:t>
      </w:r>
      <w:r w:rsidR="00BF26EE">
        <w:rPr>
          <w:lang w:val="en-US"/>
        </w:rPr>
        <w:t xml:space="preserve">. </w:t>
      </w:r>
      <w:r w:rsidR="00415966">
        <w:rPr>
          <w:lang w:val="en-US"/>
        </w:rPr>
        <w:t xml:space="preserve">A </w:t>
      </w:r>
      <w:r w:rsidR="001575C7">
        <w:rPr>
          <w:lang w:val="en-US"/>
        </w:rPr>
        <w:t>transcription factor</w:t>
      </w:r>
      <w:r w:rsidR="00415966">
        <w:rPr>
          <w:lang w:val="en-US"/>
        </w:rPr>
        <w:t xml:space="preserve"> </w:t>
      </w:r>
      <w:r w:rsidR="00187A2D">
        <w:rPr>
          <w:lang w:val="en-US"/>
        </w:rPr>
        <w:t>binds to the DNA</w:t>
      </w:r>
      <w:r w:rsidR="008B3608">
        <w:rPr>
          <w:lang w:val="en-US"/>
        </w:rPr>
        <w:t xml:space="preserve">, telling the enzyme </w:t>
      </w:r>
      <w:r w:rsidR="00061884">
        <w:rPr>
          <w:lang w:val="en-US"/>
        </w:rPr>
        <w:t>R</w:t>
      </w:r>
      <w:r w:rsidR="008B3608">
        <w:rPr>
          <w:lang w:val="en-US"/>
        </w:rPr>
        <w:t>NA</w:t>
      </w:r>
      <w:r w:rsidR="00474C74">
        <w:rPr>
          <w:lang w:val="en-US"/>
        </w:rPr>
        <w:t>-</w:t>
      </w:r>
      <w:r w:rsidR="008B3608">
        <w:rPr>
          <w:lang w:val="en-US"/>
        </w:rPr>
        <w:t xml:space="preserve">polymerase to </w:t>
      </w:r>
      <w:r w:rsidR="00A21D0C">
        <w:rPr>
          <w:lang w:val="en-US"/>
        </w:rPr>
        <w:t xml:space="preserve">read a gene sequence of interest. </w:t>
      </w:r>
      <w:r w:rsidR="00CA5F63">
        <w:rPr>
          <w:lang w:val="en-US"/>
        </w:rPr>
        <w:t>As each base</w:t>
      </w:r>
      <w:r w:rsidR="009A0A10">
        <w:rPr>
          <w:lang w:val="en-US"/>
        </w:rPr>
        <w:t xml:space="preserve"> (Adenine, Cytosine, Thymine and Guanine)</w:t>
      </w:r>
      <w:r w:rsidR="00B1138E">
        <w:rPr>
          <w:lang w:val="en-US"/>
        </w:rPr>
        <w:t xml:space="preserve"> in the </w:t>
      </w:r>
      <w:r w:rsidR="00C53FA8">
        <w:rPr>
          <w:lang w:val="en-US"/>
        </w:rPr>
        <w:t>sequence</w:t>
      </w:r>
      <w:r w:rsidR="00CA5F63">
        <w:rPr>
          <w:lang w:val="en-US"/>
        </w:rPr>
        <w:t xml:space="preserve"> is read, a complementary nucleotide is</w:t>
      </w:r>
      <w:r w:rsidR="00B85A46">
        <w:rPr>
          <w:lang w:val="en-US"/>
        </w:rPr>
        <w:t xml:space="preserve"> attached to form the mRNA</w:t>
      </w:r>
      <w:r w:rsidR="00C53FA8">
        <w:rPr>
          <w:lang w:val="en-US"/>
        </w:rPr>
        <w:t xml:space="preserve"> strand</w:t>
      </w:r>
      <w:r w:rsidR="00037F6C">
        <w:rPr>
          <w:lang w:val="en-US"/>
        </w:rPr>
        <w:t xml:space="preserve"> </w:t>
      </w:r>
      <w:r w:rsidR="00037F6C">
        <w:rPr>
          <w:lang w:val="en-US"/>
        </w:rPr>
        <w:fldChar w:fldCharType="begin"/>
      </w:r>
      <w:r w:rsidR="003F507D">
        <w:rPr>
          <w:lang w:val="en-US"/>
        </w:rPr>
        <w:instrText xml:space="preserve"> ADDIN ZOTERO_ITEM CSL_CITATION {"citationID":"mkdtRTOR","properties":{"formattedCitation":"({\\i{}Transcription | Definition, Steps, &amp; Biology | Britannica}, 2019)","plainCitation":"(Transcription | Definition, Steps, &amp; Biology | Britannica, 2019)","noteIndex":0},"citationItems":[{"id":157,"uris":["http://zotero.org/users/9228513/items/34IMA4E9"],"itemData":{"id":157,"type":"webpage","abstract":"Transcription, the synthesis of RNA from DNA. Genetic information flows from DNA into protein, the substance that gives an organism its form. This flow of information occurs through the sequential processes of transcription (DNA to RNA) and translation (RNA to protein).","language":"en","title":"transcription | Definition, Steps, &amp; Biology | Britannica","URL":"https://www.britannica.com/science/transcription-genetics","accessed":{"date-parts":[["2022",3,7]]},"issued":{"date-parts":[["2019",9,26]]}}}],"schema":"https://github.com/citation-style-language/schema/raw/master/csl-citation.json"} </w:instrText>
      </w:r>
      <w:r w:rsidR="00037F6C">
        <w:rPr>
          <w:lang w:val="en-US"/>
        </w:rPr>
        <w:fldChar w:fldCharType="separate"/>
      </w:r>
      <w:r w:rsidR="00037F6C" w:rsidRPr="00E4602C">
        <w:rPr>
          <w:rFonts w:cs="Times New Roman"/>
          <w:szCs w:val="24"/>
          <w:lang w:val="en-US"/>
        </w:rPr>
        <w:t>(</w:t>
      </w:r>
      <w:r w:rsidR="00037F6C" w:rsidRPr="00E4602C">
        <w:rPr>
          <w:rFonts w:cs="Times New Roman"/>
          <w:i/>
          <w:iCs/>
          <w:szCs w:val="24"/>
          <w:lang w:val="en-US"/>
        </w:rPr>
        <w:t>Transcription | Definition, Steps, &amp; Biology | Britannica</w:t>
      </w:r>
      <w:r w:rsidR="00037F6C" w:rsidRPr="00E4602C">
        <w:rPr>
          <w:rFonts w:cs="Times New Roman"/>
          <w:szCs w:val="24"/>
          <w:lang w:val="en-US"/>
        </w:rPr>
        <w:t>, 2019)</w:t>
      </w:r>
      <w:r w:rsidR="00037F6C">
        <w:rPr>
          <w:lang w:val="en-US"/>
        </w:rPr>
        <w:fldChar w:fldCharType="end"/>
      </w:r>
      <w:r w:rsidR="00B85A46">
        <w:rPr>
          <w:lang w:val="en-US"/>
        </w:rPr>
        <w:t xml:space="preserve">. </w:t>
      </w:r>
      <w:r w:rsidR="00C0611F">
        <w:rPr>
          <w:lang w:val="en-US"/>
        </w:rPr>
        <w:t>In the DNA Adenine binds to Thymine, but during transcription</w:t>
      </w:r>
      <w:r w:rsidR="009B47F9">
        <w:rPr>
          <w:lang w:val="en-US"/>
        </w:rPr>
        <w:t xml:space="preserve">, Thymine is replaced with Uracil </w:t>
      </w:r>
      <w:r w:rsidR="009B47F9">
        <w:rPr>
          <w:lang w:val="en-US"/>
        </w:rPr>
        <w:fldChar w:fldCharType="begin"/>
      </w:r>
      <w:r w:rsidR="003F507D">
        <w:rPr>
          <w:lang w:val="en-US"/>
        </w:rPr>
        <w:instrText xml:space="preserve"> ADDIN ZOTERO_ITEM CSL_CITATION {"citationID":"aWYL4ylp","properties":{"formattedCitation":"(Mason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B47F9">
        <w:rPr>
          <w:lang w:val="en-US"/>
        </w:rPr>
        <w:fldChar w:fldCharType="separate"/>
      </w:r>
      <w:r w:rsidR="009B47F9" w:rsidRPr="007F4245">
        <w:rPr>
          <w:rFonts w:cs="Times New Roman"/>
          <w:lang w:val="en-US"/>
        </w:rPr>
        <w:t>(Mason et al., 2020</w:t>
      </w:r>
      <w:r w:rsidR="00BC5472">
        <w:rPr>
          <w:rFonts w:cs="Times New Roman"/>
          <w:lang w:val="en-US"/>
        </w:rPr>
        <w:t>, p.48</w:t>
      </w:r>
      <w:r w:rsidR="009B47F9" w:rsidRPr="007F4245">
        <w:rPr>
          <w:rFonts w:cs="Times New Roman"/>
          <w:lang w:val="en-US"/>
        </w:rPr>
        <w:t>)</w:t>
      </w:r>
      <w:r w:rsidR="009B47F9">
        <w:rPr>
          <w:lang w:val="en-US"/>
        </w:rPr>
        <w:fldChar w:fldCharType="end"/>
      </w:r>
      <w:r w:rsidR="007F4245">
        <w:rPr>
          <w:lang w:val="en-US"/>
        </w:rPr>
        <w:t>.</w:t>
      </w:r>
    </w:p>
    <w:p w14:paraId="48333A93" w14:textId="22A4E2FB" w:rsidR="00473ED5" w:rsidRDefault="00473ED5" w:rsidP="00481599">
      <w:pPr>
        <w:rPr>
          <w:lang w:val="en-US"/>
        </w:rPr>
      </w:pPr>
      <w:r w:rsidRPr="00481599">
        <w:rPr>
          <w:b/>
          <w:bCs/>
          <w:lang w:val="en-US"/>
        </w:rPr>
        <w:t>EBT</w:t>
      </w:r>
      <w:r>
        <w:rPr>
          <w:lang w:val="en-US"/>
        </w:rPr>
        <w:t xml:space="preserve"> – External Beam Therapy</w:t>
      </w:r>
    </w:p>
    <w:p w14:paraId="35CE3E9A" w14:textId="54AA67B7" w:rsidR="00CD5A53" w:rsidRDefault="00CD5A53" w:rsidP="00481599">
      <w:pPr>
        <w:rPr>
          <w:lang w:val="en-US"/>
        </w:rPr>
      </w:pPr>
      <w:r w:rsidRPr="00481599">
        <w:rPr>
          <w:b/>
          <w:bCs/>
          <w:lang w:val="en-US"/>
        </w:rPr>
        <w:lastRenderedPageBreak/>
        <w:t>GD</w:t>
      </w:r>
      <w:r>
        <w:rPr>
          <w:lang w:val="en-US"/>
        </w:rPr>
        <w:t xml:space="preserve"> – Gradient Descent</w:t>
      </w:r>
      <w:r w:rsidR="002E3D2B">
        <w:rPr>
          <w:lang w:val="en-US"/>
        </w:rPr>
        <w:br/>
      </w:r>
      <w:r w:rsidR="001F79F9" w:rsidRPr="00481599">
        <w:rPr>
          <w:b/>
          <w:bCs/>
          <w:lang w:val="en-US"/>
        </w:rPr>
        <w:t>GLCM</w:t>
      </w:r>
      <w:r w:rsidR="001F79F9">
        <w:rPr>
          <w:lang w:val="en-US"/>
        </w:rPr>
        <w:t xml:space="preserve"> – Grey-level co-occurrence matrix</w:t>
      </w:r>
      <w:r w:rsidR="002E3D2B">
        <w:rPr>
          <w:lang w:val="en-US"/>
        </w:rPr>
        <w:br/>
      </w:r>
      <w:r w:rsidR="00C075CB" w:rsidRPr="00481599">
        <w:rPr>
          <w:b/>
          <w:bCs/>
          <w:lang w:val="en-US"/>
        </w:rPr>
        <w:t>GLM</w:t>
      </w:r>
      <w:r w:rsidR="00C075CB">
        <w:rPr>
          <w:lang w:val="en-US"/>
        </w:rPr>
        <w:t xml:space="preserve"> – Generalized Linear Models</w:t>
      </w:r>
      <w:r w:rsidR="002E3D2B">
        <w:rPr>
          <w:lang w:val="en-US"/>
        </w:rPr>
        <w:br/>
      </w:r>
      <w:r w:rsidRPr="00481599">
        <w:rPr>
          <w:b/>
          <w:bCs/>
          <w:lang w:val="en-US"/>
        </w:rPr>
        <w:t>GN</w:t>
      </w:r>
      <w:r>
        <w:rPr>
          <w:lang w:val="en-US"/>
        </w:rPr>
        <w:t xml:space="preserve"> – Gaussian-Newton </w:t>
      </w:r>
    </w:p>
    <w:p w14:paraId="101BBDED" w14:textId="1ADDDF96" w:rsidR="008D352F" w:rsidRDefault="008D352F" w:rsidP="00481599">
      <w:pPr>
        <w:rPr>
          <w:lang w:val="en-US"/>
        </w:rPr>
      </w:pPr>
      <w:r w:rsidRPr="00481599">
        <w:rPr>
          <w:b/>
          <w:bCs/>
          <w:lang w:val="en-US"/>
        </w:rPr>
        <w:t>HR</w:t>
      </w:r>
      <w:r>
        <w:rPr>
          <w:lang w:val="en-US"/>
        </w:rPr>
        <w:t xml:space="preserve"> – Homologous recombination</w:t>
      </w:r>
    </w:p>
    <w:p w14:paraId="2203D3B5" w14:textId="482D4F4B" w:rsidR="004F1FD4" w:rsidRDefault="00ED5E55" w:rsidP="00481599">
      <w:pPr>
        <w:rPr>
          <w:lang w:val="en-US"/>
        </w:rPr>
      </w:pPr>
      <w:r w:rsidRPr="00481599">
        <w:rPr>
          <w:b/>
          <w:bCs/>
          <w:lang w:val="en-US"/>
        </w:rPr>
        <w:t>IAEA</w:t>
      </w:r>
      <w:r>
        <w:rPr>
          <w:lang w:val="en-US"/>
        </w:rPr>
        <w:t xml:space="preserve"> – International Atomic Energy Agency</w:t>
      </w:r>
      <w:r w:rsidR="00D80D13">
        <w:rPr>
          <w:lang w:val="en-US"/>
        </w:rPr>
        <w:br/>
      </w:r>
      <w:r w:rsidR="004F1FD4" w:rsidRPr="00481599">
        <w:rPr>
          <w:b/>
          <w:bCs/>
          <w:lang w:val="en-US"/>
        </w:rPr>
        <w:t>IQR</w:t>
      </w:r>
      <w:r w:rsidR="004F1FD4">
        <w:rPr>
          <w:lang w:val="en-US"/>
        </w:rPr>
        <w:t xml:space="preserve"> – Interquartile Range</w:t>
      </w:r>
    </w:p>
    <w:p w14:paraId="03ACB8B5" w14:textId="5C546DD6" w:rsidR="0069645D" w:rsidRDefault="0069645D" w:rsidP="00481599">
      <w:pPr>
        <w:rPr>
          <w:lang w:val="en-US"/>
        </w:rPr>
      </w:pPr>
      <w:r w:rsidRPr="00481599">
        <w:rPr>
          <w:b/>
          <w:bCs/>
          <w:lang w:val="en-US"/>
        </w:rPr>
        <w:t>KDE</w:t>
      </w:r>
      <w:r>
        <w:rPr>
          <w:lang w:val="en-US"/>
        </w:rPr>
        <w:t xml:space="preserve"> – Kernel Density Estimation</w:t>
      </w:r>
    </w:p>
    <w:p w14:paraId="6253684A" w14:textId="2F79D3D4" w:rsidR="00CA335A" w:rsidRDefault="00A432C1" w:rsidP="00481599">
      <w:pPr>
        <w:rPr>
          <w:lang w:val="en-US"/>
        </w:rPr>
      </w:pPr>
      <w:r w:rsidRPr="00481599">
        <w:rPr>
          <w:b/>
          <w:bCs/>
          <w:lang w:val="en-US"/>
        </w:rPr>
        <w:t>LET</w:t>
      </w:r>
      <w:r>
        <w:rPr>
          <w:lang w:val="en-US"/>
        </w:rPr>
        <w:t xml:space="preserve"> – Linear energy transfer</w:t>
      </w:r>
      <w:r w:rsidR="00D80D13">
        <w:rPr>
          <w:lang w:val="en-US"/>
        </w:rPr>
        <w:br/>
      </w:r>
      <w:r w:rsidR="007A0B3E" w:rsidRPr="00481599">
        <w:rPr>
          <w:b/>
          <w:bCs/>
          <w:lang w:val="en-US"/>
        </w:rPr>
        <w:t>LINAC</w:t>
      </w:r>
      <w:r w:rsidR="007A0B3E">
        <w:rPr>
          <w:lang w:val="en-US"/>
        </w:rPr>
        <w:t xml:space="preserve"> – Linear accelerator </w:t>
      </w:r>
      <w:r w:rsidR="006D07D7">
        <w:rPr>
          <w:lang w:val="en-US"/>
        </w:rPr>
        <w:t>is a device that accelerates</w:t>
      </w:r>
      <w:r w:rsidR="00760547">
        <w:rPr>
          <w:lang w:val="en-US"/>
        </w:rPr>
        <w:t xml:space="preserve"> charged</w:t>
      </w:r>
      <w:r w:rsidR="006D07D7">
        <w:rPr>
          <w:lang w:val="en-US"/>
        </w:rPr>
        <w:t xml:space="preserve"> particles</w:t>
      </w:r>
      <w:r w:rsidR="00760547">
        <w:rPr>
          <w:lang w:val="en-US"/>
        </w:rPr>
        <w:t xml:space="preserve"> using a</w:t>
      </w:r>
      <w:r w:rsidR="00FE1166">
        <w:rPr>
          <w:lang w:val="en-US"/>
        </w:rPr>
        <w:t>n alternating electric field.</w:t>
      </w:r>
      <w:r w:rsidR="00D51F98">
        <w:rPr>
          <w:lang w:val="en-US"/>
        </w:rPr>
        <w:t xml:space="preserve"> They are used </w:t>
      </w:r>
      <w:r w:rsidR="006012C6">
        <w:rPr>
          <w:lang w:val="en-US"/>
        </w:rPr>
        <w:t>in</w:t>
      </w:r>
      <w:r w:rsidR="00D51F98">
        <w:rPr>
          <w:lang w:val="en-US"/>
        </w:rPr>
        <w:t xml:space="preserve"> radiation treatment</w:t>
      </w:r>
      <w:r w:rsidR="006012C6">
        <w:rPr>
          <w:lang w:val="en-US"/>
        </w:rPr>
        <w:t xml:space="preserve"> to accelerate electrons into a </w:t>
      </w:r>
      <w:r w:rsidR="00CC1400">
        <w:rPr>
          <w:lang w:val="en-US"/>
        </w:rPr>
        <w:t xml:space="preserve">high </w:t>
      </w:r>
      <w:r w:rsidR="008918EB">
        <w:rPr>
          <w:lang w:val="en-US"/>
        </w:rPr>
        <w:t>atomic-number</w:t>
      </w:r>
      <w:r w:rsidR="006012C6">
        <w:rPr>
          <w:lang w:val="en-US"/>
        </w:rPr>
        <w:t xml:space="preserve"> target</w:t>
      </w:r>
      <w:r w:rsidR="00DA7165">
        <w:rPr>
          <w:lang w:val="en-US"/>
        </w:rPr>
        <w:t>, creating high energy</w:t>
      </w:r>
      <w:r w:rsidR="008918EB">
        <w:rPr>
          <w:lang w:val="en-US"/>
        </w:rPr>
        <w:t xml:space="preserve"> (MV)</w:t>
      </w:r>
      <w:r w:rsidR="00DA7165">
        <w:rPr>
          <w:lang w:val="en-US"/>
        </w:rPr>
        <w:t xml:space="preserve"> bremsstrahlung</w:t>
      </w:r>
      <w:r w:rsidR="00D9031C">
        <w:rPr>
          <w:lang w:val="en-US"/>
        </w:rPr>
        <w:t xml:space="preserve"> </w:t>
      </w:r>
      <w:r w:rsidR="00D9031C">
        <w:rPr>
          <w:lang w:val="en-US"/>
        </w:rPr>
        <w:fldChar w:fldCharType="begin"/>
      </w:r>
      <w:r w:rsidR="003F507D">
        <w:rPr>
          <w:lang w:val="en-US"/>
        </w:rPr>
        <w:instrText xml:space="preserve"> ADDIN ZOTERO_ITEM CSL_CITATION {"citationID":"uvkRLswh","properties":{"formattedCitation":"(Philip Mayes et al., 2007)","plainCitation":"(Philip Mayes et al., 2007)","noteIndex":0},"citationItems":[{"id":225,"uris":["http://zotero.org/users/9228513/items/V3BIWKK9"],"itemData":{"id":225,"type":"book","ISBN":"978-0-7503-0860-1","publisher":"Taylor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D9031C">
        <w:rPr>
          <w:lang w:val="en-US"/>
        </w:rPr>
        <w:fldChar w:fldCharType="separate"/>
      </w:r>
      <w:r w:rsidR="00D9031C" w:rsidRPr="00CC1400">
        <w:rPr>
          <w:rFonts w:cs="Times New Roman"/>
          <w:lang w:val="en-US"/>
        </w:rPr>
        <w:t>(Philip Mayes et al., 2007)</w:t>
      </w:r>
      <w:r w:rsidR="00D9031C">
        <w:rPr>
          <w:lang w:val="en-US"/>
        </w:rPr>
        <w:fldChar w:fldCharType="end"/>
      </w:r>
      <w:r w:rsidR="00DA7165">
        <w:rPr>
          <w:lang w:val="en-US"/>
        </w:rPr>
        <w:t>.</w:t>
      </w:r>
      <w:r w:rsidR="00D51F98">
        <w:rPr>
          <w:lang w:val="en-US"/>
        </w:rPr>
        <w:t xml:space="preserve"> </w:t>
      </w:r>
      <w:r w:rsidR="00D80D13">
        <w:rPr>
          <w:lang w:val="en-US"/>
        </w:rPr>
        <w:br/>
      </w:r>
      <w:r w:rsidR="00CA335A" w:rsidRPr="00481599">
        <w:rPr>
          <w:b/>
          <w:bCs/>
          <w:lang w:val="en-US"/>
        </w:rPr>
        <w:t>LM</w:t>
      </w:r>
      <w:r w:rsidR="00CA335A">
        <w:rPr>
          <w:lang w:val="en-US"/>
        </w:rPr>
        <w:t xml:space="preserve"> – Levenberg-Marquardt algorithm</w:t>
      </w:r>
    </w:p>
    <w:p w14:paraId="79354BB7" w14:textId="149D96E2" w:rsidR="00A342BF" w:rsidRPr="00D80D13" w:rsidRDefault="002E2CF1" w:rsidP="00481599">
      <w:pPr>
        <w:rPr>
          <w:b/>
          <w:bCs/>
          <w:lang w:val="en-US"/>
        </w:rPr>
      </w:pPr>
      <w:r>
        <w:rPr>
          <w:b/>
          <w:bCs/>
          <w:lang w:val="en-US"/>
        </w:rPr>
        <w:t xml:space="preserve">MC </w:t>
      </w:r>
      <w:r w:rsidRPr="002E2CF1">
        <w:rPr>
          <w:lang w:val="en-US"/>
        </w:rPr>
        <w:t>– Monte Carlo</w:t>
      </w:r>
      <w:r w:rsidR="00D80D13">
        <w:rPr>
          <w:b/>
          <w:bCs/>
          <w:lang w:val="en-US"/>
        </w:rPr>
        <w:br/>
      </w:r>
      <w:r w:rsidR="00CF21DE" w:rsidRPr="008F2E66">
        <w:rPr>
          <w:b/>
          <w:bCs/>
          <w:lang w:val="en-US"/>
        </w:rPr>
        <w:t>MN</w:t>
      </w:r>
      <w:r w:rsidR="00CF21DE">
        <w:rPr>
          <w:lang w:val="en-US"/>
        </w:rPr>
        <w:t xml:space="preserve"> – Micronuclei are </w:t>
      </w:r>
      <w:r w:rsidR="00406CF9">
        <w:rPr>
          <w:lang w:val="en-US"/>
        </w:rPr>
        <w:t xml:space="preserve">chromosome fragments </w:t>
      </w:r>
      <w:r w:rsidR="00463995">
        <w:rPr>
          <w:lang w:val="en-US"/>
        </w:rPr>
        <w:t xml:space="preserve">not included in either daughter cells following </w:t>
      </w:r>
      <w:r w:rsidR="00A71BE6">
        <w:rPr>
          <w:lang w:val="en-US"/>
        </w:rPr>
        <w:t xml:space="preserve">cell division. </w:t>
      </w:r>
      <w:r w:rsidR="000E72FE">
        <w:rPr>
          <w:lang w:val="en-US"/>
        </w:rPr>
        <w:t>They are a result of DNA damage</w:t>
      </w:r>
      <w:r w:rsidR="00956287">
        <w:rPr>
          <w:lang w:val="en-US"/>
        </w:rPr>
        <w:t xml:space="preserve">, and might </w:t>
      </w:r>
      <w:r w:rsidR="004647A6">
        <w:rPr>
          <w:lang w:val="en-US"/>
        </w:rPr>
        <w:t xml:space="preserve">lead to </w:t>
      </w:r>
      <w:r w:rsidR="009D3547">
        <w:rPr>
          <w:lang w:val="en-US"/>
        </w:rPr>
        <w:t xml:space="preserve">immune responses </w:t>
      </w:r>
      <w:r w:rsidR="009D3547">
        <w:rPr>
          <w:lang w:val="en-US"/>
        </w:rPr>
        <w:fldChar w:fldCharType="begin"/>
      </w:r>
      <w:r w:rsidR="009D3547">
        <w:rPr>
          <w:lang w:val="en-US"/>
        </w:rPr>
        <w:instrText xml:space="preserve"> ADDIN ZOTERO_ITEM CSL_CITATION {"citationID":"NxY6fFcF","properties":{"formattedCitation":"(Harding et al., 2017)","plainCitation":"(Harding et al., 2017)","noteIndex":0},"citationItems":[{"id":367,"uris":["http://zotero.org/users/9228513/items/KVY54J2I"],"itemData":{"id":367,"type":"article-journal","abstract":"Inflammatory gene expression following genotoxic cancer therapy is well documented, yet the events underlying its induction remain poorly understood. Inflammatory cytokines modify the tumor microenvironment by recruiting immune cells and are critical for both local and systemic (abscopal) tumor responses to radiotherapy. An enigmatic feature of this phenomenon is its delayed onset (days), in contrast to the acute DNA damage responses that occur in minutes to hours. Such dichotomous kinetics implicate additional rate limiting steps that are essential for DNA-damage induced inflammation. Here, we show that cell cycle progression through mitosis following DNA double-strand breaks (DSBs) leads to the formation of micronuclei, which precede activation of inflammatory signaling and are a repository for the pattern recognition receptor cGAS. Inhibiting progression through mitosis or loss of pattern recognition by cGAS-STING impaired interferon signaling. Moreover, STING loss prevented the regression of abscopal tumors in the context of ionizing radiation and immune checkpoint blockade in vivo. These findings implicate temporal modulation of the cell cycle as an important consideration in the context of therapeutic strategies that combine genotoxic agents with immune checkpoint blockade.","container-title":"Nature","DOI":"10.1038/nature23470","ISSN":"0028-0836","issue":"7668","journalAbbreviation":"Nature","note":"PMID: 28759889\nPMCID: PMC5857357","page":"466-470","source":"PubMed Central","title":"Mitotic progression following DNA damage enables pattern recognition within micronuclei","volume":"548","author":[{"family":"Harding","given":"Shane M"},{"family":"Benci","given":"Joseph L"},{"family":"Irianto","given":"Jerome"},{"family":"Discher","given":"Dennis E"},{"family":"Minn","given":"Andy J"},{"family":"Greenberg","given":"Roger A"}],"issued":{"date-parts":[["2017",8,24]]}}}],"schema":"https://github.com/citation-style-language/schema/raw/master/csl-citation.json"} </w:instrText>
      </w:r>
      <w:r w:rsidR="009D3547">
        <w:rPr>
          <w:lang w:val="en-US"/>
        </w:rPr>
        <w:fldChar w:fldCharType="separate"/>
      </w:r>
      <w:r w:rsidR="009D3547" w:rsidRPr="009D3547">
        <w:rPr>
          <w:rFonts w:cs="Times New Roman"/>
          <w:lang w:val="en-US"/>
        </w:rPr>
        <w:t>(Harding et al., 2017)</w:t>
      </w:r>
      <w:r w:rsidR="009D3547">
        <w:rPr>
          <w:lang w:val="en-US"/>
        </w:rPr>
        <w:fldChar w:fldCharType="end"/>
      </w:r>
      <w:r w:rsidR="009D3547">
        <w:rPr>
          <w:lang w:val="en-US"/>
        </w:rPr>
        <w:t>.</w:t>
      </w:r>
      <w:r w:rsidR="00956287">
        <w:rPr>
          <w:lang w:val="en-US"/>
        </w:rPr>
        <w:t xml:space="preserve"> </w:t>
      </w:r>
      <w:r w:rsidR="00D80D13">
        <w:rPr>
          <w:b/>
          <w:bCs/>
          <w:lang w:val="en-US"/>
        </w:rPr>
        <w:br/>
      </w:r>
      <w:r w:rsidR="00C70CBE" w:rsidRPr="008F2E66">
        <w:rPr>
          <w:b/>
          <w:bCs/>
          <w:lang w:val="en-US"/>
        </w:rPr>
        <w:t>MLC</w:t>
      </w:r>
      <w:r w:rsidR="00C70CBE">
        <w:rPr>
          <w:lang w:val="en-US"/>
        </w:rPr>
        <w:t xml:space="preserve"> – </w:t>
      </w:r>
      <w:proofErr w:type="spellStart"/>
      <w:r w:rsidR="00C70CBE">
        <w:rPr>
          <w:lang w:val="en-US"/>
        </w:rPr>
        <w:t>Multileaf</w:t>
      </w:r>
      <w:proofErr w:type="spellEnd"/>
      <w:r w:rsidR="00C70CBE">
        <w:rPr>
          <w:lang w:val="en-US"/>
        </w:rPr>
        <w:t xml:space="preserve"> collimato</w:t>
      </w:r>
      <w:r w:rsidR="00FE191F">
        <w:rPr>
          <w:lang w:val="en-US"/>
        </w:rPr>
        <w:t xml:space="preserve">rs </w:t>
      </w:r>
      <w:r w:rsidR="00AC3BBF">
        <w:rPr>
          <w:lang w:val="en-US"/>
        </w:rPr>
        <w:t xml:space="preserve">are individual metal (often </w:t>
      </w:r>
      <w:r w:rsidR="002E52EA">
        <w:rPr>
          <w:lang w:val="en-US"/>
        </w:rPr>
        <w:t>Tungsten</w:t>
      </w:r>
      <w:r w:rsidR="00AC3BBF">
        <w:rPr>
          <w:lang w:val="en-US"/>
        </w:rPr>
        <w:t>)</w:t>
      </w:r>
      <w:r w:rsidR="00A432C1">
        <w:rPr>
          <w:lang w:val="en-US"/>
        </w:rPr>
        <w:t xml:space="preserve"> </w:t>
      </w:r>
      <w:r w:rsidR="006F2293">
        <w:rPr>
          <w:lang w:val="en-US"/>
        </w:rPr>
        <w:t>blocks used to shape a radiation beam</w:t>
      </w:r>
      <w:r w:rsidR="00E75771">
        <w:rPr>
          <w:lang w:val="en-US"/>
        </w:rPr>
        <w:t xml:space="preserve"> coming from a</w:t>
      </w:r>
      <w:r w:rsidR="00C50E9A">
        <w:rPr>
          <w:lang w:val="en-US"/>
        </w:rPr>
        <w:t xml:space="preserve">n external </w:t>
      </w:r>
      <w:r w:rsidR="00CC38FD">
        <w:rPr>
          <w:lang w:val="en-US"/>
        </w:rPr>
        <w:t xml:space="preserve">radiation therapy </w:t>
      </w:r>
      <w:r w:rsidR="00190BE1">
        <w:rPr>
          <w:lang w:val="en-US"/>
        </w:rPr>
        <w:t>machine</w:t>
      </w:r>
      <w:r w:rsidR="00B667EA">
        <w:rPr>
          <w:lang w:val="en-US"/>
        </w:rPr>
        <w:t xml:space="preserve"> </w:t>
      </w:r>
      <w:r w:rsidR="00B667EA">
        <w:rPr>
          <w:lang w:val="en-US"/>
        </w:rPr>
        <w:fldChar w:fldCharType="begin"/>
      </w:r>
      <w:r w:rsidR="003F507D">
        <w:rPr>
          <w:lang w:val="en-US"/>
        </w:rPr>
        <w:instrText xml:space="preserve"> ADDIN ZOTERO_ITEM CSL_CITATION {"citationID":"CeV3RcmK","properties":{"formattedCitation":"(Galvin et al., 1993)","plainCitation":"(Galvin et al., 1993)","noteIndex":0},"citationItems":[{"id":215,"uris":["http://zotero.org/users/9228513/items/HF6GSAAZ"],"itemData":{"id":215,"type":"article-journal","abstract":"Commissioning measurements for a multileaf collimator installed on a dual energy accelerator with 6 and 15 MV photons are described. Detailed dosimetric characterization of the multileaf collimator is a requirement for modeling the collimator with treatment planning software. Measurements include a determination of the penumbra width, leaf transmission, between-leaf leakage, and localization of the leaf ends and sides. Standard radiographic film was used for the penumbra measurements, and separate experiments using radiochromic film and thermoluminescent dosimeters were performed to verify that distortions of the dose distribution at an edge due to changing energy sensitivity of silver bromide film are negligible. Films were analyzed with a scanning laser densitometer with a 210 micron spot. Little change in the penumbra edge distribution was noted for different positions of a leaf in the field. Experiments localizing the physical end of the leaves showed less than 1 mm deviation from the 50% decrement line. This small difference is attributed to the shaped end on the leaves. One side of a single leaf corresponded to the 50% decrement line, but the opposite face was aligned with a lower value. This difference is due to the tongue and groove used to decrease between-leaf leakage. For both energies, approximately 2% of photons incident on the multileaf collimator are transmitted and an additional 0.5% leakage occurs between the leaves. Alignment of the leaves to form a straight edge results in a penumbra profile which compares favorably with the standard technique of using alloy blocks. When the edge is stepped, the isodose lines follow the leaf pattern and the boundary is poorly defined compared to divergent blocks.","container-title":"International Journal of Radiation Oncology*Biology*Physics","DOI":"10.1016/0360-3016(93)90339-W","ISSN":"0360-3016","issue":"2","journalAbbreviation":"International Journal of Radiation Oncology*Biology*Physics","language":"en","page":"181-192","source":"ScienceDirect","title":"Characterization of a multileaf collimator system","volume":"25","author":[{"family":"Galvin","given":"James M."},{"family":"Smith","given":"Alfred R."},{"family":"Lally","given":"Brian"}],"issued":{"date-parts":[["1993",1,15]]}}}],"schema":"https://github.com/citation-style-language/schema/raw/master/csl-citation.json"} </w:instrText>
      </w:r>
      <w:r w:rsidR="00B667EA">
        <w:rPr>
          <w:lang w:val="en-US"/>
        </w:rPr>
        <w:fldChar w:fldCharType="separate"/>
      </w:r>
      <w:r w:rsidR="00B667EA" w:rsidRPr="00E75771">
        <w:rPr>
          <w:rFonts w:cs="Times New Roman"/>
          <w:lang w:val="en-US"/>
        </w:rPr>
        <w:t>(Galvin et al., 1993)</w:t>
      </w:r>
      <w:r w:rsidR="00B667EA">
        <w:rPr>
          <w:lang w:val="en-US"/>
        </w:rPr>
        <w:fldChar w:fldCharType="end"/>
      </w:r>
      <w:r w:rsidR="006F2293">
        <w:rPr>
          <w:lang w:val="en-US"/>
        </w:rPr>
        <w:t xml:space="preserve">. </w:t>
      </w:r>
      <w:r w:rsidR="00D80D13">
        <w:rPr>
          <w:b/>
          <w:bCs/>
          <w:lang w:val="en-US"/>
        </w:rPr>
        <w:br/>
      </w:r>
      <w:r w:rsidR="00A342BF" w:rsidRPr="008F2E66">
        <w:rPr>
          <w:b/>
          <w:bCs/>
          <w:lang w:val="en-US"/>
        </w:rPr>
        <w:t>MLE</w:t>
      </w:r>
      <w:r w:rsidR="00A342BF">
        <w:rPr>
          <w:lang w:val="en-US"/>
        </w:rPr>
        <w:t xml:space="preserve"> – Maximum likelihood estimator</w:t>
      </w:r>
    </w:p>
    <w:p w14:paraId="6B1B62BC" w14:textId="0FA43881" w:rsidR="00A34BAD" w:rsidRDefault="00A34BAD" w:rsidP="00481599">
      <w:pPr>
        <w:rPr>
          <w:lang w:val="en-US"/>
        </w:rPr>
      </w:pPr>
      <w:r w:rsidRPr="008F2E66">
        <w:rPr>
          <w:b/>
          <w:bCs/>
          <w:lang w:val="en-US"/>
        </w:rPr>
        <w:t>NHEJ</w:t>
      </w:r>
      <w:r>
        <w:rPr>
          <w:lang w:val="en-US"/>
        </w:rPr>
        <w:t xml:space="preserve"> – Nonhomologous End-Joining</w:t>
      </w:r>
    </w:p>
    <w:p w14:paraId="433F8C6A" w14:textId="78AB923C" w:rsidR="00B27662" w:rsidRPr="00B27662" w:rsidRDefault="00B27662" w:rsidP="00481599">
      <w:pPr>
        <w:rPr>
          <w:lang w:val="en-US"/>
        </w:rPr>
      </w:pPr>
      <w:r>
        <w:rPr>
          <w:b/>
          <w:bCs/>
          <w:lang w:val="en-US"/>
        </w:rPr>
        <w:t xml:space="preserve">OAR – </w:t>
      </w:r>
      <w:r>
        <w:rPr>
          <w:lang w:val="en-US"/>
        </w:rPr>
        <w:t>Organ at Risk</w:t>
      </w:r>
    </w:p>
    <w:p w14:paraId="355DD00E" w14:textId="4F1DBF45" w:rsidR="00DF27B8" w:rsidRDefault="00DF27B8" w:rsidP="00481599">
      <w:pPr>
        <w:rPr>
          <w:lang w:val="en-US"/>
        </w:rPr>
      </w:pPr>
      <w:r w:rsidRPr="008F2E66">
        <w:rPr>
          <w:b/>
          <w:bCs/>
          <w:lang w:val="en-US"/>
        </w:rPr>
        <w:t>OD</w:t>
      </w:r>
      <w:r>
        <w:rPr>
          <w:lang w:val="en-US"/>
        </w:rPr>
        <w:t xml:space="preserve"> – Optical </w:t>
      </w:r>
      <w:r w:rsidR="005537EC">
        <w:rPr>
          <w:lang w:val="en-US"/>
        </w:rPr>
        <w:t>d</w:t>
      </w:r>
      <w:r>
        <w:rPr>
          <w:lang w:val="en-US"/>
        </w:rPr>
        <w:t>ensity</w:t>
      </w:r>
    </w:p>
    <w:p w14:paraId="2487D020" w14:textId="3318AD60" w:rsidR="008577E5" w:rsidRDefault="008F3EF4" w:rsidP="00481599">
      <w:pPr>
        <w:rPr>
          <w:lang w:val="en-US"/>
        </w:rPr>
      </w:pPr>
      <w:r w:rsidRPr="008F2E66">
        <w:rPr>
          <w:b/>
          <w:bCs/>
          <w:lang w:val="en-US"/>
        </w:rPr>
        <w:t>P53</w:t>
      </w:r>
      <w:r w:rsidR="00C2720E" w:rsidRPr="00A35E21">
        <w:rPr>
          <w:lang w:val="en-US"/>
        </w:rPr>
        <w:t xml:space="preserve"> </w:t>
      </w:r>
      <w:r w:rsidR="0088384C">
        <w:rPr>
          <w:lang w:val="en-US"/>
        </w:rPr>
        <w:t>–</w:t>
      </w:r>
      <w:r w:rsidR="00C2720E" w:rsidRPr="00A35E21">
        <w:rPr>
          <w:lang w:val="en-US"/>
        </w:rPr>
        <w:t xml:space="preserve"> </w:t>
      </w:r>
      <w:r w:rsidR="0088384C">
        <w:rPr>
          <w:lang w:val="en-US"/>
        </w:rPr>
        <w:t xml:space="preserve">A protein that </w:t>
      </w:r>
      <w:r w:rsidR="00492C8F">
        <w:rPr>
          <w:lang w:val="en-US"/>
        </w:rPr>
        <w:t xml:space="preserve">is bound to another protein called mdm2. When DNA damage </w:t>
      </w:r>
      <w:r w:rsidR="003E71E4">
        <w:rPr>
          <w:lang w:val="en-US"/>
        </w:rPr>
        <w:t>occur,</w:t>
      </w:r>
      <w:r w:rsidR="00492C8F">
        <w:rPr>
          <w:lang w:val="en-US"/>
        </w:rPr>
        <w:t xml:space="preserve"> it is rel</w:t>
      </w:r>
      <w:r w:rsidR="003E71E4">
        <w:rPr>
          <w:lang w:val="en-US"/>
        </w:rPr>
        <w:t xml:space="preserve">eased from </w:t>
      </w:r>
      <w:r w:rsidR="00042FB7">
        <w:rPr>
          <w:lang w:val="en-US"/>
        </w:rPr>
        <w:t>mdm2,</w:t>
      </w:r>
      <w:r w:rsidR="003E71E4">
        <w:rPr>
          <w:lang w:val="en-US"/>
        </w:rPr>
        <w:t xml:space="preserve"> and it will bind to a gene for transcription of </w:t>
      </w:r>
      <w:r w:rsidR="00202C5E">
        <w:rPr>
          <w:lang w:val="en-US"/>
        </w:rPr>
        <w:t xml:space="preserve">the p21 protein. This protein will in turn </w:t>
      </w:r>
      <w:r w:rsidR="00225D33">
        <w:rPr>
          <w:lang w:val="en-US"/>
        </w:rPr>
        <w:t xml:space="preserve">inactivate </w:t>
      </w:r>
      <w:r w:rsidR="0020564E">
        <w:rPr>
          <w:lang w:val="en-US"/>
        </w:rPr>
        <w:t>a protein</w:t>
      </w:r>
      <w:r w:rsidR="00225D33">
        <w:rPr>
          <w:lang w:val="en-US"/>
        </w:rPr>
        <w:t xml:space="preserve"> </w:t>
      </w:r>
      <w:r w:rsidR="00510F25">
        <w:rPr>
          <w:lang w:val="en-US"/>
        </w:rPr>
        <w:t xml:space="preserve">complex </w:t>
      </w:r>
      <w:r w:rsidR="0020564E">
        <w:rPr>
          <w:lang w:val="en-US"/>
        </w:rPr>
        <w:t xml:space="preserve">responsible for promoting cell </w:t>
      </w:r>
      <w:r w:rsidR="002D33C3">
        <w:rPr>
          <w:lang w:val="en-US"/>
        </w:rPr>
        <w:t>division</w:t>
      </w:r>
      <w:r w:rsidR="00AD3142">
        <w:rPr>
          <w:lang w:val="en-US"/>
        </w:rPr>
        <w:t xml:space="preserve"> </w:t>
      </w:r>
      <w:r w:rsidR="00AD3142">
        <w:rPr>
          <w:lang w:val="en-US"/>
        </w:rPr>
        <w:fldChar w:fldCharType="begin"/>
      </w:r>
      <w:r w:rsidR="003F507D">
        <w:rPr>
          <w:lang w:val="en-US"/>
        </w:rPr>
        <w:instrText xml:space="preserve"> ADDIN ZOTERO_ITEM CSL_CITATION {"citationID":"ZxX5T5Vi","properties":{"formattedCitation":"(Alberts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D3142">
        <w:rPr>
          <w:lang w:val="en-US"/>
        </w:rPr>
        <w:fldChar w:fldCharType="separate"/>
      </w:r>
      <w:r w:rsidR="00AD3142" w:rsidRPr="00825DD2">
        <w:rPr>
          <w:rFonts w:cs="Times New Roman"/>
          <w:lang w:val="en-US"/>
        </w:rPr>
        <w:t>(Alberts et al., 2014</w:t>
      </w:r>
      <w:r w:rsidR="009253A1">
        <w:rPr>
          <w:rFonts w:cs="Times New Roman"/>
          <w:lang w:val="en-US"/>
        </w:rPr>
        <w:t>, p.1014</w:t>
      </w:r>
      <w:r w:rsidR="00AD3142" w:rsidRPr="00825DD2">
        <w:rPr>
          <w:rFonts w:cs="Times New Roman"/>
          <w:lang w:val="en-US"/>
        </w:rPr>
        <w:t>)</w:t>
      </w:r>
      <w:r w:rsidR="00AD3142">
        <w:rPr>
          <w:lang w:val="en-US"/>
        </w:rPr>
        <w:fldChar w:fldCharType="end"/>
      </w:r>
      <w:r w:rsidR="0020564E">
        <w:rPr>
          <w:lang w:val="en-US"/>
        </w:rPr>
        <w:t xml:space="preserve">. </w:t>
      </w:r>
      <w:r w:rsidR="00D80D13">
        <w:rPr>
          <w:lang w:val="en-US"/>
        </w:rPr>
        <w:br/>
      </w:r>
      <w:r w:rsidR="00A3200F" w:rsidRPr="008F2E66">
        <w:rPr>
          <w:b/>
          <w:bCs/>
          <w:lang w:val="en-US"/>
        </w:rPr>
        <w:t>PCA</w:t>
      </w:r>
      <w:r w:rsidR="00A3200F">
        <w:rPr>
          <w:lang w:val="en-US"/>
        </w:rPr>
        <w:t xml:space="preserve"> – </w:t>
      </w:r>
      <w:r w:rsidR="00767572">
        <w:rPr>
          <w:lang w:val="en-US"/>
        </w:rPr>
        <w:t>Principal</w:t>
      </w:r>
      <w:r w:rsidR="00A3200F">
        <w:rPr>
          <w:lang w:val="en-US"/>
        </w:rPr>
        <w:t xml:space="preserve"> Component Analysis</w:t>
      </w:r>
      <w:r w:rsidR="00D80D13">
        <w:rPr>
          <w:lang w:val="en-US"/>
        </w:rPr>
        <w:br/>
      </w:r>
      <w:r w:rsidR="00325D21" w:rsidRPr="008F2E66">
        <w:rPr>
          <w:b/>
          <w:bCs/>
          <w:lang w:val="en-US"/>
        </w:rPr>
        <w:t>Phosphorylation</w:t>
      </w:r>
      <w:r w:rsidR="00325D21">
        <w:rPr>
          <w:lang w:val="en-US"/>
        </w:rPr>
        <w:t xml:space="preserve"> </w:t>
      </w:r>
      <w:r w:rsidR="00E33791">
        <w:rPr>
          <w:lang w:val="en-US"/>
        </w:rPr>
        <w:t>–</w:t>
      </w:r>
      <w:r w:rsidR="00325D21">
        <w:rPr>
          <w:lang w:val="en-US"/>
        </w:rPr>
        <w:t xml:space="preserve"> </w:t>
      </w:r>
      <w:r w:rsidR="00E33791">
        <w:rPr>
          <w:lang w:val="en-US"/>
        </w:rPr>
        <w:t xml:space="preserve">Is the process of </w:t>
      </w:r>
      <w:r w:rsidR="009E2D1D">
        <w:rPr>
          <w:lang w:val="en-US"/>
        </w:rPr>
        <w:t>transferring a phosphate group</w:t>
      </w:r>
      <w:r w:rsidR="00833398">
        <w:rPr>
          <w:lang w:val="en-US"/>
        </w:rPr>
        <w:t xml:space="preserve"> (</w:t>
      </w:r>
      <w:r w:rsidR="00C80164">
        <w:rPr>
          <w:lang w:val="en-US"/>
        </w:rPr>
        <w:t>PO</w:t>
      </w:r>
      <w:r w:rsidR="00C80164">
        <w:rPr>
          <w:vertAlign w:val="subscript"/>
          <w:lang w:val="en-US"/>
        </w:rPr>
        <w:t>3</w:t>
      </w:r>
      <w:r w:rsidR="00833398">
        <w:rPr>
          <w:lang w:val="en-US"/>
        </w:rPr>
        <w:t>)</w:t>
      </w:r>
      <w:r w:rsidR="009E2D1D">
        <w:rPr>
          <w:lang w:val="en-US"/>
        </w:rPr>
        <w:t xml:space="preserve"> to a molecule</w:t>
      </w:r>
      <w:r w:rsidR="00630663">
        <w:rPr>
          <w:lang w:val="en-US"/>
        </w:rPr>
        <w:t xml:space="preserve">. </w:t>
      </w:r>
      <w:r w:rsidR="00793F32">
        <w:rPr>
          <w:lang w:val="en-US"/>
        </w:rPr>
        <w:t>Proteins are activated by phosphorylation</w:t>
      </w:r>
      <w:r w:rsidR="0004128C">
        <w:rPr>
          <w:lang w:val="en-US"/>
        </w:rPr>
        <w:t xml:space="preserve">, and the addition of a phosphate group might change </w:t>
      </w:r>
      <w:r w:rsidR="00504EC9">
        <w:rPr>
          <w:lang w:val="en-US"/>
        </w:rPr>
        <w:t>the proteins in different ways</w:t>
      </w:r>
      <w:r w:rsidR="005B4A1E">
        <w:rPr>
          <w:lang w:val="en-US"/>
        </w:rPr>
        <w:t>: Extra charge from PO</w:t>
      </w:r>
      <w:r w:rsidR="005B4A1E">
        <w:rPr>
          <w:vertAlign w:val="subscript"/>
          <w:lang w:val="en-US"/>
        </w:rPr>
        <w:t>3</w:t>
      </w:r>
      <w:r w:rsidR="005B4A1E">
        <w:rPr>
          <w:lang w:val="en-US"/>
        </w:rPr>
        <w:t xml:space="preserve"> can attract </w:t>
      </w:r>
      <w:r w:rsidR="001F79FD">
        <w:rPr>
          <w:lang w:val="en-US"/>
        </w:rPr>
        <w:t xml:space="preserve">amino acid chains that connect to the existing </w:t>
      </w:r>
      <w:r w:rsidR="00EC0682">
        <w:rPr>
          <w:lang w:val="en-US"/>
        </w:rPr>
        <w:t>protein,</w:t>
      </w:r>
      <w:r w:rsidR="003F3CDC">
        <w:rPr>
          <w:lang w:val="en-US"/>
        </w:rPr>
        <w:t xml:space="preserve"> or</w:t>
      </w:r>
      <w:r w:rsidR="001F79FD">
        <w:rPr>
          <w:lang w:val="en-US"/>
        </w:rPr>
        <w:t xml:space="preserve"> the </w:t>
      </w:r>
      <w:r w:rsidR="004203A6">
        <w:rPr>
          <w:lang w:val="en-US"/>
        </w:rPr>
        <w:t xml:space="preserve">structure of the binding cite </w:t>
      </w:r>
      <w:r w:rsidR="00BD7928">
        <w:rPr>
          <w:lang w:val="en-US"/>
        </w:rPr>
        <w:t>can change</w:t>
      </w:r>
      <w:r w:rsidR="00EC0682">
        <w:rPr>
          <w:lang w:val="en-US"/>
        </w:rPr>
        <w:t xml:space="preserve"> </w:t>
      </w:r>
      <w:r w:rsidR="00614EC2">
        <w:rPr>
          <w:lang w:val="en-US"/>
        </w:rPr>
        <w:fldChar w:fldCharType="begin"/>
      </w:r>
      <w:r w:rsidR="003F507D">
        <w:rPr>
          <w:lang w:val="en-US"/>
        </w:rPr>
        <w:instrText xml:space="preserve"> ADDIN ZOTERO_ITEM CSL_CITATION {"citationID":"CgNGwE38","properties":{"formattedCitation":"(Alberts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14EC2">
        <w:rPr>
          <w:lang w:val="en-US"/>
        </w:rPr>
        <w:fldChar w:fldCharType="separate"/>
      </w:r>
      <w:r w:rsidR="00614EC2" w:rsidRPr="00562C7A">
        <w:rPr>
          <w:rFonts w:cs="Times New Roman"/>
          <w:lang w:val="en-US"/>
        </w:rPr>
        <w:t>(Alberts et al., 2014</w:t>
      </w:r>
      <w:r w:rsidR="00562C7A">
        <w:rPr>
          <w:rFonts w:cs="Times New Roman"/>
          <w:lang w:val="en-US"/>
        </w:rPr>
        <w:t>, p.153-154</w:t>
      </w:r>
      <w:r w:rsidR="00614EC2" w:rsidRPr="00562C7A">
        <w:rPr>
          <w:rFonts w:cs="Times New Roman"/>
          <w:lang w:val="en-US"/>
        </w:rPr>
        <w:t>)</w:t>
      </w:r>
      <w:r w:rsidR="00614EC2">
        <w:rPr>
          <w:lang w:val="en-US"/>
        </w:rPr>
        <w:fldChar w:fldCharType="end"/>
      </w:r>
      <w:r w:rsidR="00EC0682">
        <w:rPr>
          <w:lang w:val="en-US"/>
        </w:rPr>
        <w:t xml:space="preserve">. </w:t>
      </w:r>
      <w:r w:rsidR="00562C7A">
        <w:rPr>
          <w:lang w:val="en-US"/>
        </w:rPr>
        <w:t xml:space="preserve">Both processes </w:t>
      </w:r>
      <w:r w:rsidR="003C564B">
        <w:rPr>
          <w:lang w:val="en-US"/>
        </w:rPr>
        <w:t>regulate the activity level of the protein.</w:t>
      </w:r>
      <w:r w:rsidR="00EC0682">
        <w:rPr>
          <w:lang w:val="en-US"/>
        </w:rPr>
        <w:t xml:space="preserve"> </w:t>
      </w:r>
      <w:r w:rsidR="00D80D13">
        <w:rPr>
          <w:lang w:val="en-US"/>
        </w:rPr>
        <w:br/>
      </w:r>
      <w:r w:rsidR="00750C64" w:rsidRPr="008F2E66">
        <w:rPr>
          <w:b/>
          <w:bCs/>
          <w:lang w:val="en-US"/>
        </w:rPr>
        <w:t>PAR</w:t>
      </w:r>
      <w:r w:rsidR="00750C64">
        <w:rPr>
          <w:lang w:val="en-US"/>
        </w:rPr>
        <w:t xml:space="preserve"> – Peak Area Ratio</w:t>
      </w:r>
      <w:r w:rsidR="00D80D13">
        <w:rPr>
          <w:lang w:val="en-US"/>
        </w:rPr>
        <w:br/>
      </w:r>
      <w:r w:rsidR="003E28C7" w:rsidRPr="008F2E66">
        <w:rPr>
          <w:b/>
          <w:bCs/>
          <w:lang w:val="en-US"/>
        </w:rPr>
        <w:t>PMF</w:t>
      </w:r>
      <w:r w:rsidR="003E28C7">
        <w:rPr>
          <w:lang w:val="en-US"/>
        </w:rPr>
        <w:t xml:space="preserve"> – Probability Mass Function</w:t>
      </w:r>
      <w:r w:rsidR="00D80D13">
        <w:rPr>
          <w:lang w:val="en-US"/>
        </w:rPr>
        <w:br/>
      </w:r>
      <w:proofErr w:type="spellStart"/>
      <w:r w:rsidR="00563A38" w:rsidRPr="008F2E66">
        <w:rPr>
          <w:b/>
          <w:bCs/>
          <w:lang w:val="en-US"/>
        </w:rPr>
        <w:lastRenderedPageBreak/>
        <w:t>PreRC</w:t>
      </w:r>
      <w:proofErr w:type="spellEnd"/>
      <w:r w:rsidR="00563A38">
        <w:rPr>
          <w:lang w:val="en-US"/>
        </w:rPr>
        <w:t xml:space="preserve"> </w:t>
      </w:r>
      <w:r w:rsidR="00A941C5">
        <w:rPr>
          <w:lang w:val="en-US"/>
        </w:rPr>
        <w:t>–</w:t>
      </w:r>
      <w:r w:rsidR="00563A38">
        <w:rPr>
          <w:lang w:val="en-US"/>
        </w:rPr>
        <w:t xml:space="preserve"> </w:t>
      </w:r>
      <w:proofErr w:type="spellStart"/>
      <w:r w:rsidR="00563A38">
        <w:rPr>
          <w:lang w:val="en-US"/>
        </w:rPr>
        <w:t>Pre</w:t>
      </w:r>
      <w:r w:rsidR="00A941C5">
        <w:rPr>
          <w:lang w:val="en-US"/>
        </w:rPr>
        <w:t>replicative</w:t>
      </w:r>
      <w:proofErr w:type="spellEnd"/>
      <w:r w:rsidR="00A941C5">
        <w:rPr>
          <w:lang w:val="en-US"/>
        </w:rPr>
        <w:t xml:space="preserve"> complex</w:t>
      </w:r>
      <w:r w:rsidR="00D80D13">
        <w:rPr>
          <w:lang w:val="en-US"/>
        </w:rPr>
        <w:br/>
      </w:r>
      <w:r w:rsidR="008577E5" w:rsidRPr="008F2E66">
        <w:rPr>
          <w:b/>
          <w:bCs/>
          <w:lang w:val="en-US"/>
        </w:rPr>
        <w:t>Proteins</w:t>
      </w:r>
      <w:r w:rsidR="008577E5">
        <w:rPr>
          <w:lang w:val="en-US"/>
        </w:rPr>
        <w:t xml:space="preserve"> – Chains of </w:t>
      </w:r>
      <w:r w:rsidR="0024719D">
        <w:rPr>
          <w:lang w:val="en-US"/>
        </w:rPr>
        <w:t>amino acids</w:t>
      </w:r>
      <w:r w:rsidR="009053F2">
        <w:rPr>
          <w:lang w:val="en-US"/>
        </w:rPr>
        <w:t xml:space="preserve"> with different shapes, </w:t>
      </w:r>
      <w:proofErr w:type="gramStart"/>
      <w:r w:rsidR="00D54FFA">
        <w:rPr>
          <w:lang w:val="en-US"/>
        </w:rPr>
        <w:t>sizes</w:t>
      </w:r>
      <w:proofErr w:type="gramEnd"/>
      <w:r w:rsidR="009053F2">
        <w:rPr>
          <w:lang w:val="en-US"/>
        </w:rPr>
        <w:t xml:space="preserve"> and functions</w:t>
      </w:r>
      <w:r w:rsidR="00413904">
        <w:rPr>
          <w:lang w:val="en-US"/>
        </w:rPr>
        <w:t xml:space="preserve">. </w:t>
      </w:r>
      <w:r w:rsidR="004438AE">
        <w:rPr>
          <w:lang w:val="en-US"/>
        </w:rPr>
        <w:t xml:space="preserve">One main function is catalyzing </w:t>
      </w:r>
      <w:r w:rsidR="001E4B40">
        <w:rPr>
          <w:lang w:val="en-US"/>
        </w:rPr>
        <w:t xml:space="preserve">certain chemical </w:t>
      </w:r>
      <w:r w:rsidR="008A4AA1">
        <w:rPr>
          <w:lang w:val="en-US"/>
        </w:rPr>
        <w:t xml:space="preserve">reactions. </w:t>
      </w:r>
      <w:r w:rsidR="00740DA0">
        <w:rPr>
          <w:lang w:val="en-US"/>
        </w:rPr>
        <w:t>These proteins are called enzymes</w:t>
      </w:r>
      <w:r w:rsidR="00EF08AB">
        <w:rPr>
          <w:lang w:val="en-US"/>
        </w:rPr>
        <w:t xml:space="preserve"> and have binding cites where</w:t>
      </w:r>
      <w:r w:rsidR="00DE2EE9">
        <w:rPr>
          <w:lang w:val="en-US"/>
        </w:rPr>
        <w:t xml:space="preserve"> specific molecules fit</w:t>
      </w:r>
      <w:r w:rsidR="00B21DEE">
        <w:rPr>
          <w:lang w:val="en-US"/>
        </w:rPr>
        <w:t xml:space="preserve">. The enzymes can both break and </w:t>
      </w:r>
      <w:r w:rsidR="00F879C2">
        <w:rPr>
          <w:lang w:val="en-US"/>
        </w:rPr>
        <w:t>form</w:t>
      </w:r>
      <w:r w:rsidR="00B21DEE">
        <w:rPr>
          <w:lang w:val="en-US"/>
        </w:rPr>
        <w:t xml:space="preserve"> chemical bonds</w:t>
      </w:r>
      <w:r w:rsidR="00C22B59">
        <w:rPr>
          <w:lang w:val="en-US"/>
        </w:rPr>
        <w:t xml:space="preserve"> </w:t>
      </w:r>
      <w:r w:rsidR="00C22B59">
        <w:rPr>
          <w:lang w:val="en-US"/>
        </w:rPr>
        <w:fldChar w:fldCharType="begin"/>
      </w:r>
      <w:r w:rsidR="003F507D">
        <w:rPr>
          <w:lang w:val="en-US"/>
        </w:rPr>
        <w:instrText xml:space="preserve"> ADDIN ZOTERO_ITEM CSL_CITATION {"citationID":"JbY6g1R9","properties":{"formattedCitation":"(Mason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C22B59">
        <w:rPr>
          <w:lang w:val="en-US"/>
        </w:rPr>
        <w:fldChar w:fldCharType="separate"/>
      </w:r>
      <w:r w:rsidR="00C22B59" w:rsidRPr="00C22B59">
        <w:rPr>
          <w:rFonts w:cs="Times New Roman"/>
          <w:lang w:val="en-US"/>
        </w:rPr>
        <w:t>(Mason et al., 2020</w:t>
      </w:r>
      <w:r w:rsidR="00C22B59">
        <w:rPr>
          <w:rFonts w:cs="Times New Roman"/>
          <w:lang w:val="en-US"/>
        </w:rPr>
        <w:t>, p.38</w:t>
      </w:r>
      <w:r w:rsidR="00C22B59" w:rsidRPr="00C22B59">
        <w:rPr>
          <w:rFonts w:cs="Times New Roman"/>
          <w:lang w:val="en-US"/>
        </w:rPr>
        <w:t>)</w:t>
      </w:r>
      <w:r w:rsidR="00C22B59">
        <w:rPr>
          <w:lang w:val="en-US"/>
        </w:rPr>
        <w:fldChar w:fldCharType="end"/>
      </w:r>
      <w:r w:rsidR="00B21DEE">
        <w:rPr>
          <w:lang w:val="en-US"/>
        </w:rPr>
        <w:t xml:space="preserve">. </w:t>
      </w:r>
    </w:p>
    <w:p w14:paraId="544B7460" w14:textId="77777777" w:rsidR="00D80D13" w:rsidRDefault="00FE020A" w:rsidP="00481599">
      <w:pPr>
        <w:rPr>
          <w:lang w:val="en-US"/>
        </w:rPr>
      </w:pPr>
      <w:r w:rsidRPr="008F2E66">
        <w:rPr>
          <w:b/>
          <w:bCs/>
          <w:lang w:val="en-US"/>
        </w:rPr>
        <w:t>RNA-primer</w:t>
      </w:r>
      <w:r w:rsidRPr="00FE020A">
        <w:rPr>
          <w:lang w:val="en-US"/>
        </w:rPr>
        <w:t xml:space="preserve"> – Ribonucleic acid prime</w:t>
      </w:r>
      <w:r>
        <w:rPr>
          <w:lang w:val="en-US"/>
        </w:rPr>
        <w:t xml:space="preserve">rs are </w:t>
      </w:r>
      <w:r w:rsidR="004021D1">
        <w:rPr>
          <w:lang w:val="en-US"/>
        </w:rPr>
        <w:t xml:space="preserve">short nucleotide sequences generated by RNA-polymerase. </w:t>
      </w:r>
      <w:r w:rsidR="006C3C0B">
        <w:rPr>
          <w:lang w:val="en-US"/>
        </w:rPr>
        <w:t xml:space="preserve">They exist as a starting point for DNA-polymerase, because they are only able to continue an existing </w:t>
      </w:r>
      <w:r w:rsidR="00D3744C">
        <w:rPr>
          <w:lang w:val="en-US"/>
        </w:rPr>
        <w:t>strand</w:t>
      </w:r>
      <w:r w:rsidR="00141FE0">
        <w:rPr>
          <w:lang w:val="en-US"/>
        </w:rPr>
        <w:t xml:space="preserve"> </w:t>
      </w:r>
      <w:r w:rsidR="00D3744C">
        <w:rPr>
          <w:lang w:val="en-US"/>
        </w:rPr>
        <w:fldChar w:fldCharType="begin"/>
      </w:r>
      <w:r w:rsidR="003F507D">
        <w:rPr>
          <w:lang w:val="en-US"/>
        </w:rPr>
        <w:instrText xml:space="preserve"> ADDIN ZOTERO_ITEM CSL_CITATION {"citationID":"CUDSshye","properties":{"formattedCitation":"(Mason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3744C">
        <w:rPr>
          <w:lang w:val="en-US"/>
        </w:rPr>
        <w:fldChar w:fldCharType="separate"/>
      </w:r>
      <w:r w:rsidR="00D3744C" w:rsidRPr="00D3744C">
        <w:rPr>
          <w:rFonts w:cs="Times New Roman"/>
          <w:lang w:val="en-US"/>
        </w:rPr>
        <w:t>(Mason et al., 2020</w:t>
      </w:r>
      <w:r w:rsidR="00D3744C">
        <w:rPr>
          <w:rFonts w:cs="Times New Roman"/>
          <w:lang w:val="en-US"/>
        </w:rPr>
        <w:t>, p.292</w:t>
      </w:r>
      <w:r w:rsidR="00D3744C" w:rsidRPr="00D3744C">
        <w:rPr>
          <w:rFonts w:cs="Times New Roman"/>
          <w:lang w:val="en-US"/>
        </w:rPr>
        <w:t>)</w:t>
      </w:r>
      <w:r w:rsidR="00D3744C">
        <w:rPr>
          <w:lang w:val="en-US"/>
        </w:rPr>
        <w:fldChar w:fldCharType="end"/>
      </w:r>
      <w:r w:rsidR="00D3744C">
        <w:rPr>
          <w:lang w:val="en-US"/>
        </w:rPr>
        <w:t>.</w:t>
      </w:r>
      <w:r w:rsidR="00141FE0">
        <w:rPr>
          <w:lang w:val="en-US"/>
        </w:rPr>
        <w:t xml:space="preserve"> The RNA-polymerase will attach Uracil instead of Thymine </w:t>
      </w:r>
      <w:r w:rsidR="003E1276">
        <w:rPr>
          <w:lang w:val="en-US"/>
        </w:rPr>
        <w:t xml:space="preserve">(see </w:t>
      </w:r>
      <w:r w:rsidR="003E1276">
        <w:rPr>
          <w:lang w:val="en-US"/>
        </w:rPr>
        <w:fldChar w:fldCharType="begin"/>
      </w:r>
      <w:r w:rsidR="003E1276">
        <w:rPr>
          <w:lang w:val="en-US"/>
        </w:rPr>
        <w:instrText xml:space="preserve"> REF _Ref97637677 \r \h </w:instrText>
      </w:r>
      <w:r w:rsidR="00CB30D7">
        <w:rPr>
          <w:lang w:val="en-US"/>
        </w:rPr>
        <w:instrText xml:space="preserve"> \* MERGEFORMAT </w:instrText>
      </w:r>
      <w:r w:rsidR="003E1276">
        <w:rPr>
          <w:lang w:val="en-US"/>
        </w:rPr>
      </w:r>
      <w:r w:rsidR="003E1276">
        <w:rPr>
          <w:lang w:val="en-US"/>
        </w:rPr>
        <w:fldChar w:fldCharType="separate"/>
      </w:r>
      <w:r w:rsidR="00380EB7">
        <w:rPr>
          <w:lang w:val="en-US"/>
        </w:rPr>
        <w:t>1.7.1</w:t>
      </w:r>
      <w:r w:rsidR="003E1276">
        <w:rPr>
          <w:lang w:val="en-US"/>
        </w:rPr>
        <w:fldChar w:fldCharType="end"/>
      </w:r>
      <w:r w:rsidR="003E1276">
        <w:rPr>
          <w:lang w:val="en-US"/>
        </w:rPr>
        <w:t>)</w:t>
      </w:r>
      <w:r w:rsidR="00FE4241">
        <w:rPr>
          <w:lang w:val="en-US"/>
        </w:rPr>
        <w:t xml:space="preserve">, and they </w:t>
      </w:r>
      <w:r w:rsidR="008538EB">
        <w:rPr>
          <w:lang w:val="en-US"/>
        </w:rPr>
        <w:t>must</w:t>
      </w:r>
      <w:r w:rsidR="00FE4241">
        <w:rPr>
          <w:lang w:val="en-US"/>
        </w:rPr>
        <w:t xml:space="preserve"> be removed </w:t>
      </w:r>
      <w:r w:rsidR="001A2E13">
        <w:rPr>
          <w:lang w:val="en-US"/>
        </w:rPr>
        <w:t xml:space="preserve">and replaced by a different DNA-polymerase </w:t>
      </w:r>
      <w:r w:rsidR="0088419E">
        <w:rPr>
          <w:lang w:val="en-US"/>
        </w:rPr>
        <w:fldChar w:fldCharType="begin"/>
      </w:r>
      <w:r w:rsidR="003F507D">
        <w:rPr>
          <w:lang w:val="en-US"/>
        </w:rPr>
        <w:instrText xml:space="preserve"> ADDIN ZOTERO_ITEM CSL_CITATION {"citationID":"trr2Qgif","properties":{"formattedCitation":"(Cooper, 2000b)","plainCitation":"(Cooper, 2000b)","noteIndex":0},"citationItems":[{"id":166,"uris":["http://zotero.org/users/9228513/items/3IQ9EUGL"],"itemData":{"id":166,"type":"article-journal","abstract":"As discussed in Chapter 3, DNA replication is a semiconservative process in which each parental strand serves as a template for the synthesis of a new complementary daughter strand. The central enzyme involved is DNA polymerase, which catalyzes the joining of deoxyribonucleoside 5′-triphosphates (dNTPs) to form the growing DNA chain. However, DNA replication is much more complex than a single enzymatic reaction. Other proteins are involved, and proofreading mechanisms are required to ensure that the accuracy of replication is compatible with the low frequency of errors that is needed for cell reproduction. Additional proteins and specific DNA sequences are also needed both to initiate replication and to copy the ends of eukaryotic chromosomes.","container-title":"The Cell: A Molecular Approach. 2nd edition","language":"en","note":"publisher: Sinauer Associates","source":"www.ncbi.nlm.nih.gov","title":"DNA Replication","URL":"https://www.ncbi.nlm.nih.gov/books/NBK9940/","author":[{"family":"Cooper","given":"Geoffrey M."}],"accessed":{"date-parts":[["2022",3,8]]},"issued":{"date-parts":[["2000"]]}}}],"schema":"https://github.com/citation-style-language/schema/raw/master/csl-citation.json"} </w:instrText>
      </w:r>
      <w:r w:rsidR="0088419E">
        <w:rPr>
          <w:lang w:val="en-US"/>
        </w:rPr>
        <w:fldChar w:fldCharType="separate"/>
      </w:r>
      <w:r w:rsidR="00AF5DB2" w:rsidRPr="00AF5DB2">
        <w:rPr>
          <w:rFonts w:cs="Times New Roman"/>
          <w:lang w:val="en-US"/>
        </w:rPr>
        <w:t>(Cooper, 2000b)</w:t>
      </w:r>
      <w:r w:rsidR="0088419E">
        <w:rPr>
          <w:lang w:val="en-US"/>
        </w:rPr>
        <w:fldChar w:fldCharType="end"/>
      </w:r>
      <w:r w:rsidR="0042154A">
        <w:rPr>
          <w:lang w:val="en-US"/>
        </w:rPr>
        <w:t xml:space="preserve">. </w:t>
      </w:r>
      <w:r w:rsidR="00D80D13">
        <w:rPr>
          <w:lang w:val="en-US"/>
        </w:rPr>
        <w:br/>
      </w:r>
      <w:r w:rsidR="000F2D30" w:rsidRPr="008F2E66">
        <w:rPr>
          <w:b/>
          <w:bCs/>
          <w:lang w:val="en-US"/>
        </w:rPr>
        <w:t>ROS</w:t>
      </w:r>
      <w:r w:rsidR="000F2D30">
        <w:rPr>
          <w:lang w:val="en-US"/>
        </w:rPr>
        <w:t xml:space="preserve"> </w:t>
      </w:r>
      <w:r w:rsidR="001C288A">
        <w:rPr>
          <w:lang w:val="en-US"/>
        </w:rPr>
        <w:t>–</w:t>
      </w:r>
      <w:r w:rsidR="000F2D30">
        <w:rPr>
          <w:lang w:val="en-US"/>
        </w:rPr>
        <w:t xml:space="preserve"> </w:t>
      </w:r>
      <w:r w:rsidR="001C288A">
        <w:rPr>
          <w:lang w:val="en-US"/>
        </w:rPr>
        <w:t xml:space="preserve">Reactive Oxygen Species is a </w:t>
      </w:r>
      <w:r w:rsidR="00495ED7">
        <w:rPr>
          <w:lang w:val="en-US"/>
        </w:rPr>
        <w:t xml:space="preserve">collective term for </w:t>
      </w:r>
      <w:r w:rsidR="00E7443A">
        <w:rPr>
          <w:lang w:val="en-US"/>
        </w:rPr>
        <w:t xml:space="preserve">highly reactive molecules based on oxygen. </w:t>
      </w:r>
      <w:r w:rsidR="003F0464">
        <w:rPr>
          <w:lang w:val="en-US"/>
        </w:rPr>
        <w:t xml:space="preserve">It has been shown </w:t>
      </w:r>
      <w:r w:rsidR="00D25F9A">
        <w:rPr>
          <w:lang w:val="en-US"/>
        </w:rPr>
        <w:t xml:space="preserve">an increase in ROS after exposure to </w:t>
      </w:r>
      <w:r w:rsidR="00165490">
        <w:rPr>
          <w:lang w:val="en-US"/>
        </w:rPr>
        <w:t xml:space="preserve">radiation, and it has been hypothesized </w:t>
      </w:r>
      <w:r w:rsidR="00501BCF">
        <w:rPr>
          <w:lang w:val="en-US"/>
        </w:rPr>
        <w:t>that they mediate DNA damage</w:t>
      </w:r>
      <w:r w:rsidR="0078638B">
        <w:rPr>
          <w:lang w:val="en-US"/>
        </w:rPr>
        <w:t xml:space="preserve"> </w:t>
      </w:r>
      <w:r w:rsidR="0078638B">
        <w:rPr>
          <w:lang w:val="en-US"/>
        </w:rPr>
        <w:fldChar w:fldCharType="begin"/>
      </w:r>
      <w:r w:rsidR="003F507D">
        <w:rPr>
          <w:lang w:val="en-US"/>
        </w:rPr>
        <w:instrText xml:space="preserve"> ADDIN ZOTERO_ITEM CSL_CITATION {"citationID":"btRc61wN","properties":{"formattedCitation":"(Narayanan et al., 1997)","plainCitation":"(Narayanan et al., 1997)","noteIndex":0},"citationItems":[{"id":119,"uris":["http://zotero.org/users/9228513/items/RXIP8XVK"],"itemData":{"id":119,"type":"article-journal","abstract":"The mechanism(s) by which high-linear energy transfer a particles, like those emitted by inhaled radon and radon daughters, cause lung cancer has not been elucidated. Conceivably, DNA damage that is induced by a particles may be mediated by the metabolic generation of reactive oxygen species (ROS), in addition to direct a particle-DNA interactions and hydroxyl radical-DNA interactions. Using normal human lung fibroblasts, we investigated the hypothesis that densely ionizing alpha particles may induce the intracellular generation of superoxide (O2.-) and hydrogen peroxide (H2O2). Ethidium bromide and 2',7'-dichlorofluorescein, fluorescent products of the membrane-permeable dyes hydroethidine and 2',7'-dichlorofluorescin diacetate, respectively, were used to monitor the intracellular production of O2.- and H2O2, respectively, by flow cytometry. Compared to sham-irradiated cells, fibroblasts that were exposed to alpha particles (0.4-19 cGy) had significant increases in intracellular O2.- production, along with concomitant increases in H2O2 production. Further analyses suggest that the plasma membrane-bound NADPH-oxidase is primarily responsible for this increased intracellular generation of ROS and that the ROS response does not require direct nuclear or cellular \"hits\" by the a particles. In this latter regard, we additionally report that unirradiated cells also show the ROS response when they are incubated with serum-containing culture medium that has been exposed to a particles or when they are incubated with supernatants from a-irradiated cells. Our overall results support the possibility that a particles, at least in part, may mediate their DNA-damaging effects indirectly via a ROS-related mechanism.","container-title":"Cancer Research","ISSN":"0008-5472","issue":"18","journalAbbreviation":"Cancer Res","language":"eng","note":"PMID: 9307280","page":"3963-3971","source":"PubMed","title":"Alpha particles initiate biological production of superoxide anions and hydrogen peroxide in human cells","volume":"57","author":[{"family":"Narayanan","given":"P. K."},{"family":"Goodwin","given":"E. H."},{"family":"Lehnert","given":"B. E."}],"issued":{"date-parts":[["1997",9,15]]}}}],"schema":"https://github.com/citation-style-language/schema/raw/master/csl-citation.json"} </w:instrText>
      </w:r>
      <w:r w:rsidR="0078638B">
        <w:rPr>
          <w:lang w:val="en-US"/>
        </w:rPr>
        <w:fldChar w:fldCharType="separate"/>
      </w:r>
      <w:r w:rsidR="0078638B" w:rsidRPr="0078638B">
        <w:rPr>
          <w:rFonts w:cs="Times New Roman"/>
          <w:lang w:val="en-US"/>
        </w:rPr>
        <w:t>(Narayanan et al., 1997)</w:t>
      </w:r>
      <w:r w:rsidR="0078638B">
        <w:rPr>
          <w:lang w:val="en-US"/>
        </w:rPr>
        <w:fldChar w:fldCharType="end"/>
      </w:r>
      <w:r w:rsidR="00501BCF">
        <w:rPr>
          <w:lang w:val="en-US"/>
        </w:rPr>
        <w:t xml:space="preserve">. </w:t>
      </w:r>
      <w:r w:rsidR="00D80D13">
        <w:rPr>
          <w:lang w:val="en-US"/>
        </w:rPr>
        <w:br/>
      </w:r>
      <w:r w:rsidR="00586B50" w:rsidRPr="008F2E66">
        <w:rPr>
          <w:b/>
          <w:bCs/>
          <w:lang w:val="en-US"/>
        </w:rPr>
        <w:t>RPD</w:t>
      </w:r>
      <w:r w:rsidR="00586B50">
        <w:rPr>
          <w:lang w:val="en-US"/>
        </w:rPr>
        <w:t xml:space="preserve"> – Relative Percentage Difference </w:t>
      </w:r>
    </w:p>
    <w:p w14:paraId="71C951C9" w14:textId="6FD3668B" w:rsidR="00687460" w:rsidRPr="00A35E21" w:rsidRDefault="00D205B2" w:rsidP="00481599">
      <w:pPr>
        <w:rPr>
          <w:lang w:val="en-US"/>
        </w:rPr>
      </w:pPr>
      <w:r w:rsidRPr="008F2E66">
        <w:rPr>
          <w:b/>
          <w:bCs/>
          <w:lang w:val="en-US"/>
        </w:rPr>
        <w:t>SC</w:t>
      </w:r>
      <w:r>
        <w:rPr>
          <w:lang w:val="en-US"/>
        </w:rPr>
        <w:t xml:space="preserve"> – Surviving Colonies</w:t>
      </w:r>
      <w:r w:rsidR="00D80D13">
        <w:rPr>
          <w:lang w:val="en-US"/>
        </w:rPr>
        <w:br/>
      </w:r>
      <w:r w:rsidR="009E301D" w:rsidRPr="008F2E66">
        <w:rPr>
          <w:b/>
          <w:bCs/>
          <w:lang w:val="en-US"/>
        </w:rPr>
        <w:t>SCE</w:t>
      </w:r>
      <w:r w:rsidR="009E301D">
        <w:rPr>
          <w:lang w:val="en-US"/>
        </w:rPr>
        <w:t xml:space="preserve"> – Sister </w:t>
      </w:r>
      <w:r w:rsidR="0092406A">
        <w:rPr>
          <w:lang w:val="en-US"/>
        </w:rPr>
        <w:t xml:space="preserve">Chromatid Exchange is the process of sister chromatids exchanging </w:t>
      </w:r>
      <w:r w:rsidR="003A2DD7">
        <w:rPr>
          <w:lang w:val="en-US"/>
        </w:rPr>
        <w:t>genetic material</w:t>
      </w:r>
      <w:r w:rsidR="00C46007">
        <w:rPr>
          <w:lang w:val="en-US"/>
        </w:rPr>
        <w:t xml:space="preserve">. Increased </w:t>
      </w:r>
      <w:r w:rsidR="007139CE">
        <w:rPr>
          <w:lang w:val="en-US"/>
        </w:rPr>
        <w:t xml:space="preserve">SCE reflect </w:t>
      </w:r>
      <w:r w:rsidR="008F5383">
        <w:rPr>
          <w:lang w:val="en-US"/>
        </w:rPr>
        <w:t xml:space="preserve">the activity of homologous recombination (see </w:t>
      </w:r>
      <w:r w:rsidR="00510D70">
        <w:rPr>
          <w:lang w:val="en-US"/>
        </w:rPr>
        <w:fldChar w:fldCharType="begin"/>
      </w:r>
      <w:r w:rsidR="00510D70">
        <w:rPr>
          <w:lang w:val="en-US"/>
        </w:rPr>
        <w:instrText xml:space="preserve"> REF _Ref97815460 \r \h </w:instrText>
      </w:r>
      <w:r w:rsidR="004D7B5D">
        <w:rPr>
          <w:lang w:val="en-US"/>
        </w:rPr>
        <w:instrText xml:space="preserve"> \* MERGEFORMAT </w:instrText>
      </w:r>
      <w:r w:rsidR="00510D70">
        <w:rPr>
          <w:lang w:val="en-US"/>
        </w:rPr>
      </w:r>
      <w:r w:rsidR="00510D70">
        <w:rPr>
          <w:lang w:val="en-US"/>
        </w:rPr>
        <w:fldChar w:fldCharType="separate"/>
      </w:r>
      <w:r w:rsidR="00380EB7">
        <w:rPr>
          <w:lang w:val="en-US"/>
        </w:rPr>
        <w:t>1.7.3</w:t>
      </w:r>
      <w:r w:rsidR="00510D70">
        <w:rPr>
          <w:lang w:val="en-US"/>
        </w:rPr>
        <w:fldChar w:fldCharType="end"/>
      </w:r>
      <w:r w:rsidR="008F5383">
        <w:rPr>
          <w:lang w:val="en-US"/>
        </w:rPr>
        <w:t>)</w:t>
      </w:r>
      <w:r w:rsidR="00510D70">
        <w:rPr>
          <w:lang w:val="en-US"/>
        </w:rPr>
        <w:t>, which again reflect the</w:t>
      </w:r>
      <w:r w:rsidR="00AE461D">
        <w:rPr>
          <w:lang w:val="en-US"/>
        </w:rPr>
        <w:t xml:space="preserve"> degree of</w:t>
      </w:r>
      <w:r w:rsidR="004B4065">
        <w:rPr>
          <w:lang w:val="en-US"/>
        </w:rPr>
        <w:t xml:space="preserve"> DNA double strand breaks</w:t>
      </w:r>
      <w:r w:rsidR="00AE461D">
        <w:rPr>
          <w:lang w:val="en-US"/>
        </w:rPr>
        <w:t xml:space="preserve"> occurrences</w:t>
      </w:r>
      <w:r w:rsidR="004B4065">
        <w:rPr>
          <w:lang w:val="en-US"/>
        </w:rPr>
        <w:t xml:space="preserve"> (see </w:t>
      </w:r>
      <w:r w:rsidR="00F3525D">
        <w:rPr>
          <w:lang w:val="en-US"/>
        </w:rPr>
        <w:fldChar w:fldCharType="begin"/>
      </w:r>
      <w:r w:rsidR="00F3525D">
        <w:rPr>
          <w:lang w:val="en-US"/>
        </w:rPr>
        <w:instrText xml:space="preserve"> REF _Ref97815460 \r \h </w:instrText>
      </w:r>
      <w:r w:rsidR="004D7B5D">
        <w:rPr>
          <w:lang w:val="en-US"/>
        </w:rPr>
        <w:instrText xml:space="preserve"> \* MERGEFORMAT </w:instrText>
      </w:r>
      <w:r w:rsidR="00F3525D">
        <w:rPr>
          <w:lang w:val="en-US"/>
        </w:rPr>
      </w:r>
      <w:r w:rsidR="00F3525D">
        <w:rPr>
          <w:lang w:val="en-US"/>
        </w:rPr>
        <w:fldChar w:fldCharType="separate"/>
      </w:r>
      <w:r w:rsidR="00380EB7">
        <w:rPr>
          <w:lang w:val="en-US"/>
        </w:rPr>
        <w:t>1.7.3</w:t>
      </w:r>
      <w:r w:rsidR="00F3525D">
        <w:rPr>
          <w:lang w:val="en-US"/>
        </w:rPr>
        <w:fldChar w:fldCharType="end"/>
      </w:r>
      <w:r w:rsidR="004B4065">
        <w:rPr>
          <w:lang w:val="en-US"/>
        </w:rPr>
        <w:t>)</w:t>
      </w:r>
      <w:r w:rsidR="00F3525D">
        <w:rPr>
          <w:lang w:val="en-US"/>
        </w:rPr>
        <w:t xml:space="preserve">. </w:t>
      </w:r>
      <w:r w:rsidR="00D80D13">
        <w:rPr>
          <w:lang w:val="en-US"/>
        </w:rPr>
        <w:br/>
      </w:r>
      <w:r w:rsidR="00FA738E" w:rsidRPr="008F2E66">
        <w:rPr>
          <w:b/>
          <w:bCs/>
          <w:lang w:val="en-US"/>
        </w:rPr>
        <w:t>SDD</w:t>
      </w:r>
      <w:r w:rsidR="002E72E3">
        <w:rPr>
          <w:lang w:val="en-US"/>
        </w:rPr>
        <w:t xml:space="preserve"> – </w:t>
      </w:r>
      <w:r w:rsidR="00FA738E">
        <w:rPr>
          <w:lang w:val="en-US"/>
        </w:rPr>
        <w:t>Source to Detector Distance</w:t>
      </w:r>
      <w:r w:rsidR="00D80D13">
        <w:rPr>
          <w:lang w:val="en-US"/>
        </w:rPr>
        <w:br/>
      </w:r>
      <w:r w:rsidR="00012531">
        <w:rPr>
          <w:b/>
          <w:bCs/>
          <w:lang w:val="en-US"/>
        </w:rPr>
        <w:t xml:space="preserve">SF </w:t>
      </w:r>
      <w:r w:rsidR="00012531">
        <w:rPr>
          <w:lang w:val="en-US"/>
        </w:rPr>
        <w:t>– Survival Fraction</w:t>
      </w:r>
      <w:r w:rsidR="00D80D13">
        <w:rPr>
          <w:lang w:val="en-US"/>
        </w:rPr>
        <w:br/>
      </w:r>
      <w:r w:rsidR="0005519E" w:rsidRPr="008F2E66">
        <w:rPr>
          <w:b/>
          <w:bCs/>
          <w:lang w:val="en-US"/>
        </w:rPr>
        <w:t>SVD</w:t>
      </w:r>
      <w:r w:rsidR="0005519E">
        <w:rPr>
          <w:lang w:val="en-US"/>
        </w:rPr>
        <w:t xml:space="preserve"> – Singular Value Decomposition</w:t>
      </w:r>
      <w:r w:rsidR="00687460" w:rsidRPr="00A35E21">
        <w:rPr>
          <w:lang w:val="en-US"/>
        </w:rPr>
        <w:br w:type="page"/>
      </w:r>
    </w:p>
    <w:p w14:paraId="34F583E2" w14:textId="77777777" w:rsidR="007C3A94" w:rsidRPr="00A35E21" w:rsidRDefault="007C3A94" w:rsidP="004D7B5D">
      <w:pPr>
        <w:spacing w:line="360" w:lineRule="auto"/>
        <w:rPr>
          <w:lang w:val="en-US"/>
        </w:rPr>
      </w:pPr>
    </w:p>
    <w:sdt>
      <w:sdtPr>
        <w:rPr>
          <w:rFonts w:ascii="Times New Roman" w:eastAsiaTheme="minorHAnsi" w:hAnsi="Times New Roman" w:cstheme="minorBidi"/>
          <w:color w:val="auto"/>
          <w:sz w:val="24"/>
          <w:szCs w:val="22"/>
          <w:lang w:val="nb-NO"/>
        </w:rPr>
        <w:id w:val="1626966531"/>
        <w:docPartObj>
          <w:docPartGallery w:val="Table of Contents"/>
          <w:docPartUnique/>
        </w:docPartObj>
      </w:sdtPr>
      <w:sdtEndPr>
        <w:rPr>
          <w:b/>
          <w:bCs/>
          <w:noProof/>
        </w:rPr>
      </w:sdtEndPr>
      <w:sdtContent>
        <w:p w14:paraId="26855DC4" w14:textId="47E4D2EF" w:rsidR="00743C30" w:rsidRDefault="00743C30" w:rsidP="004D7B5D">
          <w:pPr>
            <w:pStyle w:val="TOCHeading"/>
            <w:spacing w:line="360" w:lineRule="auto"/>
          </w:pPr>
          <w:r>
            <w:t>Contents</w:t>
          </w:r>
        </w:p>
        <w:p w14:paraId="0E21EC42" w14:textId="69CBD3FE" w:rsidR="00A7633C" w:rsidRDefault="00743C30">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354660" w:history="1">
            <w:r w:rsidR="00A7633C" w:rsidRPr="003D229B">
              <w:rPr>
                <w:rStyle w:val="Hyperlink"/>
                <w:noProof/>
                <w:lang w:val="sv-SE"/>
              </w:rPr>
              <w:t>Abbreviations and explanations</w:t>
            </w:r>
            <w:r w:rsidR="00A7633C">
              <w:rPr>
                <w:noProof/>
                <w:webHidden/>
              </w:rPr>
              <w:tab/>
            </w:r>
            <w:r w:rsidR="00A7633C">
              <w:rPr>
                <w:noProof/>
                <w:webHidden/>
              </w:rPr>
              <w:fldChar w:fldCharType="begin"/>
            </w:r>
            <w:r w:rsidR="00A7633C">
              <w:rPr>
                <w:noProof/>
                <w:webHidden/>
              </w:rPr>
              <w:instrText xml:space="preserve"> PAGEREF _Toc107354660 \h </w:instrText>
            </w:r>
            <w:r w:rsidR="00A7633C">
              <w:rPr>
                <w:noProof/>
                <w:webHidden/>
              </w:rPr>
            </w:r>
            <w:r w:rsidR="00A7633C">
              <w:rPr>
                <w:noProof/>
                <w:webHidden/>
              </w:rPr>
              <w:fldChar w:fldCharType="separate"/>
            </w:r>
            <w:r w:rsidR="00A7633C">
              <w:rPr>
                <w:noProof/>
                <w:webHidden/>
              </w:rPr>
              <w:t>VII</w:t>
            </w:r>
            <w:r w:rsidR="00A7633C">
              <w:rPr>
                <w:noProof/>
                <w:webHidden/>
              </w:rPr>
              <w:fldChar w:fldCharType="end"/>
            </w:r>
          </w:hyperlink>
        </w:p>
        <w:p w14:paraId="467150C1" w14:textId="4AC06822" w:rsidR="00A7633C" w:rsidRDefault="00A7633C">
          <w:pPr>
            <w:pStyle w:val="TOC1"/>
            <w:tabs>
              <w:tab w:val="left" w:pos="480"/>
              <w:tab w:val="right" w:leader="dot" w:pos="9350"/>
            </w:tabs>
            <w:rPr>
              <w:rFonts w:asciiTheme="minorHAnsi" w:eastAsiaTheme="minorEastAsia" w:hAnsiTheme="minorHAnsi"/>
              <w:noProof/>
              <w:sz w:val="22"/>
              <w:lang w:val="en-US"/>
            </w:rPr>
          </w:pPr>
          <w:hyperlink w:anchor="_Toc107354661" w:history="1">
            <w:r w:rsidRPr="003D229B">
              <w:rPr>
                <w:rStyle w:val="Hyperlink"/>
                <w:noProof/>
              </w:rPr>
              <w:t>1</w:t>
            </w:r>
            <w:r>
              <w:rPr>
                <w:rFonts w:asciiTheme="minorHAnsi" w:eastAsiaTheme="minorEastAsia" w:hAnsiTheme="minorHAnsi"/>
                <w:noProof/>
                <w:sz w:val="22"/>
                <w:lang w:val="en-US"/>
              </w:rPr>
              <w:tab/>
            </w:r>
            <w:r w:rsidRPr="003D229B">
              <w:rPr>
                <w:rStyle w:val="Hyperlink"/>
                <w:noProof/>
              </w:rPr>
              <w:t>Introduction</w:t>
            </w:r>
            <w:r>
              <w:rPr>
                <w:noProof/>
                <w:webHidden/>
              </w:rPr>
              <w:tab/>
            </w:r>
            <w:r>
              <w:rPr>
                <w:noProof/>
                <w:webHidden/>
              </w:rPr>
              <w:fldChar w:fldCharType="begin"/>
            </w:r>
            <w:r>
              <w:rPr>
                <w:noProof/>
                <w:webHidden/>
              </w:rPr>
              <w:instrText xml:space="preserve"> PAGEREF _Toc107354661 \h </w:instrText>
            </w:r>
            <w:r>
              <w:rPr>
                <w:noProof/>
                <w:webHidden/>
              </w:rPr>
            </w:r>
            <w:r>
              <w:rPr>
                <w:noProof/>
                <w:webHidden/>
              </w:rPr>
              <w:fldChar w:fldCharType="separate"/>
            </w:r>
            <w:r>
              <w:rPr>
                <w:noProof/>
                <w:webHidden/>
              </w:rPr>
              <w:t>1</w:t>
            </w:r>
            <w:r>
              <w:rPr>
                <w:noProof/>
                <w:webHidden/>
              </w:rPr>
              <w:fldChar w:fldCharType="end"/>
            </w:r>
          </w:hyperlink>
        </w:p>
        <w:p w14:paraId="0433DF79" w14:textId="3276EC55" w:rsidR="00A7633C" w:rsidRDefault="00A7633C">
          <w:pPr>
            <w:pStyle w:val="TOC1"/>
            <w:tabs>
              <w:tab w:val="left" w:pos="480"/>
              <w:tab w:val="right" w:leader="dot" w:pos="9350"/>
            </w:tabs>
            <w:rPr>
              <w:rFonts w:asciiTheme="minorHAnsi" w:eastAsiaTheme="minorEastAsia" w:hAnsiTheme="minorHAnsi"/>
              <w:noProof/>
              <w:sz w:val="22"/>
              <w:lang w:val="en-US"/>
            </w:rPr>
          </w:pPr>
          <w:hyperlink w:anchor="_Toc107354662" w:history="1">
            <w:r w:rsidRPr="003D229B">
              <w:rPr>
                <w:rStyle w:val="Hyperlink"/>
                <w:noProof/>
              </w:rPr>
              <w:t>1.</w:t>
            </w:r>
            <w:r>
              <w:rPr>
                <w:rFonts w:asciiTheme="minorHAnsi" w:eastAsiaTheme="minorEastAsia" w:hAnsiTheme="minorHAnsi"/>
                <w:noProof/>
                <w:sz w:val="22"/>
                <w:lang w:val="en-US"/>
              </w:rPr>
              <w:tab/>
            </w:r>
            <w:r w:rsidRPr="003D229B">
              <w:rPr>
                <w:rStyle w:val="Hyperlink"/>
                <w:noProof/>
              </w:rPr>
              <w:t>Theory</w:t>
            </w:r>
            <w:r>
              <w:rPr>
                <w:noProof/>
                <w:webHidden/>
              </w:rPr>
              <w:tab/>
            </w:r>
            <w:r>
              <w:rPr>
                <w:noProof/>
                <w:webHidden/>
              </w:rPr>
              <w:fldChar w:fldCharType="begin"/>
            </w:r>
            <w:r>
              <w:rPr>
                <w:noProof/>
                <w:webHidden/>
              </w:rPr>
              <w:instrText xml:space="preserve"> PAGEREF _Toc107354662 \h </w:instrText>
            </w:r>
            <w:r>
              <w:rPr>
                <w:noProof/>
                <w:webHidden/>
              </w:rPr>
            </w:r>
            <w:r>
              <w:rPr>
                <w:noProof/>
                <w:webHidden/>
              </w:rPr>
              <w:fldChar w:fldCharType="separate"/>
            </w:r>
            <w:r>
              <w:rPr>
                <w:noProof/>
                <w:webHidden/>
              </w:rPr>
              <w:t>2</w:t>
            </w:r>
            <w:r>
              <w:rPr>
                <w:noProof/>
                <w:webHidden/>
              </w:rPr>
              <w:fldChar w:fldCharType="end"/>
            </w:r>
          </w:hyperlink>
        </w:p>
        <w:p w14:paraId="5510D2E3" w14:textId="5DE1896B"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63" w:history="1">
            <w:r w:rsidRPr="003D229B">
              <w:rPr>
                <w:rStyle w:val="Hyperlink"/>
                <w:noProof/>
              </w:rPr>
              <w:t>1.1</w:t>
            </w:r>
            <w:r>
              <w:rPr>
                <w:rFonts w:asciiTheme="minorHAnsi" w:eastAsiaTheme="minorEastAsia" w:hAnsiTheme="minorHAnsi"/>
                <w:noProof/>
                <w:sz w:val="22"/>
                <w:lang w:val="en-US"/>
              </w:rPr>
              <w:tab/>
            </w:r>
            <w:r w:rsidRPr="003D229B">
              <w:rPr>
                <w:rStyle w:val="Hyperlink"/>
                <w:noProof/>
              </w:rPr>
              <w:t>Ionizing Radiation</w:t>
            </w:r>
            <w:r>
              <w:rPr>
                <w:noProof/>
                <w:webHidden/>
              </w:rPr>
              <w:tab/>
            </w:r>
            <w:r>
              <w:rPr>
                <w:noProof/>
                <w:webHidden/>
              </w:rPr>
              <w:fldChar w:fldCharType="begin"/>
            </w:r>
            <w:r>
              <w:rPr>
                <w:noProof/>
                <w:webHidden/>
              </w:rPr>
              <w:instrText xml:space="preserve"> PAGEREF _Toc107354663 \h </w:instrText>
            </w:r>
            <w:r>
              <w:rPr>
                <w:noProof/>
                <w:webHidden/>
              </w:rPr>
            </w:r>
            <w:r>
              <w:rPr>
                <w:noProof/>
                <w:webHidden/>
              </w:rPr>
              <w:fldChar w:fldCharType="separate"/>
            </w:r>
            <w:r>
              <w:rPr>
                <w:noProof/>
                <w:webHidden/>
              </w:rPr>
              <w:t>2</w:t>
            </w:r>
            <w:r>
              <w:rPr>
                <w:noProof/>
                <w:webHidden/>
              </w:rPr>
              <w:fldChar w:fldCharType="end"/>
            </w:r>
          </w:hyperlink>
        </w:p>
        <w:p w14:paraId="01773592" w14:textId="69BD6C8D"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64" w:history="1">
            <w:r w:rsidRPr="003D229B">
              <w:rPr>
                <w:rStyle w:val="Hyperlink"/>
                <w:noProof/>
                <w:lang w:val="en-US"/>
              </w:rPr>
              <w:t>1.1.1</w:t>
            </w:r>
            <w:r>
              <w:rPr>
                <w:rFonts w:asciiTheme="minorHAnsi" w:eastAsiaTheme="minorEastAsia" w:hAnsiTheme="minorHAnsi"/>
                <w:noProof/>
                <w:sz w:val="22"/>
                <w:lang w:val="en-US"/>
              </w:rPr>
              <w:tab/>
            </w:r>
            <w:r w:rsidRPr="003D229B">
              <w:rPr>
                <w:rStyle w:val="Hyperlink"/>
                <w:noProof/>
                <w:lang w:val="en-US"/>
              </w:rPr>
              <w:t>Photon interaction in matter</w:t>
            </w:r>
            <w:r>
              <w:rPr>
                <w:noProof/>
                <w:webHidden/>
              </w:rPr>
              <w:tab/>
            </w:r>
            <w:r>
              <w:rPr>
                <w:noProof/>
                <w:webHidden/>
              </w:rPr>
              <w:fldChar w:fldCharType="begin"/>
            </w:r>
            <w:r>
              <w:rPr>
                <w:noProof/>
                <w:webHidden/>
              </w:rPr>
              <w:instrText xml:space="preserve"> PAGEREF _Toc107354664 \h </w:instrText>
            </w:r>
            <w:r>
              <w:rPr>
                <w:noProof/>
                <w:webHidden/>
              </w:rPr>
            </w:r>
            <w:r>
              <w:rPr>
                <w:noProof/>
                <w:webHidden/>
              </w:rPr>
              <w:fldChar w:fldCharType="separate"/>
            </w:r>
            <w:r>
              <w:rPr>
                <w:noProof/>
                <w:webHidden/>
              </w:rPr>
              <w:t>3</w:t>
            </w:r>
            <w:r>
              <w:rPr>
                <w:noProof/>
                <w:webHidden/>
              </w:rPr>
              <w:fldChar w:fldCharType="end"/>
            </w:r>
          </w:hyperlink>
        </w:p>
        <w:p w14:paraId="554ED31E" w14:textId="726DD46D"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65" w:history="1">
            <w:r w:rsidRPr="003D229B">
              <w:rPr>
                <w:rStyle w:val="Hyperlink"/>
                <w:noProof/>
                <w:lang w:val="en-US"/>
              </w:rPr>
              <w:t>1.1.2</w:t>
            </w:r>
            <w:r>
              <w:rPr>
                <w:rFonts w:asciiTheme="minorHAnsi" w:eastAsiaTheme="minorEastAsia" w:hAnsiTheme="minorHAnsi"/>
                <w:noProof/>
                <w:sz w:val="22"/>
                <w:lang w:val="en-US"/>
              </w:rPr>
              <w:tab/>
            </w:r>
            <w:r w:rsidRPr="003D229B">
              <w:rPr>
                <w:rStyle w:val="Hyperlink"/>
                <w:noProof/>
                <w:lang w:val="en-US"/>
              </w:rPr>
              <w:t>Charged Particle interaction in matter</w:t>
            </w:r>
            <w:r>
              <w:rPr>
                <w:noProof/>
                <w:webHidden/>
              </w:rPr>
              <w:tab/>
            </w:r>
            <w:r>
              <w:rPr>
                <w:noProof/>
                <w:webHidden/>
              </w:rPr>
              <w:fldChar w:fldCharType="begin"/>
            </w:r>
            <w:r>
              <w:rPr>
                <w:noProof/>
                <w:webHidden/>
              </w:rPr>
              <w:instrText xml:space="preserve"> PAGEREF _Toc107354665 \h </w:instrText>
            </w:r>
            <w:r>
              <w:rPr>
                <w:noProof/>
                <w:webHidden/>
              </w:rPr>
            </w:r>
            <w:r>
              <w:rPr>
                <w:noProof/>
                <w:webHidden/>
              </w:rPr>
              <w:fldChar w:fldCharType="separate"/>
            </w:r>
            <w:r>
              <w:rPr>
                <w:noProof/>
                <w:webHidden/>
              </w:rPr>
              <w:t>7</w:t>
            </w:r>
            <w:r>
              <w:rPr>
                <w:noProof/>
                <w:webHidden/>
              </w:rPr>
              <w:fldChar w:fldCharType="end"/>
            </w:r>
          </w:hyperlink>
        </w:p>
        <w:p w14:paraId="4C05FEC4" w14:textId="7D0BF0D1"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66" w:history="1">
            <w:r w:rsidRPr="003D229B">
              <w:rPr>
                <w:rStyle w:val="Hyperlink"/>
                <w:noProof/>
                <w:lang w:val="en-US"/>
              </w:rPr>
              <w:t>1.2</w:t>
            </w:r>
            <w:r>
              <w:rPr>
                <w:rFonts w:asciiTheme="minorHAnsi" w:eastAsiaTheme="minorEastAsia" w:hAnsiTheme="minorHAnsi"/>
                <w:noProof/>
                <w:sz w:val="22"/>
                <w:lang w:val="en-US"/>
              </w:rPr>
              <w:tab/>
            </w:r>
            <w:r w:rsidRPr="003D229B">
              <w:rPr>
                <w:rStyle w:val="Hyperlink"/>
                <w:noProof/>
                <w:lang w:val="en-US"/>
              </w:rPr>
              <w:t>Creating the radiation beam</w:t>
            </w:r>
            <w:r>
              <w:rPr>
                <w:noProof/>
                <w:webHidden/>
              </w:rPr>
              <w:tab/>
            </w:r>
            <w:r>
              <w:rPr>
                <w:noProof/>
                <w:webHidden/>
              </w:rPr>
              <w:fldChar w:fldCharType="begin"/>
            </w:r>
            <w:r>
              <w:rPr>
                <w:noProof/>
                <w:webHidden/>
              </w:rPr>
              <w:instrText xml:space="preserve"> PAGEREF _Toc107354666 \h </w:instrText>
            </w:r>
            <w:r>
              <w:rPr>
                <w:noProof/>
                <w:webHidden/>
              </w:rPr>
            </w:r>
            <w:r>
              <w:rPr>
                <w:noProof/>
                <w:webHidden/>
              </w:rPr>
              <w:fldChar w:fldCharType="separate"/>
            </w:r>
            <w:r>
              <w:rPr>
                <w:noProof/>
                <w:webHidden/>
              </w:rPr>
              <w:t>11</w:t>
            </w:r>
            <w:r>
              <w:rPr>
                <w:noProof/>
                <w:webHidden/>
              </w:rPr>
              <w:fldChar w:fldCharType="end"/>
            </w:r>
          </w:hyperlink>
        </w:p>
        <w:p w14:paraId="1D0B747B" w14:textId="4FBB331E"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67" w:history="1">
            <w:r w:rsidRPr="003D229B">
              <w:rPr>
                <w:rStyle w:val="Hyperlink"/>
                <w:noProof/>
                <w:lang w:val="en-US"/>
              </w:rPr>
              <w:t>1.2.1</w:t>
            </w:r>
            <w:r>
              <w:rPr>
                <w:rFonts w:asciiTheme="minorHAnsi" w:eastAsiaTheme="minorEastAsia" w:hAnsiTheme="minorHAnsi"/>
                <w:noProof/>
                <w:sz w:val="22"/>
                <w:lang w:val="en-US"/>
              </w:rPr>
              <w:tab/>
            </w:r>
            <w:r w:rsidRPr="003D229B">
              <w:rPr>
                <w:rStyle w:val="Hyperlink"/>
                <w:noProof/>
                <w:lang w:val="en-US"/>
              </w:rPr>
              <w:t>X-ray tube</w:t>
            </w:r>
            <w:r>
              <w:rPr>
                <w:noProof/>
                <w:webHidden/>
              </w:rPr>
              <w:tab/>
            </w:r>
            <w:r>
              <w:rPr>
                <w:noProof/>
                <w:webHidden/>
              </w:rPr>
              <w:fldChar w:fldCharType="begin"/>
            </w:r>
            <w:r>
              <w:rPr>
                <w:noProof/>
                <w:webHidden/>
              </w:rPr>
              <w:instrText xml:space="preserve"> PAGEREF _Toc107354667 \h </w:instrText>
            </w:r>
            <w:r>
              <w:rPr>
                <w:noProof/>
                <w:webHidden/>
              </w:rPr>
            </w:r>
            <w:r>
              <w:rPr>
                <w:noProof/>
                <w:webHidden/>
              </w:rPr>
              <w:fldChar w:fldCharType="separate"/>
            </w:r>
            <w:r>
              <w:rPr>
                <w:noProof/>
                <w:webHidden/>
              </w:rPr>
              <w:t>11</w:t>
            </w:r>
            <w:r>
              <w:rPr>
                <w:noProof/>
                <w:webHidden/>
              </w:rPr>
              <w:fldChar w:fldCharType="end"/>
            </w:r>
          </w:hyperlink>
        </w:p>
        <w:p w14:paraId="5B804CE7" w14:textId="752833DA"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68" w:history="1">
            <w:r w:rsidRPr="003D229B">
              <w:rPr>
                <w:rStyle w:val="Hyperlink"/>
                <w:noProof/>
                <w:lang w:val="en-US"/>
              </w:rPr>
              <w:t>1.2.2</w:t>
            </w:r>
            <w:r>
              <w:rPr>
                <w:rFonts w:asciiTheme="minorHAnsi" w:eastAsiaTheme="minorEastAsia" w:hAnsiTheme="minorHAnsi"/>
                <w:noProof/>
                <w:sz w:val="22"/>
                <w:lang w:val="en-US"/>
              </w:rPr>
              <w:tab/>
            </w:r>
            <w:r w:rsidRPr="003D229B">
              <w:rPr>
                <w:rStyle w:val="Hyperlink"/>
                <w:noProof/>
                <w:lang w:val="en-US"/>
              </w:rPr>
              <w:t>X-ray filtering</w:t>
            </w:r>
            <w:r>
              <w:rPr>
                <w:noProof/>
                <w:webHidden/>
              </w:rPr>
              <w:tab/>
            </w:r>
            <w:r>
              <w:rPr>
                <w:noProof/>
                <w:webHidden/>
              </w:rPr>
              <w:fldChar w:fldCharType="begin"/>
            </w:r>
            <w:r>
              <w:rPr>
                <w:noProof/>
                <w:webHidden/>
              </w:rPr>
              <w:instrText xml:space="preserve"> PAGEREF _Toc107354668 \h </w:instrText>
            </w:r>
            <w:r>
              <w:rPr>
                <w:noProof/>
                <w:webHidden/>
              </w:rPr>
            </w:r>
            <w:r>
              <w:rPr>
                <w:noProof/>
                <w:webHidden/>
              </w:rPr>
              <w:fldChar w:fldCharType="separate"/>
            </w:r>
            <w:r>
              <w:rPr>
                <w:noProof/>
                <w:webHidden/>
              </w:rPr>
              <w:t>12</w:t>
            </w:r>
            <w:r>
              <w:rPr>
                <w:noProof/>
                <w:webHidden/>
              </w:rPr>
              <w:fldChar w:fldCharType="end"/>
            </w:r>
          </w:hyperlink>
        </w:p>
        <w:p w14:paraId="641318ED" w14:textId="26C275E6"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69" w:history="1">
            <w:r w:rsidRPr="003D229B">
              <w:rPr>
                <w:rStyle w:val="Hyperlink"/>
                <w:noProof/>
                <w:lang w:val="en-US"/>
              </w:rPr>
              <w:t>1.3</w:t>
            </w:r>
            <w:r>
              <w:rPr>
                <w:rFonts w:asciiTheme="minorHAnsi" w:eastAsiaTheme="minorEastAsia" w:hAnsiTheme="minorHAnsi"/>
                <w:noProof/>
                <w:sz w:val="22"/>
                <w:lang w:val="en-US"/>
              </w:rPr>
              <w:tab/>
            </w:r>
            <w:r w:rsidRPr="003D229B">
              <w:rPr>
                <w:rStyle w:val="Hyperlink"/>
                <w:noProof/>
                <w:lang w:val="en-US"/>
              </w:rPr>
              <w:t>Dosimetry</w:t>
            </w:r>
            <w:r>
              <w:rPr>
                <w:noProof/>
                <w:webHidden/>
              </w:rPr>
              <w:tab/>
            </w:r>
            <w:r>
              <w:rPr>
                <w:noProof/>
                <w:webHidden/>
              </w:rPr>
              <w:fldChar w:fldCharType="begin"/>
            </w:r>
            <w:r>
              <w:rPr>
                <w:noProof/>
                <w:webHidden/>
              </w:rPr>
              <w:instrText xml:space="preserve"> PAGEREF _Toc107354669 \h </w:instrText>
            </w:r>
            <w:r>
              <w:rPr>
                <w:noProof/>
                <w:webHidden/>
              </w:rPr>
            </w:r>
            <w:r>
              <w:rPr>
                <w:noProof/>
                <w:webHidden/>
              </w:rPr>
              <w:fldChar w:fldCharType="separate"/>
            </w:r>
            <w:r>
              <w:rPr>
                <w:noProof/>
                <w:webHidden/>
              </w:rPr>
              <w:t>13</w:t>
            </w:r>
            <w:r>
              <w:rPr>
                <w:noProof/>
                <w:webHidden/>
              </w:rPr>
              <w:fldChar w:fldCharType="end"/>
            </w:r>
          </w:hyperlink>
        </w:p>
        <w:p w14:paraId="4BB02239" w14:textId="356033CB"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70" w:history="1">
            <w:r w:rsidRPr="003D229B">
              <w:rPr>
                <w:rStyle w:val="Hyperlink"/>
                <w:noProof/>
                <w:lang w:val="en-US"/>
              </w:rPr>
              <w:t>1.3.1</w:t>
            </w:r>
            <w:r>
              <w:rPr>
                <w:rFonts w:asciiTheme="minorHAnsi" w:eastAsiaTheme="minorEastAsia" w:hAnsiTheme="minorHAnsi"/>
                <w:noProof/>
                <w:sz w:val="22"/>
                <w:lang w:val="en-US"/>
              </w:rPr>
              <w:tab/>
            </w:r>
            <w:r w:rsidRPr="003D229B">
              <w:rPr>
                <w:rStyle w:val="Hyperlink"/>
                <w:noProof/>
                <w:lang w:val="en-US"/>
              </w:rPr>
              <w:t>Quantities</w:t>
            </w:r>
            <w:r>
              <w:rPr>
                <w:noProof/>
                <w:webHidden/>
              </w:rPr>
              <w:tab/>
            </w:r>
            <w:r>
              <w:rPr>
                <w:noProof/>
                <w:webHidden/>
              </w:rPr>
              <w:fldChar w:fldCharType="begin"/>
            </w:r>
            <w:r>
              <w:rPr>
                <w:noProof/>
                <w:webHidden/>
              </w:rPr>
              <w:instrText xml:space="preserve"> PAGEREF _Toc107354670 \h </w:instrText>
            </w:r>
            <w:r>
              <w:rPr>
                <w:noProof/>
                <w:webHidden/>
              </w:rPr>
            </w:r>
            <w:r>
              <w:rPr>
                <w:noProof/>
                <w:webHidden/>
              </w:rPr>
              <w:fldChar w:fldCharType="separate"/>
            </w:r>
            <w:r>
              <w:rPr>
                <w:noProof/>
                <w:webHidden/>
              </w:rPr>
              <w:t>14</w:t>
            </w:r>
            <w:r>
              <w:rPr>
                <w:noProof/>
                <w:webHidden/>
              </w:rPr>
              <w:fldChar w:fldCharType="end"/>
            </w:r>
          </w:hyperlink>
        </w:p>
        <w:p w14:paraId="3F1DD4A6" w14:textId="1F7A2396"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71" w:history="1">
            <w:r w:rsidRPr="003D229B">
              <w:rPr>
                <w:rStyle w:val="Hyperlink"/>
                <w:noProof/>
                <w:lang w:val="en-US"/>
              </w:rPr>
              <w:t>1.4</w:t>
            </w:r>
            <w:r>
              <w:rPr>
                <w:rFonts w:asciiTheme="minorHAnsi" w:eastAsiaTheme="minorEastAsia" w:hAnsiTheme="minorHAnsi"/>
                <w:noProof/>
                <w:sz w:val="22"/>
                <w:lang w:val="en-US"/>
              </w:rPr>
              <w:tab/>
            </w:r>
            <w:r w:rsidRPr="003D229B">
              <w:rPr>
                <w:rStyle w:val="Hyperlink"/>
                <w:noProof/>
                <w:lang w:val="en-US"/>
              </w:rPr>
              <w:t>Cavity Theory</w:t>
            </w:r>
            <w:r>
              <w:rPr>
                <w:noProof/>
                <w:webHidden/>
              </w:rPr>
              <w:tab/>
            </w:r>
            <w:r>
              <w:rPr>
                <w:noProof/>
                <w:webHidden/>
              </w:rPr>
              <w:fldChar w:fldCharType="begin"/>
            </w:r>
            <w:r>
              <w:rPr>
                <w:noProof/>
                <w:webHidden/>
              </w:rPr>
              <w:instrText xml:space="preserve"> PAGEREF _Toc107354671 \h </w:instrText>
            </w:r>
            <w:r>
              <w:rPr>
                <w:noProof/>
                <w:webHidden/>
              </w:rPr>
            </w:r>
            <w:r>
              <w:rPr>
                <w:noProof/>
                <w:webHidden/>
              </w:rPr>
              <w:fldChar w:fldCharType="separate"/>
            </w:r>
            <w:r>
              <w:rPr>
                <w:noProof/>
                <w:webHidden/>
              </w:rPr>
              <w:t>19</w:t>
            </w:r>
            <w:r>
              <w:rPr>
                <w:noProof/>
                <w:webHidden/>
              </w:rPr>
              <w:fldChar w:fldCharType="end"/>
            </w:r>
          </w:hyperlink>
        </w:p>
        <w:p w14:paraId="7673CC61" w14:textId="7F9125D1"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72" w:history="1">
            <w:r w:rsidRPr="003D229B">
              <w:rPr>
                <w:rStyle w:val="Hyperlink"/>
                <w:noProof/>
                <w:lang w:val="en-US"/>
              </w:rPr>
              <w:t>1.4.1</w:t>
            </w:r>
            <w:r>
              <w:rPr>
                <w:rFonts w:asciiTheme="minorHAnsi" w:eastAsiaTheme="minorEastAsia" w:hAnsiTheme="minorHAnsi"/>
                <w:noProof/>
                <w:sz w:val="22"/>
                <w:lang w:val="en-US"/>
              </w:rPr>
              <w:tab/>
            </w:r>
            <w:r w:rsidRPr="003D229B">
              <w:rPr>
                <w:rStyle w:val="Hyperlink"/>
                <w:noProof/>
                <w:lang w:val="en-US"/>
              </w:rPr>
              <w:t>Bragg-Gray cavity</w:t>
            </w:r>
            <w:r>
              <w:rPr>
                <w:noProof/>
                <w:webHidden/>
              </w:rPr>
              <w:tab/>
            </w:r>
            <w:r>
              <w:rPr>
                <w:noProof/>
                <w:webHidden/>
              </w:rPr>
              <w:fldChar w:fldCharType="begin"/>
            </w:r>
            <w:r>
              <w:rPr>
                <w:noProof/>
                <w:webHidden/>
              </w:rPr>
              <w:instrText xml:space="preserve"> PAGEREF _Toc107354672 \h </w:instrText>
            </w:r>
            <w:r>
              <w:rPr>
                <w:noProof/>
                <w:webHidden/>
              </w:rPr>
            </w:r>
            <w:r>
              <w:rPr>
                <w:noProof/>
                <w:webHidden/>
              </w:rPr>
              <w:fldChar w:fldCharType="separate"/>
            </w:r>
            <w:r>
              <w:rPr>
                <w:noProof/>
                <w:webHidden/>
              </w:rPr>
              <w:t>19</w:t>
            </w:r>
            <w:r>
              <w:rPr>
                <w:noProof/>
                <w:webHidden/>
              </w:rPr>
              <w:fldChar w:fldCharType="end"/>
            </w:r>
          </w:hyperlink>
        </w:p>
        <w:p w14:paraId="53748A8A" w14:textId="3DEA8953"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73" w:history="1">
            <w:r w:rsidRPr="003D229B">
              <w:rPr>
                <w:rStyle w:val="Hyperlink"/>
                <w:noProof/>
                <w:lang w:val="en-US"/>
              </w:rPr>
              <w:t>1.4.2</w:t>
            </w:r>
            <w:r>
              <w:rPr>
                <w:rFonts w:asciiTheme="minorHAnsi" w:eastAsiaTheme="minorEastAsia" w:hAnsiTheme="minorHAnsi"/>
                <w:noProof/>
                <w:sz w:val="22"/>
                <w:lang w:val="en-US"/>
              </w:rPr>
              <w:tab/>
            </w:r>
            <w:r w:rsidRPr="003D229B">
              <w:rPr>
                <w:rStyle w:val="Hyperlink"/>
                <w:noProof/>
                <w:lang w:val="en-US"/>
              </w:rPr>
              <w:t>Bragg-Gray-Laurence</w:t>
            </w:r>
            <w:r>
              <w:rPr>
                <w:noProof/>
                <w:webHidden/>
              </w:rPr>
              <w:tab/>
            </w:r>
            <w:r>
              <w:rPr>
                <w:noProof/>
                <w:webHidden/>
              </w:rPr>
              <w:fldChar w:fldCharType="begin"/>
            </w:r>
            <w:r>
              <w:rPr>
                <w:noProof/>
                <w:webHidden/>
              </w:rPr>
              <w:instrText xml:space="preserve"> PAGEREF _Toc107354673 \h </w:instrText>
            </w:r>
            <w:r>
              <w:rPr>
                <w:noProof/>
                <w:webHidden/>
              </w:rPr>
            </w:r>
            <w:r>
              <w:rPr>
                <w:noProof/>
                <w:webHidden/>
              </w:rPr>
              <w:fldChar w:fldCharType="separate"/>
            </w:r>
            <w:r>
              <w:rPr>
                <w:noProof/>
                <w:webHidden/>
              </w:rPr>
              <w:t>20</w:t>
            </w:r>
            <w:r>
              <w:rPr>
                <w:noProof/>
                <w:webHidden/>
              </w:rPr>
              <w:fldChar w:fldCharType="end"/>
            </w:r>
          </w:hyperlink>
        </w:p>
        <w:p w14:paraId="38F3C027" w14:textId="52F26512"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74" w:history="1">
            <w:r w:rsidRPr="003D229B">
              <w:rPr>
                <w:rStyle w:val="Hyperlink"/>
                <w:noProof/>
                <w:lang w:val="en-US"/>
              </w:rPr>
              <w:t>1.5</w:t>
            </w:r>
            <w:r>
              <w:rPr>
                <w:rFonts w:asciiTheme="minorHAnsi" w:eastAsiaTheme="minorEastAsia" w:hAnsiTheme="minorHAnsi"/>
                <w:noProof/>
                <w:sz w:val="22"/>
                <w:lang w:val="en-US"/>
              </w:rPr>
              <w:tab/>
            </w:r>
            <w:r w:rsidRPr="003D229B">
              <w:rPr>
                <w:rStyle w:val="Hyperlink"/>
                <w:noProof/>
                <w:lang w:val="en-US"/>
              </w:rPr>
              <w:t>Dosimetry methods</w:t>
            </w:r>
            <w:r>
              <w:rPr>
                <w:noProof/>
                <w:webHidden/>
              </w:rPr>
              <w:tab/>
            </w:r>
            <w:r>
              <w:rPr>
                <w:noProof/>
                <w:webHidden/>
              </w:rPr>
              <w:fldChar w:fldCharType="begin"/>
            </w:r>
            <w:r>
              <w:rPr>
                <w:noProof/>
                <w:webHidden/>
              </w:rPr>
              <w:instrText xml:space="preserve"> PAGEREF _Toc107354674 \h </w:instrText>
            </w:r>
            <w:r>
              <w:rPr>
                <w:noProof/>
                <w:webHidden/>
              </w:rPr>
            </w:r>
            <w:r>
              <w:rPr>
                <w:noProof/>
                <w:webHidden/>
              </w:rPr>
              <w:fldChar w:fldCharType="separate"/>
            </w:r>
            <w:r>
              <w:rPr>
                <w:noProof/>
                <w:webHidden/>
              </w:rPr>
              <w:t>21</w:t>
            </w:r>
            <w:r>
              <w:rPr>
                <w:noProof/>
                <w:webHidden/>
              </w:rPr>
              <w:fldChar w:fldCharType="end"/>
            </w:r>
          </w:hyperlink>
        </w:p>
        <w:p w14:paraId="7A1F60D8" w14:textId="727CBBAA"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75" w:history="1">
            <w:r w:rsidRPr="003D229B">
              <w:rPr>
                <w:rStyle w:val="Hyperlink"/>
                <w:noProof/>
                <w:lang w:val="en-US"/>
              </w:rPr>
              <w:t>1.5.1</w:t>
            </w:r>
            <w:r>
              <w:rPr>
                <w:rFonts w:asciiTheme="minorHAnsi" w:eastAsiaTheme="minorEastAsia" w:hAnsiTheme="minorHAnsi"/>
                <w:noProof/>
                <w:sz w:val="22"/>
                <w:lang w:val="en-US"/>
              </w:rPr>
              <w:tab/>
            </w:r>
            <w:r w:rsidRPr="003D229B">
              <w:rPr>
                <w:rStyle w:val="Hyperlink"/>
                <w:noProof/>
                <w:lang w:val="en-US"/>
              </w:rPr>
              <w:t>Parallel- Plate Ionization Chamber</w:t>
            </w:r>
            <w:r>
              <w:rPr>
                <w:noProof/>
                <w:webHidden/>
              </w:rPr>
              <w:tab/>
            </w:r>
            <w:r>
              <w:rPr>
                <w:noProof/>
                <w:webHidden/>
              </w:rPr>
              <w:fldChar w:fldCharType="begin"/>
            </w:r>
            <w:r>
              <w:rPr>
                <w:noProof/>
                <w:webHidden/>
              </w:rPr>
              <w:instrText xml:space="preserve"> PAGEREF _Toc107354675 \h </w:instrText>
            </w:r>
            <w:r>
              <w:rPr>
                <w:noProof/>
                <w:webHidden/>
              </w:rPr>
            </w:r>
            <w:r>
              <w:rPr>
                <w:noProof/>
                <w:webHidden/>
              </w:rPr>
              <w:fldChar w:fldCharType="separate"/>
            </w:r>
            <w:r>
              <w:rPr>
                <w:noProof/>
                <w:webHidden/>
              </w:rPr>
              <w:t>21</w:t>
            </w:r>
            <w:r>
              <w:rPr>
                <w:noProof/>
                <w:webHidden/>
              </w:rPr>
              <w:fldChar w:fldCharType="end"/>
            </w:r>
          </w:hyperlink>
        </w:p>
        <w:p w14:paraId="20D34604" w14:textId="4E5C4A0E"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76" w:history="1">
            <w:r w:rsidRPr="003D229B">
              <w:rPr>
                <w:rStyle w:val="Hyperlink"/>
                <w:noProof/>
                <w:lang w:val="en-US"/>
              </w:rPr>
              <w:t>1.5.2</w:t>
            </w:r>
            <w:r>
              <w:rPr>
                <w:rFonts w:asciiTheme="minorHAnsi" w:eastAsiaTheme="minorEastAsia" w:hAnsiTheme="minorHAnsi"/>
                <w:noProof/>
                <w:sz w:val="22"/>
                <w:lang w:val="en-US"/>
              </w:rPr>
              <w:tab/>
            </w:r>
            <w:r w:rsidRPr="003D229B">
              <w:rPr>
                <w:rStyle w:val="Hyperlink"/>
                <w:noProof/>
                <w:lang w:val="en-US"/>
              </w:rPr>
              <w:t>Thimble Ionization Chamber</w:t>
            </w:r>
            <w:r>
              <w:rPr>
                <w:noProof/>
                <w:webHidden/>
              </w:rPr>
              <w:tab/>
            </w:r>
            <w:r>
              <w:rPr>
                <w:noProof/>
                <w:webHidden/>
              </w:rPr>
              <w:fldChar w:fldCharType="begin"/>
            </w:r>
            <w:r>
              <w:rPr>
                <w:noProof/>
                <w:webHidden/>
              </w:rPr>
              <w:instrText xml:space="preserve"> PAGEREF _Toc107354676 \h </w:instrText>
            </w:r>
            <w:r>
              <w:rPr>
                <w:noProof/>
                <w:webHidden/>
              </w:rPr>
            </w:r>
            <w:r>
              <w:rPr>
                <w:noProof/>
                <w:webHidden/>
              </w:rPr>
              <w:fldChar w:fldCharType="separate"/>
            </w:r>
            <w:r>
              <w:rPr>
                <w:noProof/>
                <w:webHidden/>
              </w:rPr>
              <w:t>22</w:t>
            </w:r>
            <w:r>
              <w:rPr>
                <w:noProof/>
                <w:webHidden/>
              </w:rPr>
              <w:fldChar w:fldCharType="end"/>
            </w:r>
          </w:hyperlink>
        </w:p>
        <w:p w14:paraId="6431D18E" w14:textId="661015FD"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77" w:history="1">
            <w:r w:rsidRPr="003D229B">
              <w:rPr>
                <w:rStyle w:val="Hyperlink"/>
                <w:noProof/>
                <w:lang w:val="en-US"/>
              </w:rPr>
              <w:t>1.5.3</w:t>
            </w:r>
            <w:r>
              <w:rPr>
                <w:rFonts w:asciiTheme="minorHAnsi" w:eastAsiaTheme="minorEastAsia" w:hAnsiTheme="minorHAnsi"/>
                <w:noProof/>
                <w:sz w:val="22"/>
                <w:lang w:val="en-US"/>
              </w:rPr>
              <w:tab/>
            </w:r>
            <w:r w:rsidRPr="003D229B">
              <w:rPr>
                <w:rStyle w:val="Hyperlink"/>
                <w:noProof/>
                <w:lang w:val="en-US"/>
              </w:rPr>
              <w:t>Radiochromic film</w:t>
            </w:r>
            <w:r>
              <w:rPr>
                <w:noProof/>
                <w:webHidden/>
              </w:rPr>
              <w:tab/>
            </w:r>
            <w:r>
              <w:rPr>
                <w:noProof/>
                <w:webHidden/>
              </w:rPr>
              <w:fldChar w:fldCharType="begin"/>
            </w:r>
            <w:r>
              <w:rPr>
                <w:noProof/>
                <w:webHidden/>
              </w:rPr>
              <w:instrText xml:space="preserve"> PAGEREF _Toc107354677 \h </w:instrText>
            </w:r>
            <w:r>
              <w:rPr>
                <w:noProof/>
                <w:webHidden/>
              </w:rPr>
            </w:r>
            <w:r>
              <w:rPr>
                <w:noProof/>
                <w:webHidden/>
              </w:rPr>
              <w:fldChar w:fldCharType="separate"/>
            </w:r>
            <w:r>
              <w:rPr>
                <w:noProof/>
                <w:webHidden/>
              </w:rPr>
              <w:t>24</w:t>
            </w:r>
            <w:r>
              <w:rPr>
                <w:noProof/>
                <w:webHidden/>
              </w:rPr>
              <w:fldChar w:fldCharType="end"/>
            </w:r>
          </w:hyperlink>
        </w:p>
        <w:p w14:paraId="66412713" w14:textId="1947ABA0"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78" w:history="1">
            <w:r w:rsidRPr="003D229B">
              <w:rPr>
                <w:rStyle w:val="Hyperlink"/>
                <w:noProof/>
                <w:lang w:val="en-US"/>
              </w:rPr>
              <w:t>1.6</w:t>
            </w:r>
            <w:r>
              <w:rPr>
                <w:rFonts w:asciiTheme="minorHAnsi" w:eastAsiaTheme="minorEastAsia" w:hAnsiTheme="minorHAnsi"/>
                <w:noProof/>
                <w:sz w:val="22"/>
                <w:lang w:val="en-US"/>
              </w:rPr>
              <w:tab/>
            </w:r>
            <w:r w:rsidRPr="003D229B">
              <w:rPr>
                <w:rStyle w:val="Hyperlink"/>
                <w:noProof/>
                <w:lang w:val="en-US"/>
              </w:rPr>
              <w:t>Statistics</w:t>
            </w:r>
            <w:r>
              <w:rPr>
                <w:noProof/>
                <w:webHidden/>
              </w:rPr>
              <w:tab/>
            </w:r>
            <w:r>
              <w:rPr>
                <w:noProof/>
                <w:webHidden/>
              </w:rPr>
              <w:fldChar w:fldCharType="begin"/>
            </w:r>
            <w:r>
              <w:rPr>
                <w:noProof/>
                <w:webHidden/>
              </w:rPr>
              <w:instrText xml:space="preserve"> PAGEREF _Toc107354678 \h </w:instrText>
            </w:r>
            <w:r>
              <w:rPr>
                <w:noProof/>
                <w:webHidden/>
              </w:rPr>
            </w:r>
            <w:r>
              <w:rPr>
                <w:noProof/>
                <w:webHidden/>
              </w:rPr>
              <w:fldChar w:fldCharType="separate"/>
            </w:r>
            <w:r>
              <w:rPr>
                <w:noProof/>
                <w:webHidden/>
              </w:rPr>
              <w:t>25</w:t>
            </w:r>
            <w:r>
              <w:rPr>
                <w:noProof/>
                <w:webHidden/>
              </w:rPr>
              <w:fldChar w:fldCharType="end"/>
            </w:r>
          </w:hyperlink>
        </w:p>
        <w:p w14:paraId="6C84F2B8" w14:textId="4B4F09C7"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79" w:history="1">
            <w:r w:rsidRPr="003D229B">
              <w:rPr>
                <w:rStyle w:val="Hyperlink"/>
                <w:noProof/>
                <w:lang w:val="en-US"/>
              </w:rPr>
              <w:t>1.6.1</w:t>
            </w:r>
            <w:r>
              <w:rPr>
                <w:rFonts w:asciiTheme="minorHAnsi" w:eastAsiaTheme="minorEastAsia" w:hAnsiTheme="minorHAnsi"/>
                <w:noProof/>
                <w:sz w:val="22"/>
                <w:lang w:val="en-US"/>
              </w:rPr>
              <w:tab/>
            </w:r>
            <w:r w:rsidRPr="003D229B">
              <w:rPr>
                <w:rStyle w:val="Hyperlink"/>
                <w:noProof/>
                <w:lang w:val="en-US"/>
              </w:rPr>
              <w:t>Non-linear curve fit</w:t>
            </w:r>
            <w:r>
              <w:rPr>
                <w:noProof/>
                <w:webHidden/>
              </w:rPr>
              <w:tab/>
            </w:r>
            <w:r>
              <w:rPr>
                <w:noProof/>
                <w:webHidden/>
              </w:rPr>
              <w:fldChar w:fldCharType="begin"/>
            </w:r>
            <w:r>
              <w:rPr>
                <w:noProof/>
                <w:webHidden/>
              </w:rPr>
              <w:instrText xml:space="preserve"> PAGEREF _Toc107354679 \h </w:instrText>
            </w:r>
            <w:r>
              <w:rPr>
                <w:noProof/>
                <w:webHidden/>
              </w:rPr>
            </w:r>
            <w:r>
              <w:rPr>
                <w:noProof/>
                <w:webHidden/>
              </w:rPr>
              <w:fldChar w:fldCharType="separate"/>
            </w:r>
            <w:r>
              <w:rPr>
                <w:noProof/>
                <w:webHidden/>
              </w:rPr>
              <w:t>25</w:t>
            </w:r>
            <w:r>
              <w:rPr>
                <w:noProof/>
                <w:webHidden/>
              </w:rPr>
              <w:fldChar w:fldCharType="end"/>
            </w:r>
          </w:hyperlink>
        </w:p>
        <w:p w14:paraId="43606F7C" w14:textId="7EC07B79"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80" w:history="1">
            <w:r w:rsidRPr="003D229B">
              <w:rPr>
                <w:rStyle w:val="Hyperlink"/>
                <w:noProof/>
                <w:lang w:val="en-US"/>
              </w:rPr>
              <w:t>1.6.2</w:t>
            </w:r>
            <w:r>
              <w:rPr>
                <w:rFonts w:asciiTheme="minorHAnsi" w:eastAsiaTheme="minorEastAsia" w:hAnsiTheme="minorHAnsi"/>
                <w:noProof/>
                <w:sz w:val="22"/>
                <w:lang w:val="en-US"/>
              </w:rPr>
              <w:tab/>
            </w:r>
            <w:r w:rsidRPr="003D229B">
              <w:rPr>
                <w:rStyle w:val="Hyperlink"/>
                <w:noProof/>
                <w:lang w:val="en-US"/>
              </w:rPr>
              <w:t>Poisson Regression</w:t>
            </w:r>
            <w:r>
              <w:rPr>
                <w:noProof/>
                <w:webHidden/>
              </w:rPr>
              <w:tab/>
            </w:r>
            <w:r>
              <w:rPr>
                <w:noProof/>
                <w:webHidden/>
              </w:rPr>
              <w:fldChar w:fldCharType="begin"/>
            </w:r>
            <w:r>
              <w:rPr>
                <w:noProof/>
                <w:webHidden/>
              </w:rPr>
              <w:instrText xml:space="preserve"> PAGEREF _Toc107354680 \h </w:instrText>
            </w:r>
            <w:r>
              <w:rPr>
                <w:noProof/>
                <w:webHidden/>
              </w:rPr>
            </w:r>
            <w:r>
              <w:rPr>
                <w:noProof/>
                <w:webHidden/>
              </w:rPr>
              <w:fldChar w:fldCharType="separate"/>
            </w:r>
            <w:r>
              <w:rPr>
                <w:noProof/>
                <w:webHidden/>
              </w:rPr>
              <w:t>28</w:t>
            </w:r>
            <w:r>
              <w:rPr>
                <w:noProof/>
                <w:webHidden/>
              </w:rPr>
              <w:fldChar w:fldCharType="end"/>
            </w:r>
          </w:hyperlink>
        </w:p>
        <w:p w14:paraId="65A1BE96" w14:textId="4BB953FA"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81" w:history="1">
            <w:r w:rsidRPr="003D229B">
              <w:rPr>
                <w:rStyle w:val="Hyperlink"/>
                <w:noProof/>
                <w:lang w:val="en-US"/>
              </w:rPr>
              <w:t>1.6.3</w:t>
            </w:r>
            <w:r>
              <w:rPr>
                <w:rFonts w:asciiTheme="minorHAnsi" w:eastAsiaTheme="minorEastAsia" w:hAnsiTheme="minorHAnsi"/>
                <w:noProof/>
                <w:sz w:val="22"/>
                <w:lang w:val="en-US"/>
              </w:rPr>
              <w:tab/>
            </w:r>
            <w:r w:rsidRPr="003D229B">
              <w:rPr>
                <w:rStyle w:val="Hyperlink"/>
                <w:noProof/>
                <w:lang w:val="en-US"/>
              </w:rPr>
              <w:t>Confidence interval</w:t>
            </w:r>
            <w:r>
              <w:rPr>
                <w:noProof/>
                <w:webHidden/>
              </w:rPr>
              <w:tab/>
            </w:r>
            <w:r>
              <w:rPr>
                <w:noProof/>
                <w:webHidden/>
              </w:rPr>
              <w:fldChar w:fldCharType="begin"/>
            </w:r>
            <w:r>
              <w:rPr>
                <w:noProof/>
                <w:webHidden/>
              </w:rPr>
              <w:instrText xml:space="preserve"> PAGEREF _Toc107354681 \h </w:instrText>
            </w:r>
            <w:r>
              <w:rPr>
                <w:noProof/>
                <w:webHidden/>
              </w:rPr>
            </w:r>
            <w:r>
              <w:rPr>
                <w:noProof/>
                <w:webHidden/>
              </w:rPr>
              <w:fldChar w:fldCharType="separate"/>
            </w:r>
            <w:r>
              <w:rPr>
                <w:noProof/>
                <w:webHidden/>
              </w:rPr>
              <w:t>30</w:t>
            </w:r>
            <w:r>
              <w:rPr>
                <w:noProof/>
                <w:webHidden/>
              </w:rPr>
              <w:fldChar w:fldCharType="end"/>
            </w:r>
          </w:hyperlink>
        </w:p>
        <w:p w14:paraId="091978D5" w14:textId="6F1063E0"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82" w:history="1">
            <w:r w:rsidRPr="003D229B">
              <w:rPr>
                <w:rStyle w:val="Hyperlink"/>
                <w:noProof/>
                <w:lang w:val="en-US"/>
              </w:rPr>
              <w:t>1.7</w:t>
            </w:r>
            <w:r>
              <w:rPr>
                <w:rFonts w:asciiTheme="minorHAnsi" w:eastAsiaTheme="minorEastAsia" w:hAnsiTheme="minorHAnsi"/>
                <w:noProof/>
                <w:sz w:val="22"/>
                <w:lang w:val="en-US"/>
              </w:rPr>
              <w:tab/>
            </w:r>
            <w:r w:rsidRPr="003D229B">
              <w:rPr>
                <w:rStyle w:val="Hyperlink"/>
                <w:noProof/>
                <w:lang w:val="en-US"/>
              </w:rPr>
              <w:t>Radiobiology</w:t>
            </w:r>
            <w:r>
              <w:rPr>
                <w:noProof/>
                <w:webHidden/>
              </w:rPr>
              <w:tab/>
            </w:r>
            <w:r>
              <w:rPr>
                <w:noProof/>
                <w:webHidden/>
              </w:rPr>
              <w:fldChar w:fldCharType="begin"/>
            </w:r>
            <w:r>
              <w:rPr>
                <w:noProof/>
                <w:webHidden/>
              </w:rPr>
              <w:instrText xml:space="preserve"> PAGEREF _Toc107354682 \h </w:instrText>
            </w:r>
            <w:r>
              <w:rPr>
                <w:noProof/>
                <w:webHidden/>
              </w:rPr>
            </w:r>
            <w:r>
              <w:rPr>
                <w:noProof/>
                <w:webHidden/>
              </w:rPr>
              <w:fldChar w:fldCharType="separate"/>
            </w:r>
            <w:r>
              <w:rPr>
                <w:noProof/>
                <w:webHidden/>
              </w:rPr>
              <w:t>30</w:t>
            </w:r>
            <w:r>
              <w:rPr>
                <w:noProof/>
                <w:webHidden/>
              </w:rPr>
              <w:fldChar w:fldCharType="end"/>
            </w:r>
          </w:hyperlink>
        </w:p>
        <w:p w14:paraId="313D2BEB" w14:textId="1A66F049"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83" w:history="1">
            <w:r w:rsidRPr="003D229B">
              <w:rPr>
                <w:rStyle w:val="Hyperlink"/>
                <w:noProof/>
                <w:lang w:val="en-US"/>
              </w:rPr>
              <w:t>1.7.1</w:t>
            </w:r>
            <w:r>
              <w:rPr>
                <w:rFonts w:asciiTheme="minorHAnsi" w:eastAsiaTheme="minorEastAsia" w:hAnsiTheme="minorHAnsi"/>
                <w:noProof/>
                <w:sz w:val="22"/>
                <w:lang w:val="en-US"/>
              </w:rPr>
              <w:tab/>
            </w:r>
            <w:r w:rsidRPr="003D229B">
              <w:rPr>
                <w:rStyle w:val="Hyperlink"/>
                <w:noProof/>
                <w:lang w:val="en-US"/>
              </w:rPr>
              <w:t>DNA basics</w:t>
            </w:r>
            <w:r>
              <w:rPr>
                <w:noProof/>
                <w:webHidden/>
              </w:rPr>
              <w:tab/>
            </w:r>
            <w:r>
              <w:rPr>
                <w:noProof/>
                <w:webHidden/>
              </w:rPr>
              <w:fldChar w:fldCharType="begin"/>
            </w:r>
            <w:r>
              <w:rPr>
                <w:noProof/>
                <w:webHidden/>
              </w:rPr>
              <w:instrText xml:space="preserve"> PAGEREF _Toc107354683 \h </w:instrText>
            </w:r>
            <w:r>
              <w:rPr>
                <w:noProof/>
                <w:webHidden/>
              </w:rPr>
            </w:r>
            <w:r>
              <w:rPr>
                <w:noProof/>
                <w:webHidden/>
              </w:rPr>
              <w:fldChar w:fldCharType="separate"/>
            </w:r>
            <w:r>
              <w:rPr>
                <w:noProof/>
                <w:webHidden/>
              </w:rPr>
              <w:t>31</w:t>
            </w:r>
            <w:r>
              <w:rPr>
                <w:noProof/>
                <w:webHidden/>
              </w:rPr>
              <w:fldChar w:fldCharType="end"/>
            </w:r>
          </w:hyperlink>
        </w:p>
        <w:p w14:paraId="12CA941D" w14:textId="35A8C309"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84" w:history="1">
            <w:r w:rsidRPr="003D229B">
              <w:rPr>
                <w:rStyle w:val="Hyperlink"/>
                <w:noProof/>
                <w:lang w:val="en-US"/>
              </w:rPr>
              <w:t>1.7.2</w:t>
            </w:r>
            <w:r>
              <w:rPr>
                <w:rFonts w:asciiTheme="minorHAnsi" w:eastAsiaTheme="minorEastAsia" w:hAnsiTheme="minorHAnsi"/>
                <w:noProof/>
                <w:sz w:val="22"/>
                <w:lang w:val="en-US"/>
              </w:rPr>
              <w:tab/>
            </w:r>
            <w:r w:rsidRPr="003D229B">
              <w:rPr>
                <w:rStyle w:val="Hyperlink"/>
                <w:noProof/>
                <w:lang w:val="en-US"/>
              </w:rPr>
              <w:t>Cell Cycle and Checkpoint</w:t>
            </w:r>
            <w:r>
              <w:rPr>
                <w:noProof/>
                <w:webHidden/>
              </w:rPr>
              <w:tab/>
            </w:r>
            <w:r>
              <w:rPr>
                <w:noProof/>
                <w:webHidden/>
              </w:rPr>
              <w:fldChar w:fldCharType="begin"/>
            </w:r>
            <w:r>
              <w:rPr>
                <w:noProof/>
                <w:webHidden/>
              </w:rPr>
              <w:instrText xml:space="preserve"> PAGEREF _Toc107354684 \h </w:instrText>
            </w:r>
            <w:r>
              <w:rPr>
                <w:noProof/>
                <w:webHidden/>
              </w:rPr>
            </w:r>
            <w:r>
              <w:rPr>
                <w:noProof/>
                <w:webHidden/>
              </w:rPr>
              <w:fldChar w:fldCharType="separate"/>
            </w:r>
            <w:r>
              <w:rPr>
                <w:noProof/>
                <w:webHidden/>
              </w:rPr>
              <w:t>33</w:t>
            </w:r>
            <w:r>
              <w:rPr>
                <w:noProof/>
                <w:webHidden/>
              </w:rPr>
              <w:fldChar w:fldCharType="end"/>
            </w:r>
          </w:hyperlink>
        </w:p>
        <w:p w14:paraId="00A0E9CA" w14:textId="10A8B6A6"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85" w:history="1">
            <w:r w:rsidRPr="003D229B">
              <w:rPr>
                <w:rStyle w:val="Hyperlink"/>
                <w:noProof/>
                <w:lang w:val="en-US"/>
              </w:rPr>
              <w:t>1.7.3</w:t>
            </w:r>
            <w:r>
              <w:rPr>
                <w:rFonts w:asciiTheme="minorHAnsi" w:eastAsiaTheme="minorEastAsia" w:hAnsiTheme="minorHAnsi"/>
                <w:noProof/>
                <w:sz w:val="22"/>
                <w:lang w:val="en-US"/>
              </w:rPr>
              <w:tab/>
            </w:r>
            <w:r w:rsidRPr="003D229B">
              <w:rPr>
                <w:rStyle w:val="Hyperlink"/>
                <w:noProof/>
                <w:lang w:val="en-US"/>
              </w:rPr>
              <w:t>DNA damage and repair</w:t>
            </w:r>
            <w:r>
              <w:rPr>
                <w:noProof/>
                <w:webHidden/>
              </w:rPr>
              <w:tab/>
            </w:r>
            <w:r>
              <w:rPr>
                <w:noProof/>
                <w:webHidden/>
              </w:rPr>
              <w:fldChar w:fldCharType="begin"/>
            </w:r>
            <w:r>
              <w:rPr>
                <w:noProof/>
                <w:webHidden/>
              </w:rPr>
              <w:instrText xml:space="preserve"> PAGEREF _Toc107354685 \h </w:instrText>
            </w:r>
            <w:r>
              <w:rPr>
                <w:noProof/>
                <w:webHidden/>
              </w:rPr>
            </w:r>
            <w:r>
              <w:rPr>
                <w:noProof/>
                <w:webHidden/>
              </w:rPr>
              <w:fldChar w:fldCharType="separate"/>
            </w:r>
            <w:r>
              <w:rPr>
                <w:noProof/>
                <w:webHidden/>
              </w:rPr>
              <w:t>36</w:t>
            </w:r>
            <w:r>
              <w:rPr>
                <w:noProof/>
                <w:webHidden/>
              </w:rPr>
              <w:fldChar w:fldCharType="end"/>
            </w:r>
          </w:hyperlink>
        </w:p>
        <w:p w14:paraId="3835A846" w14:textId="65C1B7A4"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86" w:history="1">
            <w:r w:rsidRPr="003D229B">
              <w:rPr>
                <w:rStyle w:val="Hyperlink"/>
                <w:noProof/>
                <w:lang w:val="en-US"/>
              </w:rPr>
              <w:t>1.7.4</w:t>
            </w:r>
            <w:r>
              <w:rPr>
                <w:rFonts w:asciiTheme="minorHAnsi" w:eastAsiaTheme="minorEastAsia" w:hAnsiTheme="minorHAnsi"/>
                <w:noProof/>
                <w:sz w:val="22"/>
                <w:lang w:val="en-US"/>
              </w:rPr>
              <w:tab/>
            </w:r>
            <w:r w:rsidRPr="003D229B">
              <w:rPr>
                <w:rStyle w:val="Hyperlink"/>
                <w:noProof/>
                <w:lang w:val="en-US"/>
              </w:rPr>
              <w:t>Cell Survival Curves</w:t>
            </w:r>
            <w:r>
              <w:rPr>
                <w:noProof/>
                <w:webHidden/>
              </w:rPr>
              <w:tab/>
            </w:r>
            <w:r>
              <w:rPr>
                <w:noProof/>
                <w:webHidden/>
              </w:rPr>
              <w:fldChar w:fldCharType="begin"/>
            </w:r>
            <w:r>
              <w:rPr>
                <w:noProof/>
                <w:webHidden/>
              </w:rPr>
              <w:instrText xml:space="preserve"> PAGEREF _Toc107354686 \h </w:instrText>
            </w:r>
            <w:r>
              <w:rPr>
                <w:noProof/>
                <w:webHidden/>
              </w:rPr>
            </w:r>
            <w:r>
              <w:rPr>
                <w:noProof/>
                <w:webHidden/>
              </w:rPr>
              <w:fldChar w:fldCharType="separate"/>
            </w:r>
            <w:r>
              <w:rPr>
                <w:noProof/>
                <w:webHidden/>
              </w:rPr>
              <w:t>39</w:t>
            </w:r>
            <w:r>
              <w:rPr>
                <w:noProof/>
                <w:webHidden/>
              </w:rPr>
              <w:fldChar w:fldCharType="end"/>
            </w:r>
          </w:hyperlink>
        </w:p>
        <w:p w14:paraId="7D85609D" w14:textId="43B15A73"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87" w:history="1">
            <w:r w:rsidRPr="003D229B">
              <w:rPr>
                <w:rStyle w:val="Hyperlink"/>
                <w:noProof/>
                <w:lang w:val="en-US"/>
              </w:rPr>
              <w:t>1.7.5</w:t>
            </w:r>
            <w:r>
              <w:rPr>
                <w:rFonts w:asciiTheme="minorHAnsi" w:eastAsiaTheme="minorEastAsia" w:hAnsiTheme="minorHAnsi"/>
                <w:noProof/>
                <w:sz w:val="22"/>
                <w:lang w:val="en-US"/>
              </w:rPr>
              <w:tab/>
            </w:r>
            <w:r w:rsidRPr="003D229B">
              <w:rPr>
                <w:rStyle w:val="Hyperlink"/>
                <w:noProof/>
                <w:lang w:val="en-US"/>
              </w:rPr>
              <w:t>LQ-model</w:t>
            </w:r>
            <w:r>
              <w:rPr>
                <w:noProof/>
                <w:webHidden/>
              </w:rPr>
              <w:tab/>
            </w:r>
            <w:r>
              <w:rPr>
                <w:noProof/>
                <w:webHidden/>
              </w:rPr>
              <w:fldChar w:fldCharType="begin"/>
            </w:r>
            <w:r>
              <w:rPr>
                <w:noProof/>
                <w:webHidden/>
              </w:rPr>
              <w:instrText xml:space="preserve"> PAGEREF _Toc107354687 \h </w:instrText>
            </w:r>
            <w:r>
              <w:rPr>
                <w:noProof/>
                <w:webHidden/>
              </w:rPr>
            </w:r>
            <w:r>
              <w:rPr>
                <w:noProof/>
                <w:webHidden/>
              </w:rPr>
              <w:fldChar w:fldCharType="separate"/>
            </w:r>
            <w:r>
              <w:rPr>
                <w:noProof/>
                <w:webHidden/>
              </w:rPr>
              <w:t>40</w:t>
            </w:r>
            <w:r>
              <w:rPr>
                <w:noProof/>
                <w:webHidden/>
              </w:rPr>
              <w:fldChar w:fldCharType="end"/>
            </w:r>
          </w:hyperlink>
        </w:p>
        <w:p w14:paraId="00D874E1" w14:textId="70031D7D"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88" w:history="1">
            <w:r w:rsidRPr="003D229B">
              <w:rPr>
                <w:rStyle w:val="Hyperlink"/>
                <w:noProof/>
                <w:lang w:val="en-US"/>
              </w:rPr>
              <w:t>1.7.6</w:t>
            </w:r>
            <w:r>
              <w:rPr>
                <w:rFonts w:asciiTheme="minorHAnsi" w:eastAsiaTheme="minorEastAsia" w:hAnsiTheme="minorHAnsi"/>
                <w:noProof/>
                <w:sz w:val="22"/>
                <w:lang w:val="en-US"/>
              </w:rPr>
              <w:tab/>
            </w:r>
            <w:r w:rsidRPr="003D229B">
              <w:rPr>
                <w:rStyle w:val="Hyperlink"/>
                <w:noProof/>
                <w:lang w:val="en-US"/>
              </w:rPr>
              <w:t>Radiation Induced Bystander Effect</w:t>
            </w:r>
            <w:r>
              <w:rPr>
                <w:noProof/>
                <w:webHidden/>
              </w:rPr>
              <w:tab/>
            </w:r>
            <w:r>
              <w:rPr>
                <w:noProof/>
                <w:webHidden/>
              </w:rPr>
              <w:fldChar w:fldCharType="begin"/>
            </w:r>
            <w:r>
              <w:rPr>
                <w:noProof/>
                <w:webHidden/>
              </w:rPr>
              <w:instrText xml:space="preserve"> PAGEREF _Toc107354688 \h </w:instrText>
            </w:r>
            <w:r>
              <w:rPr>
                <w:noProof/>
                <w:webHidden/>
              </w:rPr>
            </w:r>
            <w:r>
              <w:rPr>
                <w:noProof/>
                <w:webHidden/>
              </w:rPr>
              <w:fldChar w:fldCharType="separate"/>
            </w:r>
            <w:r>
              <w:rPr>
                <w:noProof/>
                <w:webHidden/>
              </w:rPr>
              <w:t>43</w:t>
            </w:r>
            <w:r>
              <w:rPr>
                <w:noProof/>
                <w:webHidden/>
              </w:rPr>
              <w:fldChar w:fldCharType="end"/>
            </w:r>
          </w:hyperlink>
        </w:p>
        <w:p w14:paraId="0B088960" w14:textId="38713746"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89" w:history="1">
            <w:r w:rsidRPr="003D229B">
              <w:rPr>
                <w:rStyle w:val="Hyperlink"/>
                <w:noProof/>
                <w:lang w:val="en-US"/>
              </w:rPr>
              <w:t>1.7.7</w:t>
            </w:r>
            <w:r>
              <w:rPr>
                <w:rFonts w:asciiTheme="minorHAnsi" w:eastAsiaTheme="minorEastAsia" w:hAnsiTheme="minorHAnsi"/>
                <w:noProof/>
                <w:sz w:val="22"/>
                <w:lang w:val="en-US"/>
              </w:rPr>
              <w:tab/>
            </w:r>
            <w:r w:rsidRPr="003D229B">
              <w:rPr>
                <w:rStyle w:val="Hyperlink"/>
                <w:noProof/>
                <w:lang w:val="en-US"/>
              </w:rPr>
              <w:t>Spatially Fractionated Radiation Therapy</w:t>
            </w:r>
            <w:r>
              <w:rPr>
                <w:noProof/>
                <w:webHidden/>
              </w:rPr>
              <w:tab/>
            </w:r>
            <w:r>
              <w:rPr>
                <w:noProof/>
                <w:webHidden/>
              </w:rPr>
              <w:fldChar w:fldCharType="begin"/>
            </w:r>
            <w:r>
              <w:rPr>
                <w:noProof/>
                <w:webHidden/>
              </w:rPr>
              <w:instrText xml:space="preserve"> PAGEREF _Toc107354689 \h </w:instrText>
            </w:r>
            <w:r>
              <w:rPr>
                <w:noProof/>
                <w:webHidden/>
              </w:rPr>
            </w:r>
            <w:r>
              <w:rPr>
                <w:noProof/>
                <w:webHidden/>
              </w:rPr>
              <w:fldChar w:fldCharType="separate"/>
            </w:r>
            <w:r>
              <w:rPr>
                <w:noProof/>
                <w:webHidden/>
              </w:rPr>
              <w:t>44</w:t>
            </w:r>
            <w:r>
              <w:rPr>
                <w:noProof/>
                <w:webHidden/>
              </w:rPr>
              <w:fldChar w:fldCharType="end"/>
            </w:r>
          </w:hyperlink>
        </w:p>
        <w:p w14:paraId="618ACCBD" w14:textId="75134BFC" w:rsidR="00A7633C" w:rsidRDefault="00A7633C">
          <w:pPr>
            <w:pStyle w:val="TOC1"/>
            <w:tabs>
              <w:tab w:val="left" w:pos="480"/>
              <w:tab w:val="right" w:leader="dot" w:pos="9350"/>
            </w:tabs>
            <w:rPr>
              <w:rFonts w:asciiTheme="minorHAnsi" w:eastAsiaTheme="minorEastAsia" w:hAnsiTheme="minorHAnsi"/>
              <w:noProof/>
              <w:sz w:val="22"/>
              <w:lang w:val="en-US"/>
            </w:rPr>
          </w:pPr>
          <w:hyperlink w:anchor="_Toc107354690" w:history="1">
            <w:r w:rsidRPr="003D229B">
              <w:rPr>
                <w:rStyle w:val="Hyperlink"/>
                <w:noProof/>
              </w:rPr>
              <w:t>2</w:t>
            </w:r>
            <w:r>
              <w:rPr>
                <w:rFonts w:asciiTheme="minorHAnsi" w:eastAsiaTheme="minorEastAsia" w:hAnsiTheme="minorHAnsi"/>
                <w:noProof/>
                <w:sz w:val="22"/>
                <w:lang w:val="en-US"/>
              </w:rPr>
              <w:tab/>
            </w:r>
            <w:r w:rsidRPr="003D229B">
              <w:rPr>
                <w:rStyle w:val="Hyperlink"/>
                <w:noProof/>
              </w:rPr>
              <w:t>Materials and Methods</w:t>
            </w:r>
            <w:r>
              <w:rPr>
                <w:noProof/>
                <w:webHidden/>
              </w:rPr>
              <w:tab/>
            </w:r>
            <w:r>
              <w:rPr>
                <w:noProof/>
                <w:webHidden/>
              </w:rPr>
              <w:fldChar w:fldCharType="begin"/>
            </w:r>
            <w:r>
              <w:rPr>
                <w:noProof/>
                <w:webHidden/>
              </w:rPr>
              <w:instrText xml:space="preserve"> PAGEREF _Toc107354690 \h </w:instrText>
            </w:r>
            <w:r>
              <w:rPr>
                <w:noProof/>
                <w:webHidden/>
              </w:rPr>
            </w:r>
            <w:r>
              <w:rPr>
                <w:noProof/>
                <w:webHidden/>
              </w:rPr>
              <w:fldChar w:fldCharType="separate"/>
            </w:r>
            <w:r>
              <w:rPr>
                <w:noProof/>
                <w:webHidden/>
              </w:rPr>
              <w:t>45</w:t>
            </w:r>
            <w:r>
              <w:rPr>
                <w:noProof/>
                <w:webHidden/>
              </w:rPr>
              <w:fldChar w:fldCharType="end"/>
            </w:r>
          </w:hyperlink>
        </w:p>
        <w:p w14:paraId="24DD6217" w14:textId="7E304BCF"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91" w:history="1">
            <w:r w:rsidRPr="003D229B">
              <w:rPr>
                <w:rStyle w:val="Hyperlink"/>
                <w:noProof/>
              </w:rPr>
              <w:t>2.1</w:t>
            </w:r>
            <w:r>
              <w:rPr>
                <w:rFonts w:asciiTheme="minorHAnsi" w:eastAsiaTheme="minorEastAsia" w:hAnsiTheme="minorHAnsi"/>
                <w:noProof/>
                <w:sz w:val="22"/>
                <w:lang w:val="en-US"/>
              </w:rPr>
              <w:tab/>
            </w:r>
            <w:r w:rsidRPr="003D229B">
              <w:rPr>
                <w:rStyle w:val="Hyperlink"/>
                <w:noProof/>
              </w:rPr>
              <w:t>Dosimetry</w:t>
            </w:r>
            <w:r>
              <w:rPr>
                <w:noProof/>
                <w:webHidden/>
              </w:rPr>
              <w:tab/>
            </w:r>
            <w:r>
              <w:rPr>
                <w:noProof/>
                <w:webHidden/>
              </w:rPr>
              <w:fldChar w:fldCharType="begin"/>
            </w:r>
            <w:r>
              <w:rPr>
                <w:noProof/>
                <w:webHidden/>
              </w:rPr>
              <w:instrText xml:space="preserve"> PAGEREF _Toc107354691 \h </w:instrText>
            </w:r>
            <w:r>
              <w:rPr>
                <w:noProof/>
                <w:webHidden/>
              </w:rPr>
            </w:r>
            <w:r>
              <w:rPr>
                <w:noProof/>
                <w:webHidden/>
              </w:rPr>
              <w:fldChar w:fldCharType="separate"/>
            </w:r>
            <w:r>
              <w:rPr>
                <w:noProof/>
                <w:webHidden/>
              </w:rPr>
              <w:t>46</w:t>
            </w:r>
            <w:r>
              <w:rPr>
                <w:noProof/>
                <w:webHidden/>
              </w:rPr>
              <w:fldChar w:fldCharType="end"/>
            </w:r>
          </w:hyperlink>
        </w:p>
        <w:p w14:paraId="5C08CC0B" w14:textId="273EA631"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92" w:history="1">
            <w:r w:rsidRPr="003D229B">
              <w:rPr>
                <w:rStyle w:val="Hyperlink"/>
                <w:noProof/>
                <w:lang w:val="en-US"/>
              </w:rPr>
              <w:t>2.1.1</w:t>
            </w:r>
            <w:r>
              <w:rPr>
                <w:rFonts w:asciiTheme="minorHAnsi" w:eastAsiaTheme="minorEastAsia" w:hAnsiTheme="minorHAnsi"/>
                <w:noProof/>
                <w:sz w:val="22"/>
                <w:lang w:val="en-US"/>
              </w:rPr>
              <w:tab/>
            </w:r>
            <w:r w:rsidRPr="003D229B">
              <w:rPr>
                <w:rStyle w:val="Hyperlink"/>
                <w:noProof/>
                <w:lang w:val="en-US"/>
              </w:rPr>
              <w:t>X-ray dosimetry</w:t>
            </w:r>
            <w:r>
              <w:rPr>
                <w:noProof/>
                <w:webHidden/>
              </w:rPr>
              <w:tab/>
            </w:r>
            <w:r>
              <w:rPr>
                <w:noProof/>
                <w:webHidden/>
              </w:rPr>
              <w:fldChar w:fldCharType="begin"/>
            </w:r>
            <w:r>
              <w:rPr>
                <w:noProof/>
                <w:webHidden/>
              </w:rPr>
              <w:instrText xml:space="preserve"> PAGEREF _Toc107354692 \h </w:instrText>
            </w:r>
            <w:r>
              <w:rPr>
                <w:noProof/>
                <w:webHidden/>
              </w:rPr>
            </w:r>
            <w:r>
              <w:rPr>
                <w:noProof/>
                <w:webHidden/>
              </w:rPr>
              <w:fldChar w:fldCharType="separate"/>
            </w:r>
            <w:r>
              <w:rPr>
                <w:noProof/>
                <w:webHidden/>
              </w:rPr>
              <w:t>46</w:t>
            </w:r>
            <w:r>
              <w:rPr>
                <w:noProof/>
                <w:webHidden/>
              </w:rPr>
              <w:fldChar w:fldCharType="end"/>
            </w:r>
          </w:hyperlink>
        </w:p>
        <w:p w14:paraId="5888AAF8" w14:textId="032409B0" w:rsidR="00A7633C" w:rsidRDefault="00A7633C">
          <w:pPr>
            <w:pStyle w:val="TOC3"/>
            <w:tabs>
              <w:tab w:val="right" w:leader="dot" w:pos="9350"/>
            </w:tabs>
            <w:rPr>
              <w:rFonts w:asciiTheme="minorHAnsi" w:eastAsiaTheme="minorEastAsia" w:hAnsiTheme="minorHAnsi"/>
              <w:noProof/>
              <w:sz w:val="22"/>
              <w:lang w:val="en-US"/>
            </w:rPr>
          </w:pPr>
          <w:hyperlink w:anchor="_Toc107354693" w:history="1">
            <w:r w:rsidRPr="003D229B">
              <w:rPr>
                <w:rStyle w:val="Hyperlink"/>
                <w:noProof/>
                <w:lang w:val="en-US"/>
              </w:rPr>
              <w:t>Gafchromic film dosimetry</w:t>
            </w:r>
            <w:r>
              <w:rPr>
                <w:noProof/>
                <w:webHidden/>
              </w:rPr>
              <w:tab/>
            </w:r>
            <w:r>
              <w:rPr>
                <w:noProof/>
                <w:webHidden/>
              </w:rPr>
              <w:fldChar w:fldCharType="begin"/>
            </w:r>
            <w:r>
              <w:rPr>
                <w:noProof/>
                <w:webHidden/>
              </w:rPr>
              <w:instrText xml:space="preserve"> PAGEREF _Toc107354693 \h </w:instrText>
            </w:r>
            <w:r>
              <w:rPr>
                <w:noProof/>
                <w:webHidden/>
              </w:rPr>
            </w:r>
            <w:r>
              <w:rPr>
                <w:noProof/>
                <w:webHidden/>
              </w:rPr>
              <w:fldChar w:fldCharType="separate"/>
            </w:r>
            <w:r>
              <w:rPr>
                <w:noProof/>
                <w:webHidden/>
              </w:rPr>
              <w:t>52</w:t>
            </w:r>
            <w:r>
              <w:rPr>
                <w:noProof/>
                <w:webHidden/>
              </w:rPr>
              <w:fldChar w:fldCharType="end"/>
            </w:r>
          </w:hyperlink>
        </w:p>
        <w:p w14:paraId="0E13D84B" w14:textId="66783CBB"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94" w:history="1">
            <w:r w:rsidRPr="003D229B">
              <w:rPr>
                <w:rStyle w:val="Hyperlink"/>
                <w:noProof/>
                <w:lang w:val="en-US"/>
              </w:rPr>
              <w:t>2.2</w:t>
            </w:r>
            <w:r>
              <w:rPr>
                <w:rFonts w:asciiTheme="minorHAnsi" w:eastAsiaTheme="minorEastAsia" w:hAnsiTheme="minorHAnsi"/>
                <w:noProof/>
                <w:sz w:val="22"/>
                <w:lang w:val="en-US"/>
              </w:rPr>
              <w:tab/>
            </w:r>
            <w:r w:rsidRPr="003D229B">
              <w:rPr>
                <w:rStyle w:val="Hyperlink"/>
                <w:noProof/>
                <w:lang w:val="en-US"/>
              </w:rPr>
              <w:t>Cell Experiments</w:t>
            </w:r>
            <w:r>
              <w:rPr>
                <w:noProof/>
                <w:webHidden/>
              </w:rPr>
              <w:tab/>
            </w:r>
            <w:r>
              <w:rPr>
                <w:noProof/>
                <w:webHidden/>
              </w:rPr>
              <w:fldChar w:fldCharType="begin"/>
            </w:r>
            <w:r>
              <w:rPr>
                <w:noProof/>
                <w:webHidden/>
              </w:rPr>
              <w:instrText xml:space="preserve"> PAGEREF _Toc107354694 \h </w:instrText>
            </w:r>
            <w:r>
              <w:rPr>
                <w:noProof/>
                <w:webHidden/>
              </w:rPr>
            </w:r>
            <w:r>
              <w:rPr>
                <w:noProof/>
                <w:webHidden/>
              </w:rPr>
              <w:fldChar w:fldCharType="separate"/>
            </w:r>
            <w:r>
              <w:rPr>
                <w:noProof/>
                <w:webHidden/>
              </w:rPr>
              <w:t>66</w:t>
            </w:r>
            <w:r>
              <w:rPr>
                <w:noProof/>
                <w:webHidden/>
              </w:rPr>
              <w:fldChar w:fldCharType="end"/>
            </w:r>
          </w:hyperlink>
        </w:p>
        <w:p w14:paraId="2A5D73D0" w14:textId="38DF6237"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95" w:history="1">
            <w:r w:rsidRPr="003D229B">
              <w:rPr>
                <w:rStyle w:val="Hyperlink"/>
                <w:noProof/>
                <w:lang w:val="en-US"/>
              </w:rPr>
              <w:t>2.3</w:t>
            </w:r>
            <w:r>
              <w:rPr>
                <w:rFonts w:asciiTheme="minorHAnsi" w:eastAsiaTheme="minorEastAsia" w:hAnsiTheme="minorHAnsi"/>
                <w:noProof/>
                <w:sz w:val="22"/>
                <w:lang w:val="en-US"/>
              </w:rPr>
              <w:tab/>
            </w:r>
            <w:r w:rsidRPr="003D229B">
              <w:rPr>
                <w:rStyle w:val="Hyperlink"/>
                <w:noProof/>
                <w:lang w:val="en-US"/>
              </w:rPr>
              <w:t>Segmentation</w:t>
            </w:r>
            <w:r>
              <w:rPr>
                <w:noProof/>
                <w:webHidden/>
              </w:rPr>
              <w:tab/>
            </w:r>
            <w:r>
              <w:rPr>
                <w:noProof/>
                <w:webHidden/>
              </w:rPr>
              <w:fldChar w:fldCharType="begin"/>
            </w:r>
            <w:r>
              <w:rPr>
                <w:noProof/>
                <w:webHidden/>
              </w:rPr>
              <w:instrText xml:space="preserve"> PAGEREF _Toc107354695 \h </w:instrText>
            </w:r>
            <w:r>
              <w:rPr>
                <w:noProof/>
                <w:webHidden/>
              </w:rPr>
            </w:r>
            <w:r>
              <w:rPr>
                <w:noProof/>
                <w:webHidden/>
              </w:rPr>
              <w:fldChar w:fldCharType="separate"/>
            </w:r>
            <w:r>
              <w:rPr>
                <w:noProof/>
                <w:webHidden/>
              </w:rPr>
              <w:t>67</w:t>
            </w:r>
            <w:r>
              <w:rPr>
                <w:noProof/>
                <w:webHidden/>
              </w:rPr>
              <w:fldChar w:fldCharType="end"/>
            </w:r>
          </w:hyperlink>
        </w:p>
        <w:p w14:paraId="5E30BFBD" w14:textId="0C231CCD"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696" w:history="1">
            <w:r w:rsidRPr="003D229B">
              <w:rPr>
                <w:rStyle w:val="Hyperlink"/>
                <w:noProof/>
                <w:lang w:val="en-US"/>
              </w:rPr>
              <w:t>2.4</w:t>
            </w:r>
            <w:r>
              <w:rPr>
                <w:rFonts w:asciiTheme="minorHAnsi" w:eastAsiaTheme="minorEastAsia" w:hAnsiTheme="minorHAnsi"/>
                <w:noProof/>
                <w:sz w:val="22"/>
                <w:lang w:val="en-US"/>
              </w:rPr>
              <w:tab/>
            </w:r>
            <w:r w:rsidRPr="003D229B">
              <w:rPr>
                <w:rStyle w:val="Hyperlink"/>
                <w:noProof/>
                <w:lang w:val="en-US"/>
              </w:rPr>
              <w:t>Cell Survival Analysis</w:t>
            </w:r>
            <w:r>
              <w:rPr>
                <w:noProof/>
                <w:webHidden/>
              </w:rPr>
              <w:tab/>
            </w:r>
            <w:r>
              <w:rPr>
                <w:noProof/>
                <w:webHidden/>
              </w:rPr>
              <w:fldChar w:fldCharType="begin"/>
            </w:r>
            <w:r>
              <w:rPr>
                <w:noProof/>
                <w:webHidden/>
              </w:rPr>
              <w:instrText xml:space="preserve"> PAGEREF _Toc107354696 \h </w:instrText>
            </w:r>
            <w:r>
              <w:rPr>
                <w:noProof/>
                <w:webHidden/>
              </w:rPr>
            </w:r>
            <w:r>
              <w:rPr>
                <w:noProof/>
                <w:webHidden/>
              </w:rPr>
              <w:fldChar w:fldCharType="separate"/>
            </w:r>
            <w:r>
              <w:rPr>
                <w:noProof/>
                <w:webHidden/>
              </w:rPr>
              <w:t>70</w:t>
            </w:r>
            <w:r>
              <w:rPr>
                <w:noProof/>
                <w:webHidden/>
              </w:rPr>
              <w:fldChar w:fldCharType="end"/>
            </w:r>
          </w:hyperlink>
        </w:p>
        <w:p w14:paraId="0F3892F3" w14:textId="59D1F0F8"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97" w:history="1">
            <w:r w:rsidRPr="003D229B">
              <w:rPr>
                <w:rStyle w:val="Hyperlink"/>
                <w:noProof/>
                <w:lang w:val="en-US"/>
              </w:rPr>
              <w:t>2.4.1</w:t>
            </w:r>
            <w:r>
              <w:rPr>
                <w:rFonts w:asciiTheme="minorHAnsi" w:eastAsiaTheme="minorEastAsia" w:hAnsiTheme="minorHAnsi"/>
                <w:noProof/>
                <w:sz w:val="22"/>
                <w:lang w:val="en-US"/>
              </w:rPr>
              <w:tab/>
            </w:r>
            <w:r w:rsidRPr="003D229B">
              <w:rPr>
                <w:rStyle w:val="Hyperlink"/>
                <w:noProof/>
                <w:lang w:val="en-US"/>
              </w:rPr>
              <w:t>Data acquisition and image registration</w:t>
            </w:r>
            <w:r>
              <w:rPr>
                <w:noProof/>
                <w:webHidden/>
              </w:rPr>
              <w:tab/>
            </w:r>
            <w:r>
              <w:rPr>
                <w:noProof/>
                <w:webHidden/>
              </w:rPr>
              <w:fldChar w:fldCharType="begin"/>
            </w:r>
            <w:r>
              <w:rPr>
                <w:noProof/>
                <w:webHidden/>
              </w:rPr>
              <w:instrText xml:space="preserve"> PAGEREF _Toc107354697 \h </w:instrText>
            </w:r>
            <w:r>
              <w:rPr>
                <w:noProof/>
                <w:webHidden/>
              </w:rPr>
            </w:r>
            <w:r>
              <w:rPr>
                <w:noProof/>
                <w:webHidden/>
              </w:rPr>
              <w:fldChar w:fldCharType="separate"/>
            </w:r>
            <w:r>
              <w:rPr>
                <w:noProof/>
                <w:webHidden/>
              </w:rPr>
              <w:t>70</w:t>
            </w:r>
            <w:r>
              <w:rPr>
                <w:noProof/>
                <w:webHidden/>
              </w:rPr>
              <w:fldChar w:fldCharType="end"/>
            </w:r>
          </w:hyperlink>
        </w:p>
        <w:p w14:paraId="086A2D3A" w14:textId="79C378A3"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98" w:history="1">
            <w:r w:rsidRPr="003D229B">
              <w:rPr>
                <w:rStyle w:val="Hyperlink"/>
                <w:noProof/>
                <w:lang w:val="en-US"/>
              </w:rPr>
              <w:t>2.4.2</w:t>
            </w:r>
            <w:r>
              <w:rPr>
                <w:rFonts w:asciiTheme="minorHAnsi" w:eastAsiaTheme="minorEastAsia" w:hAnsiTheme="minorHAnsi"/>
                <w:noProof/>
                <w:sz w:val="22"/>
                <w:lang w:val="en-US"/>
              </w:rPr>
              <w:tab/>
            </w:r>
            <w:r w:rsidRPr="003D229B">
              <w:rPr>
                <w:rStyle w:val="Hyperlink"/>
                <w:noProof/>
                <w:lang w:val="en-US"/>
              </w:rPr>
              <w:t>1D survival analysis</w:t>
            </w:r>
            <w:r>
              <w:rPr>
                <w:noProof/>
                <w:webHidden/>
              </w:rPr>
              <w:tab/>
            </w:r>
            <w:r>
              <w:rPr>
                <w:noProof/>
                <w:webHidden/>
              </w:rPr>
              <w:fldChar w:fldCharType="begin"/>
            </w:r>
            <w:r>
              <w:rPr>
                <w:noProof/>
                <w:webHidden/>
              </w:rPr>
              <w:instrText xml:space="preserve"> PAGEREF _Toc107354698 \h </w:instrText>
            </w:r>
            <w:r>
              <w:rPr>
                <w:noProof/>
                <w:webHidden/>
              </w:rPr>
            </w:r>
            <w:r>
              <w:rPr>
                <w:noProof/>
                <w:webHidden/>
              </w:rPr>
              <w:fldChar w:fldCharType="separate"/>
            </w:r>
            <w:r>
              <w:rPr>
                <w:noProof/>
                <w:webHidden/>
              </w:rPr>
              <w:t>72</w:t>
            </w:r>
            <w:r>
              <w:rPr>
                <w:noProof/>
                <w:webHidden/>
              </w:rPr>
              <w:fldChar w:fldCharType="end"/>
            </w:r>
          </w:hyperlink>
        </w:p>
        <w:p w14:paraId="6C55BF58" w14:textId="3895CC47"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699" w:history="1">
            <w:r w:rsidRPr="003D229B">
              <w:rPr>
                <w:rStyle w:val="Hyperlink"/>
                <w:noProof/>
                <w:lang w:val="en-US"/>
              </w:rPr>
              <w:t>2.4.3</w:t>
            </w:r>
            <w:r>
              <w:rPr>
                <w:rFonts w:asciiTheme="minorHAnsi" w:eastAsiaTheme="minorEastAsia" w:hAnsiTheme="minorHAnsi"/>
                <w:noProof/>
                <w:sz w:val="22"/>
                <w:lang w:val="en-US"/>
              </w:rPr>
              <w:tab/>
            </w:r>
            <w:r w:rsidRPr="003D229B">
              <w:rPr>
                <w:rStyle w:val="Hyperlink"/>
                <w:noProof/>
                <w:lang w:val="en-US"/>
              </w:rPr>
              <w:t>2D survival analysis</w:t>
            </w:r>
            <w:r>
              <w:rPr>
                <w:noProof/>
                <w:webHidden/>
              </w:rPr>
              <w:tab/>
            </w:r>
            <w:r>
              <w:rPr>
                <w:noProof/>
                <w:webHidden/>
              </w:rPr>
              <w:fldChar w:fldCharType="begin"/>
            </w:r>
            <w:r>
              <w:rPr>
                <w:noProof/>
                <w:webHidden/>
              </w:rPr>
              <w:instrText xml:space="preserve"> PAGEREF _Toc107354699 \h </w:instrText>
            </w:r>
            <w:r>
              <w:rPr>
                <w:noProof/>
                <w:webHidden/>
              </w:rPr>
            </w:r>
            <w:r>
              <w:rPr>
                <w:noProof/>
                <w:webHidden/>
              </w:rPr>
              <w:fldChar w:fldCharType="separate"/>
            </w:r>
            <w:r>
              <w:rPr>
                <w:noProof/>
                <w:webHidden/>
              </w:rPr>
              <w:t>74</w:t>
            </w:r>
            <w:r>
              <w:rPr>
                <w:noProof/>
                <w:webHidden/>
              </w:rPr>
              <w:fldChar w:fldCharType="end"/>
            </w:r>
          </w:hyperlink>
        </w:p>
        <w:p w14:paraId="309A726E" w14:textId="58D7C114" w:rsidR="00A7633C" w:rsidRDefault="00A7633C">
          <w:pPr>
            <w:pStyle w:val="TOC1"/>
            <w:tabs>
              <w:tab w:val="left" w:pos="480"/>
              <w:tab w:val="right" w:leader="dot" w:pos="9350"/>
            </w:tabs>
            <w:rPr>
              <w:rFonts w:asciiTheme="minorHAnsi" w:eastAsiaTheme="minorEastAsia" w:hAnsiTheme="minorHAnsi"/>
              <w:noProof/>
              <w:sz w:val="22"/>
              <w:lang w:val="en-US"/>
            </w:rPr>
          </w:pPr>
          <w:hyperlink w:anchor="_Toc107354700" w:history="1">
            <w:r w:rsidRPr="003D229B">
              <w:rPr>
                <w:rStyle w:val="Hyperlink"/>
                <w:noProof/>
                <w:lang w:val="en-US"/>
              </w:rPr>
              <w:t>3</w:t>
            </w:r>
            <w:r>
              <w:rPr>
                <w:rFonts w:asciiTheme="minorHAnsi" w:eastAsiaTheme="minorEastAsia" w:hAnsiTheme="minorHAnsi"/>
                <w:noProof/>
                <w:sz w:val="22"/>
                <w:lang w:val="en-US"/>
              </w:rPr>
              <w:tab/>
            </w:r>
            <w:r w:rsidRPr="003D229B">
              <w:rPr>
                <w:rStyle w:val="Hyperlink"/>
                <w:noProof/>
                <w:lang w:val="en-US"/>
              </w:rPr>
              <w:t>Results</w:t>
            </w:r>
            <w:r>
              <w:rPr>
                <w:noProof/>
                <w:webHidden/>
              </w:rPr>
              <w:tab/>
            </w:r>
            <w:r>
              <w:rPr>
                <w:noProof/>
                <w:webHidden/>
              </w:rPr>
              <w:fldChar w:fldCharType="begin"/>
            </w:r>
            <w:r>
              <w:rPr>
                <w:noProof/>
                <w:webHidden/>
              </w:rPr>
              <w:instrText xml:space="preserve"> PAGEREF _Toc107354700 \h </w:instrText>
            </w:r>
            <w:r>
              <w:rPr>
                <w:noProof/>
                <w:webHidden/>
              </w:rPr>
            </w:r>
            <w:r>
              <w:rPr>
                <w:noProof/>
                <w:webHidden/>
              </w:rPr>
              <w:fldChar w:fldCharType="separate"/>
            </w:r>
            <w:r>
              <w:rPr>
                <w:noProof/>
                <w:webHidden/>
              </w:rPr>
              <w:t>82</w:t>
            </w:r>
            <w:r>
              <w:rPr>
                <w:noProof/>
                <w:webHidden/>
              </w:rPr>
              <w:fldChar w:fldCharType="end"/>
            </w:r>
          </w:hyperlink>
        </w:p>
        <w:p w14:paraId="3024A953" w14:textId="637E034D"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01" w:history="1">
            <w:r w:rsidRPr="003D229B">
              <w:rPr>
                <w:rStyle w:val="Hyperlink"/>
                <w:noProof/>
                <w:lang w:val="en-US"/>
              </w:rPr>
              <w:t>3.1</w:t>
            </w:r>
            <w:r>
              <w:rPr>
                <w:rFonts w:asciiTheme="minorHAnsi" w:eastAsiaTheme="minorEastAsia" w:hAnsiTheme="minorHAnsi"/>
                <w:noProof/>
                <w:sz w:val="22"/>
                <w:lang w:val="en-US"/>
              </w:rPr>
              <w:tab/>
            </w:r>
            <w:r w:rsidRPr="003D229B">
              <w:rPr>
                <w:rStyle w:val="Hyperlink"/>
                <w:noProof/>
                <w:lang w:val="en-US"/>
              </w:rPr>
              <w:t>X-ray dosimetry</w:t>
            </w:r>
            <w:r>
              <w:rPr>
                <w:noProof/>
                <w:webHidden/>
              </w:rPr>
              <w:tab/>
            </w:r>
            <w:r>
              <w:rPr>
                <w:noProof/>
                <w:webHidden/>
              </w:rPr>
              <w:fldChar w:fldCharType="begin"/>
            </w:r>
            <w:r>
              <w:rPr>
                <w:noProof/>
                <w:webHidden/>
              </w:rPr>
              <w:instrText xml:space="preserve"> PAGEREF _Toc107354701 \h </w:instrText>
            </w:r>
            <w:r>
              <w:rPr>
                <w:noProof/>
                <w:webHidden/>
              </w:rPr>
            </w:r>
            <w:r>
              <w:rPr>
                <w:noProof/>
                <w:webHidden/>
              </w:rPr>
              <w:fldChar w:fldCharType="separate"/>
            </w:r>
            <w:r>
              <w:rPr>
                <w:noProof/>
                <w:webHidden/>
              </w:rPr>
              <w:t>82</w:t>
            </w:r>
            <w:r>
              <w:rPr>
                <w:noProof/>
                <w:webHidden/>
              </w:rPr>
              <w:fldChar w:fldCharType="end"/>
            </w:r>
          </w:hyperlink>
        </w:p>
        <w:p w14:paraId="098093F2" w14:textId="52CF78C6"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02" w:history="1">
            <w:r w:rsidRPr="003D229B">
              <w:rPr>
                <w:rStyle w:val="Hyperlink"/>
                <w:noProof/>
                <w:lang w:val="en-US"/>
              </w:rPr>
              <w:t>3.2</w:t>
            </w:r>
            <w:r>
              <w:rPr>
                <w:rFonts w:asciiTheme="minorHAnsi" w:eastAsiaTheme="minorEastAsia" w:hAnsiTheme="minorHAnsi"/>
                <w:noProof/>
                <w:sz w:val="22"/>
                <w:lang w:val="en-US"/>
              </w:rPr>
              <w:tab/>
            </w:r>
            <w:r w:rsidRPr="003D229B">
              <w:rPr>
                <w:rStyle w:val="Hyperlink"/>
                <w:noProof/>
                <w:lang w:val="en-US"/>
              </w:rPr>
              <w:t>Gafchromic film dosimetry</w:t>
            </w:r>
            <w:r>
              <w:rPr>
                <w:noProof/>
                <w:webHidden/>
              </w:rPr>
              <w:tab/>
            </w:r>
            <w:r>
              <w:rPr>
                <w:noProof/>
                <w:webHidden/>
              </w:rPr>
              <w:fldChar w:fldCharType="begin"/>
            </w:r>
            <w:r>
              <w:rPr>
                <w:noProof/>
                <w:webHidden/>
              </w:rPr>
              <w:instrText xml:space="preserve"> PAGEREF _Toc107354702 \h </w:instrText>
            </w:r>
            <w:r>
              <w:rPr>
                <w:noProof/>
                <w:webHidden/>
              </w:rPr>
            </w:r>
            <w:r>
              <w:rPr>
                <w:noProof/>
                <w:webHidden/>
              </w:rPr>
              <w:fldChar w:fldCharType="separate"/>
            </w:r>
            <w:r>
              <w:rPr>
                <w:noProof/>
                <w:webHidden/>
              </w:rPr>
              <w:t>84</w:t>
            </w:r>
            <w:r>
              <w:rPr>
                <w:noProof/>
                <w:webHidden/>
              </w:rPr>
              <w:fldChar w:fldCharType="end"/>
            </w:r>
          </w:hyperlink>
        </w:p>
        <w:p w14:paraId="24B866A2" w14:textId="5A09339A"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03" w:history="1">
            <w:r w:rsidRPr="003D229B">
              <w:rPr>
                <w:rStyle w:val="Hyperlink"/>
                <w:noProof/>
                <w:lang w:val="en-US"/>
              </w:rPr>
              <w:t>3.3</w:t>
            </w:r>
            <w:r>
              <w:rPr>
                <w:rFonts w:asciiTheme="minorHAnsi" w:eastAsiaTheme="minorEastAsia" w:hAnsiTheme="minorHAnsi"/>
                <w:noProof/>
                <w:sz w:val="22"/>
                <w:lang w:val="en-US"/>
              </w:rPr>
              <w:tab/>
            </w:r>
            <w:r w:rsidRPr="003D229B">
              <w:rPr>
                <w:rStyle w:val="Hyperlink"/>
                <w:noProof/>
                <w:lang w:val="en-US"/>
              </w:rPr>
              <w:t>Cell survival</w:t>
            </w:r>
            <w:r>
              <w:rPr>
                <w:noProof/>
                <w:webHidden/>
              </w:rPr>
              <w:tab/>
            </w:r>
            <w:r>
              <w:rPr>
                <w:noProof/>
                <w:webHidden/>
              </w:rPr>
              <w:fldChar w:fldCharType="begin"/>
            </w:r>
            <w:r>
              <w:rPr>
                <w:noProof/>
                <w:webHidden/>
              </w:rPr>
              <w:instrText xml:space="preserve"> PAGEREF _Toc107354703 \h </w:instrText>
            </w:r>
            <w:r>
              <w:rPr>
                <w:noProof/>
                <w:webHidden/>
              </w:rPr>
            </w:r>
            <w:r>
              <w:rPr>
                <w:noProof/>
                <w:webHidden/>
              </w:rPr>
              <w:fldChar w:fldCharType="separate"/>
            </w:r>
            <w:r>
              <w:rPr>
                <w:noProof/>
                <w:webHidden/>
              </w:rPr>
              <w:t>93</w:t>
            </w:r>
            <w:r>
              <w:rPr>
                <w:noProof/>
                <w:webHidden/>
              </w:rPr>
              <w:fldChar w:fldCharType="end"/>
            </w:r>
          </w:hyperlink>
        </w:p>
        <w:p w14:paraId="514625C6" w14:textId="4DEA0868"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704" w:history="1">
            <w:r w:rsidRPr="003D229B">
              <w:rPr>
                <w:rStyle w:val="Hyperlink"/>
                <w:noProof/>
                <w:lang w:val="en-US"/>
              </w:rPr>
              <w:t>3.3.1</w:t>
            </w:r>
            <w:r>
              <w:rPr>
                <w:rFonts w:asciiTheme="minorHAnsi" w:eastAsiaTheme="minorEastAsia" w:hAnsiTheme="minorHAnsi"/>
                <w:noProof/>
                <w:sz w:val="22"/>
                <w:lang w:val="en-US"/>
              </w:rPr>
              <w:tab/>
            </w:r>
            <w:r w:rsidRPr="003D229B">
              <w:rPr>
                <w:rStyle w:val="Hyperlink"/>
                <w:noProof/>
                <w:lang w:val="en-US"/>
              </w:rPr>
              <w:t>1D survival analysis</w:t>
            </w:r>
            <w:r>
              <w:rPr>
                <w:noProof/>
                <w:webHidden/>
              </w:rPr>
              <w:tab/>
            </w:r>
            <w:r>
              <w:rPr>
                <w:noProof/>
                <w:webHidden/>
              </w:rPr>
              <w:fldChar w:fldCharType="begin"/>
            </w:r>
            <w:r>
              <w:rPr>
                <w:noProof/>
                <w:webHidden/>
              </w:rPr>
              <w:instrText xml:space="preserve"> PAGEREF _Toc107354704 \h </w:instrText>
            </w:r>
            <w:r>
              <w:rPr>
                <w:noProof/>
                <w:webHidden/>
              </w:rPr>
            </w:r>
            <w:r>
              <w:rPr>
                <w:noProof/>
                <w:webHidden/>
              </w:rPr>
              <w:fldChar w:fldCharType="separate"/>
            </w:r>
            <w:r>
              <w:rPr>
                <w:noProof/>
                <w:webHidden/>
              </w:rPr>
              <w:t>95</w:t>
            </w:r>
            <w:r>
              <w:rPr>
                <w:noProof/>
                <w:webHidden/>
              </w:rPr>
              <w:fldChar w:fldCharType="end"/>
            </w:r>
          </w:hyperlink>
        </w:p>
        <w:p w14:paraId="0B23FD5E" w14:textId="3F7CE92E"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705" w:history="1">
            <w:r w:rsidRPr="003D229B">
              <w:rPr>
                <w:rStyle w:val="Hyperlink"/>
                <w:noProof/>
                <w:lang w:val="en-US"/>
              </w:rPr>
              <w:t>3.3.2</w:t>
            </w:r>
            <w:r>
              <w:rPr>
                <w:rFonts w:asciiTheme="minorHAnsi" w:eastAsiaTheme="minorEastAsia" w:hAnsiTheme="minorHAnsi"/>
                <w:noProof/>
                <w:sz w:val="22"/>
                <w:lang w:val="en-US"/>
              </w:rPr>
              <w:tab/>
            </w:r>
            <w:r w:rsidRPr="003D229B">
              <w:rPr>
                <w:rStyle w:val="Hyperlink"/>
                <w:noProof/>
                <w:lang w:val="en-US"/>
              </w:rPr>
              <w:t>2D analysis</w:t>
            </w:r>
            <w:r>
              <w:rPr>
                <w:noProof/>
                <w:webHidden/>
              </w:rPr>
              <w:tab/>
            </w:r>
            <w:r>
              <w:rPr>
                <w:noProof/>
                <w:webHidden/>
              </w:rPr>
              <w:fldChar w:fldCharType="begin"/>
            </w:r>
            <w:r>
              <w:rPr>
                <w:noProof/>
                <w:webHidden/>
              </w:rPr>
              <w:instrText xml:space="preserve"> PAGEREF _Toc107354705 \h </w:instrText>
            </w:r>
            <w:r>
              <w:rPr>
                <w:noProof/>
                <w:webHidden/>
              </w:rPr>
            </w:r>
            <w:r>
              <w:rPr>
                <w:noProof/>
                <w:webHidden/>
              </w:rPr>
              <w:fldChar w:fldCharType="separate"/>
            </w:r>
            <w:r>
              <w:rPr>
                <w:noProof/>
                <w:webHidden/>
              </w:rPr>
              <w:t>98</w:t>
            </w:r>
            <w:r>
              <w:rPr>
                <w:noProof/>
                <w:webHidden/>
              </w:rPr>
              <w:fldChar w:fldCharType="end"/>
            </w:r>
          </w:hyperlink>
        </w:p>
        <w:p w14:paraId="7EBBA9DB" w14:textId="13566CF9" w:rsidR="00A7633C" w:rsidRDefault="00A7633C">
          <w:pPr>
            <w:pStyle w:val="TOC1"/>
            <w:tabs>
              <w:tab w:val="left" w:pos="480"/>
              <w:tab w:val="right" w:leader="dot" w:pos="9350"/>
            </w:tabs>
            <w:rPr>
              <w:rFonts w:asciiTheme="minorHAnsi" w:eastAsiaTheme="minorEastAsia" w:hAnsiTheme="minorHAnsi"/>
              <w:noProof/>
              <w:sz w:val="22"/>
              <w:lang w:val="en-US"/>
            </w:rPr>
          </w:pPr>
          <w:hyperlink w:anchor="_Toc107354706" w:history="1">
            <w:r w:rsidRPr="003D229B">
              <w:rPr>
                <w:rStyle w:val="Hyperlink"/>
                <w:noProof/>
                <w:lang w:val="en-US"/>
              </w:rPr>
              <w:t>4</w:t>
            </w:r>
            <w:r>
              <w:rPr>
                <w:rFonts w:asciiTheme="minorHAnsi" w:eastAsiaTheme="minorEastAsia" w:hAnsiTheme="minorHAnsi"/>
                <w:noProof/>
                <w:sz w:val="22"/>
                <w:lang w:val="en-US"/>
              </w:rPr>
              <w:tab/>
            </w:r>
            <w:r w:rsidRPr="003D229B">
              <w:rPr>
                <w:rStyle w:val="Hyperlink"/>
                <w:noProof/>
                <w:lang w:val="en-US"/>
              </w:rPr>
              <w:t>Discussion</w:t>
            </w:r>
            <w:r>
              <w:rPr>
                <w:noProof/>
                <w:webHidden/>
              </w:rPr>
              <w:tab/>
            </w:r>
            <w:r>
              <w:rPr>
                <w:noProof/>
                <w:webHidden/>
              </w:rPr>
              <w:fldChar w:fldCharType="begin"/>
            </w:r>
            <w:r>
              <w:rPr>
                <w:noProof/>
                <w:webHidden/>
              </w:rPr>
              <w:instrText xml:space="preserve"> PAGEREF _Toc107354706 \h </w:instrText>
            </w:r>
            <w:r>
              <w:rPr>
                <w:noProof/>
                <w:webHidden/>
              </w:rPr>
            </w:r>
            <w:r>
              <w:rPr>
                <w:noProof/>
                <w:webHidden/>
              </w:rPr>
              <w:fldChar w:fldCharType="separate"/>
            </w:r>
            <w:r>
              <w:rPr>
                <w:noProof/>
                <w:webHidden/>
              </w:rPr>
              <w:t>108</w:t>
            </w:r>
            <w:r>
              <w:rPr>
                <w:noProof/>
                <w:webHidden/>
              </w:rPr>
              <w:fldChar w:fldCharType="end"/>
            </w:r>
          </w:hyperlink>
        </w:p>
        <w:p w14:paraId="007024EF" w14:textId="7EA850CE"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07" w:history="1">
            <w:r w:rsidRPr="003D229B">
              <w:rPr>
                <w:rStyle w:val="Hyperlink"/>
                <w:noProof/>
                <w:lang w:val="en-US"/>
              </w:rPr>
              <w:t>4.1</w:t>
            </w:r>
            <w:r>
              <w:rPr>
                <w:rFonts w:asciiTheme="minorHAnsi" w:eastAsiaTheme="minorEastAsia" w:hAnsiTheme="minorHAnsi"/>
                <w:noProof/>
                <w:sz w:val="22"/>
                <w:lang w:val="en-US"/>
              </w:rPr>
              <w:tab/>
            </w:r>
            <w:r w:rsidRPr="003D229B">
              <w:rPr>
                <w:rStyle w:val="Hyperlink"/>
                <w:noProof/>
                <w:lang w:val="en-US"/>
              </w:rPr>
              <w:t>X-ray Dosimetry</w:t>
            </w:r>
            <w:r>
              <w:rPr>
                <w:noProof/>
                <w:webHidden/>
              </w:rPr>
              <w:tab/>
            </w:r>
            <w:r>
              <w:rPr>
                <w:noProof/>
                <w:webHidden/>
              </w:rPr>
              <w:fldChar w:fldCharType="begin"/>
            </w:r>
            <w:r>
              <w:rPr>
                <w:noProof/>
                <w:webHidden/>
              </w:rPr>
              <w:instrText xml:space="preserve"> PAGEREF _Toc107354707 \h </w:instrText>
            </w:r>
            <w:r>
              <w:rPr>
                <w:noProof/>
                <w:webHidden/>
              </w:rPr>
            </w:r>
            <w:r>
              <w:rPr>
                <w:noProof/>
                <w:webHidden/>
              </w:rPr>
              <w:fldChar w:fldCharType="separate"/>
            </w:r>
            <w:r>
              <w:rPr>
                <w:noProof/>
                <w:webHidden/>
              </w:rPr>
              <w:t>108</w:t>
            </w:r>
            <w:r>
              <w:rPr>
                <w:noProof/>
                <w:webHidden/>
              </w:rPr>
              <w:fldChar w:fldCharType="end"/>
            </w:r>
          </w:hyperlink>
        </w:p>
        <w:p w14:paraId="6945875D" w14:textId="1A24119C"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08" w:history="1">
            <w:r w:rsidRPr="003D229B">
              <w:rPr>
                <w:rStyle w:val="Hyperlink"/>
                <w:noProof/>
                <w:lang w:val="en-US"/>
              </w:rPr>
              <w:t>4.2</w:t>
            </w:r>
            <w:r>
              <w:rPr>
                <w:rFonts w:asciiTheme="minorHAnsi" w:eastAsiaTheme="minorEastAsia" w:hAnsiTheme="minorHAnsi"/>
                <w:noProof/>
                <w:sz w:val="22"/>
                <w:lang w:val="en-US"/>
              </w:rPr>
              <w:tab/>
            </w:r>
            <w:r w:rsidRPr="003D229B">
              <w:rPr>
                <w:rStyle w:val="Hyperlink"/>
                <w:noProof/>
                <w:lang w:val="en-US"/>
              </w:rPr>
              <w:t>Gafchromic</w:t>
            </w:r>
            <w:r w:rsidRPr="003D229B">
              <w:rPr>
                <w:rStyle w:val="Hyperlink"/>
                <w:noProof/>
                <w:vertAlign w:val="superscript"/>
                <w:lang w:val="en-US"/>
              </w:rPr>
              <w:t>TM</w:t>
            </w:r>
            <w:r w:rsidRPr="003D229B">
              <w:rPr>
                <w:rStyle w:val="Hyperlink"/>
                <w:noProof/>
                <w:lang w:val="en-US"/>
              </w:rPr>
              <w:t xml:space="preserve"> film dosimetry</w:t>
            </w:r>
            <w:r>
              <w:rPr>
                <w:noProof/>
                <w:webHidden/>
              </w:rPr>
              <w:tab/>
            </w:r>
            <w:r>
              <w:rPr>
                <w:noProof/>
                <w:webHidden/>
              </w:rPr>
              <w:fldChar w:fldCharType="begin"/>
            </w:r>
            <w:r>
              <w:rPr>
                <w:noProof/>
                <w:webHidden/>
              </w:rPr>
              <w:instrText xml:space="preserve"> PAGEREF _Toc107354708 \h </w:instrText>
            </w:r>
            <w:r>
              <w:rPr>
                <w:noProof/>
                <w:webHidden/>
              </w:rPr>
            </w:r>
            <w:r>
              <w:rPr>
                <w:noProof/>
                <w:webHidden/>
              </w:rPr>
              <w:fldChar w:fldCharType="separate"/>
            </w:r>
            <w:r>
              <w:rPr>
                <w:noProof/>
                <w:webHidden/>
              </w:rPr>
              <w:t>108</w:t>
            </w:r>
            <w:r>
              <w:rPr>
                <w:noProof/>
                <w:webHidden/>
              </w:rPr>
              <w:fldChar w:fldCharType="end"/>
            </w:r>
          </w:hyperlink>
        </w:p>
        <w:p w14:paraId="2B66F0E0" w14:textId="6C8C2274"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09" w:history="1">
            <w:r w:rsidRPr="003D229B">
              <w:rPr>
                <w:rStyle w:val="Hyperlink"/>
                <w:noProof/>
                <w:lang w:val="en-US"/>
              </w:rPr>
              <w:t>4.3</w:t>
            </w:r>
            <w:r>
              <w:rPr>
                <w:rFonts w:asciiTheme="minorHAnsi" w:eastAsiaTheme="minorEastAsia" w:hAnsiTheme="minorHAnsi"/>
                <w:noProof/>
                <w:sz w:val="22"/>
                <w:lang w:val="en-US"/>
              </w:rPr>
              <w:tab/>
            </w:r>
            <w:r w:rsidRPr="003D229B">
              <w:rPr>
                <w:rStyle w:val="Hyperlink"/>
                <w:noProof/>
                <w:lang w:val="en-US"/>
              </w:rPr>
              <w:t>Cell Survival</w:t>
            </w:r>
            <w:r>
              <w:rPr>
                <w:noProof/>
                <w:webHidden/>
              </w:rPr>
              <w:tab/>
            </w:r>
            <w:r>
              <w:rPr>
                <w:noProof/>
                <w:webHidden/>
              </w:rPr>
              <w:fldChar w:fldCharType="begin"/>
            </w:r>
            <w:r>
              <w:rPr>
                <w:noProof/>
                <w:webHidden/>
              </w:rPr>
              <w:instrText xml:space="preserve"> PAGEREF _Toc107354709 \h </w:instrText>
            </w:r>
            <w:r>
              <w:rPr>
                <w:noProof/>
                <w:webHidden/>
              </w:rPr>
            </w:r>
            <w:r>
              <w:rPr>
                <w:noProof/>
                <w:webHidden/>
              </w:rPr>
              <w:fldChar w:fldCharType="separate"/>
            </w:r>
            <w:r>
              <w:rPr>
                <w:noProof/>
                <w:webHidden/>
              </w:rPr>
              <w:t>112</w:t>
            </w:r>
            <w:r>
              <w:rPr>
                <w:noProof/>
                <w:webHidden/>
              </w:rPr>
              <w:fldChar w:fldCharType="end"/>
            </w:r>
          </w:hyperlink>
        </w:p>
        <w:p w14:paraId="27338A82" w14:textId="63997094"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10" w:history="1">
            <w:r w:rsidRPr="003D229B">
              <w:rPr>
                <w:rStyle w:val="Hyperlink"/>
                <w:noProof/>
                <w:lang w:val="en-US"/>
              </w:rPr>
              <w:t>4.4</w:t>
            </w:r>
            <w:r>
              <w:rPr>
                <w:rFonts w:asciiTheme="minorHAnsi" w:eastAsiaTheme="minorEastAsia" w:hAnsiTheme="minorHAnsi"/>
                <w:noProof/>
                <w:sz w:val="22"/>
                <w:lang w:val="en-US"/>
              </w:rPr>
              <w:tab/>
            </w:r>
            <w:r w:rsidRPr="003D229B">
              <w:rPr>
                <w:rStyle w:val="Hyperlink"/>
                <w:noProof/>
                <w:lang w:val="en-US"/>
              </w:rPr>
              <w:t>1D survival analysis</w:t>
            </w:r>
            <w:r>
              <w:rPr>
                <w:noProof/>
                <w:webHidden/>
              </w:rPr>
              <w:tab/>
            </w:r>
            <w:r>
              <w:rPr>
                <w:noProof/>
                <w:webHidden/>
              </w:rPr>
              <w:fldChar w:fldCharType="begin"/>
            </w:r>
            <w:r>
              <w:rPr>
                <w:noProof/>
                <w:webHidden/>
              </w:rPr>
              <w:instrText xml:space="preserve"> PAGEREF _Toc107354710 \h </w:instrText>
            </w:r>
            <w:r>
              <w:rPr>
                <w:noProof/>
                <w:webHidden/>
              </w:rPr>
            </w:r>
            <w:r>
              <w:rPr>
                <w:noProof/>
                <w:webHidden/>
              </w:rPr>
              <w:fldChar w:fldCharType="separate"/>
            </w:r>
            <w:r>
              <w:rPr>
                <w:noProof/>
                <w:webHidden/>
              </w:rPr>
              <w:t>112</w:t>
            </w:r>
            <w:r>
              <w:rPr>
                <w:noProof/>
                <w:webHidden/>
              </w:rPr>
              <w:fldChar w:fldCharType="end"/>
            </w:r>
          </w:hyperlink>
        </w:p>
        <w:p w14:paraId="7F555B7D" w14:textId="65037DC9"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11" w:history="1">
            <w:r w:rsidRPr="003D229B">
              <w:rPr>
                <w:rStyle w:val="Hyperlink"/>
                <w:noProof/>
                <w:lang w:val="en-US"/>
              </w:rPr>
              <w:t>4.5</w:t>
            </w:r>
            <w:r>
              <w:rPr>
                <w:rFonts w:asciiTheme="minorHAnsi" w:eastAsiaTheme="minorEastAsia" w:hAnsiTheme="minorHAnsi"/>
                <w:noProof/>
                <w:sz w:val="22"/>
                <w:lang w:val="en-US"/>
              </w:rPr>
              <w:tab/>
            </w:r>
            <w:r w:rsidRPr="003D229B">
              <w:rPr>
                <w:rStyle w:val="Hyperlink"/>
                <w:noProof/>
                <w:lang w:val="en-US"/>
              </w:rPr>
              <w:t>2D survival analysis</w:t>
            </w:r>
            <w:r>
              <w:rPr>
                <w:noProof/>
                <w:webHidden/>
              </w:rPr>
              <w:tab/>
            </w:r>
            <w:r>
              <w:rPr>
                <w:noProof/>
                <w:webHidden/>
              </w:rPr>
              <w:fldChar w:fldCharType="begin"/>
            </w:r>
            <w:r>
              <w:rPr>
                <w:noProof/>
                <w:webHidden/>
              </w:rPr>
              <w:instrText xml:space="preserve"> PAGEREF _Toc107354711 \h </w:instrText>
            </w:r>
            <w:r>
              <w:rPr>
                <w:noProof/>
                <w:webHidden/>
              </w:rPr>
            </w:r>
            <w:r>
              <w:rPr>
                <w:noProof/>
                <w:webHidden/>
              </w:rPr>
              <w:fldChar w:fldCharType="separate"/>
            </w:r>
            <w:r>
              <w:rPr>
                <w:noProof/>
                <w:webHidden/>
              </w:rPr>
              <w:t>114</w:t>
            </w:r>
            <w:r>
              <w:rPr>
                <w:noProof/>
                <w:webHidden/>
              </w:rPr>
              <w:fldChar w:fldCharType="end"/>
            </w:r>
          </w:hyperlink>
        </w:p>
        <w:p w14:paraId="08A3C871" w14:textId="39A4886D" w:rsidR="00A7633C" w:rsidRDefault="00A7633C">
          <w:pPr>
            <w:pStyle w:val="TOC1"/>
            <w:tabs>
              <w:tab w:val="left" w:pos="480"/>
              <w:tab w:val="right" w:leader="dot" w:pos="9350"/>
            </w:tabs>
            <w:rPr>
              <w:rFonts w:asciiTheme="minorHAnsi" w:eastAsiaTheme="minorEastAsia" w:hAnsiTheme="minorHAnsi"/>
              <w:noProof/>
              <w:sz w:val="22"/>
              <w:lang w:val="en-US"/>
            </w:rPr>
          </w:pPr>
          <w:hyperlink w:anchor="_Toc107354712" w:history="1">
            <w:r w:rsidRPr="003D229B">
              <w:rPr>
                <w:rStyle w:val="Hyperlink"/>
                <w:noProof/>
                <w:lang w:val="en-US"/>
              </w:rPr>
              <w:t>5</w:t>
            </w:r>
            <w:r>
              <w:rPr>
                <w:rFonts w:asciiTheme="minorHAnsi" w:eastAsiaTheme="minorEastAsia" w:hAnsiTheme="minorHAnsi"/>
                <w:noProof/>
                <w:sz w:val="22"/>
                <w:lang w:val="en-US"/>
              </w:rPr>
              <w:tab/>
            </w:r>
            <w:r w:rsidRPr="003D229B">
              <w:rPr>
                <w:rStyle w:val="Hyperlink"/>
                <w:noProof/>
                <w:lang w:val="en-US"/>
              </w:rPr>
              <w:t>Conclusion</w:t>
            </w:r>
            <w:r>
              <w:rPr>
                <w:noProof/>
                <w:webHidden/>
              </w:rPr>
              <w:tab/>
            </w:r>
            <w:r>
              <w:rPr>
                <w:noProof/>
                <w:webHidden/>
              </w:rPr>
              <w:fldChar w:fldCharType="begin"/>
            </w:r>
            <w:r>
              <w:rPr>
                <w:noProof/>
                <w:webHidden/>
              </w:rPr>
              <w:instrText xml:space="preserve"> PAGEREF _Toc107354712 \h </w:instrText>
            </w:r>
            <w:r>
              <w:rPr>
                <w:noProof/>
                <w:webHidden/>
              </w:rPr>
            </w:r>
            <w:r>
              <w:rPr>
                <w:noProof/>
                <w:webHidden/>
              </w:rPr>
              <w:fldChar w:fldCharType="separate"/>
            </w:r>
            <w:r>
              <w:rPr>
                <w:noProof/>
                <w:webHidden/>
              </w:rPr>
              <w:t>118</w:t>
            </w:r>
            <w:r>
              <w:rPr>
                <w:noProof/>
                <w:webHidden/>
              </w:rPr>
              <w:fldChar w:fldCharType="end"/>
            </w:r>
          </w:hyperlink>
        </w:p>
        <w:p w14:paraId="0E4D5E9C" w14:textId="68CE6B0E" w:rsidR="00A7633C" w:rsidRDefault="00A7633C">
          <w:pPr>
            <w:pStyle w:val="TOC1"/>
            <w:tabs>
              <w:tab w:val="left" w:pos="480"/>
              <w:tab w:val="right" w:leader="dot" w:pos="9350"/>
            </w:tabs>
            <w:rPr>
              <w:rFonts w:asciiTheme="minorHAnsi" w:eastAsiaTheme="minorEastAsia" w:hAnsiTheme="minorHAnsi"/>
              <w:noProof/>
              <w:sz w:val="22"/>
              <w:lang w:val="en-US"/>
            </w:rPr>
          </w:pPr>
          <w:hyperlink w:anchor="_Toc107354713" w:history="1">
            <w:r w:rsidRPr="003D229B">
              <w:rPr>
                <w:rStyle w:val="Hyperlink"/>
                <w:noProof/>
                <w:lang w:val="en-US"/>
              </w:rPr>
              <w:t>6</w:t>
            </w:r>
            <w:r>
              <w:rPr>
                <w:rFonts w:asciiTheme="minorHAnsi" w:eastAsiaTheme="minorEastAsia" w:hAnsiTheme="minorHAnsi"/>
                <w:noProof/>
                <w:sz w:val="22"/>
                <w:lang w:val="en-US"/>
              </w:rPr>
              <w:tab/>
            </w:r>
            <w:r w:rsidRPr="003D229B">
              <w:rPr>
                <w:rStyle w:val="Hyperlink"/>
                <w:noProof/>
                <w:lang w:val="en-US"/>
              </w:rPr>
              <w:t>References</w:t>
            </w:r>
            <w:r>
              <w:rPr>
                <w:noProof/>
                <w:webHidden/>
              </w:rPr>
              <w:tab/>
            </w:r>
            <w:r>
              <w:rPr>
                <w:noProof/>
                <w:webHidden/>
              </w:rPr>
              <w:fldChar w:fldCharType="begin"/>
            </w:r>
            <w:r>
              <w:rPr>
                <w:noProof/>
                <w:webHidden/>
              </w:rPr>
              <w:instrText xml:space="preserve"> PAGEREF _Toc107354713 \h </w:instrText>
            </w:r>
            <w:r>
              <w:rPr>
                <w:noProof/>
                <w:webHidden/>
              </w:rPr>
            </w:r>
            <w:r>
              <w:rPr>
                <w:noProof/>
                <w:webHidden/>
              </w:rPr>
              <w:fldChar w:fldCharType="separate"/>
            </w:r>
            <w:r>
              <w:rPr>
                <w:noProof/>
                <w:webHidden/>
              </w:rPr>
              <w:t>119</w:t>
            </w:r>
            <w:r>
              <w:rPr>
                <w:noProof/>
                <w:webHidden/>
              </w:rPr>
              <w:fldChar w:fldCharType="end"/>
            </w:r>
          </w:hyperlink>
        </w:p>
        <w:p w14:paraId="49334C0E" w14:textId="2DA71D21" w:rsidR="00A7633C" w:rsidRDefault="00A7633C">
          <w:pPr>
            <w:pStyle w:val="TOC1"/>
            <w:tabs>
              <w:tab w:val="left" w:pos="480"/>
              <w:tab w:val="right" w:leader="dot" w:pos="9350"/>
            </w:tabs>
            <w:rPr>
              <w:rFonts w:asciiTheme="minorHAnsi" w:eastAsiaTheme="minorEastAsia" w:hAnsiTheme="minorHAnsi"/>
              <w:noProof/>
              <w:sz w:val="22"/>
              <w:lang w:val="en-US"/>
            </w:rPr>
          </w:pPr>
          <w:hyperlink w:anchor="_Toc107354714" w:history="1">
            <w:r w:rsidRPr="003D229B">
              <w:rPr>
                <w:rStyle w:val="Hyperlink"/>
                <w:noProof/>
                <w:lang w:val="en-US"/>
              </w:rPr>
              <w:t>7</w:t>
            </w:r>
            <w:r>
              <w:rPr>
                <w:rFonts w:asciiTheme="minorHAnsi" w:eastAsiaTheme="minorEastAsia" w:hAnsiTheme="minorHAnsi"/>
                <w:noProof/>
                <w:sz w:val="22"/>
                <w:lang w:val="en-US"/>
              </w:rPr>
              <w:tab/>
            </w:r>
            <w:r w:rsidRPr="003D229B">
              <w:rPr>
                <w:rStyle w:val="Hyperlink"/>
                <w:noProof/>
                <w:lang w:val="en-US"/>
              </w:rPr>
              <w:t>Appendix</w:t>
            </w:r>
            <w:r>
              <w:rPr>
                <w:noProof/>
                <w:webHidden/>
              </w:rPr>
              <w:tab/>
            </w:r>
            <w:r>
              <w:rPr>
                <w:noProof/>
                <w:webHidden/>
              </w:rPr>
              <w:fldChar w:fldCharType="begin"/>
            </w:r>
            <w:r>
              <w:rPr>
                <w:noProof/>
                <w:webHidden/>
              </w:rPr>
              <w:instrText xml:space="preserve"> PAGEREF _Toc107354714 \h </w:instrText>
            </w:r>
            <w:r>
              <w:rPr>
                <w:noProof/>
                <w:webHidden/>
              </w:rPr>
            </w:r>
            <w:r>
              <w:rPr>
                <w:noProof/>
                <w:webHidden/>
              </w:rPr>
              <w:fldChar w:fldCharType="separate"/>
            </w:r>
            <w:r>
              <w:rPr>
                <w:noProof/>
                <w:webHidden/>
              </w:rPr>
              <w:t>132</w:t>
            </w:r>
            <w:r>
              <w:rPr>
                <w:noProof/>
                <w:webHidden/>
              </w:rPr>
              <w:fldChar w:fldCharType="end"/>
            </w:r>
          </w:hyperlink>
        </w:p>
        <w:p w14:paraId="4FF99691" w14:textId="35376AE8"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15" w:history="1">
            <w:r w:rsidRPr="003D229B">
              <w:rPr>
                <w:rStyle w:val="Hyperlink"/>
                <w:noProof/>
                <w:lang w:val="en-US"/>
              </w:rPr>
              <w:t>7.1</w:t>
            </w:r>
            <w:r>
              <w:rPr>
                <w:rFonts w:asciiTheme="minorHAnsi" w:eastAsiaTheme="minorEastAsia" w:hAnsiTheme="minorHAnsi"/>
                <w:noProof/>
                <w:sz w:val="22"/>
                <w:lang w:val="en-US"/>
              </w:rPr>
              <w:tab/>
            </w:r>
            <w:r w:rsidRPr="003D229B">
              <w:rPr>
                <w:rStyle w:val="Hyperlink"/>
                <w:noProof/>
                <w:lang w:val="en-US"/>
              </w:rPr>
              <w:t>Compton Scattering</w:t>
            </w:r>
            <w:r>
              <w:rPr>
                <w:noProof/>
                <w:webHidden/>
              </w:rPr>
              <w:tab/>
            </w:r>
            <w:r>
              <w:rPr>
                <w:noProof/>
                <w:webHidden/>
              </w:rPr>
              <w:fldChar w:fldCharType="begin"/>
            </w:r>
            <w:r>
              <w:rPr>
                <w:noProof/>
                <w:webHidden/>
              </w:rPr>
              <w:instrText xml:space="preserve"> PAGEREF _Toc107354715 \h </w:instrText>
            </w:r>
            <w:r>
              <w:rPr>
                <w:noProof/>
                <w:webHidden/>
              </w:rPr>
            </w:r>
            <w:r>
              <w:rPr>
                <w:noProof/>
                <w:webHidden/>
              </w:rPr>
              <w:fldChar w:fldCharType="separate"/>
            </w:r>
            <w:r>
              <w:rPr>
                <w:noProof/>
                <w:webHidden/>
              </w:rPr>
              <w:t>132</w:t>
            </w:r>
            <w:r>
              <w:rPr>
                <w:noProof/>
                <w:webHidden/>
              </w:rPr>
              <w:fldChar w:fldCharType="end"/>
            </w:r>
          </w:hyperlink>
        </w:p>
        <w:p w14:paraId="35121E94" w14:textId="20C63E53"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16" w:history="1">
            <w:r w:rsidRPr="003D229B">
              <w:rPr>
                <w:rStyle w:val="Hyperlink"/>
                <w:noProof/>
                <w:lang w:val="en-US"/>
              </w:rPr>
              <w:t>7.2</w:t>
            </w:r>
            <w:r>
              <w:rPr>
                <w:rFonts w:asciiTheme="minorHAnsi" w:eastAsiaTheme="minorEastAsia" w:hAnsiTheme="minorHAnsi"/>
                <w:noProof/>
                <w:sz w:val="22"/>
                <w:lang w:val="en-US"/>
              </w:rPr>
              <w:tab/>
            </w:r>
            <w:r w:rsidRPr="003D229B">
              <w:rPr>
                <w:rStyle w:val="Hyperlink"/>
                <w:noProof/>
                <w:lang w:val="en-US"/>
              </w:rPr>
              <w:t>Mean free path</w:t>
            </w:r>
            <w:r>
              <w:rPr>
                <w:noProof/>
                <w:webHidden/>
              </w:rPr>
              <w:tab/>
            </w:r>
            <w:r>
              <w:rPr>
                <w:noProof/>
                <w:webHidden/>
              </w:rPr>
              <w:fldChar w:fldCharType="begin"/>
            </w:r>
            <w:r>
              <w:rPr>
                <w:noProof/>
                <w:webHidden/>
              </w:rPr>
              <w:instrText xml:space="preserve"> PAGEREF _Toc107354716 \h </w:instrText>
            </w:r>
            <w:r>
              <w:rPr>
                <w:noProof/>
                <w:webHidden/>
              </w:rPr>
            </w:r>
            <w:r>
              <w:rPr>
                <w:noProof/>
                <w:webHidden/>
              </w:rPr>
              <w:fldChar w:fldCharType="separate"/>
            </w:r>
            <w:r>
              <w:rPr>
                <w:noProof/>
                <w:webHidden/>
              </w:rPr>
              <w:t>135</w:t>
            </w:r>
            <w:r>
              <w:rPr>
                <w:noProof/>
                <w:webHidden/>
              </w:rPr>
              <w:fldChar w:fldCharType="end"/>
            </w:r>
          </w:hyperlink>
        </w:p>
        <w:p w14:paraId="132BEECE" w14:textId="449487CF"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17" w:history="1">
            <w:r w:rsidRPr="003D229B">
              <w:rPr>
                <w:rStyle w:val="Hyperlink"/>
                <w:noProof/>
                <w:lang w:val="en-US"/>
              </w:rPr>
              <w:t>7.3</w:t>
            </w:r>
            <w:r>
              <w:rPr>
                <w:rFonts w:asciiTheme="minorHAnsi" w:eastAsiaTheme="minorEastAsia" w:hAnsiTheme="minorHAnsi"/>
                <w:noProof/>
                <w:sz w:val="22"/>
                <w:lang w:val="en-US"/>
              </w:rPr>
              <w:tab/>
            </w:r>
            <w:r w:rsidRPr="003D229B">
              <w:rPr>
                <w:rStyle w:val="Hyperlink"/>
                <w:noProof/>
                <w:lang w:val="en-US"/>
              </w:rPr>
              <w:t>Nearest Peak Code</w:t>
            </w:r>
            <w:r>
              <w:rPr>
                <w:noProof/>
                <w:webHidden/>
              </w:rPr>
              <w:tab/>
            </w:r>
            <w:r>
              <w:rPr>
                <w:noProof/>
                <w:webHidden/>
              </w:rPr>
              <w:fldChar w:fldCharType="begin"/>
            </w:r>
            <w:r>
              <w:rPr>
                <w:noProof/>
                <w:webHidden/>
              </w:rPr>
              <w:instrText xml:space="preserve"> PAGEREF _Toc107354717 \h </w:instrText>
            </w:r>
            <w:r>
              <w:rPr>
                <w:noProof/>
                <w:webHidden/>
              </w:rPr>
            </w:r>
            <w:r>
              <w:rPr>
                <w:noProof/>
                <w:webHidden/>
              </w:rPr>
              <w:fldChar w:fldCharType="separate"/>
            </w:r>
            <w:r>
              <w:rPr>
                <w:noProof/>
                <w:webHidden/>
              </w:rPr>
              <w:t>137</w:t>
            </w:r>
            <w:r>
              <w:rPr>
                <w:noProof/>
                <w:webHidden/>
              </w:rPr>
              <w:fldChar w:fldCharType="end"/>
            </w:r>
          </w:hyperlink>
        </w:p>
        <w:p w14:paraId="177522EA" w14:textId="42B9417B"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18" w:history="1">
            <w:r w:rsidRPr="003D229B">
              <w:rPr>
                <w:rStyle w:val="Hyperlink"/>
                <w:noProof/>
                <w:lang w:val="en-US"/>
              </w:rPr>
              <w:t>7.4</w:t>
            </w:r>
            <w:r>
              <w:rPr>
                <w:rFonts w:asciiTheme="minorHAnsi" w:eastAsiaTheme="minorEastAsia" w:hAnsiTheme="minorHAnsi"/>
                <w:noProof/>
                <w:sz w:val="22"/>
                <w:lang w:val="en-US"/>
              </w:rPr>
              <w:tab/>
            </w:r>
            <w:r w:rsidRPr="003D229B">
              <w:rPr>
                <w:rStyle w:val="Hyperlink"/>
                <w:noProof/>
                <w:lang w:val="en-US"/>
              </w:rPr>
              <w:t>Reference conditions of FC65-G ionization chamber</w:t>
            </w:r>
            <w:r>
              <w:rPr>
                <w:noProof/>
                <w:webHidden/>
              </w:rPr>
              <w:tab/>
            </w:r>
            <w:r>
              <w:rPr>
                <w:noProof/>
                <w:webHidden/>
              </w:rPr>
              <w:fldChar w:fldCharType="begin"/>
            </w:r>
            <w:r>
              <w:rPr>
                <w:noProof/>
                <w:webHidden/>
              </w:rPr>
              <w:instrText xml:space="preserve"> PAGEREF _Toc107354718 \h </w:instrText>
            </w:r>
            <w:r>
              <w:rPr>
                <w:noProof/>
                <w:webHidden/>
              </w:rPr>
            </w:r>
            <w:r>
              <w:rPr>
                <w:noProof/>
                <w:webHidden/>
              </w:rPr>
              <w:fldChar w:fldCharType="separate"/>
            </w:r>
            <w:r>
              <w:rPr>
                <w:noProof/>
                <w:webHidden/>
              </w:rPr>
              <w:t>138</w:t>
            </w:r>
            <w:r>
              <w:rPr>
                <w:noProof/>
                <w:webHidden/>
              </w:rPr>
              <w:fldChar w:fldCharType="end"/>
            </w:r>
          </w:hyperlink>
        </w:p>
        <w:p w14:paraId="03C928D4" w14:textId="5C3C3526"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19" w:history="1">
            <w:r w:rsidRPr="003D229B">
              <w:rPr>
                <w:rStyle w:val="Hyperlink"/>
                <w:noProof/>
                <w:lang w:val="en-US"/>
              </w:rPr>
              <w:t>7.5</w:t>
            </w:r>
            <w:r>
              <w:rPr>
                <w:rFonts w:asciiTheme="minorHAnsi" w:eastAsiaTheme="minorEastAsia" w:hAnsiTheme="minorHAnsi"/>
                <w:noProof/>
                <w:sz w:val="22"/>
                <w:lang w:val="en-US"/>
              </w:rPr>
              <w:tab/>
            </w:r>
            <w:r w:rsidRPr="003D229B">
              <w:rPr>
                <w:rStyle w:val="Hyperlink"/>
                <w:noProof/>
                <w:lang w:val="en-US"/>
              </w:rPr>
              <w:t>X-ray dosimetry</w:t>
            </w:r>
            <w:r>
              <w:rPr>
                <w:noProof/>
                <w:webHidden/>
              </w:rPr>
              <w:tab/>
            </w:r>
            <w:r>
              <w:rPr>
                <w:noProof/>
                <w:webHidden/>
              </w:rPr>
              <w:fldChar w:fldCharType="begin"/>
            </w:r>
            <w:r>
              <w:rPr>
                <w:noProof/>
                <w:webHidden/>
              </w:rPr>
              <w:instrText xml:space="preserve"> PAGEREF _Toc107354719 \h </w:instrText>
            </w:r>
            <w:r>
              <w:rPr>
                <w:noProof/>
                <w:webHidden/>
              </w:rPr>
            </w:r>
            <w:r>
              <w:rPr>
                <w:noProof/>
                <w:webHidden/>
              </w:rPr>
              <w:fldChar w:fldCharType="separate"/>
            </w:r>
            <w:r>
              <w:rPr>
                <w:noProof/>
                <w:webHidden/>
              </w:rPr>
              <w:t>139</w:t>
            </w:r>
            <w:r>
              <w:rPr>
                <w:noProof/>
                <w:webHidden/>
              </w:rPr>
              <w:fldChar w:fldCharType="end"/>
            </w:r>
          </w:hyperlink>
        </w:p>
        <w:p w14:paraId="572FFADF" w14:textId="43677B5E"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720" w:history="1">
            <w:r w:rsidRPr="003D229B">
              <w:rPr>
                <w:rStyle w:val="Hyperlink"/>
                <w:noProof/>
                <w:lang w:val="en-US"/>
              </w:rPr>
              <w:t>7.5.1</w:t>
            </w:r>
            <w:r>
              <w:rPr>
                <w:rFonts w:asciiTheme="minorHAnsi" w:eastAsiaTheme="minorEastAsia" w:hAnsiTheme="minorHAnsi"/>
                <w:noProof/>
                <w:sz w:val="22"/>
                <w:lang w:val="en-US"/>
              </w:rPr>
              <w:tab/>
            </w:r>
            <w:r w:rsidRPr="003D229B">
              <w:rPr>
                <w:rStyle w:val="Hyperlink"/>
                <w:noProof/>
                <w:lang w:val="en-US"/>
              </w:rPr>
              <w:t>Gafchromic film fitting</w:t>
            </w:r>
            <w:r>
              <w:rPr>
                <w:noProof/>
                <w:webHidden/>
              </w:rPr>
              <w:tab/>
            </w:r>
            <w:r>
              <w:rPr>
                <w:noProof/>
                <w:webHidden/>
              </w:rPr>
              <w:fldChar w:fldCharType="begin"/>
            </w:r>
            <w:r>
              <w:rPr>
                <w:noProof/>
                <w:webHidden/>
              </w:rPr>
              <w:instrText xml:space="preserve"> PAGEREF _Toc107354720 \h </w:instrText>
            </w:r>
            <w:r>
              <w:rPr>
                <w:noProof/>
                <w:webHidden/>
              </w:rPr>
            </w:r>
            <w:r>
              <w:rPr>
                <w:noProof/>
                <w:webHidden/>
              </w:rPr>
              <w:fldChar w:fldCharType="separate"/>
            </w:r>
            <w:r>
              <w:rPr>
                <w:noProof/>
                <w:webHidden/>
              </w:rPr>
              <w:t>140</w:t>
            </w:r>
            <w:r>
              <w:rPr>
                <w:noProof/>
                <w:webHidden/>
              </w:rPr>
              <w:fldChar w:fldCharType="end"/>
            </w:r>
          </w:hyperlink>
        </w:p>
        <w:p w14:paraId="66B81D25" w14:textId="1D1CCA15" w:rsidR="00A7633C" w:rsidRDefault="00A7633C">
          <w:pPr>
            <w:pStyle w:val="TOC3"/>
            <w:tabs>
              <w:tab w:val="left" w:pos="1320"/>
              <w:tab w:val="right" w:leader="dot" w:pos="9350"/>
            </w:tabs>
            <w:rPr>
              <w:rFonts w:asciiTheme="minorHAnsi" w:eastAsiaTheme="minorEastAsia" w:hAnsiTheme="minorHAnsi"/>
              <w:noProof/>
              <w:sz w:val="22"/>
              <w:lang w:val="en-US"/>
            </w:rPr>
          </w:pPr>
          <w:hyperlink w:anchor="_Toc107354721" w:history="1">
            <w:r w:rsidRPr="003D229B">
              <w:rPr>
                <w:rStyle w:val="Hyperlink"/>
                <w:noProof/>
                <w:lang w:val="en-US"/>
              </w:rPr>
              <w:t>7.5.2</w:t>
            </w:r>
            <w:r>
              <w:rPr>
                <w:rFonts w:asciiTheme="minorHAnsi" w:eastAsiaTheme="minorEastAsia" w:hAnsiTheme="minorHAnsi"/>
                <w:noProof/>
                <w:sz w:val="22"/>
                <w:lang w:val="en-US"/>
              </w:rPr>
              <w:tab/>
            </w:r>
            <w:r w:rsidRPr="003D229B">
              <w:rPr>
                <w:rStyle w:val="Hyperlink"/>
                <w:noProof/>
                <w:lang w:val="en-US"/>
              </w:rPr>
              <w:t>Random initialization of the nonlinear regression</w:t>
            </w:r>
            <w:r>
              <w:rPr>
                <w:noProof/>
                <w:webHidden/>
              </w:rPr>
              <w:tab/>
            </w:r>
            <w:r>
              <w:rPr>
                <w:noProof/>
                <w:webHidden/>
              </w:rPr>
              <w:fldChar w:fldCharType="begin"/>
            </w:r>
            <w:r>
              <w:rPr>
                <w:noProof/>
                <w:webHidden/>
              </w:rPr>
              <w:instrText xml:space="preserve"> PAGEREF _Toc107354721 \h </w:instrText>
            </w:r>
            <w:r>
              <w:rPr>
                <w:noProof/>
                <w:webHidden/>
              </w:rPr>
            </w:r>
            <w:r>
              <w:rPr>
                <w:noProof/>
                <w:webHidden/>
              </w:rPr>
              <w:fldChar w:fldCharType="separate"/>
            </w:r>
            <w:r>
              <w:rPr>
                <w:noProof/>
                <w:webHidden/>
              </w:rPr>
              <w:t>143</w:t>
            </w:r>
            <w:r>
              <w:rPr>
                <w:noProof/>
                <w:webHidden/>
              </w:rPr>
              <w:fldChar w:fldCharType="end"/>
            </w:r>
          </w:hyperlink>
        </w:p>
        <w:p w14:paraId="4042F001" w14:textId="2EF58162"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22" w:history="1">
            <w:r w:rsidRPr="003D229B">
              <w:rPr>
                <w:rStyle w:val="Hyperlink"/>
                <w:noProof/>
                <w:lang w:val="en-US"/>
              </w:rPr>
              <w:t>7.6</w:t>
            </w:r>
            <w:r>
              <w:rPr>
                <w:rFonts w:asciiTheme="minorHAnsi" w:eastAsiaTheme="minorEastAsia" w:hAnsiTheme="minorHAnsi"/>
                <w:noProof/>
                <w:sz w:val="22"/>
                <w:lang w:val="en-US"/>
              </w:rPr>
              <w:tab/>
            </w:r>
            <w:r w:rsidRPr="003D229B">
              <w:rPr>
                <w:rStyle w:val="Hyperlink"/>
                <w:noProof/>
                <w:lang w:val="en-US"/>
              </w:rPr>
              <w:t>Cell Segmentation</w:t>
            </w:r>
            <w:r>
              <w:rPr>
                <w:noProof/>
                <w:webHidden/>
              </w:rPr>
              <w:tab/>
            </w:r>
            <w:r>
              <w:rPr>
                <w:noProof/>
                <w:webHidden/>
              </w:rPr>
              <w:fldChar w:fldCharType="begin"/>
            </w:r>
            <w:r>
              <w:rPr>
                <w:noProof/>
                <w:webHidden/>
              </w:rPr>
              <w:instrText xml:space="preserve"> PAGEREF _Toc107354722 \h </w:instrText>
            </w:r>
            <w:r>
              <w:rPr>
                <w:noProof/>
                <w:webHidden/>
              </w:rPr>
            </w:r>
            <w:r>
              <w:rPr>
                <w:noProof/>
                <w:webHidden/>
              </w:rPr>
              <w:fldChar w:fldCharType="separate"/>
            </w:r>
            <w:r>
              <w:rPr>
                <w:noProof/>
                <w:webHidden/>
              </w:rPr>
              <w:t>144</w:t>
            </w:r>
            <w:r>
              <w:rPr>
                <w:noProof/>
                <w:webHidden/>
              </w:rPr>
              <w:fldChar w:fldCharType="end"/>
            </w:r>
          </w:hyperlink>
        </w:p>
        <w:p w14:paraId="62FE2EDA" w14:textId="69D0ABC4"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23" w:history="1">
            <w:r w:rsidRPr="003D229B">
              <w:rPr>
                <w:rStyle w:val="Hyperlink"/>
                <w:noProof/>
                <w:lang w:val="en-US"/>
              </w:rPr>
              <w:t>7.7</w:t>
            </w:r>
            <w:r>
              <w:rPr>
                <w:rFonts w:asciiTheme="minorHAnsi" w:eastAsiaTheme="minorEastAsia" w:hAnsiTheme="minorHAnsi"/>
                <w:noProof/>
                <w:sz w:val="22"/>
                <w:lang w:val="en-US"/>
              </w:rPr>
              <w:tab/>
            </w:r>
            <w:r w:rsidRPr="003D229B">
              <w:rPr>
                <w:rStyle w:val="Hyperlink"/>
                <w:noProof/>
                <w:lang w:val="en-US"/>
              </w:rPr>
              <w:t>Cell flask registration</w:t>
            </w:r>
            <w:r>
              <w:rPr>
                <w:noProof/>
                <w:webHidden/>
              </w:rPr>
              <w:tab/>
            </w:r>
            <w:r>
              <w:rPr>
                <w:noProof/>
                <w:webHidden/>
              </w:rPr>
              <w:fldChar w:fldCharType="begin"/>
            </w:r>
            <w:r>
              <w:rPr>
                <w:noProof/>
                <w:webHidden/>
              </w:rPr>
              <w:instrText xml:space="preserve"> PAGEREF _Toc107354723 \h </w:instrText>
            </w:r>
            <w:r>
              <w:rPr>
                <w:noProof/>
                <w:webHidden/>
              </w:rPr>
            </w:r>
            <w:r>
              <w:rPr>
                <w:noProof/>
                <w:webHidden/>
              </w:rPr>
              <w:fldChar w:fldCharType="separate"/>
            </w:r>
            <w:r>
              <w:rPr>
                <w:noProof/>
                <w:webHidden/>
              </w:rPr>
              <w:t>145</w:t>
            </w:r>
            <w:r>
              <w:rPr>
                <w:noProof/>
                <w:webHidden/>
              </w:rPr>
              <w:fldChar w:fldCharType="end"/>
            </w:r>
          </w:hyperlink>
        </w:p>
        <w:p w14:paraId="4C584EE4" w14:textId="0F9B542B"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24" w:history="1">
            <w:r w:rsidRPr="003D229B">
              <w:rPr>
                <w:rStyle w:val="Hyperlink"/>
                <w:noProof/>
                <w:lang w:val="en-US"/>
              </w:rPr>
              <w:t>7.8</w:t>
            </w:r>
            <w:r>
              <w:rPr>
                <w:rFonts w:asciiTheme="minorHAnsi" w:eastAsiaTheme="minorEastAsia" w:hAnsiTheme="minorHAnsi"/>
                <w:noProof/>
                <w:sz w:val="22"/>
                <w:lang w:val="en-US"/>
              </w:rPr>
              <w:tab/>
            </w:r>
            <w:r w:rsidRPr="003D229B">
              <w:rPr>
                <w:rStyle w:val="Hyperlink"/>
                <w:noProof/>
                <w:lang w:val="en-US"/>
              </w:rPr>
              <w:t>Poisson evaluation</w:t>
            </w:r>
            <w:r>
              <w:rPr>
                <w:noProof/>
                <w:webHidden/>
              </w:rPr>
              <w:tab/>
            </w:r>
            <w:r>
              <w:rPr>
                <w:noProof/>
                <w:webHidden/>
              </w:rPr>
              <w:fldChar w:fldCharType="begin"/>
            </w:r>
            <w:r>
              <w:rPr>
                <w:noProof/>
                <w:webHidden/>
              </w:rPr>
              <w:instrText xml:space="preserve"> PAGEREF _Toc107354724 \h </w:instrText>
            </w:r>
            <w:r>
              <w:rPr>
                <w:noProof/>
                <w:webHidden/>
              </w:rPr>
            </w:r>
            <w:r>
              <w:rPr>
                <w:noProof/>
                <w:webHidden/>
              </w:rPr>
              <w:fldChar w:fldCharType="separate"/>
            </w:r>
            <w:r>
              <w:rPr>
                <w:noProof/>
                <w:webHidden/>
              </w:rPr>
              <w:t>147</w:t>
            </w:r>
            <w:r>
              <w:rPr>
                <w:noProof/>
                <w:webHidden/>
              </w:rPr>
              <w:fldChar w:fldCharType="end"/>
            </w:r>
          </w:hyperlink>
        </w:p>
        <w:p w14:paraId="72D757AB" w14:textId="2542B8A1" w:rsidR="00A7633C" w:rsidRDefault="00A7633C">
          <w:pPr>
            <w:pStyle w:val="TOC2"/>
            <w:tabs>
              <w:tab w:val="left" w:pos="880"/>
              <w:tab w:val="right" w:leader="dot" w:pos="9350"/>
            </w:tabs>
            <w:rPr>
              <w:rFonts w:asciiTheme="minorHAnsi" w:eastAsiaTheme="minorEastAsia" w:hAnsiTheme="minorHAnsi"/>
              <w:noProof/>
              <w:sz w:val="22"/>
              <w:lang w:val="en-US"/>
            </w:rPr>
          </w:pPr>
          <w:hyperlink w:anchor="_Toc107354725" w:history="1">
            <w:r w:rsidRPr="003D229B">
              <w:rPr>
                <w:rStyle w:val="Hyperlink"/>
                <w:noProof/>
                <w:lang w:val="en-US"/>
              </w:rPr>
              <w:t>7.9</w:t>
            </w:r>
            <w:r>
              <w:rPr>
                <w:rFonts w:asciiTheme="minorHAnsi" w:eastAsiaTheme="minorEastAsia" w:hAnsiTheme="minorHAnsi"/>
                <w:noProof/>
                <w:sz w:val="22"/>
                <w:lang w:val="en-US"/>
              </w:rPr>
              <w:tab/>
            </w:r>
            <w:r w:rsidRPr="003D229B">
              <w:rPr>
                <w:rStyle w:val="Hyperlink"/>
                <w:noProof/>
                <w:lang w:val="en-US"/>
              </w:rPr>
              <w:t>4 x 4 mm</w:t>
            </w:r>
            <w:r w:rsidRPr="003D229B">
              <w:rPr>
                <w:rStyle w:val="Hyperlink"/>
                <w:noProof/>
                <w:vertAlign w:val="superscript"/>
                <w:lang w:val="en-US"/>
              </w:rPr>
              <w:t>2</w:t>
            </w:r>
            <w:r w:rsidRPr="003D229B">
              <w:rPr>
                <w:rStyle w:val="Hyperlink"/>
                <w:noProof/>
                <w:lang w:val="en-US"/>
              </w:rPr>
              <w:t xml:space="preserve"> 2D analysis results</w:t>
            </w:r>
            <w:r>
              <w:rPr>
                <w:noProof/>
                <w:webHidden/>
              </w:rPr>
              <w:tab/>
            </w:r>
            <w:r>
              <w:rPr>
                <w:noProof/>
                <w:webHidden/>
              </w:rPr>
              <w:fldChar w:fldCharType="begin"/>
            </w:r>
            <w:r>
              <w:rPr>
                <w:noProof/>
                <w:webHidden/>
              </w:rPr>
              <w:instrText xml:space="preserve"> PAGEREF _Toc107354725 \h </w:instrText>
            </w:r>
            <w:r>
              <w:rPr>
                <w:noProof/>
                <w:webHidden/>
              </w:rPr>
            </w:r>
            <w:r>
              <w:rPr>
                <w:noProof/>
                <w:webHidden/>
              </w:rPr>
              <w:fldChar w:fldCharType="separate"/>
            </w:r>
            <w:r>
              <w:rPr>
                <w:noProof/>
                <w:webHidden/>
              </w:rPr>
              <w:t>149</w:t>
            </w:r>
            <w:r>
              <w:rPr>
                <w:noProof/>
                <w:webHidden/>
              </w:rPr>
              <w:fldChar w:fldCharType="end"/>
            </w:r>
          </w:hyperlink>
        </w:p>
        <w:p w14:paraId="4A4B28F7" w14:textId="2C72A3EB" w:rsidR="00A7633C" w:rsidRDefault="00A7633C">
          <w:pPr>
            <w:pStyle w:val="TOC2"/>
            <w:tabs>
              <w:tab w:val="left" w:pos="1100"/>
              <w:tab w:val="right" w:leader="dot" w:pos="9350"/>
            </w:tabs>
            <w:rPr>
              <w:rFonts w:asciiTheme="minorHAnsi" w:eastAsiaTheme="minorEastAsia" w:hAnsiTheme="minorHAnsi"/>
              <w:noProof/>
              <w:sz w:val="22"/>
              <w:lang w:val="en-US"/>
            </w:rPr>
          </w:pPr>
          <w:hyperlink w:anchor="_Toc107354726" w:history="1">
            <w:r w:rsidRPr="003D229B">
              <w:rPr>
                <w:rStyle w:val="Hyperlink"/>
                <w:noProof/>
                <w:lang w:val="en-US"/>
              </w:rPr>
              <w:t>7.10</w:t>
            </w:r>
            <w:r>
              <w:rPr>
                <w:rFonts w:asciiTheme="minorHAnsi" w:eastAsiaTheme="minorEastAsia" w:hAnsiTheme="minorHAnsi"/>
                <w:noProof/>
                <w:sz w:val="22"/>
                <w:lang w:val="en-US"/>
              </w:rPr>
              <w:tab/>
            </w:r>
            <w:r w:rsidRPr="003D229B">
              <w:rPr>
                <w:rStyle w:val="Hyperlink"/>
                <w:noProof/>
                <w:lang w:val="en-US"/>
              </w:rPr>
              <w:t>Average distance</w:t>
            </w:r>
            <w:r>
              <w:rPr>
                <w:noProof/>
                <w:webHidden/>
              </w:rPr>
              <w:tab/>
            </w:r>
            <w:r>
              <w:rPr>
                <w:noProof/>
                <w:webHidden/>
              </w:rPr>
              <w:fldChar w:fldCharType="begin"/>
            </w:r>
            <w:r>
              <w:rPr>
                <w:noProof/>
                <w:webHidden/>
              </w:rPr>
              <w:instrText xml:space="preserve"> PAGEREF _Toc107354726 \h </w:instrText>
            </w:r>
            <w:r>
              <w:rPr>
                <w:noProof/>
                <w:webHidden/>
              </w:rPr>
            </w:r>
            <w:r>
              <w:rPr>
                <w:noProof/>
                <w:webHidden/>
              </w:rPr>
              <w:fldChar w:fldCharType="separate"/>
            </w:r>
            <w:r>
              <w:rPr>
                <w:noProof/>
                <w:webHidden/>
              </w:rPr>
              <w:t>151</w:t>
            </w:r>
            <w:r>
              <w:rPr>
                <w:noProof/>
                <w:webHidden/>
              </w:rPr>
              <w:fldChar w:fldCharType="end"/>
            </w:r>
          </w:hyperlink>
        </w:p>
        <w:p w14:paraId="7ED69286" w14:textId="406F70A9" w:rsidR="00F60EB0" w:rsidRDefault="00743C30" w:rsidP="001E630A">
          <w:pPr>
            <w:spacing w:line="360" w:lineRule="auto"/>
            <w:sectPr w:rsidR="00F60EB0" w:rsidSect="00F60EB0">
              <w:footerReference w:type="default" r:id="rId9"/>
              <w:footerReference w:type="first" r:id="rId10"/>
              <w:type w:val="continuous"/>
              <w:pgSz w:w="12240" w:h="15840"/>
              <w:pgMar w:top="1440" w:right="1440" w:bottom="1440" w:left="1440" w:header="720" w:footer="720" w:gutter="0"/>
              <w:pgNumType w:fmt="upperRoman" w:start="1"/>
              <w:cols w:space="720"/>
              <w:titlePg/>
              <w:docGrid w:linePitch="360"/>
            </w:sectPr>
          </w:pPr>
          <w:r>
            <w:rPr>
              <w:b/>
              <w:bCs/>
              <w:noProof/>
            </w:rPr>
            <w:fldChar w:fldCharType="end"/>
          </w:r>
        </w:p>
      </w:sdtContent>
    </w:sdt>
    <w:p w14:paraId="3173E260" w14:textId="77777777" w:rsidR="001E630A" w:rsidRPr="008C528B" w:rsidRDefault="001E630A" w:rsidP="001E630A">
      <w:pPr>
        <w:pStyle w:val="Heading1"/>
        <w:spacing w:line="360" w:lineRule="auto"/>
      </w:pPr>
      <w:bookmarkStart w:id="5" w:name="_Toc107354661"/>
      <w:r>
        <w:lastRenderedPageBreak/>
        <w:t>Introduction</w:t>
      </w:r>
      <w:bookmarkEnd w:id="5"/>
    </w:p>
    <w:p w14:paraId="726971B0" w14:textId="77777777" w:rsidR="00B424A1" w:rsidRDefault="004808A6" w:rsidP="007C342E">
      <w:pPr>
        <w:spacing w:line="360" w:lineRule="auto"/>
        <w:rPr>
          <w:lang w:val="en-US"/>
        </w:rPr>
      </w:pPr>
      <w:r>
        <w:rPr>
          <w:lang w:val="en-US"/>
        </w:rPr>
        <w:t xml:space="preserve">Cancer is </w:t>
      </w:r>
      <w:r w:rsidR="00812453">
        <w:rPr>
          <w:lang w:val="en-US"/>
        </w:rPr>
        <w:t xml:space="preserve">a state of </w:t>
      </w:r>
      <w:r w:rsidR="005A5200">
        <w:rPr>
          <w:lang w:val="en-US"/>
        </w:rPr>
        <w:t xml:space="preserve">uncontrolled </w:t>
      </w:r>
      <w:r w:rsidR="00FA7216">
        <w:rPr>
          <w:lang w:val="en-US"/>
        </w:rPr>
        <w:t>cell division</w:t>
      </w:r>
      <w:r w:rsidR="008F192E">
        <w:rPr>
          <w:lang w:val="en-US"/>
        </w:rPr>
        <w:t xml:space="preserve"> </w:t>
      </w:r>
      <w:r w:rsidR="00264517">
        <w:rPr>
          <w:lang w:val="en-US"/>
        </w:rPr>
        <w:t xml:space="preserve">where </w:t>
      </w:r>
      <w:r w:rsidR="00300798">
        <w:rPr>
          <w:lang w:val="en-US"/>
        </w:rPr>
        <w:t>cancerous cells</w:t>
      </w:r>
      <w:r w:rsidR="007E63A1">
        <w:rPr>
          <w:lang w:val="en-US"/>
        </w:rPr>
        <w:t xml:space="preserve"> proliferate and</w:t>
      </w:r>
      <w:r w:rsidR="00300798">
        <w:rPr>
          <w:lang w:val="en-US"/>
        </w:rPr>
        <w:t xml:space="preserve"> invade surrounding tissue</w:t>
      </w:r>
      <w:r w:rsidR="007E63A1">
        <w:rPr>
          <w:lang w:val="en-US"/>
        </w:rPr>
        <w:t>s. This m</w:t>
      </w:r>
      <w:r w:rsidR="006F6986">
        <w:rPr>
          <w:lang w:val="en-US"/>
        </w:rPr>
        <w:t>ay</w:t>
      </w:r>
      <w:r w:rsidR="004B4F54">
        <w:rPr>
          <w:lang w:val="en-US"/>
        </w:rPr>
        <w:t xml:space="preserve"> cause</w:t>
      </w:r>
      <w:r w:rsidR="006F6986">
        <w:rPr>
          <w:lang w:val="en-US"/>
        </w:rPr>
        <w:t xml:space="preserve"> organ failure and subsequent </w:t>
      </w:r>
      <w:r w:rsidR="00151634">
        <w:rPr>
          <w:lang w:val="en-US"/>
        </w:rPr>
        <w:t>death if left untreated.</w:t>
      </w:r>
      <w:r w:rsidR="001D276F">
        <w:rPr>
          <w:lang w:val="en-US"/>
        </w:rPr>
        <w:t xml:space="preserve"> Around</w:t>
      </w:r>
      <w:r w:rsidR="00FA7216">
        <w:rPr>
          <w:lang w:val="en-US"/>
        </w:rPr>
        <w:t xml:space="preserve"> 10 million deaths</w:t>
      </w:r>
      <w:r w:rsidR="00A0428F">
        <w:rPr>
          <w:lang w:val="en-US"/>
        </w:rPr>
        <w:t xml:space="preserve"> </w:t>
      </w:r>
      <w:r w:rsidR="001D276F">
        <w:rPr>
          <w:lang w:val="en-US"/>
        </w:rPr>
        <w:t>were cancer related</w:t>
      </w:r>
      <w:r w:rsidR="00DB269A">
        <w:rPr>
          <w:lang w:val="en-US"/>
        </w:rPr>
        <w:t xml:space="preserve"> </w:t>
      </w:r>
      <w:r w:rsidR="00F646E2">
        <w:rPr>
          <w:lang w:val="en-US"/>
        </w:rPr>
        <w:t xml:space="preserve">in </w:t>
      </w:r>
      <w:r w:rsidR="00DB269A">
        <w:rPr>
          <w:lang w:val="en-US"/>
        </w:rPr>
        <w:t>2018</w:t>
      </w:r>
      <w:r w:rsidR="00A0428F">
        <w:rPr>
          <w:lang w:val="en-US"/>
        </w:rPr>
        <w:t>, worldwide</w:t>
      </w:r>
      <w:r w:rsidR="00DB269A">
        <w:rPr>
          <w:lang w:val="en-US"/>
        </w:rPr>
        <w:t xml:space="preserve"> (WHO)</w:t>
      </w:r>
      <w:r w:rsidR="00F646E2">
        <w:rPr>
          <w:lang w:val="en-US"/>
        </w:rPr>
        <w:t xml:space="preserve">. This makes cancer </w:t>
      </w:r>
      <w:r w:rsidR="00863C58">
        <w:rPr>
          <w:lang w:val="en-US"/>
        </w:rPr>
        <w:t>the second leading cause of death</w:t>
      </w:r>
      <w:r w:rsidR="00DB269A">
        <w:rPr>
          <w:lang w:val="en-US"/>
        </w:rPr>
        <w:t>.</w:t>
      </w:r>
      <w:r w:rsidR="00863C58">
        <w:rPr>
          <w:lang w:val="en-US"/>
        </w:rPr>
        <w:t xml:space="preserve"> </w:t>
      </w:r>
      <w:r w:rsidR="00D1109E">
        <w:rPr>
          <w:lang w:val="en-US"/>
        </w:rPr>
        <w:t>As life expectancy increase</w:t>
      </w:r>
      <w:r w:rsidR="00986371">
        <w:rPr>
          <w:lang w:val="en-US"/>
        </w:rPr>
        <w:t>s</w:t>
      </w:r>
      <w:r w:rsidR="00D1109E">
        <w:rPr>
          <w:lang w:val="en-US"/>
        </w:rPr>
        <w:t xml:space="preserve">, the probability of developing cancer during </w:t>
      </w:r>
      <w:r w:rsidR="00986371">
        <w:rPr>
          <w:lang w:val="en-US"/>
        </w:rPr>
        <w:t>our</w:t>
      </w:r>
      <w:r w:rsidR="00D1109E">
        <w:rPr>
          <w:lang w:val="en-US"/>
        </w:rPr>
        <w:t xml:space="preserve"> lifetime increases </w:t>
      </w:r>
      <w:r w:rsidR="00D1109E">
        <w:rPr>
          <w:lang w:val="en-US"/>
        </w:rPr>
        <w:fldChar w:fldCharType="begin"/>
      </w:r>
      <w:r w:rsidR="00D1109E">
        <w:rPr>
          <w:lang w:val="en-US"/>
        </w:rPr>
        <w:instrText xml:space="preserve"> ADDIN ZOTERO_ITEM CSL_CITATION {"citationID":"B74XdAFr","properties":{"formattedCitation":"({\\i{}Risk Factors}, 2015)","plainCitation":"(Risk Factors, 2015)","noteIndex":0},"citationItems":[{"id":599,"uris":["http://zotero.org/users/9228513/items/AKSN4LU6"],"itemData":{"id":599,"type":"webpage","abstract":"Advancing age is the most important risk factor for cancer overall, and for many individual cancer types.","genre":"cgvArticle","language":"en","note":"archive_location: nciglobal,ncienterprise","title":"Risk Factors: Age - NCI","title-short":"Risk Factors","URL":"https://www.cancer.gov/about-cancer/causes-prevention/risk/age","accessed":{"date-parts":[["2022",6,15]]},"issued":{"date-parts":[["2015",4,29]]}}}],"schema":"https://github.com/citation-style-language/schema/raw/master/csl-citation.json"} </w:instrText>
      </w:r>
      <w:r w:rsidR="00D1109E">
        <w:rPr>
          <w:lang w:val="en-US"/>
        </w:rPr>
        <w:fldChar w:fldCharType="separate"/>
      </w:r>
      <w:r w:rsidR="00D1109E" w:rsidRPr="009C4645">
        <w:rPr>
          <w:rFonts w:cs="Times New Roman"/>
          <w:szCs w:val="24"/>
          <w:lang w:val="en-US"/>
        </w:rPr>
        <w:t>(</w:t>
      </w:r>
      <w:r w:rsidR="00D1109E" w:rsidRPr="009C4645">
        <w:rPr>
          <w:rFonts w:cs="Times New Roman"/>
          <w:i/>
          <w:iCs/>
          <w:szCs w:val="24"/>
          <w:lang w:val="en-US"/>
        </w:rPr>
        <w:t>Risk Factors</w:t>
      </w:r>
      <w:r w:rsidR="00D1109E" w:rsidRPr="009C4645">
        <w:rPr>
          <w:rFonts w:cs="Times New Roman"/>
          <w:szCs w:val="24"/>
          <w:lang w:val="en-US"/>
        </w:rPr>
        <w:t>, 2015)</w:t>
      </w:r>
      <w:r w:rsidR="00D1109E">
        <w:rPr>
          <w:lang w:val="en-US"/>
        </w:rPr>
        <w:fldChar w:fldCharType="end"/>
      </w:r>
      <w:r w:rsidR="00DC056C">
        <w:rPr>
          <w:lang w:val="en-US"/>
        </w:rPr>
        <w:t xml:space="preserve">. </w:t>
      </w:r>
      <w:r w:rsidR="00986371">
        <w:rPr>
          <w:lang w:val="en-US"/>
        </w:rPr>
        <w:t xml:space="preserve">At the same time, </w:t>
      </w:r>
      <w:r w:rsidR="0091289D">
        <w:rPr>
          <w:lang w:val="en-US"/>
        </w:rPr>
        <w:t>numerous method</w:t>
      </w:r>
      <w:r w:rsidR="00680C6F">
        <w:rPr>
          <w:lang w:val="en-US"/>
        </w:rPr>
        <w:t>s</w:t>
      </w:r>
      <w:r w:rsidR="0091289D">
        <w:rPr>
          <w:lang w:val="en-US"/>
        </w:rPr>
        <w:t xml:space="preserve"> </w:t>
      </w:r>
      <w:r w:rsidR="00680C6F">
        <w:rPr>
          <w:lang w:val="en-US"/>
        </w:rPr>
        <w:t>have</w:t>
      </w:r>
      <w:r w:rsidR="0091289D">
        <w:rPr>
          <w:lang w:val="en-US"/>
        </w:rPr>
        <w:t xml:space="preserve"> been developed</w:t>
      </w:r>
      <w:r w:rsidR="003219F6">
        <w:rPr>
          <w:lang w:val="en-US"/>
        </w:rPr>
        <w:t xml:space="preserve"> and improved for combating</w:t>
      </w:r>
      <w:r w:rsidR="007351E0">
        <w:rPr>
          <w:lang w:val="en-US"/>
        </w:rPr>
        <w:t xml:space="preserve"> the disease, with surgery, chemotherapy, </w:t>
      </w:r>
      <w:proofErr w:type="gramStart"/>
      <w:r w:rsidR="00A7133E">
        <w:rPr>
          <w:lang w:val="en-US"/>
        </w:rPr>
        <w:t>radiotherapy</w:t>
      </w:r>
      <w:proofErr w:type="gramEnd"/>
      <w:r w:rsidR="007351E0">
        <w:rPr>
          <w:lang w:val="en-US"/>
        </w:rPr>
        <w:t xml:space="preserve"> and combinations of these being the most common.</w:t>
      </w:r>
      <w:r w:rsidR="000B4BC7">
        <w:rPr>
          <w:lang w:val="en-US"/>
        </w:rPr>
        <w:t xml:space="preserve"> This has resulted in</w:t>
      </w:r>
      <w:r w:rsidR="00680C6F">
        <w:rPr>
          <w:lang w:val="en-US"/>
        </w:rPr>
        <w:t xml:space="preserve"> </w:t>
      </w:r>
      <w:r w:rsidR="00D10826">
        <w:rPr>
          <w:lang w:val="en-US"/>
        </w:rPr>
        <w:t>a steadily dec</w:t>
      </w:r>
      <w:r w:rsidR="000B4BC7">
        <w:rPr>
          <w:lang w:val="en-US"/>
        </w:rPr>
        <w:t>lining</w:t>
      </w:r>
      <w:r w:rsidR="00D10826">
        <w:rPr>
          <w:lang w:val="en-US"/>
        </w:rPr>
        <w:t xml:space="preserve"> cancer death rate since the 1990’s </w:t>
      </w:r>
      <w:r w:rsidR="00D10826">
        <w:rPr>
          <w:lang w:val="en-US"/>
        </w:rPr>
        <w:fldChar w:fldCharType="begin"/>
      </w:r>
      <w:r w:rsidR="00D10826">
        <w:rPr>
          <w:lang w:val="en-US"/>
        </w:rPr>
        <w:instrText xml:space="preserve"> ADDIN ZOTERO_ITEM CSL_CITATION {"citationID":"iLqTeMdS","properties":{"formattedCitation":"(Sandy McDowell, 2019)","plainCitation":"(Sandy McDowell, 2019)","noteIndex":0},"citationItems":[{"id":601,"uris":["http://zotero.org/users/9228513/items/3IL7BXFP"],"itemData":{"id":601,"type":"webpage","abstract":"Our researchers report on cancer death rates annually in the publication, Cancer Facts &amp; Figures. Read more to understand what a death rate is and when researchers use it.","language":"en","title":"Understanding Cancer Death Rates","URL":"https://www.cancer.org/latest-news/understanding-cancer-death-rates.html","author":[{"literal":"Sandy McDowell"}],"accessed":{"date-parts":[["2022",6,15]]},"issued":{"date-parts":[["2019",1,25]]}}}],"schema":"https://github.com/citation-style-language/schema/raw/master/csl-citation.json"} </w:instrText>
      </w:r>
      <w:r w:rsidR="00D10826">
        <w:rPr>
          <w:lang w:val="en-US"/>
        </w:rPr>
        <w:fldChar w:fldCharType="separate"/>
      </w:r>
      <w:r w:rsidR="00D10826" w:rsidRPr="00025E0A">
        <w:rPr>
          <w:rFonts w:cs="Times New Roman"/>
          <w:lang w:val="en-US"/>
        </w:rPr>
        <w:t>(Sandy McDowell, 2019)</w:t>
      </w:r>
      <w:r w:rsidR="00D10826">
        <w:rPr>
          <w:lang w:val="en-US"/>
        </w:rPr>
        <w:fldChar w:fldCharType="end"/>
      </w:r>
      <w:r w:rsidR="00025E0A">
        <w:rPr>
          <w:lang w:val="en-US"/>
        </w:rPr>
        <w:t xml:space="preserve">. </w:t>
      </w:r>
    </w:p>
    <w:p w14:paraId="6FFBBC8F" w14:textId="66DFD302" w:rsidR="007C342E" w:rsidRDefault="007C342E" w:rsidP="007C342E">
      <w:pPr>
        <w:spacing w:line="360" w:lineRule="auto"/>
        <w:rPr>
          <w:lang w:val="en-US"/>
        </w:rPr>
      </w:pPr>
      <w:r>
        <w:rPr>
          <w:lang w:val="en-US"/>
        </w:rPr>
        <w:t xml:space="preserve">Radiotherapy of cancer utilizes ionizing radiation such as high-energy X-rays (photons). In its most basic form, a beam of photons is directed towards the patient at different angles achieving a near homogeneous dose distribution in the tumor </w:t>
      </w:r>
      <w:r>
        <w:rPr>
          <w:lang w:val="en-US"/>
        </w:rPr>
        <w:fldChar w:fldCharType="begin"/>
      </w:r>
      <w:r>
        <w:rPr>
          <w:lang w:val="en-US"/>
        </w:rPr>
        <w:instrText xml:space="preserve"> ADDIN ZOTERO_ITEM CSL_CITATION {"citationID":"pGSZA58M","properties":{"formattedCitation":"(L. Yan et al., 2019)","plainCitation":"(L. Yan et al., 2019)","noteIndex":0},"citationItems":[{"id":603,"uris":["http://zotero.org/users/9228513/items/NRMB8LIN"],"itemData":{"id":603,"type":"article-journal","abstract":"Purpose The goal of this study was to define a new homogeneity index (HI) to evaluate dose homogeneity within a target volume. Materials and Methods The new HI is based on the area under an ideal dose-volume histogram curve (IA), the area under the achieved dose-volume histogram curve (AA), and the overlapping area between the IA and AA (OA). It is defined as the ratio of the square of OA to the product of the IA and AA. To evaluate the performance of the new HI, 88 cases were selected and two plans were designed for each case. The homogeneity of the two plans was first evaluated by three physicists, with their judgments forming the evaluation standard and then evaluated by the new HI and other HIs of Dmax/Dp, D5/D95, (D2 − D98)/Dp, (D2 − D98)/D50 and S-index. An evaluation was determined to be accurate if its result was agreed upon by physicists. The percentage accuracy of evaluation was calculated as the ratio of the number of accurate evaluations to the total number of evaluations. Pearson's chi-square test was performed for statistical analysis. Results The percentage accuracies of the new HI, Dmax/Dp, D5/D95, (D2 − D98)/Dp, (D2 − D98)/D50, and S-index were 98.51%, 88.80%, 94.78%, 94.78%, 96.27%, and 97.01%, respectively. The newly defined HI had the highest accuracy of all the HIs, with the difference being statistically significant (P &lt; 0.05). Conclusions The newly defined HI was shown to be effective in the evaluation of dose homogeneity, and we recommended it for evaluating the homogeneity of radiotherapy plans.","container-title":"Journal of Applied Clinical Medical Physics","DOI":"10.1002/acm2.12739","ISSN":"1526-9914","issue":"11","language":"en","note":"_eprint: https://onlinelibrary.wiley.com/doi/pdf/10.1002/acm2.12739","page":"50-56","source":"Wiley Online Library","title":"A new homogeneity index definition for evaluation of radiotherapy plans","volume":"20","author":[{"family":"Yan","given":"Lingling"},{"family":"Xu","given":"Yingjie"},{"family":"Chen","given":"Xinyuan"},{"family":"Xie","given":"Xin"},{"family":"Liang","given":"Bin"},{"family":"Dai","given":"Jianrong"}],"issued":{"date-parts":[["2019"]]}}}],"schema":"https://github.com/citation-style-language/schema/raw/master/csl-citation.json"} </w:instrText>
      </w:r>
      <w:r>
        <w:rPr>
          <w:lang w:val="en-US"/>
        </w:rPr>
        <w:fldChar w:fldCharType="separate"/>
      </w:r>
      <w:r w:rsidRPr="007A43B2">
        <w:rPr>
          <w:rFonts w:cs="Times New Roman"/>
          <w:lang w:val="en-US"/>
        </w:rPr>
        <w:t>(L. Yan et al., 2019)</w:t>
      </w:r>
      <w:r>
        <w:rPr>
          <w:lang w:val="en-US"/>
        </w:rPr>
        <w:fldChar w:fldCharType="end"/>
      </w:r>
      <w:r>
        <w:rPr>
          <w:lang w:val="en-US"/>
        </w:rPr>
        <w:t>. When the tissue is exposed to radiation, the most important radiochemical effects are damages to the cell’s DNA. In the case of cancer, this may inactivate (‘kill’) the cells and prevent them from further populating the tissue. However</w:t>
      </w:r>
      <w:r w:rsidR="005E0BD4">
        <w:rPr>
          <w:lang w:val="en-US"/>
        </w:rPr>
        <w:t>,</w:t>
      </w:r>
      <w:r>
        <w:rPr>
          <w:lang w:val="en-US"/>
        </w:rPr>
        <w:t xml:space="preserve"> because photons distribute their</w:t>
      </w:r>
      <w:r w:rsidR="005E0BD4">
        <w:rPr>
          <w:lang w:val="en-US"/>
        </w:rPr>
        <w:t xml:space="preserve"> energy</w:t>
      </w:r>
      <w:r>
        <w:rPr>
          <w:lang w:val="en-US"/>
        </w:rPr>
        <w:t xml:space="preserve"> non-selectively in the medium </w:t>
      </w:r>
      <w:r>
        <w:rPr>
          <w:lang w:val="en-US"/>
        </w:rPr>
        <w:fldChar w:fldCharType="begin"/>
      </w:r>
      <w:r>
        <w:rPr>
          <w:lang w:val="en-US"/>
        </w:rPr>
        <w:instrText xml:space="preserve"> ADDIN ZOTERO_ITEM CSL_CITATION {"citationID":"kuWTyXmC","properties":{"formattedCitation":"({\\i{}Photon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5070F5">
        <w:rPr>
          <w:rFonts w:cs="Times New Roman"/>
          <w:szCs w:val="24"/>
          <w:lang w:val="en-US"/>
        </w:rPr>
        <w:t>(</w:t>
      </w:r>
      <w:r w:rsidRPr="005070F5">
        <w:rPr>
          <w:rFonts w:cs="Times New Roman"/>
          <w:i/>
          <w:iCs/>
          <w:szCs w:val="24"/>
          <w:lang w:val="en-US"/>
        </w:rPr>
        <w:t>Photon Dose Distributions | Oncology Medical Physics</w:t>
      </w:r>
      <w:r w:rsidRPr="005070F5">
        <w:rPr>
          <w:rFonts w:cs="Times New Roman"/>
          <w:szCs w:val="24"/>
          <w:lang w:val="en-US"/>
        </w:rPr>
        <w:t>, n.d.)</w:t>
      </w:r>
      <w:r>
        <w:rPr>
          <w:lang w:val="en-US"/>
        </w:rPr>
        <w:fldChar w:fldCharType="end"/>
      </w:r>
      <w:r>
        <w:rPr>
          <w:lang w:val="en-US"/>
        </w:rPr>
        <w:t>, they also deposit radiation dose in healthy tissue positioned in front and behind the tumor. This may cause damages</w:t>
      </w:r>
      <w:r w:rsidR="005E0BD4">
        <w:rPr>
          <w:lang w:val="en-US"/>
        </w:rPr>
        <w:t xml:space="preserve">, </w:t>
      </w:r>
      <w:r>
        <w:rPr>
          <w:lang w:val="en-US"/>
        </w:rPr>
        <w:t xml:space="preserve">potentially </w:t>
      </w:r>
      <w:r w:rsidR="005E0BD4">
        <w:rPr>
          <w:lang w:val="en-US"/>
        </w:rPr>
        <w:t>causing</w:t>
      </w:r>
      <w:r>
        <w:rPr>
          <w:lang w:val="en-US"/>
        </w:rPr>
        <w:t xml:space="preserve"> critical side effects such as organ dysfunction. Thus, it is important to consider new radiotherapy strategies to improve patient outcomes.</w:t>
      </w:r>
    </w:p>
    <w:p w14:paraId="277DA4CC" w14:textId="7D30E0C4" w:rsidR="007C342E" w:rsidRDefault="007C342E" w:rsidP="007C342E">
      <w:pPr>
        <w:spacing w:line="360" w:lineRule="auto"/>
        <w:rPr>
          <w:lang w:val="en-US"/>
        </w:rPr>
      </w:pPr>
      <w:r>
        <w:rPr>
          <w:lang w:val="en-US"/>
        </w:rPr>
        <w:t xml:space="preserve">One alternative radiotherapy strategy is spatially fractionated radiation therapy (also known as GRID therapy), which departs from the conventional approach of delivering a homogeneous tumor dose. Irradiating the patient with high doses through a GRID collimator generates low dose areas wherein tissue sparing can occur </w:t>
      </w:r>
      <w:r>
        <w:rPr>
          <w:lang w:val="en-US"/>
        </w:rPr>
        <w:fldChar w:fldCharType="begin"/>
      </w:r>
      <w:r>
        <w:rPr>
          <w:lang w:val="en-US"/>
        </w:rPr>
        <w:instrText xml:space="preserve"> ADDIN ZOTERO_ITEM CSL_CITATION {"citationID":"E8JE8lF8","properties":{"formattedCitation":"(Mohiuddin et al., 1999)","plainCitation":"(Mohiuddin et al., 1999)","noteIndex":0},"citationItems":[{"id":606,"uris":["http://zotero.org/users/9228513/items/QE54HCUA"],"itemData":{"id":606,"type":"article-journal","abstract":"Purpose: With the advent of megavoltage radiation, the concept of spatially-fractionated (SFR) radiation has been abandoned for the last several decades; yet, historically, it has been proven to be safe and effective in delivering large cumulative doses (&gt; 100 Gy) of radiation in the treatment of cancer. SFR radiation has been adapted to megavoltage beams using a specially constructed grid. This study evaluates the toxicity and effectiveness of this approach in treatment of advanced and bulky cancers. Methods and Materials: From January 1995 through March 1998, 71 patients with advanced bulky tumors (tumor sizes &gt; 8 cm) were treated with SFR high-dose external beam megavoltage radiation using a GRID technique. Sixteen patients received GRID treatments to multiple sites and a total of 87 sites were irradiated. A 50:50 GRID (open to closed area) was utilized, and a single dose of 1,000–2,000 cGy (median 1,500 cGy) to Dmax was delivered utilizing 6 MV photons. Sixty-three patients received high-dose GRID therapy for palliation (pain, mass, bleeding, or dyspnea). In 8 patients, GRID therapy was given as part of a definitive treatment combined with conventionally-fractionated external beam irradiation (dose range 5,000–7,000 cGy) followed by subsequent surgery. Forty-seven patients were treated with GRID radiation followed by additional fractionated external beam irradiation, and 14 patients were treated with GRID alone. Thirty-one treatments were delivered to the abdomen and pelvis, 30 to the head and neck region, 15 to the thorax, and 11 to the extremities. Results: For palliative treatments, a 78% response rate was observed for pain, including a complete response (CR) of 19.5%, and a partial response (PR) of 58.5% in these large bulky tumors. A 72.5% response rate was observed for mass effect (CR 14.6%, PR 52.9%). The response rate observed for bleeding was 100% (50% CR, 50% PR) and for dyspnea, a 60% PR rate only. A relatively higher response rate (CR 23.3%, PR 60%) was observed in patients who received GRID treatment in the head and neck area. No grade 3 late skin, subcutaneous, mucosal, GI, or CNS complications were observed in any patient in spite of these high doses. In the 8 patients who received GRID treatment for definitive treatment, a clinical CR was observed in 5 patients (62.5%) and a pathological complete response was confirmed in the operative specimen in 4 patients (50%). Conclusion: The efficacy and safety of using a large fraction of SFR radiation was confirmed by this study and substantiates our earlier results. In selected patients with bulky tumors (&gt; 8 cm), SFR radiation can be combined with fractionated external beam irradiation to yield improved local control of disease, both for palliation and selective definitive treatment, especially where conventional treatment alone has a limited chance of success.","container-title":"International Journal of Radiation Oncology*Biology*Physics","DOI":"10.1016/S0360-3016(99)00170-4","ISSN":"0360-3016","issue":"3","journalAbbreviation":"International Journal of Radiation Oncology*Biology*Physics","language":"en","page":"721-727","source":"ScienceDirect","title":"High-dose spatially-fractionated radiation (GRID): a new paradigm in the management of advanced cancers","title-short":"High-dose spatially-fractionated radiation (GRID)","volume":"45","author":[{"family":"Mohiuddin","given":"Mohammed"},{"family":"Fujita","given":"Mihoko"},{"family":"Regine","given":"William F"},{"family":"Megooni","given":"Ali S"},{"family":"Ibbott","given":"Goeffrey S"},{"family":"Ahmed","given":"Mansoor M"}],"issued":{"date-parts":[["1999",10,1]]}}}],"schema":"https://github.com/citation-style-language/schema/raw/master/csl-citation.json"} </w:instrText>
      </w:r>
      <w:r>
        <w:rPr>
          <w:lang w:val="en-US"/>
        </w:rPr>
        <w:fldChar w:fldCharType="separate"/>
      </w:r>
      <w:r w:rsidRPr="009B72F6">
        <w:rPr>
          <w:rFonts w:cs="Times New Roman"/>
          <w:lang w:val="en-US"/>
        </w:rPr>
        <w:t>(Mohiuddin et al., 1999)</w:t>
      </w:r>
      <w:r>
        <w:rPr>
          <w:lang w:val="en-US"/>
        </w:rPr>
        <w:fldChar w:fldCharType="end"/>
      </w:r>
      <w:r>
        <w:rPr>
          <w:lang w:val="en-US"/>
        </w:rPr>
        <w:t xml:space="preserve">, while the high-dose peaks in the tumor </w:t>
      </w:r>
      <w:r w:rsidR="00043C27">
        <w:rPr>
          <w:lang w:val="en-US"/>
        </w:rPr>
        <w:t>have been shown to</w:t>
      </w:r>
      <w:r>
        <w:rPr>
          <w:lang w:val="en-US"/>
        </w:rPr>
        <w:t xml:space="preserve"> retain high tumor control </w:t>
      </w:r>
      <w:r>
        <w:rPr>
          <w:lang w:val="en-US"/>
        </w:rPr>
        <w:fldChar w:fldCharType="begin"/>
      </w:r>
      <w:r>
        <w:rPr>
          <w:lang w:val="en-US"/>
        </w:rPr>
        <w:instrText xml:space="preserve"> ADDIN ZOTERO_ITEM CSL_CITATION {"citationID":"WnrP3Zhu","properties":{"formattedCitation":"(R.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Pr>
          <w:lang w:val="en-US"/>
        </w:rPr>
        <w:fldChar w:fldCharType="separate"/>
      </w:r>
      <w:r w:rsidRPr="009B1CDF">
        <w:rPr>
          <w:rFonts w:cs="Times New Roman"/>
          <w:lang w:val="en-US"/>
        </w:rPr>
        <w:t xml:space="preserve">(R. </w:t>
      </w:r>
      <w:proofErr w:type="spellStart"/>
      <w:r w:rsidRPr="009B1CDF">
        <w:rPr>
          <w:rFonts w:cs="Times New Roman"/>
          <w:lang w:val="en-US"/>
        </w:rPr>
        <w:t>Asur</w:t>
      </w:r>
      <w:proofErr w:type="spellEnd"/>
      <w:r w:rsidRPr="009B1CDF">
        <w:rPr>
          <w:rFonts w:cs="Times New Roman"/>
          <w:lang w:val="en-US"/>
        </w:rPr>
        <w:t xml:space="preserve"> et al., 2015)</w:t>
      </w:r>
      <w:r>
        <w:rPr>
          <w:lang w:val="en-US"/>
        </w:rPr>
        <w:fldChar w:fldCharType="end"/>
      </w:r>
      <w:r>
        <w:rPr>
          <w:lang w:val="en-US"/>
        </w:rPr>
        <w:t xml:space="preserve">. The radiobiological effects of spatially fractionating the radiation field includes bystander and abscopal effects, referring to local and distant ‘radiation-like’ effects in unirradiated cells.  However, the </w:t>
      </w:r>
      <w:r w:rsidRPr="000C465E">
        <w:rPr>
          <w:lang w:val="en-US"/>
        </w:rPr>
        <w:t xml:space="preserve">physical and biological parameters that </w:t>
      </w:r>
      <w:r>
        <w:rPr>
          <w:lang w:val="en-US"/>
        </w:rPr>
        <w:t>determine</w:t>
      </w:r>
      <w:r w:rsidRPr="000C465E">
        <w:rPr>
          <w:lang w:val="en-US"/>
        </w:rPr>
        <w:t xml:space="preserve"> </w:t>
      </w:r>
      <w:r>
        <w:rPr>
          <w:lang w:val="en-US"/>
        </w:rPr>
        <w:t>these</w:t>
      </w:r>
      <w:r w:rsidR="00651A17">
        <w:rPr>
          <w:lang w:val="en-US"/>
        </w:rPr>
        <w:t xml:space="preserve"> SFRT</w:t>
      </w:r>
      <w:r>
        <w:rPr>
          <w:lang w:val="en-US"/>
        </w:rPr>
        <w:t xml:space="preserve"> effects are yet to be clearly identified </w:t>
      </w:r>
      <w:r>
        <w:rPr>
          <w:lang w:val="en-US"/>
        </w:rPr>
        <w:fldChar w:fldCharType="begin"/>
      </w:r>
      <w:r>
        <w:rPr>
          <w:lang w:val="en-US"/>
        </w:rPr>
        <w:instrText xml:space="preserve"> ADDIN ZOTERO_ITEM CSL_CITATION {"citationID":"i3GYa2uk","properties":{"formattedCitation":"(Blyth &amp; Sykes, 2011; Grass et al., 2016)","plainCitation":"(Blyth &amp; Sykes, 2011; Grass et al., 2016)","noteIndex":0},"citationItems":[{"id":102,"uris":["http://zotero.org/users/9228513/items/7NM8SL9E"],"itemData":{"id":102,"type":"article-journal","abstract":"The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J."}],"issued":{"date-parts":[["2011",8]]}}},{"id":608,"uris":["http://zotero.org/users/9228513/items/YN9HI6FD"],"itemData":{"id":608,"type":"article-journal","abstract":"Radiation therapy (RT) is a cornerstone in oncologic management and is employed in various curative and palliative scenarios for local-regional control. RT is thought to locally control tumor cells by direct physical DNA damage or indirect insults from reactive oxygen species. Therapeutic effects apart from those observed at the treatment target, that is, abscopal effect, have been observed for several decades, though the underlying mechanisms regulating this phenomenon have been unclear. Accumulating evidence now suggests that the immune system is a major determinant in regulating the abscopal effect. It is now evident that RT may also enhance immunologic responses to tumors by creating an in situ vaccine by eliciting antigen release from dying tumor cells. Harnessing the specificity and dynamic nature of the immune system to target tumors in conjunction with RT is an emerging field with much promise. To optimize this approach, it is important to systematically evaluate the intricacies of the host immune system, the new generation of immunotherapeutics and the RT approach. Here we will discuss the current biologic mechanisms thought to regulate the RT-induced abscopal effect and how these may be translated to the clinical setting.","container-title":"Current Problems in Cancer","DOI":"10.1016/j.currproblcancer.2015.10.003","ISSN":"1535-6345","issue":"1","journalAbbreviation":"Curr Probl Cancer","language":"eng","note":"PMID: 26612692","page":"10-24","source":"PubMed","title":"The immune mechanisms of abscopal effect in radiation therapy","volume":"40","author":[{"family":"Grass","given":"G. Daniel"},{"family":"Krishna","given":"Niveditha"},{"family":"Kim","given":"Sungjune"}],"issued":{"date-parts":[["2016",2]]}}}],"schema":"https://github.com/citation-style-language/schema/raw/master/csl-citation.json"} </w:instrText>
      </w:r>
      <w:r>
        <w:rPr>
          <w:lang w:val="en-US"/>
        </w:rPr>
        <w:fldChar w:fldCharType="separate"/>
      </w:r>
      <w:r w:rsidRPr="006C4FD6">
        <w:rPr>
          <w:rFonts w:cs="Times New Roman"/>
          <w:lang w:val="en-US"/>
        </w:rPr>
        <w:t>(Blyth &amp; Sykes, 2011; Grass et al., 2016)</w:t>
      </w:r>
      <w:r>
        <w:rPr>
          <w:lang w:val="en-US"/>
        </w:rPr>
        <w:fldChar w:fldCharType="end"/>
      </w:r>
      <w:r>
        <w:rPr>
          <w:lang w:val="en-US"/>
        </w:rPr>
        <w:t xml:space="preserve">. </w:t>
      </w:r>
    </w:p>
    <w:p w14:paraId="41D5732E" w14:textId="7AE63BB7" w:rsidR="00225DB2" w:rsidRPr="00225DB2" w:rsidRDefault="00225DB2" w:rsidP="007C342E">
      <w:pPr>
        <w:spacing w:line="360" w:lineRule="auto"/>
        <w:rPr>
          <w:lang w:val="en-US"/>
        </w:rPr>
      </w:pPr>
      <w:r>
        <w:rPr>
          <w:lang w:val="en-US"/>
        </w:rPr>
        <w:lastRenderedPageBreak/>
        <w:t xml:space="preserve">Cell survival following irradiation </w:t>
      </w:r>
      <w:r w:rsidRPr="003F2A0A">
        <w:rPr>
          <w:i/>
          <w:lang w:val="en-US"/>
        </w:rPr>
        <w:t>in vitro</w:t>
      </w:r>
      <w:r>
        <w:rPr>
          <w:lang w:val="en-US"/>
        </w:rPr>
        <w:t xml:space="preserve"> is often analyzed through the linear quadratic (LQ) model. This condenses the cellular radiosensitivity into two principal parameters, </w:t>
      </w:r>
      <w:r w:rsidRPr="003F2A0A">
        <w:rPr>
          <w:rFonts w:ascii="Symbol" w:hAnsi="Symbol"/>
          <w:lang w:val="en-US"/>
        </w:rPr>
        <w:t>a</w:t>
      </w:r>
      <w:r>
        <w:rPr>
          <w:lang w:val="en-US"/>
        </w:rPr>
        <w:t xml:space="preserve"> and </w:t>
      </w:r>
      <w:r w:rsidRPr="003F2A0A">
        <w:rPr>
          <w:rFonts w:ascii="Symbol" w:hAnsi="Symbol"/>
          <w:lang w:val="en-US"/>
        </w:rPr>
        <w:t>b</w:t>
      </w:r>
      <w:r>
        <w:rPr>
          <w:lang w:val="en-US"/>
        </w:rPr>
        <w:t xml:space="preserve">. However, a prerequisite for this analysis is that all cells within a culture flask receive the same dose. Thus, cell survival from heterogeneous GRID irradiation cannot be analyzed with this conventional modelling approach, and new methods are required. </w:t>
      </w:r>
      <w:r w:rsidR="00612007">
        <w:rPr>
          <w:lang w:val="en-US"/>
        </w:rPr>
        <w:t xml:space="preserve">We </w:t>
      </w:r>
      <w:r w:rsidR="0091380F">
        <w:rPr>
          <w:lang w:val="en-US"/>
        </w:rPr>
        <w:t>will</w:t>
      </w:r>
      <w:r w:rsidR="00D40D9C">
        <w:rPr>
          <w:lang w:val="en-US"/>
        </w:rPr>
        <w:t xml:space="preserve"> therefore propose </w:t>
      </w:r>
      <w:r w:rsidR="00777DA9">
        <w:rPr>
          <w:lang w:val="en-US"/>
        </w:rPr>
        <w:t>a novel 2D approach</w:t>
      </w:r>
      <w:r w:rsidR="0082217F">
        <w:rPr>
          <w:lang w:val="en-US"/>
        </w:rPr>
        <w:t xml:space="preserve"> to Cell survival</w:t>
      </w:r>
      <w:r w:rsidR="0091380F">
        <w:rPr>
          <w:lang w:val="en-US"/>
        </w:rPr>
        <w:t xml:space="preserve"> where </w:t>
      </w:r>
      <w:r w:rsidR="00AF2A55">
        <w:rPr>
          <w:lang w:val="en-US"/>
        </w:rPr>
        <w:t>irradiated</w:t>
      </w:r>
      <w:r w:rsidR="0091380F">
        <w:rPr>
          <w:lang w:val="en-US"/>
        </w:rPr>
        <w:t xml:space="preserve"> cell flask</w:t>
      </w:r>
      <w:r w:rsidR="00C07663">
        <w:rPr>
          <w:lang w:val="en-US"/>
        </w:rPr>
        <w:t>s</w:t>
      </w:r>
      <w:r w:rsidR="00F5433A">
        <w:rPr>
          <w:lang w:val="en-US"/>
        </w:rPr>
        <w:t xml:space="preserve"> and the colonies within</w:t>
      </w:r>
      <w:r w:rsidR="0091380F">
        <w:rPr>
          <w:lang w:val="en-US"/>
        </w:rPr>
        <w:t xml:space="preserve"> </w:t>
      </w:r>
      <w:r w:rsidR="00B7222C">
        <w:rPr>
          <w:lang w:val="en-US"/>
        </w:rPr>
        <w:t>are</w:t>
      </w:r>
      <w:r w:rsidR="007B5372">
        <w:rPr>
          <w:lang w:val="en-US"/>
        </w:rPr>
        <w:t xml:space="preserve"> not treated as a whole,</w:t>
      </w:r>
      <w:r w:rsidR="00F5433A">
        <w:rPr>
          <w:lang w:val="en-US"/>
        </w:rPr>
        <w:t xml:space="preserve"> but rather </w:t>
      </w:r>
      <w:r w:rsidR="00B2639F">
        <w:rPr>
          <w:lang w:val="en-US"/>
        </w:rPr>
        <w:t>divid</w:t>
      </w:r>
      <w:r w:rsidR="00EB4F70">
        <w:rPr>
          <w:lang w:val="en-US"/>
        </w:rPr>
        <w:t>ing</w:t>
      </w:r>
      <w:r w:rsidR="00B2639F">
        <w:rPr>
          <w:lang w:val="en-US"/>
        </w:rPr>
        <w:t xml:space="preserve"> the cell flask into smaller </w:t>
      </w:r>
      <w:r w:rsidR="00974859">
        <w:rPr>
          <w:lang w:val="en-US"/>
        </w:rPr>
        <w:t>quadrats</w:t>
      </w:r>
      <w:r w:rsidR="00C03139">
        <w:rPr>
          <w:lang w:val="en-US"/>
        </w:rPr>
        <w:t xml:space="preserve"> with different dose</w:t>
      </w:r>
      <w:r w:rsidR="0068191B">
        <w:rPr>
          <w:lang w:val="en-US"/>
        </w:rPr>
        <w:t>s</w:t>
      </w:r>
      <w:r w:rsidR="00C03139">
        <w:rPr>
          <w:lang w:val="en-US"/>
        </w:rPr>
        <w:t xml:space="preserve"> and different survival</w:t>
      </w:r>
      <w:r w:rsidR="00461EC1">
        <w:rPr>
          <w:lang w:val="en-US"/>
        </w:rPr>
        <w:t xml:space="preserve">. </w:t>
      </w:r>
      <w:r w:rsidR="00B32E9D">
        <w:rPr>
          <w:lang w:val="en-US"/>
        </w:rPr>
        <w:t xml:space="preserve">The goal is then to predict the survival within </w:t>
      </w:r>
      <w:r w:rsidR="00974859">
        <w:rPr>
          <w:lang w:val="en-US"/>
        </w:rPr>
        <w:t>the individual</w:t>
      </w:r>
      <w:r w:rsidR="00B32E9D">
        <w:rPr>
          <w:lang w:val="en-US"/>
        </w:rPr>
        <w:t xml:space="preserve"> </w:t>
      </w:r>
      <w:r w:rsidR="00974859">
        <w:rPr>
          <w:lang w:val="en-US"/>
        </w:rPr>
        <w:t>quadrats</w:t>
      </w:r>
      <w:r w:rsidR="003405A0">
        <w:rPr>
          <w:lang w:val="en-US"/>
        </w:rPr>
        <w:t xml:space="preserve"> and</w:t>
      </w:r>
      <w:r w:rsidR="008B6B3F">
        <w:rPr>
          <w:lang w:val="en-US"/>
        </w:rPr>
        <w:t xml:space="preserve"> make a model suitable for all </w:t>
      </w:r>
      <w:r w:rsidR="00600E90">
        <w:rPr>
          <w:lang w:val="en-US"/>
        </w:rPr>
        <w:t xml:space="preserve">methods of </w:t>
      </w:r>
      <w:r w:rsidR="00666A8B">
        <w:rPr>
          <w:lang w:val="en-US"/>
        </w:rPr>
        <w:t>ir</w:t>
      </w:r>
      <w:r w:rsidR="00600E90">
        <w:rPr>
          <w:lang w:val="en-US"/>
        </w:rPr>
        <w:t>radiation</w:t>
      </w:r>
      <w:r w:rsidR="003405A0">
        <w:rPr>
          <w:lang w:val="en-US"/>
        </w:rPr>
        <w:t xml:space="preserve">. However, this demands new </w:t>
      </w:r>
      <w:r w:rsidR="00D6512C">
        <w:rPr>
          <w:lang w:val="en-US"/>
        </w:rPr>
        <w:t>explanatory variables other than D and D</w:t>
      </w:r>
      <w:r w:rsidR="00D6512C">
        <w:rPr>
          <w:vertAlign w:val="superscript"/>
          <w:lang w:val="en-US"/>
        </w:rPr>
        <w:t>2</w:t>
      </w:r>
      <w:r w:rsidR="00671DBB">
        <w:rPr>
          <w:lang w:val="en-US"/>
        </w:rPr>
        <w:t xml:space="preserve"> to explain the </w:t>
      </w:r>
      <w:r w:rsidR="00651A17">
        <w:rPr>
          <w:lang w:val="en-US"/>
        </w:rPr>
        <w:t xml:space="preserve">SFRT effects. </w:t>
      </w:r>
      <w:r w:rsidR="00D91FEC">
        <w:rPr>
          <w:lang w:val="en-US"/>
        </w:rPr>
        <w:t xml:space="preserve">Thus, </w:t>
      </w:r>
      <w:r w:rsidR="004A0B5A">
        <w:rPr>
          <w:lang w:val="en-US"/>
        </w:rPr>
        <w:t>an area fractionation a</w:t>
      </w:r>
      <w:r w:rsidR="003F3706">
        <w:rPr>
          <w:lang w:val="en-US"/>
        </w:rPr>
        <w:t>nd a</w:t>
      </w:r>
      <w:r w:rsidR="004A0B5A">
        <w:rPr>
          <w:lang w:val="en-US"/>
        </w:rPr>
        <w:t xml:space="preserve"> peak distance </w:t>
      </w:r>
      <w:r w:rsidR="003F3706">
        <w:rPr>
          <w:lang w:val="en-US"/>
        </w:rPr>
        <w:t xml:space="preserve">parameter </w:t>
      </w:r>
      <w:r w:rsidR="00806EBB">
        <w:rPr>
          <w:lang w:val="en-US"/>
        </w:rPr>
        <w:t xml:space="preserve">will be introduced. </w:t>
      </w:r>
      <w:proofErr w:type="spellStart"/>
      <w:r w:rsidR="000A58B7">
        <w:rPr>
          <w:lang w:val="en-US"/>
        </w:rPr>
        <w:t>Gafchromic</w:t>
      </w:r>
      <w:r w:rsidR="00AD598C">
        <w:rPr>
          <w:vertAlign w:val="superscript"/>
          <w:lang w:val="en-US"/>
        </w:rPr>
        <w:t>TM</w:t>
      </w:r>
      <w:proofErr w:type="spellEnd"/>
      <w:r w:rsidR="00AD598C">
        <w:rPr>
          <w:lang w:val="en-US"/>
        </w:rPr>
        <w:t xml:space="preserve"> film dosimetry will be performed to generate 2D dose maps for accurate depiction of dose received by the </w:t>
      </w:r>
      <w:r w:rsidR="00D24C4A">
        <w:rPr>
          <w:lang w:val="en-US"/>
        </w:rPr>
        <w:t xml:space="preserve">cells. </w:t>
      </w:r>
      <w:r w:rsidR="007A147F">
        <w:rPr>
          <w:lang w:val="en-US"/>
        </w:rPr>
        <w:t xml:space="preserve"> </w:t>
      </w:r>
      <w:r w:rsidR="00806EBB">
        <w:rPr>
          <w:lang w:val="en-US"/>
        </w:rPr>
        <w:t xml:space="preserve"> </w:t>
      </w:r>
    </w:p>
    <w:p w14:paraId="39121171" w14:textId="7B1DD76F" w:rsidR="00883AC7" w:rsidRPr="00EF46B4" w:rsidRDefault="007C3A94" w:rsidP="004D7B5D">
      <w:pPr>
        <w:pStyle w:val="Heading1"/>
        <w:numPr>
          <w:ilvl w:val="0"/>
          <w:numId w:val="2"/>
        </w:numPr>
        <w:spacing w:line="360" w:lineRule="auto"/>
        <w:rPr>
          <w:szCs w:val="36"/>
        </w:rPr>
      </w:pPr>
      <w:bookmarkStart w:id="6" w:name="_Toc107354662"/>
      <w:r w:rsidRPr="00E42938">
        <w:rPr>
          <w:szCs w:val="36"/>
        </w:rPr>
        <w:t>Theory</w:t>
      </w:r>
      <w:bookmarkEnd w:id="6"/>
    </w:p>
    <w:p w14:paraId="0E30F3CB" w14:textId="2D835428" w:rsidR="00D803DC" w:rsidRDefault="00D803DC" w:rsidP="004D7B5D">
      <w:pPr>
        <w:pStyle w:val="Heading2"/>
        <w:spacing w:line="360" w:lineRule="auto"/>
      </w:pPr>
      <w:bookmarkStart w:id="7" w:name="_Toc107354663"/>
      <w:r w:rsidRPr="00D803DC">
        <w:t>Ionizing Radiation</w:t>
      </w:r>
      <w:bookmarkEnd w:id="7"/>
      <w:r w:rsidRPr="00D803DC">
        <w:t xml:space="preserve"> </w:t>
      </w:r>
    </w:p>
    <w:p w14:paraId="314E9482" w14:textId="3675E307" w:rsidR="00D803DC" w:rsidRPr="005545F2" w:rsidRDefault="00D803DC" w:rsidP="004D7B5D">
      <w:pPr>
        <w:spacing w:line="360" w:lineRule="auto"/>
        <w:rPr>
          <w:rFonts w:cs="Times New Roman"/>
          <w:lang w:val="en-US"/>
        </w:rPr>
      </w:pPr>
      <w:r w:rsidRPr="005545F2">
        <w:rPr>
          <w:rFonts w:cs="Times New Roman"/>
          <w:lang w:val="en-US"/>
        </w:rPr>
        <w:t>Radiation is transfer of energy</w:t>
      </w:r>
      <w:r w:rsidR="00E94CB1">
        <w:rPr>
          <w:rFonts w:cs="Times New Roman"/>
          <w:lang w:val="en-US"/>
        </w:rPr>
        <w:t xml:space="preserve"> to matter through electromagnetic waves</w:t>
      </w:r>
      <w:r w:rsidRPr="005545F2">
        <w:rPr>
          <w:rFonts w:cs="Times New Roman"/>
          <w:lang w:val="en-US"/>
        </w:rPr>
        <w:t xml:space="preserve">. The main categories are ionizing and </w:t>
      </w:r>
      <w:r w:rsidR="009F6133">
        <w:rPr>
          <w:rFonts w:cs="Times New Roman"/>
          <w:lang w:val="en-US"/>
        </w:rPr>
        <w:t>non-</w:t>
      </w:r>
      <w:r w:rsidRPr="005545F2">
        <w:rPr>
          <w:rFonts w:cs="Times New Roman"/>
          <w:lang w:val="en-US"/>
        </w:rPr>
        <w:t>ionizing radiation</w:t>
      </w:r>
      <w:r w:rsidR="00753BE7">
        <w:rPr>
          <w:rFonts w:cs="Times New Roman"/>
          <w:lang w:val="en-US"/>
        </w:rPr>
        <w:t>, where</w:t>
      </w:r>
      <w:r w:rsidRPr="005545F2">
        <w:rPr>
          <w:rFonts w:cs="Times New Roman"/>
          <w:lang w:val="en-US"/>
        </w:rPr>
        <w:t xml:space="preserve"> </w:t>
      </w:r>
      <w:r w:rsidR="00753BE7">
        <w:rPr>
          <w:rFonts w:cs="Times New Roman"/>
          <w:lang w:val="en-US"/>
        </w:rPr>
        <w:t>the former has</w:t>
      </w:r>
      <w:r w:rsidRPr="005545F2">
        <w:rPr>
          <w:rFonts w:cs="Times New Roman"/>
          <w:lang w:val="en-US"/>
        </w:rPr>
        <w:t xml:space="preserve"> enough energy to liberate an electron from the atom, or it doesn</w:t>
      </w:r>
      <w:r>
        <w:rPr>
          <w:rFonts w:cs="Times New Roman"/>
          <w:lang w:val="en-US"/>
        </w:rPr>
        <w:t>’</w:t>
      </w:r>
      <w:r w:rsidRPr="005545F2">
        <w:rPr>
          <w:rFonts w:cs="Times New Roman"/>
          <w:lang w:val="en-US"/>
        </w:rPr>
        <w:t>t. Non-ionizing radiation consists of low-</w:t>
      </w:r>
      <w:r w:rsidR="00091710">
        <w:rPr>
          <w:rFonts w:cs="Times New Roman"/>
          <w:lang w:val="en-US"/>
        </w:rPr>
        <w:t>frequency</w:t>
      </w:r>
      <w:r w:rsidRPr="005545F2">
        <w:rPr>
          <w:rFonts w:cs="Times New Roman"/>
          <w:lang w:val="en-US"/>
        </w:rPr>
        <w:t xml:space="preserve"> electromagnetic (EM) waves such as UV-light and microwaves. </w:t>
      </w:r>
      <w:r w:rsidR="00F8487F">
        <w:rPr>
          <w:rFonts w:cs="Times New Roman"/>
          <w:lang w:val="en-US"/>
        </w:rPr>
        <w:t xml:space="preserve">Because energy is </w:t>
      </w:r>
      <m:oMath>
        <m:r>
          <w:rPr>
            <w:rFonts w:ascii="Cambria Math" w:hAnsi="Cambria Math" w:cs="Times New Roman"/>
            <w:lang w:val="en-US"/>
          </w:rPr>
          <m:t>E=hν</m:t>
        </m:r>
      </m:oMath>
      <w:r w:rsidR="00F8487F">
        <w:rPr>
          <w:rFonts w:eastAsiaTheme="minorEastAsia" w:cs="Times New Roman"/>
          <w:lang w:val="en-US"/>
        </w:rPr>
        <w:t xml:space="preserve">, with </w:t>
      </w:r>
      <m:oMath>
        <m:r>
          <w:rPr>
            <w:rFonts w:ascii="Cambria Math" w:eastAsiaTheme="minorEastAsia" w:hAnsi="Cambria Math" w:cs="Times New Roman"/>
            <w:lang w:val="en-US"/>
          </w:rPr>
          <m:t>h</m:t>
        </m:r>
      </m:oMath>
      <w:r w:rsidR="00F8487F">
        <w:rPr>
          <w:rFonts w:eastAsiaTheme="minorEastAsia" w:cs="Times New Roman"/>
          <w:lang w:val="en-US"/>
        </w:rPr>
        <w:t xml:space="preserve"> being the Planck constant and </w:t>
      </w:r>
      <m:oMath>
        <m:r>
          <w:rPr>
            <w:rFonts w:ascii="Cambria Math" w:eastAsiaTheme="minorEastAsia" w:hAnsi="Cambria Math" w:cs="Times New Roman"/>
            <w:lang w:val="en-US"/>
          </w:rPr>
          <m:t>ν</m:t>
        </m:r>
      </m:oMath>
      <w:r w:rsidR="00F8487F">
        <w:rPr>
          <w:rFonts w:eastAsiaTheme="minorEastAsia" w:cs="Times New Roman"/>
          <w:lang w:val="en-US"/>
        </w:rPr>
        <w:t xml:space="preserve"> being the frequency</w:t>
      </w:r>
      <w:r w:rsidR="001A3FCE">
        <w:rPr>
          <w:rFonts w:eastAsiaTheme="minorEastAsia" w:cs="Times New Roman"/>
          <w:lang w:val="en-US"/>
        </w:rPr>
        <w:t xml:space="preserve">, the energy </w:t>
      </w:r>
      <w:r w:rsidR="004B0687">
        <w:rPr>
          <w:rFonts w:eastAsiaTheme="minorEastAsia" w:cs="Times New Roman"/>
          <w:lang w:val="en-US"/>
        </w:rPr>
        <w:t>increases</w:t>
      </w:r>
      <w:r w:rsidR="00F00BD1">
        <w:rPr>
          <w:rFonts w:eastAsiaTheme="minorEastAsia" w:cs="Times New Roman"/>
          <w:lang w:val="en-US"/>
        </w:rPr>
        <w:t xml:space="preserve"> with </w:t>
      </w:r>
      <w:r w:rsidR="00023230">
        <w:rPr>
          <w:rFonts w:eastAsiaTheme="minorEastAsia" w:cs="Times New Roman"/>
          <w:lang w:val="en-US"/>
        </w:rPr>
        <w:t>frequency</w:t>
      </w:r>
      <w:r w:rsidR="00F00BD1">
        <w:rPr>
          <w:rFonts w:eastAsiaTheme="minorEastAsia" w:cs="Times New Roman"/>
          <w:lang w:val="en-US"/>
        </w:rPr>
        <w:t xml:space="preserve"> </w:t>
      </w:r>
      <w:r w:rsidR="00F001D1">
        <w:rPr>
          <w:rFonts w:eastAsiaTheme="minorEastAsia" w:cs="Times New Roman"/>
          <w:lang w:val="en-US"/>
        </w:rPr>
        <w:t>and the radiation becomes</w:t>
      </w:r>
      <w:r w:rsidRPr="005545F2">
        <w:rPr>
          <w:rFonts w:cs="Times New Roman"/>
          <w:lang w:val="en-US"/>
        </w:rPr>
        <w:t xml:space="preserve"> ionizing </w:t>
      </w:r>
      <w:r w:rsidR="00023230">
        <w:rPr>
          <w:rFonts w:cs="Times New Roman"/>
          <w:lang w:val="en-US"/>
        </w:rPr>
        <w:t xml:space="preserve">for </w:t>
      </w:r>
      <w:r w:rsidRPr="005545F2">
        <w:rPr>
          <w:rFonts w:cs="Times New Roman"/>
          <w:lang w:val="en-US"/>
        </w:rPr>
        <w:t xml:space="preserve">X-ray and </w:t>
      </w:r>
      <m:oMath>
        <m:r>
          <w:rPr>
            <w:rFonts w:ascii="Cambria Math" w:hAnsi="Cambria Math" w:cs="Times New Roman"/>
            <w:lang w:val="en-US"/>
          </w:rPr>
          <m:t>γ</m:t>
        </m:r>
      </m:oMath>
      <w:r w:rsidR="006503C2">
        <w:rPr>
          <w:rFonts w:eastAsiaTheme="minorEastAsia" w:cs="Times New Roman"/>
          <w:lang w:val="en-US"/>
        </w:rPr>
        <w:t>-rays</w:t>
      </w:r>
      <w:r w:rsidRPr="005545F2">
        <w:rPr>
          <w:rFonts w:cs="Times New Roman"/>
          <w:lang w:val="en-US"/>
        </w:rPr>
        <w:t xml:space="preserve">. Together with neutrons, they make up a group called uncharged </w:t>
      </w:r>
      <w:r w:rsidR="0067349F">
        <w:rPr>
          <w:rFonts w:cs="Times New Roman"/>
          <w:lang w:val="en-US"/>
        </w:rPr>
        <w:t>radiation</w:t>
      </w:r>
      <w:r w:rsidRPr="005545F2">
        <w:rPr>
          <w:rFonts w:cs="Times New Roman"/>
          <w:lang w:val="en-US"/>
        </w:rPr>
        <w:t>.</w:t>
      </w:r>
      <w:r w:rsidR="006659ED">
        <w:rPr>
          <w:rFonts w:cs="Times New Roman"/>
          <w:lang w:val="en-US"/>
        </w:rPr>
        <w:t xml:space="preserve"> These types of radiation are often</w:t>
      </w:r>
      <w:r w:rsidRPr="005545F2">
        <w:rPr>
          <w:rFonts w:cs="Times New Roman"/>
          <w:lang w:val="en-US"/>
        </w:rPr>
        <w:t xml:space="preserve"> highly penetrating</w:t>
      </w:r>
      <w:r>
        <w:rPr>
          <w:rFonts w:cs="Times New Roman"/>
          <w:lang w:val="en-US"/>
        </w:rPr>
        <w:t xml:space="preserve"> because they need to interact directly with a target.</w:t>
      </w:r>
    </w:p>
    <w:p w14:paraId="2EA412C6" w14:textId="4B9398D4" w:rsidR="00D803DC" w:rsidRPr="00704FA2" w:rsidRDefault="00D803DC" w:rsidP="004D7B5D">
      <w:pPr>
        <w:spacing w:line="360" w:lineRule="auto"/>
        <w:rPr>
          <w:rFonts w:eastAsiaTheme="minorEastAsia" w:cs="Times New Roman"/>
          <w:lang w:val="en-US"/>
        </w:rPr>
      </w:pPr>
      <w:r>
        <w:rPr>
          <w:rFonts w:cs="Times New Roman"/>
          <w:lang w:val="en-US"/>
        </w:rPr>
        <w:t>Charged particles are different,</w:t>
      </w:r>
      <w:r w:rsidRPr="00704FA2">
        <w:rPr>
          <w:rFonts w:cs="Times New Roman"/>
          <w:lang w:val="en-US"/>
        </w:rPr>
        <w:t xml:space="preserve"> </w:t>
      </w:r>
      <w:r>
        <w:rPr>
          <w:rFonts w:cs="Times New Roman"/>
          <w:lang w:val="en-US"/>
        </w:rPr>
        <w:t>t</w:t>
      </w:r>
      <w:r w:rsidRPr="00704FA2">
        <w:rPr>
          <w:rFonts w:cs="Times New Roman"/>
          <w:lang w:val="en-US"/>
        </w:rPr>
        <w:t>hey consist of particles with either positive or negative charge. Some examples are protons (+), electrons (-)</w:t>
      </w:r>
      <w:r w:rsidR="00E00616">
        <w:rPr>
          <w:rFonts w:cs="Times New Roman"/>
          <w:lang w:val="en-US"/>
        </w:rPr>
        <w:t>,</w:t>
      </w:r>
      <w:r w:rsidRPr="00704FA2">
        <w:rPr>
          <w:rFonts w:cs="Times New Roman"/>
          <w:lang w:val="en-US"/>
        </w:rPr>
        <w:t xml:space="preserve"> and </w:t>
      </w:r>
      <m:oMath>
        <m:r>
          <w:rPr>
            <w:rFonts w:ascii="Cambria Math" w:hAnsi="Cambria Math" w:cs="Times New Roman"/>
            <w:lang w:val="en-US"/>
          </w:rPr>
          <m:t>α</m:t>
        </m:r>
      </m:oMath>
      <w:r w:rsidRPr="00704FA2">
        <w:rPr>
          <w:rFonts w:eastAsiaTheme="minorEastAsia" w:cs="Times New Roman"/>
          <w:lang w:val="en-US"/>
        </w:rPr>
        <w:t>-particles (+2). Their interaction probability is greater compared to uncharged</w:t>
      </w:r>
      <w:r w:rsidR="000042AE">
        <w:rPr>
          <w:rFonts w:eastAsiaTheme="minorEastAsia" w:cs="Times New Roman"/>
          <w:lang w:val="en-US"/>
        </w:rPr>
        <w:t xml:space="preserve">. </w:t>
      </w:r>
      <w:r>
        <w:rPr>
          <w:rFonts w:eastAsiaTheme="minorEastAsia" w:cs="Times New Roman"/>
          <w:lang w:val="en-US"/>
        </w:rPr>
        <w:t>A</w:t>
      </w:r>
      <w:r w:rsidRPr="00704FA2">
        <w:rPr>
          <w:rFonts w:eastAsiaTheme="minorEastAsia" w:cs="Times New Roman"/>
          <w:lang w:val="en-US"/>
        </w:rPr>
        <w:t xml:space="preserve"> charged particle may interact at a distance</w:t>
      </w:r>
      <w:r w:rsidR="000042AE">
        <w:rPr>
          <w:rFonts w:eastAsiaTheme="minorEastAsia" w:cs="Times New Roman"/>
          <w:lang w:val="en-US"/>
        </w:rPr>
        <w:t>, where</w:t>
      </w:r>
      <w:r w:rsidRPr="00704FA2">
        <w:rPr>
          <w:rFonts w:eastAsiaTheme="minorEastAsia" w:cs="Times New Roman"/>
          <w:lang w:val="en-US"/>
        </w:rPr>
        <w:t xml:space="preserve"> </w:t>
      </w:r>
      <w:r w:rsidR="000042AE">
        <w:rPr>
          <w:rFonts w:eastAsiaTheme="minorEastAsia" w:cs="Times New Roman"/>
          <w:lang w:val="en-US"/>
        </w:rPr>
        <w:t>its</w:t>
      </w:r>
      <w:r w:rsidRPr="00704FA2">
        <w:rPr>
          <w:rFonts w:eastAsiaTheme="minorEastAsia" w:cs="Times New Roman"/>
          <w:lang w:val="en-US"/>
        </w:rPr>
        <w:t xml:space="preserve"> Coulomb field interacts with the Coulomb fields of </w:t>
      </w:r>
      <w:r>
        <w:rPr>
          <w:rFonts w:eastAsiaTheme="minorEastAsia" w:cs="Times New Roman"/>
          <w:lang w:val="en-US"/>
        </w:rPr>
        <w:t>other electrons</w:t>
      </w:r>
      <w:r w:rsidRPr="00704FA2">
        <w:rPr>
          <w:rFonts w:eastAsiaTheme="minorEastAsia" w:cs="Times New Roman"/>
          <w:lang w:val="en-US"/>
        </w:rPr>
        <w:t xml:space="preserve">, causing a </w:t>
      </w:r>
      <w:r>
        <w:rPr>
          <w:rFonts w:eastAsiaTheme="minorEastAsia" w:cs="Times New Roman"/>
          <w:lang w:val="en-US"/>
        </w:rPr>
        <w:t>“</w:t>
      </w:r>
      <w:r w:rsidRPr="00704FA2">
        <w:rPr>
          <w:rFonts w:eastAsiaTheme="minorEastAsia" w:cs="Times New Roman"/>
          <w:lang w:val="en-US"/>
        </w:rPr>
        <w:t>Continuous Slowing Down</w:t>
      </w:r>
      <w:r>
        <w:rPr>
          <w:rFonts w:eastAsiaTheme="minorEastAsia" w:cs="Times New Roman"/>
          <w:lang w:val="en-US"/>
        </w:rPr>
        <w:t>”</w:t>
      </w:r>
      <w:r w:rsidRPr="00704FA2">
        <w:rPr>
          <w:rFonts w:eastAsiaTheme="minorEastAsia" w:cs="Times New Roman"/>
          <w:lang w:val="en-US"/>
        </w:rPr>
        <w:t xml:space="preserve"> </w:t>
      </w:r>
      <w:r w:rsidRPr="00704FA2">
        <w:rPr>
          <w:rFonts w:eastAsiaTheme="minorEastAsia" w:cs="Times New Roman"/>
          <w:lang w:val="en-US"/>
        </w:rPr>
        <w:fldChar w:fldCharType="begin"/>
      </w:r>
      <w:r w:rsidR="003F507D">
        <w:rPr>
          <w:rFonts w:eastAsiaTheme="minorEastAsia" w:cs="Times New Roman"/>
          <w:lang w:val="en-US"/>
        </w:rPr>
        <w:instrText xml:space="preserve"> ADDIN ZOTERO_ITEM CSL_CITATION {"citationID":"eC2RFxgy","properties":{"formattedCitation":"(Attix,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704FA2">
        <w:rPr>
          <w:rFonts w:eastAsiaTheme="minorEastAsia" w:cs="Times New Roman"/>
          <w:lang w:val="en-US"/>
        </w:rPr>
        <w:fldChar w:fldCharType="separate"/>
      </w:r>
      <w:r w:rsidRPr="00704FA2">
        <w:rPr>
          <w:rFonts w:cs="Times New Roman"/>
          <w:lang w:val="en-US"/>
        </w:rPr>
        <w:t>(</w:t>
      </w:r>
      <w:proofErr w:type="spellStart"/>
      <w:r w:rsidRPr="00704FA2">
        <w:rPr>
          <w:rFonts w:cs="Times New Roman"/>
          <w:lang w:val="en-US"/>
        </w:rPr>
        <w:t>Attix</w:t>
      </w:r>
      <w:proofErr w:type="spellEnd"/>
      <w:r w:rsidRPr="00704FA2">
        <w:rPr>
          <w:rFonts w:cs="Times New Roman"/>
          <w:lang w:val="en-US"/>
        </w:rPr>
        <w:t>, 1986, p. 160)</w:t>
      </w:r>
      <w:r w:rsidRPr="00704FA2">
        <w:rPr>
          <w:rFonts w:eastAsiaTheme="minorEastAsia" w:cs="Times New Roman"/>
          <w:lang w:val="en-US"/>
        </w:rPr>
        <w:fldChar w:fldCharType="end"/>
      </w:r>
      <w:r w:rsidRPr="00704FA2">
        <w:rPr>
          <w:rFonts w:eastAsiaTheme="minorEastAsia" w:cs="Times New Roman"/>
          <w:lang w:val="en-US"/>
        </w:rPr>
        <w:t xml:space="preserve">. </w:t>
      </w:r>
    </w:p>
    <w:p w14:paraId="7A719040" w14:textId="2449131C" w:rsidR="00F7351E" w:rsidRDefault="001A04AA" w:rsidP="004D7B5D">
      <w:pPr>
        <w:pStyle w:val="Heading3"/>
        <w:spacing w:line="360" w:lineRule="auto"/>
        <w:rPr>
          <w:lang w:val="en-US"/>
        </w:rPr>
      </w:pPr>
      <w:bookmarkStart w:id="8" w:name="_Ref94693766"/>
      <w:bookmarkStart w:id="9" w:name="_Toc107354664"/>
      <w:r>
        <w:rPr>
          <w:lang w:val="en-US"/>
        </w:rPr>
        <w:lastRenderedPageBreak/>
        <w:t xml:space="preserve">Photon </w:t>
      </w:r>
      <w:r w:rsidR="00EF3A24">
        <w:rPr>
          <w:lang w:val="en-US"/>
        </w:rPr>
        <w:t>i</w:t>
      </w:r>
      <w:r>
        <w:rPr>
          <w:lang w:val="en-US"/>
        </w:rPr>
        <w:t xml:space="preserve">nteraction </w:t>
      </w:r>
      <w:r w:rsidR="00EF3A24">
        <w:rPr>
          <w:lang w:val="en-US"/>
        </w:rPr>
        <w:t>in matter</w:t>
      </w:r>
      <w:bookmarkEnd w:id="8"/>
      <w:bookmarkEnd w:id="9"/>
    </w:p>
    <w:p w14:paraId="38601F67" w14:textId="29172654" w:rsidR="00364EDD" w:rsidRPr="00E935A6" w:rsidRDefault="00EA3C8F" w:rsidP="004D7B5D">
      <w:pPr>
        <w:spacing w:line="360" w:lineRule="auto"/>
        <w:rPr>
          <w:rFonts w:cs="Times New Roman"/>
          <w:lang w:val="en-US"/>
        </w:rPr>
      </w:pPr>
      <w:r w:rsidRPr="005545F2">
        <w:rPr>
          <w:rFonts w:cs="Times New Roman"/>
          <w:lang w:val="en-US"/>
        </w:rPr>
        <w:t>Photons are energy-carrying</w:t>
      </w:r>
      <w:r w:rsidR="00625DCB">
        <w:rPr>
          <w:rFonts w:cs="Times New Roman"/>
          <w:lang w:val="en-US"/>
        </w:rPr>
        <w:t xml:space="preserve"> waves or massless</w:t>
      </w:r>
      <w:r w:rsidR="009D304E">
        <w:rPr>
          <w:rFonts w:cs="Times New Roman"/>
          <w:lang w:val="en-US"/>
        </w:rPr>
        <w:t xml:space="preserve"> particles</w:t>
      </w:r>
      <w:r w:rsidRPr="005545F2">
        <w:rPr>
          <w:rFonts w:cs="Times New Roman"/>
          <w:lang w:val="en-US"/>
        </w:rPr>
        <w:t xml:space="preserve"> traveling at the speed of light</w:t>
      </w:r>
      <w:r w:rsidR="000463C9">
        <w:rPr>
          <w:rFonts w:cs="Times New Roman"/>
          <w:lang w:val="en-US"/>
        </w:rPr>
        <w:t xml:space="preserve">. </w:t>
      </w:r>
      <w:r w:rsidRPr="005545F2">
        <w:rPr>
          <w:rFonts w:cs="Times New Roman"/>
          <w:lang w:val="en-US"/>
        </w:rPr>
        <w:t>They interact with the surrounding medium in several ways. The main interactions are Rayleigh Scattering, Photoelectric effect, Compton Scattering, pair/triplet production</w:t>
      </w:r>
      <w:r w:rsidR="00EF0508">
        <w:rPr>
          <w:rFonts w:cs="Times New Roman"/>
          <w:lang w:val="en-US"/>
        </w:rPr>
        <w:t>,</w:t>
      </w:r>
      <w:r w:rsidRPr="005545F2">
        <w:rPr>
          <w:rFonts w:cs="Times New Roman"/>
          <w:lang w:val="en-US"/>
        </w:rPr>
        <w:t xml:space="preserve"> and photonuclear interactions</w:t>
      </w:r>
      <w:r w:rsidR="00AC717D">
        <w:rPr>
          <w:rFonts w:cs="Times New Roman"/>
          <w:lang w:val="en-US"/>
        </w:rPr>
        <w:t xml:space="preserve"> </w:t>
      </w:r>
      <w:r w:rsidR="00AC717D">
        <w:rPr>
          <w:rFonts w:cs="Times New Roman"/>
          <w:lang w:val="en-US"/>
        </w:rPr>
        <w:fldChar w:fldCharType="begin"/>
      </w:r>
      <w:r w:rsidR="00656E87">
        <w:rPr>
          <w:rFonts w:cs="Times New Roman"/>
          <w:lang w:val="en-US"/>
        </w:rPr>
        <w:instrText xml:space="preserve"> ADDIN ZOTERO_ITEM CSL_CITATION {"citationID":"JVz7P8Q8","properties":{"formattedCitation":"(Attix,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C717D">
        <w:rPr>
          <w:rFonts w:cs="Times New Roman"/>
          <w:lang w:val="en-US"/>
        </w:rPr>
        <w:fldChar w:fldCharType="separate"/>
      </w:r>
      <w:r w:rsidR="00AC717D" w:rsidRPr="00AC717D">
        <w:rPr>
          <w:rFonts w:cs="Times New Roman"/>
          <w:lang w:val="en-US"/>
        </w:rPr>
        <w:t>(</w:t>
      </w:r>
      <w:proofErr w:type="spellStart"/>
      <w:r w:rsidR="00AC717D" w:rsidRPr="00AC717D">
        <w:rPr>
          <w:rFonts w:cs="Times New Roman"/>
          <w:lang w:val="en-US"/>
        </w:rPr>
        <w:t>Attix</w:t>
      </w:r>
      <w:proofErr w:type="spellEnd"/>
      <w:r w:rsidR="00AC717D" w:rsidRPr="00AC717D">
        <w:rPr>
          <w:rFonts w:cs="Times New Roman"/>
          <w:lang w:val="en-US"/>
        </w:rPr>
        <w:t>, 1986</w:t>
      </w:r>
      <w:r w:rsidR="00AC717D">
        <w:rPr>
          <w:rFonts w:cs="Times New Roman"/>
          <w:lang w:val="en-US"/>
        </w:rPr>
        <w:t>, p.</w:t>
      </w:r>
      <w:r w:rsidR="003268D7">
        <w:rPr>
          <w:rFonts w:cs="Times New Roman"/>
          <w:lang w:val="en-US"/>
        </w:rPr>
        <w:t>124-</w:t>
      </w:r>
      <w:r w:rsidR="00AC717D">
        <w:rPr>
          <w:rFonts w:cs="Times New Roman"/>
          <w:lang w:val="en-US"/>
        </w:rPr>
        <w:t>125</w:t>
      </w:r>
      <w:r w:rsidR="00AC717D" w:rsidRPr="00AC717D">
        <w:rPr>
          <w:rFonts w:cs="Times New Roman"/>
          <w:lang w:val="en-US"/>
        </w:rPr>
        <w:t>)</w:t>
      </w:r>
      <w:r w:rsidR="00AC717D">
        <w:rPr>
          <w:rFonts w:cs="Times New Roman"/>
          <w:lang w:val="en-US"/>
        </w:rPr>
        <w:fldChar w:fldCharType="end"/>
      </w:r>
      <w:r w:rsidRPr="005545F2">
        <w:rPr>
          <w:rFonts w:cs="Times New Roman"/>
          <w:lang w:val="en-US"/>
        </w:rPr>
        <w:t xml:space="preserve">. Which interaction </w:t>
      </w:r>
      <w:r w:rsidR="00E935A6">
        <w:rPr>
          <w:rFonts w:cs="Times New Roman"/>
          <w:lang w:val="en-US"/>
        </w:rPr>
        <w:t>the photon experiences</w:t>
      </w:r>
      <w:r w:rsidRPr="005545F2">
        <w:rPr>
          <w:rFonts w:cs="Times New Roman"/>
          <w:lang w:val="en-US"/>
        </w:rPr>
        <w:t xml:space="preserve"> is highly dependent on the atomic number </w:t>
      </w:r>
      <m:oMath>
        <m:r>
          <w:rPr>
            <w:rFonts w:ascii="Cambria Math" w:hAnsi="Cambria Math" w:cs="Times New Roman"/>
            <w:lang w:val="en-US"/>
          </w:rPr>
          <m:t>Z</m:t>
        </m:r>
      </m:oMath>
      <w:r w:rsidRPr="005545F2">
        <w:rPr>
          <w:rFonts w:eastAsiaTheme="minorEastAsia" w:cs="Times New Roman"/>
          <w:lang w:val="en-US"/>
        </w:rPr>
        <w:t xml:space="preserve"> of the absorber and the energy of the incoming photon. The probability of interaction is </w:t>
      </w:r>
      <w:r w:rsidR="006964ED">
        <w:rPr>
          <w:rFonts w:eastAsiaTheme="minorEastAsia" w:cs="Times New Roman"/>
          <w:lang w:val="en-US"/>
        </w:rPr>
        <w:t>derived</w:t>
      </w:r>
      <w:r w:rsidRPr="005545F2">
        <w:rPr>
          <w:rFonts w:eastAsiaTheme="minorEastAsia" w:cs="Times New Roman"/>
          <w:lang w:val="en-US"/>
        </w:rPr>
        <w:t xml:space="preserve"> </w:t>
      </w:r>
      <w:r w:rsidR="006964ED">
        <w:rPr>
          <w:rFonts w:eastAsiaTheme="minorEastAsia" w:cs="Times New Roman"/>
          <w:lang w:val="en-US"/>
        </w:rPr>
        <w:t>from the</w:t>
      </w:r>
      <w:r w:rsidRPr="005545F2">
        <w:rPr>
          <w:rFonts w:eastAsiaTheme="minorEastAsia" w:cs="Times New Roman"/>
          <w:lang w:val="en-US"/>
        </w:rPr>
        <w:t xml:space="preserve"> interaction cross-section, with the unit </w:t>
      </w:r>
      <m:oMath>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Pr="005545F2">
        <w:rPr>
          <w:rFonts w:eastAsiaTheme="minorEastAsia" w:cs="Times New Roman"/>
          <w:lang w:val="en-US"/>
        </w:rPr>
        <w:t>.</w:t>
      </w:r>
      <w:r w:rsidR="00672A27">
        <w:rPr>
          <w:rFonts w:eastAsiaTheme="minorEastAsia" w:cs="Times New Roman"/>
          <w:lang w:val="en-US"/>
        </w:rPr>
        <w:t xml:space="preserve"> In </w:t>
      </w:r>
      <w:r w:rsidR="00672A27">
        <w:rPr>
          <w:rFonts w:eastAsiaTheme="minorEastAsia" w:cs="Times New Roman"/>
          <w:lang w:val="en-US"/>
        </w:rPr>
        <w:fldChar w:fldCharType="begin"/>
      </w:r>
      <w:r w:rsidR="00672A27">
        <w:rPr>
          <w:rFonts w:eastAsiaTheme="minorEastAsia" w:cs="Times New Roman"/>
          <w:lang w:val="en-US"/>
        </w:rPr>
        <w:instrText xml:space="preserve"> REF _Ref94625773 \h </w:instrText>
      </w:r>
      <w:r w:rsidR="00CB30D7">
        <w:rPr>
          <w:rFonts w:eastAsiaTheme="minorEastAsia" w:cs="Times New Roman"/>
          <w:lang w:val="en-US"/>
        </w:rPr>
        <w:instrText xml:space="preserve"> \* MERGEFORMAT </w:instrText>
      </w:r>
      <w:r w:rsidR="00672A27">
        <w:rPr>
          <w:rFonts w:eastAsiaTheme="minorEastAsia" w:cs="Times New Roman"/>
          <w:lang w:val="en-US"/>
        </w:rPr>
      </w:r>
      <w:r w:rsidR="00672A27">
        <w:rPr>
          <w:rFonts w:eastAsiaTheme="minorEastAsia" w:cs="Times New Roman"/>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sidR="00672A27">
        <w:rPr>
          <w:rFonts w:eastAsiaTheme="minorEastAsia" w:cs="Times New Roman"/>
          <w:lang w:val="en-US"/>
        </w:rPr>
        <w:fldChar w:fldCharType="end"/>
      </w:r>
      <w:r w:rsidRPr="005545F2">
        <w:rPr>
          <w:rFonts w:eastAsiaTheme="minorEastAsia" w:cs="Times New Roman"/>
          <w:lang w:val="en-US"/>
        </w:rPr>
        <w:t xml:space="preserve"> </w:t>
      </w:r>
      <w:r w:rsidR="005A0A4D">
        <w:rPr>
          <w:rFonts w:eastAsiaTheme="minorEastAsia" w:cs="Times New Roman"/>
          <w:lang w:val="en-US"/>
        </w:rPr>
        <w:t>we see which interaction type dominates for specific</w:t>
      </w:r>
      <w:r w:rsidR="00F04772">
        <w:rPr>
          <w:rFonts w:eastAsiaTheme="minorEastAsia" w:cs="Times New Roman"/>
          <w:lang w:val="en-US"/>
        </w:rPr>
        <w:t xml:space="preserve"> photon</w:t>
      </w:r>
      <w:r w:rsidR="005A0A4D">
        <w:rPr>
          <w:rFonts w:eastAsiaTheme="minorEastAsia" w:cs="Times New Roman"/>
          <w:lang w:val="en-US"/>
        </w:rPr>
        <w:t xml:space="preserve"> energies</w:t>
      </w:r>
      <w:r w:rsidR="00F04772">
        <w:rPr>
          <w:rFonts w:eastAsiaTheme="minorEastAsia" w:cs="Times New Roman"/>
          <w:lang w:val="en-US"/>
        </w:rPr>
        <w:t xml:space="preserve"> (</w:t>
      </w:r>
      <m:oMath>
        <m:r>
          <w:rPr>
            <w:rFonts w:ascii="Cambria Math" w:eastAsiaTheme="minorEastAsia" w:hAnsi="Cambria Math" w:cs="Times New Roman"/>
            <w:lang w:val="en-US"/>
          </w:rPr>
          <m:t>hν</m:t>
        </m:r>
      </m:oMath>
      <w:r w:rsidR="00F04772">
        <w:rPr>
          <w:rFonts w:eastAsiaTheme="minorEastAsia" w:cs="Times New Roman"/>
          <w:lang w:val="en-US"/>
        </w:rPr>
        <w:t>)</w:t>
      </w:r>
      <w:r w:rsidR="005A0A4D">
        <w:rPr>
          <w:rFonts w:eastAsiaTheme="minorEastAsia" w:cs="Times New Roman"/>
          <w:lang w:val="en-US"/>
        </w:rPr>
        <w:t xml:space="preserve"> and atomic number Z. </w:t>
      </w:r>
      <w:r w:rsidR="00741DB0">
        <w:rPr>
          <w:rFonts w:eastAsiaTheme="minorEastAsia" w:cs="Times New Roman"/>
          <w:lang w:val="en-US"/>
        </w:rPr>
        <w:t xml:space="preserve">Pair production is </w:t>
      </w:r>
      <w:r w:rsidR="00FE5CFA">
        <w:rPr>
          <w:rFonts w:eastAsiaTheme="minorEastAsia" w:cs="Times New Roman"/>
          <w:lang w:val="en-US"/>
        </w:rPr>
        <w:t xml:space="preserve">the </w:t>
      </w:r>
      <w:r w:rsidR="00741DB0">
        <w:rPr>
          <w:rFonts w:eastAsiaTheme="minorEastAsia" w:cs="Times New Roman"/>
          <w:lang w:val="en-US"/>
        </w:rPr>
        <w:t>annihilation of photons in the presence of a nucleus’s Coulomb field</w:t>
      </w:r>
      <w:r w:rsidR="00B516BD">
        <w:rPr>
          <w:rFonts w:eastAsiaTheme="minorEastAsia" w:cs="Times New Roman"/>
          <w:lang w:val="en-US"/>
        </w:rPr>
        <w:t>,</w:t>
      </w:r>
      <w:r w:rsidR="000C2810">
        <w:rPr>
          <w:rFonts w:eastAsiaTheme="minorEastAsia" w:cs="Times New Roman"/>
          <w:lang w:val="en-US"/>
        </w:rPr>
        <w:t xml:space="preserve"> producing a positron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0C2810">
        <w:rPr>
          <w:rFonts w:eastAsiaTheme="minorEastAsia" w:cs="Times New Roman"/>
          <w:lang w:val="en-US"/>
        </w:rPr>
        <w:t>)</w:t>
      </w:r>
      <w:r w:rsidR="006E6B93">
        <w:rPr>
          <w:rFonts w:eastAsiaTheme="minorEastAsia" w:cs="Times New Roman"/>
          <w:lang w:val="en-US"/>
        </w:rPr>
        <w:t xml:space="preserve"> electron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6E6B93">
        <w:rPr>
          <w:rFonts w:eastAsiaTheme="minorEastAsia" w:cs="Times New Roman"/>
          <w:lang w:val="en-US"/>
        </w:rPr>
        <w:t>) pair</w:t>
      </w:r>
      <w:r w:rsidR="00AA7D77">
        <w:rPr>
          <w:rFonts w:eastAsiaTheme="minorEastAsia" w:cs="Times New Roman"/>
          <w:lang w:val="en-US"/>
        </w:rPr>
        <w:t>. The interaction demands</w:t>
      </w:r>
      <w:r w:rsidR="00DF5166">
        <w:rPr>
          <w:rFonts w:eastAsiaTheme="minorEastAsia" w:cs="Times New Roman"/>
          <w:lang w:val="en-US"/>
        </w:rPr>
        <w:t>,</w:t>
      </w:r>
      <w:r w:rsidR="00B516BD">
        <w:rPr>
          <w:rFonts w:eastAsiaTheme="minorEastAsia" w:cs="Times New Roman"/>
          <w:lang w:val="en-US"/>
        </w:rPr>
        <w:t xml:space="preserve"> at</w:t>
      </w:r>
      <w:r w:rsidR="0075585F">
        <w:rPr>
          <w:rFonts w:eastAsiaTheme="minorEastAsia" w:cs="Times New Roman"/>
          <w:lang w:val="en-US"/>
        </w:rPr>
        <w:t xml:space="preserve"> minimum</w:t>
      </w:r>
      <w:r w:rsidR="00DF5166">
        <w:rPr>
          <w:rFonts w:eastAsiaTheme="minorEastAsia" w:cs="Times New Roman"/>
          <w:lang w:val="en-US"/>
        </w:rPr>
        <w:t>,</w:t>
      </w:r>
      <w:r w:rsidR="003B495D">
        <w:rPr>
          <w:rFonts w:eastAsiaTheme="minorEastAsia" w:cs="Times New Roman"/>
          <w:lang w:val="en-US"/>
        </w:rPr>
        <w:t xml:space="preserve"> the rest</w:t>
      </w:r>
      <w:r w:rsidR="0075585F">
        <w:rPr>
          <w:rFonts w:eastAsiaTheme="minorEastAsia" w:cs="Times New Roman"/>
          <w:lang w:val="en-US"/>
        </w:rPr>
        <w:t xml:space="preserve"> </w:t>
      </w:r>
      <w:r w:rsidR="009C5157">
        <w:rPr>
          <w:rFonts w:eastAsiaTheme="minorEastAsia" w:cs="Times New Roman"/>
          <w:lang w:val="en-US"/>
        </w:rPr>
        <w:t>energy of</w:t>
      </w:r>
      <w:r w:rsidR="003B495D">
        <w:rPr>
          <w:rFonts w:eastAsiaTheme="minorEastAsia" w:cs="Times New Roman"/>
          <w:lang w:val="en-US"/>
        </w:rPr>
        <w:t xml:space="preserve"> two electrons</w:t>
      </w:r>
      <w:r w:rsidR="009C5157">
        <w:rPr>
          <w:rFonts w:eastAsiaTheme="minorEastAsia" w:cs="Times New Roman"/>
          <w:lang w:val="en-US"/>
        </w:rPr>
        <w:t xml:space="preserve"> </w:t>
      </w:r>
      <w:r w:rsidR="00B516BD">
        <w:rPr>
          <w:rFonts w:eastAsiaTheme="minorEastAsia" w:cs="Times New Roman"/>
          <w:lang w:val="en-US"/>
        </w:rPr>
        <w:t>(</w:t>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r>
          <w:rPr>
            <w:rFonts w:ascii="Cambria Math" w:eastAsiaTheme="minorEastAsia" w:hAnsi="Cambria Math" w:cs="Times New Roman"/>
            <w:lang w:val="en-US"/>
          </w:rPr>
          <m:t>=1.02 MeV</m:t>
        </m:r>
      </m:oMath>
      <w:r w:rsidR="00040B08">
        <w:rPr>
          <w:rFonts w:eastAsiaTheme="minorEastAsia" w:cs="Times New Roman"/>
          <w:lang w:val="en-US"/>
        </w:rPr>
        <w:t xml:space="preserve">) </w:t>
      </w:r>
      <w:r w:rsidR="00D30C1B">
        <w:rPr>
          <w:rFonts w:eastAsiaTheme="minorEastAsia" w:cs="Times New Roman"/>
          <w:lang w:val="en-US"/>
        </w:rPr>
        <w:fldChar w:fldCharType="begin"/>
      </w:r>
      <w:r w:rsidR="00656E87">
        <w:rPr>
          <w:rFonts w:eastAsiaTheme="minorEastAsia" w:cs="Times New Roman"/>
          <w:lang w:val="en-US"/>
        </w:rPr>
        <w:instrText xml:space="preserve"> ADDIN ZOTERO_ITEM CSL_CITATION {"citationID":"lWFqGxu3","properties":{"formattedCitation":"(Attix,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30C1B">
        <w:rPr>
          <w:rFonts w:eastAsiaTheme="minorEastAsia" w:cs="Times New Roman"/>
          <w:lang w:val="en-US"/>
        </w:rPr>
        <w:fldChar w:fldCharType="separate"/>
      </w:r>
      <w:r w:rsidR="00D30C1B" w:rsidRPr="00436F29">
        <w:rPr>
          <w:rFonts w:cs="Times New Roman"/>
          <w:lang w:val="en-US"/>
        </w:rPr>
        <w:t>(</w:t>
      </w:r>
      <w:proofErr w:type="spellStart"/>
      <w:r w:rsidR="00D30C1B" w:rsidRPr="00436F29">
        <w:rPr>
          <w:rFonts w:cs="Times New Roman"/>
          <w:lang w:val="en-US"/>
        </w:rPr>
        <w:t>Attix</w:t>
      </w:r>
      <w:proofErr w:type="spellEnd"/>
      <w:r w:rsidR="00D30C1B" w:rsidRPr="00436F29">
        <w:rPr>
          <w:rFonts w:cs="Times New Roman"/>
          <w:lang w:val="en-US"/>
        </w:rPr>
        <w:t>, 1986</w:t>
      </w:r>
      <w:r w:rsidR="00436F29">
        <w:rPr>
          <w:rFonts w:cs="Times New Roman"/>
          <w:lang w:val="en-US"/>
        </w:rPr>
        <w:t>, p.146-148</w:t>
      </w:r>
      <w:r w:rsidR="00D30C1B" w:rsidRPr="00436F29">
        <w:rPr>
          <w:rFonts w:cs="Times New Roman"/>
          <w:lang w:val="en-US"/>
        </w:rPr>
        <w:t>)</w:t>
      </w:r>
      <w:r w:rsidR="00D30C1B">
        <w:rPr>
          <w:rFonts w:eastAsiaTheme="minorEastAsia" w:cs="Times New Roman"/>
          <w:lang w:val="en-US"/>
        </w:rPr>
        <w:fldChar w:fldCharType="end"/>
      </w:r>
      <w:r w:rsidR="00DF5166">
        <w:rPr>
          <w:rFonts w:eastAsiaTheme="minorEastAsia" w:cs="Times New Roman"/>
          <w:lang w:val="en-US"/>
        </w:rPr>
        <w:t xml:space="preserve">. </w:t>
      </w:r>
      <w:r w:rsidR="009B443F">
        <w:rPr>
          <w:rFonts w:eastAsiaTheme="minorEastAsia" w:cs="Times New Roman"/>
          <w:lang w:val="en-US"/>
        </w:rPr>
        <w:t>In this work w</w:t>
      </w:r>
      <w:r w:rsidR="00DF5166">
        <w:rPr>
          <w:rFonts w:eastAsiaTheme="minorEastAsia" w:cs="Times New Roman"/>
          <w:lang w:val="en-US"/>
        </w:rPr>
        <w:t xml:space="preserve">e will use photons </w:t>
      </w:r>
      <w:r w:rsidR="00D07877">
        <w:rPr>
          <w:rFonts w:eastAsiaTheme="minorEastAsia" w:cs="Times New Roman"/>
          <w:lang w:val="en-US"/>
        </w:rPr>
        <w:t xml:space="preserve">with </w:t>
      </w:r>
      <w:r w:rsidR="00DF5166">
        <w:rPr>
          <w:rFonts w:eastAsiaTheme="minorEastAsia" w:cs="Times New Roman"/>
          <w:lang w:val="en-US"/>
        </w:rPr>
        <w:t xml:space="preserve">energies </w:t>
      </w:r>
      <w:r w:rsidR="00A11A4E">
        <w:rPr>
          <w:rFonts w:eastAsiaTheme="minorEastAsia" w:cs="Times New Roman"/>
          <w:lang w:val="en-US"/>
        </w:rPr>
        <w:t>in the k</w:t>
      </w:r>
      <w:r w:rsidR="00D07877">
        <w:rPr>
          <w:rFonts w:eastAsiaTheme="minorEastAsia" w:cs="Times New Roman"/>
          <w:lang w:val="en-US"/>
        </w:rPr>
        <w:t>e</w:t>
      </w:r>
      <w:r w:rsidR="00A11A4E">
        <w:rPr>
          <w:rFonts w:eastAsiaTheme="minorEastAsia" w:cs="Times New Roman"/>
          <w:lang w:val="en-US"/>
        </w:rPr>
        <w:t xml:space="preserve">V region, where the photoelectric </w:t>
      </w:r>
      <w:r w:rsidR="00EF448C">
        <w:rPr>
          <w:rFonts w:eastAsiaTheme="minorEastAsia" w:cs="Times New Roman"/>
          <w:lang w:val="en-US"/>
        </w:rPr>
        <w:t xml:space="preserve">effect and Compton scattering dominate, and </w:t>
      </w:r>
      <w:r w:rsidR="00484B3F">
        <w:rPr>
          <w:rFonts w:eastAsiaTheme="minorEastAsia" w:cs="Times New Roman"/>
          <w:lang w:val="en-US"/>
        </w:rPr>
        <w:t>these intera</w:t>
      </w:r>
      <w:r w:rsidR="00202236">
        <w:rPr>
          <w:rFonts w:eastAsiaTheme="minorEastAsia" w:cs="Times New Roman"/>
          <w:lang w:val="en-US"/>
        </w:rPr>
        <w:t>c</w:t>
      </w:r>
      <w:r w:rsidR="00484B3F">
        <w:rPr>
          <w:rFonts w:eastAsiaTheme="minorEastAsia" w:cs="Times New Roman"/>
          <w:lang w:val="en-US"/>
        </w:rPr>
        <w:t>tion types will</w:t>
      </w:r>
      <w:r w:rsidR="00EF448C">
        <w:rPr>
          <w:rFonts w:eastAsiaTheme="minorEastAsia" w:cs="Times New Roman"/>
          <w:lang w:val="en-US"/>
        </w:rPr>
        <w:t xml:space="preserve"> naturally be our focus. </w:t>
      </w:r>
    </w:p>
    <w:p w14:paraId="36ECCE96" w14:textId="0E8952AF" w:rsidR="00222D67" w:rsidRPr="004B48EB" w:rsidRDefault="00EA3C8F" w:rsidP="004D7B5D">
      <w:pPr>
        <w:spacing w:line="360" w:lineRule="auto"/>
        <w:rPr>
          <w:rFonts w:eastAsiaTheme="minorEastAsia" w:cs="Times New Roman"/>
          <w:lang w:val="en-US"/>
        </w:rPr>
      </w:pPr>
      <w:r w:rsidRPr="005545F2">
        <w:rPr>
          <w:rFonts w:eastAsiaTheme="minorEastAsia" w:cs="Times New Roman"/>
          <w:lang w:val="en-US"/>
        </w:rPr>
        <w:t>Rayleigh scatteri</w:t>
      </w:r>
      <w:r w:rsidR="005E605A">
        <w:rPr>
          <w:rFonts w:eastAsiaTheme="minorEastAsia" w:cs="Times New Roman"/>
          <w:lang w:val="en-US"/>
        </w:rPr>
        <w:t xml:space="preserve">ng is </w:t>
      </w:r>
      <w:r w:rsidR="005F5319">
        <w:rPr>
          <w:rFonts w:eastAsiaTheme="minorEastAsia" w:cs="Times New Roman"/>
          <w:lang w:val="en-US"/>
        </w:rPr>
        <w:t>a relevant interaction type</w:t>
      </w:r>
      <w:r w:rsidR="00972F49">
        <w:rPr>
          <w:rFonts w:eastAsiaTheme="minorEastAsia" w:cs="Times New Roman"/>
          <w:lang w:val="en-US"/>
        </w:rPr>
        <w:t xml:space="preserve"> for low energ</w:t>
      </w:r>
      <w:r w:rsidR="008F4DCA">
        <w:rPr>
          <w:rFonts w:eastAsiaTheme="minorEastAsia" w:cs="Times New Roman"/>
          <w:lang w:val="en-US"/>
        </w:rPr>
        <w:t>y photons</w:t>
      </w:r>
      <w:r w:rsidR="00B318C3">
        <w:rPr>
          <w:rFonts w:eastAsiaTheme="minorEastAsia" w:cs="Times New Roman"/>
          <w:lang w:val="en-US"/>
        </w:rPr>
        <w:t>. The photons are deflected from their path, but no energy transfers occur</w:t>
      </w:r>
      <w:r w:rsidR="0059148D">
        <w:rPr>
          <w:rFonts w:eastAsiaTheme="minorEastAsia" w:cs="Times New Roman"/>
          <w:lang w:val="en-US"/>
        </w:rPr>
        <w:t>.</w:t>
      </w:r>
      <w:r w:rsidR="00B318C3">
        <w:rPr>
          <w:rFonts w:eastAsiaTheme="minorEastAsia" w:cs="Times New Roman"/>
          <w:lang w:val="en-US"/>
        </w:rPr>
        <w:t xml:space="preserve"> </w:t>
      </w:r>
      <w:r w:rsidR="0059148D">
        <w:rPr>
          <w:rFonts w:eastAsiaTheme="minorEastAsia" w:cs="Times New Roman"/>
          <w:lang w:val="en-US"/>
        </w:rPr>
        <w:t>H</w:t>
      </w:r>
      <w:r w:rsidR="00A7391B">
        <w:rPr>
          <w:rFonts w:eastAsiaTheme="minorEastAsia" w:cs="Times New Roman"/>
          <w:lang w:val="en-US"/>
        </w:rPr>
        <w:t>ence, Rayleigh</w:t>
      </w:r>
      <w:r w:rsidR="00B318C3">
        <w:rPr>
          <w:rFonts w:eastAsiaTheme="minorEastAsia" w:cs="Times New Roman"/>
          <w:lang w:val="en-US"/>
        </w:rPr>
        <w:t xml:space="preserve"> scattering </w:t>
      </w:r>
      <w:r w:rsidR="007248EB">
        <w:rPr>
          <w:rFonts w:eastAsiaTheme="minorEastAsia" w:cs="Times New Roman"/>
          <w:lang w:val="en-US"/>
        </w:rPr>
        <w:t xml:space="preserve">does not </w:t>
      </w:r>
      <w:r w:rsidR="00A7391B">
        <w:rPr>
          <w:rFonts w:eastAsiaTheme="minorEastAsia" w:cs="Times New Roman"/>
          <w:lang w:val="en-US"/>
        </w:rPr>
        <w:t>contribute</w:t>
      </w:r>
      <w:r w:rsidR="00FF42D0">
        <w:rPr>
          <w:rFonts w:eastAsiaTheme="minorEastAsia" w:cs="Times New Roman"/>
          <w:lang w:val="en-US"/>
        </w:rPr>
        <w:t xml:space="preserve"> to </w:t>
      </w:r>
      <w:r w:rsidR="00202236">
        <w:rPr>
          <w:rFonts w:eastAsiaTheme="minorEastAsia" w:cs="Times New Roman"/>
          <w:lang w:val="en-US"/>
        </w:rPr>
        <w:t xml:space="preserve">the </w:t>
      </w:r>
      <w:r w:rsidR="00FF42D0">
        <w:rPr>
          <w:rFonts w:eastAsiaTheme="minorEastAsia" w:cs="Times New Roman"/>
          <w:lang w:val="en-US"/>
        </w:rPr>
        <w:t xml:space="preserve">absorbed dose in the medium. </w:t>
      </w:r>
      <w:r w:rsidR="00FF4E5A">
        <w:rPr>
          <w:rFonts w:eastAsiaTheme="minorEastAsia" w:cs="Times New Roman"/>
          <w:lang w:val="en-US"/>
        </w:rPr>
        <w:t>Nevertheless</w:t>
      </w:r>
      <w:r w:rsidR="002A0632">
        <w:rPr>
          <w:rFonts w:eastAsiaTheme="minorEastAsia" w:cs="Times New Roman"/>
          <w:lang w:val="en-US"/>
        </w:rPr>
        <w:t>, i</w:t>
      </w:r>
      <w:r w:rsidR="00FF42D0">
        <w:rPr>
          <w:rFonts w:eastAsiaTheme="minorEastAsia" w:cs="Times New Roman"/>
          <w:lang w:val="en-US"/>
        </w:rPr>
        <w:t>t is still an important interaction type</w:t>
      </w:r>
      <w:r w:rsidR="002A0632">
        <w:rPr>
          <w:rFonts w:eastAsiaTheme="minorEastAsia" w:cs="Times New Roman"/>
          <w:lang w:val="en-US"/>
        </w:rPr>
        <w:t xml:space="preserve"> </w:t>
      </w:r>
      <w:r w:rsidR="00FF42D0">
        <w:rPr>
          <w:rFonts w:eastAsiaTheme="minorEastAsia" w:cs="Times New Roman"/>
          <w:lang w:val="en-US"/>
        </w:rPr>
        <w:t xml:space="preserve">because it </w:t>
      </w:r>
      <w:r w:rsidR="0031022C">
        <w:rPr>
          <w:rFonts w:eastAsiaTheme="minorEastAsia" w:cs="Times New Roman"/>
          <w:lang w:val="en-US"/>
        </w:rPr>
        <w:t>gives a complete picture of the photon</w:t>
      </w:r>
      <w:r w:rsidR="00D05493">
        <w:rPr>
          <w:rFonts w:eastAsiaTheme="minorEastAsia" w:cs="Times New Roman"/>
          <w:lang w:val="en-US"/>
        </w:rPr>
        <w:t>’s</w:t>
      </w:r>
      <w:r w:rsidR="0031022C">
        <w:rPr>
          <w:rFonts w:eastAsiaTheme="minorEastAsia" w:cs="Times New Roman"/>
          <w:lang w:val="en-US"/>
        </w:rPr>
        <w:t xml:space="preserve"> path</w:t>
      </w:r>
      <w:r w:rsidR="008E76A0">
        <w:rPr>
          <w:rFonts w:eastAsiaTheme="minorEastAsia" w:cs="Times New Roman"/>
          <w:lang w:val="en-US"/>
        </w:rPr>
        <w:t xml:space="preserve">, and the scattered photon may deposit its energy elsewhere in the medium. </w:t>
      </w:r>
      <w:r w:rsidR="0031022C">
        <w:rPr>
          <w:rFonts w:eastAsiaTheme="minorEastAsia" w:cs="Times New Roman"/>
          <w:lang w:val="en-US"/>
        </w:rPr>
        <w:t xml:space="preserve"> </w:t>
      </w:r>
      <w:r w:rsidR="00B95DE4">
        <w:rPr>
          <w:rFonts w:eastAsiaTheme="minorEastAsia" w:cs="Times New Roman"/>
          <w:lang w:val="en-US"/>
        </w:rPr>
        <w:t xml:space="preserve"> </w:t>
      </w:r>
      <w:r w:rsidR="00A901AC">
        <w:rPr>
          <w:rFonts w:eastAsiaTheme="minorEastAsia" w:cs="Times New Roman"/>
          <w:lang w:val="en-US"/>
        </w:rPr>
        <w:t xml:space="preserve"> </w:t>
      </w:r>
      <w:r w:rsidR="00222D67">
        <w:rPr>
          <w:lang w:val="en-US"/>
        </w:rPr>
        <w:br/>
      </w:r>
      <w:r w:rsidR="00F35ADB" w:rsidRPr="00F35ADB">
        <w:rPr>
          <w:rFonts w:eastAsiaTheme="minorEastAsia" w:cs="Times New Roman"/>
          <w:noProof/>
          <w:lang w:val="en-US"/>
        </w:rPr>
        <w:drawing>
          <wp:inline distT="0" distB="0" distL="0" distR="0" wp14:anchorId="6238BBFF" wp14:editId="71D3E1FD">
            <wp:extent cx="4183739" cy="2713382"/>
            <wp:effectExtent l="0" t="0" r="762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rotWithShape="1">
                    <a:blip r:embed="rId11"/>
                    <a:srcRect l="9709" t="7312" r="5136" b="1932"/>
                    <a:stretch/>
                  </pic:blipFill>
                  <pic:spPr bwMode="auto">
                    <a:xfrm>
                      <a:off x="0" y="0"/>
                      <a:ext cx="4185907" cy="2714788"/>
                    </a:xfrm>
                    <a:prstGeom prst="rect">
                      <a:avLst/>
                    </a:prstGeom>
                    <a:ln>
                      <a:noFill/>
                    </a:ln>
                    <a:extLst>
                      <a:ext uri="{53640926-AAD7-44D8-BBD7-CCE9431645EC}">
                        <a14:shadowObscured xmlns:a14="http://schemas.microsoft.com/office/drawing/2010/main"/>
                      </a:ext>
                    </a:extLst>
                  </pic:spPr>
                </pic:pic>
              </a:graphicData>
            </a:graphic>
          </wp:inline>
        </w:drawing>
      </w:r>
    </w:p>
    <w:p w14:paraId="69448EDA" w14:textId="50D17409" w:rsidR="00F8004F" w:rsidRDefault="00222D67" w:rsidP="004D7B5D">
      <w:pPr>
        <w:pStyle w:val="Caption"/>
        <w:spacing w:line="360" w:lineRule="auto"/>
        <w:rPr>
          <w:rFonts w:eastAsiaTheme="minorEastAsia" w:cs="Times New Roman"/>
          <w:lang w:val="en-US"/>
        </w:rPr>
      </w:pPr>
      <w:bookmarkStart w:id="10" w:name="_Ref94625773"/>
      <w:r w:rsidRPr="00F8004F">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w:t>
      </w:r>
      <w:r w:rsidR="00543048">
        <w:rPr>
          <w:lang w:val="en-US"/>
        </w:rPr>
        <w:fldChar w:fldCharType="end"/>
      </w:r>
      <w:bookmarkEnd w:id="10"/>
      <w:r w:rsidRPr="00F8004F">
        <w:rPr>
          <w:lang w:val="en-US"/>
        </w:rPr>
        <w:t>.</w:t>
      </w:r>
      <w:r w:rsidR="00C07D1D" w:rsidRPr="00F8004F">
        <w:rPr>
          <w:lang w:val="en-US"/>
        </w:rPr>
        <w:t xml:space="preserve"> </w:t>
      </w:r>
      <w:r w:rsidR="00F8004F" w:rsidRPr="005545F2">
        <w:rPr>
          <w:rFonts w:cs="Times New Roman"/>
          <w:lang w:val="en-US"/>
        </w:rPr>
        <w:t xml:space="preserve">Photon interaction probability (defined as interaction cross-section </w:t>
      </w:r>
      <m:oMath>
        <m:r>
          <w:rPr>
            <w:rFonts w:ascii="Cambria Math" w:hAnsi="Cambria Math" w:cs="Times New Roman"/>
            <w:lang w:val="en-US"/>
          </w:rPr>
          <m:t>σ</m:t>
        </m:r>
      </m:oMath>
      <w:r w:rsidR="00F8004F" w:rsidRPr="005545F2">
        <w:rPr>
          <w:rFonts w:eastAsiaTheme="minorEastAsia" w:cs="Times New Roman"/>
          <w:lang w:val="en-US"/>
        </w:rPr>
        <w:t xml:space="preserve"> [</w:t>
      </w:r>
      <m:oMath>
        <m:r>
          <w:rPr>
            <w:rFonts w:ascii="Cambria Math" w:eastAsiaTheme="minorEastAsia" w:hAnsi="Cambria Math" w:cs="Times New Roman"/>
            <w:lang w:val="en-US"/>
          </w:rPr>
          <m:t>c</m:t>
        </m:r>
        <m:sSup>
          <m:sSupPr>
            <m:ctrlPr>
              <w:rPr>
                <w:rFonts w:ascii="Cambria Math" w:eastAsiaTheme="minorEastAsia" w:hAnsi="Cambria Math" w:cs="Times New Roman"/>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00F8004F" w:rsidRPr="005545F2">
        <w:rPr>
          <w:rFonts w:eastAsiaTheme="minorEastAsia" w:cs="Times New Roman"/>
          <w:lang w:val="en-US"/>
        </w:rPr>
        <w:t>]</w:t>
      </w:r>
      <w:r w:rsidR="00F8004F" w:rsidRPr="005545F2">
        <w:rPr>
          <w:rFonts w:cs="Times New Roman"/>
          <w:lang w:val="en-US"/>
        </w:rPr>
        <w:t xml:space="preserve">  as a function of atomic number Z and photon energy </w:t>
      </w:r>
      <m:oMath>
        <m:r>
          <w:rPr>
            <w:rFonts w:ascii="Cambria Math" w:hAnsi="Cambria Math" w:cs="Times New Roman"/>
            <w:lang w:val="en-US"/>
          </w:rPr>
          <m:t>hν</m:t>
        </m:r>
      </m:oMath>
      <w:r w:rsidR="00F8004F" w:rsidRPr="005545F2">
        <w:rPr>
          <w:rFonts w:eastAsiaTheme="minorEastAsia" w:cs="Times New Roman"/>
          <w:lang w:val="en-US"/>
        </w:rPr>
        <w:t xml:space="preserve"> [MeV] The curves represent the area where two interactions have the same probability</w:t>
      </w:r>
      <w:r w:rsidR="00F8004F">
        <w:rPr>
          <w:rFonts w:eastAsiaTheme="minorEastAsia" w:cs="Times New Roman"/>
          <w:lang w:val="en-US"/>
        </w:rPr>
        <w:t xml:space="preserve"> </w:t>
      </w:r>
      <w:r w:rsidR="00F8004F">
        <w:rPr>
          <w:rFonts w:eastAsiaTheme="minorEastAsia" w:cs="Times New Roman"/>
          <w:lang w:val="en-US"/>
        </w:rPr>
        <w:fldChar w:fldCharType="begin"/>
      </w:r>
      <w:r w:rsidR="003F507D">
        <w:rPr>
          <w:rFonts w:eastAsiaTheme="minorEastAsia" w:cs="Times New Roman"/>
          <w:lang w:val="en-US"/>
        </w:rPr>
        <w:instrText xml:space="preserve"> ADDIN ZOTERO_ITEM CSL_CITATION {"citationID":"fYfMVNV3","properties":{"formattedCitation":"(Attix,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8004F">
        <w:rPr>
          <w:rFonts w:eastAsiaTheme="minorEastAsia" w:cs="Times New Roman"/>
          <w:lang w:val="en-US"/>
        </w:rPr>
        <w:fldChar w:fldCharType="separate"/>
      </w:r>
      <w:r w:rsidR="00F8004F" w:rsidRPr="003477DB">
        <w:rPr>
          <w:rFonts w:cs="Times New Roman"/>
          <w:lang w:val="en-US"/>
        </w:rPr>
        <w:t>(</w:t>
      </w:r>
      <w:proofErr w:type="spellStart"/>
      <w:r w:rsidR="00F8004F" w:rsidRPr="003477DB">
        <w:rPr>
          <w:rFonts w:cs="Times New Roman"/>
          <w:lang w:val="en-US"/>
        </w:rPr>
        <w:t>Attix</w:t>
      </w:r>
      <w:proofErr w:type="spellEnd"/>
      <w:r w:rsidR="00F8004F" w:rsidRPr="003477DB">
        <w:rPr>
          <w:rFonts w:cs="Times New Roman"/>
          <w:lang w:val="en-US"/>
        </w:rPr>
        <w:t>, 1986</w:t>
      </w:r>
      <w:r w:rsidR="003477DB">
        <w:rPr>
          <w:rFonts w:cs="Times New Roman"/>
          <w:lang w:val="en-US"/>
        </w:rPr>
        <w:t>, p.125</w:t>
      </w:r>
      <w:r w:rsidR="00F8004F" w:rsidRPr="003477DB">
        <w:rPr>
          <w:rFonts w:cs="Times New Roman"/>
          <w:lang w:val="en-US"/>
        </w:rPr>
        <w:t>)</w:t>
      </w:r>
      <w:r w:rsidR="00F8004F">
        <w:rPr>
          <w:rFonts w:eastAsiaTheme="minorEastAsia" w:cs="Times New Roman"/>
          <w:lang w:val="en-US"/>
        </w:rPr>
        <w:fldChar w:fldCharType="end"/>
      </w:r>
      <w:r w:rsidR="00F8004F" w:rsidRPr="005545F2">
        <w:rPr>
          <w:rFonts w:eastAsiaTheme="minorEastAsia" w:cs="Times New Roman"/>
          <w:lang w:val="en-US"/>
        </w:rPr>
        <w:t>.</w:t>
      </w:r>
    </w:p>
    <w:p w14:paraId="145D56F8" w14:textId="3373F46C" w:rsidR="00B835DD" w:rsidRPr="005545F2" w:rsidRDefault="00B835DD" w:rsidP="004D7B5D">
      <w:pPr>
        <w:pStyle w:val="Heading4"/>
        <w:spacing w:line="360" w:lineRule="auto"/>
        <w:rPr>
          <w:rFonts w:eastAsiaTheme="minorEastAsia"/>
          <w:lang w:val="en-US"/>
        </w:rPr>
      </w:pPr>
      <w:bookmarkStart w:id="11" w:name="_Ref99116296"/>
      <w:r w:rsidRPr="005545F2">
        <w:rPr>
          <w:rFonts w:eastAsiaTheme="minorEastAsia"/>
          <w:lang w:val="en-US"/>
        </w:rPr>
        <w:lastRenderedPageBreak/>
        <w:t>Photoelectric effect</w:t>
      </w:r>
      <w:bookmarkEnd w:id="11"/>
      <w:r w:rsidRPr="005545F2">
        <w:rPr>
          <w:rFonts w:eastAsiaTheme="minorEastAsia"/>
          <w:lang w:val="en-US"/>
        </w:rPr>
        <w:t xml:space="preserve"> </w:t>
      </w:r>
    </w:p>
    <w:p w14:paraId="7A8EDFF5" w14:textId="4E445B84" w:rsidR="00AF04FB" w:rsidRPr="000B1A2B" w:rsidRDefault="00FE5CFA" w:rsidP="004D7B5D">
      <w:pPr>
        <w:spacing w:line="360" w:lineRule="auto"/>
        <w:rPr>
          <w:rFonts w:eastAsiaTheme="minorEastAsia" w:cs="Times New Roman"/>
          <w:lang w:val="en-US"/>
        </w:rPr>
      </w:pPr>
      <w:r>
        <w:rPr>
          <w:rFonts w:eastAsiaTheme="minorEastAsia" w:cs="Times New Roman"/>
          <w:lang w:val="en-US"/>
        </w:rPr>
        <w:t>The p</w:t>
      </w:r>
      <w:r w:rsidR="00B835DD" w:rsidRPr="005545F2">
        <w:rPr>
          <w:rFonts w:eastAsiaTheme="minorEastAsia" w:cs="Times New Roman"/>
          <w:lang w:val="en-US"/>
        </w:rPr>
        <w:t>hotoelectric effect is when an incident photon</w:t>
      </w:r>
      <w:r w:rsidR="00B835DD">
        <w:rPr>
          <w:rFonts w:eastAsiaTheme="minorEastAsia" w:cs="Times New Roman"/>
          <w:lang w:val="en-US"/>
        </w:rPr>
        <w:t>’</w:t>
      </w:r>
      <w:r w:rsidR="00B835DD" w:rsidRPr="005545F2">
        <w:rPr>
          <w:rFonts w:eastAsiaTheme="minorEastAsia" w:cs="Times New Roman"/>
          <w:lang w:val="en-US"/>
        </w:rPr>
        <w:t>s energy</w:t>
      </w:r>
      <w:r w:rsidR="00E12B52">
        <w:rPr>
          <w:rFonts w:eastAsiaTheme="minorEastAsia" w:cs="Times New Roman"/>
          <w:lang w:val="en-US"/>
        </w:rPr>
        <w:t xml:space="preserve"> is equal to or larger than the binding energy</w:t>
      </w:r>
      <w:r w:rsidR="00064D66">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b</m:t>
            </m:r>
          </m:sub>
        </m:sSub>
      </m:oMath>
      <w:r w:rsidR="00E12B52">
        <w:rPr>
          <w:rFonts w:eastAsiaTheme="minorEastAsia" w:cs="Times New Roman"/>
          <w:lang w:val="en-US"/>
        </w:rPr>
        <w:t xml:space="preserve"> of </w:t>
      </w:r>
      <w:r w:rsidR="0000022A">
        <w:rPr>
          <w:rFonts w:eastAsiaTheme="minorEastAsia" w:cs="Times New Roman"/>
          <w:lang w:val="en-US"/>
        </w:rPr>
        <w:t>a</w:t>
      </w:r>
      <w:r w:rsidR="00E513B8">
        <w:rPr>
          <w:rFonts w:eastAsiaTheme="minorEastAsia" w:cs="Times New Roman"/>
          <w:lang w:val="en-US"/>
        </w:rPr>
        <w:t>n</w:t>
      </w:r>
      <w:r w:rsidR="00C72CBD">
        <w:rPr>
          <w:rFonts w:eastAsiaTheme="minorEastAsia" w:cs="Times New Roman"/>
          <w:lang w:val="en-US"/>
        </w:rPr>
        <w:t xml:space="preserve"> electron</w:t>
      </w:r>
      <w:r w:rsidR="002800CC">
        <w:rPr>
          <w:rFonts w:eastAsiaTheme="minorEastAsia" w:cs="Times New Roman"/>
          <w:lang w:val="en-US"/>
        </w:rPr>
        <w:t xml:space="preserve">, </w:t>
      </w:r>
      <w:r w:rsidR="0000022A">
        <w:rPr>
          <w:rFonts w:eastAsiaTheme="minorEastAsia" w:cs="Times New Roman"/>
          <w:lang w:val="en-US"/>
        </w:rPr>
        <w:t>a</w:t>
      </w:r>
      <w:r w:rsidR="00C72CBD">
        <w:rPr>
          <w:rFonts w:eastAsiaTheme="minorEastAsia" w:cs="Times New Roman"/>
          <w:lang w:val="en-US"/>
        </w:rPr>
        <w:t xml:space="preserve">nd this energy is completely absorbed by </w:t>
      </w:r>
      <w:r w:rsidR="00E513B8">
        <w:rPr>
          <w:rFonts w:eastAsiaTheme="minorEastAsia" w:cs="Times New Roman"/>
          <w:lang w:val="en-US"/>
        </w:rPr>
        <w:t>the</w:t>
      </w:r>
      <w:r w:rsidR="00C72CBD">
        <w:rPr>
          <w:rFonts w:eastAsiaTheme="minorEastAsia" w:cs="Times New Roman"/>
          <w:lang w:val="en-US"/>
        </w:rPr>
        <w:t xml:space="preserve"> atom</w:t>
      </w:r>
      <w:r w:rsidR="001E6ECE">
        <w:rPr>
          <w:rFonts w:eastAsiaTheme="minorEastAsia" w:cs="Times New Roman"/>
          <w:lang w:val="en-US"/>
        </w:rPr>
        <w:t xml:space="preserve"> of which</w:t>
      </w:r>
      <w:r w:rsidR="001A0A8F">
        <w:rPr>
          <w:rFonts w:eastAsiaTheme="minorEastAsia" w:cs="Times New Roman"/>
          <w:lang w:val="en-US"/>
        </w:rPr>
        <w:t xml:space="preserve"> the </w:t>
      </w:r>
      <w:r w:rsidR="00E513B8">
        <w:rPr>
          <w:rFonts w:eastAsiaTheme="minorEastAsia" w:cs="Times New Roman"/>
          <w:lang w:val="en-US"/>
        </w:rPr>
        <w:t>electron is bound to</w:t>
      </w:r>
      <w:r w:rsidR="00C72CBD">
        <w:rPr>
          <w:rFonts w:eastAsiaTheme="minorEastAsia" w:cs="Times New Roman"/>
          <w:lang w:val="en-US"/>
        </w:rPr>
        <w:t xml:space="preserve">, resulting in </w:t>
      </w:r>
      <w:r w:rsidR="00EC4109">
        <w:rPr>
          <w:rFonts w:eastAsiaTheme="minorEastAsia" w:cs="Times New Roman"/>
          <w:lang w:val="en-US"/>
        </w:rPr>
        <w:t xml:space="preserve">liberation of </w:t>
      </w:r>
      <w:r w:rsidR="00064D66">
        <w:rPr>
          <w:rFonts w:eastAsiaTheme="minorEastAsia" w:cs="Times New Roman"/>
          <w:lang w:val="en-US"/>
        </w:rPr>
        <w:t xml:space="preserve">the </w:t>
      </w:r>
      <w:r w:rsidR="00EC4109">
        <w:rPr>
          <w:rFonts w:eastAsiaTheme="minorEastAsia" w:cs="Times New Roman"/>
          <w:lang w:val="en-US"/>
        </w:rPr>
        <w:t xml:space="preserve">electron. </w:t>
      </w:r>
      <w:r w:rsidR="00C77017">
        <w:rPr>
          <w:rFonts w:eastAsiaTheme="minorEastAsia" w:cs="Times New Roman"/>
          <w:lang w:val="en-US"/>
        </w:rPr>
        <w:t xml:space="preserve">The kinetics </w:t>
      </w:r>
      <w:r w:rsidR="00136582">
        <w:rPr>
          <w:rFonts w:eastAsiaTheme="minorEastAsia" w:cs="Times New Roman"/>
          <w:lang w:val="en-US"/>
        </w:rPr>
        <w:t>are</w:t>
      </w:r>
      <w:r w:rsidR="00C77017">
        <w:rPr>
          <w:rFonts w:eastAsiaTheme="minorEastAsia" w:cs="Times New Roman"/>
          <w:lang w:val="en-US"/>
        </w:rPr>
        <w:t xml:space="preserve"> illustrated in </w:t>
      </w:r>
      <w:r w:rsidR="00506072">
        <w:rPr>
          <w:rFonts w:eastAsiaTheme="minorEastAsia" w:cs="Times New Roman"/>
          <w:lang w:val="en-US"/>
        </w:rPr>
        <w:fldChar w:fldCharType="begin"/>
      </w:r>
      <w:r w:rsidR="00506072">
        <w:rPr>
          <w:rFonts w:eastAsiaTheme="minorEastAsia" w:cs="Times New Roman"/>
          <w:lang w:val="en-US"/>
        </w:rPr>
        <w:instrText xml:space="preserve"> REF _Ref94626050 \h </w:instrText>
      </w:r>
      <w:r w:rsidR="00CB30D7">
        <w:rPr>
          <w:rFonts w:eastAsiaTheme="minorEastAsia" w:cs="Times New Roman"/>
          <w:lang w:val="en-US"/>
        </w:rPr>
        <w:instrText xml:space="preserve"> \* MERGEFORMAT </w:instrText>
      </w:r>
      <w:r w:rsidR="00506072">
        <w:rPr>
          <w:rFonts w:eastAsiaTheme="minorEastAsia" w:cs="Times New Roman"/>
          <w:lang w:val="en-US"/>
        </w:rPr>
      </w:r>
      <w:r w:rsidR="00506072">
        <w:rPr>
          <w:rFonts w:eastAsiaTheme="minorEastAsia" w:cs="Times New Roman"/>
          <w:lang w:val="en-US"/>
        </w:rPr>
        <w:fldChar w:fldCharType="separate"/>
      </w:r>
      <w:r w:rsidR="00380EB7" w:rsidRPr="00506072">
        <w:rPr>
          <w:lang w:val="en-US"/>
        </w:rPr>
        <w:t xml:space="preserve">Figure </w:t>
      </w:r>
      <w:r w:rsidR="00380EB7">
        <w:rPr>
          <w:noProof/>
          <w:lang w:val="en-US"/>
        </w:rPr>
        <w:t>1</w:t>
      </w:r>
      <w:r w:rsidR="00380EB7">
        <w:rPr>
          <w:noProof/>
          <w:lang w:val="en-US"/>
        </w:rPr>
        <w:noBreakHyphen/>
        <w:t>2</w:t>
      </w:r>
      <w:r w:rsidR="00506072">
        <w:rPr>
          <w:rFonts w:eastAsiaTheme="minorEastAsia" w:cs="Times New Roman"/>
          <w:lang w:val="en-US"/>
        </w:rPr>
        <w:fldChar w:fldCharType="end"/>
      </w:r>
      <w:r w:rsidR="00506072">
        <w:rPr>
          <w:rFonts w:eastAsiaTheme="minorEastAsia" w:cs="Times New Roman"/>
          <w:lang w:val="en-US"/>
        </w:rPr>
        <w:t>.</w:t>
      </w:r>
      <w:r w:rsidR="00C77017">
        <w:rPr>
          <w:rFonts w:eastAsiaTheme="minorEastAsia" w:cs="Times New Roman"/>
          <w:lang w:val="en-US"/>
        </w:rPr>
        <w:t xml:space="preserve"> </w:t>
      </w:r>
      <w:r w:rsidR="00B835DD" w:rsidRPr="005545F2">
        <w:rPr>
          <w:rFonts w:eastAsiaTheme="minorEastAsia" w:cs="Times New Roman"/>
          <w:lang w:val="en-US"/>
        </w:rPr>
        <w:t>The energy transferred from the photon to the electron depends on its initial energy and the electron</w:t>
      </w:r>
      <w:r w:rsidR="00B835DD">
        <w:rPr>
          <w:rFonts w:eastAsiaTheme="minorEastAsia" w:cs="Times New Roman"/>
          <w:lang w:val="en-US"/>
        </w:rPr>
        <w:t>’</w:t>
      </w:r>
      <w:r w:rsidR="00B835DD" w:rsidRPr="005545F2">
        <w:rPr>
          <w:rFonts w:eastAsiaTheme="minorEastAsia" w:cs="Times New Roman"/>
          <w:lang w:val="en-US"/>
        </w:rPr>
        <w:t xml:space="preserve">s binding energy </w:t>
      </w:r>
      <w:r w:rsidR="00B835DD"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{"citationID":"iAHGtdjy","properties":{"formattedCitation":"(Attix,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B835DD" w:rsidRPr="005545F2">
        <w:rPr>
          <w:rFonts w:eastAsiaTheme="minorEastAsia" w:cs="Times New Roman"/>
          <w:lang w:val="en-US"/>
        </w:rPr>
        <w:fldChar w:fldCharType="separate"/>
      </w:r>
      <w:r w:rsidR="00B835DD" w:rsidRPr="005545F2">
        <w:rPr>
          <w:rFonts w:cs="Times New Roman"/>
          <w:lang w:val="en-US"/>
        </w:rPr>
        <w:t>(</w:t>
      </w:r>
      <w:proofErr w:type="spellStart"/>
      <w:r w:rsidR="00B835DD" w:rsidRPr="005545F2">
        <w:rPr>
          <w:rFonts w:cs="Times New Roman"/>
          <w:lang w:val="en-US"/>
        </w:rPr>
        <w:t>Attix</w:t>
      </w:r>
      <w:proofErr w:type="spellEnd"/>
      <w:r w:rsidR="00B835DD" w:rsidRPr="005545F2">
        <w:rPr>
          <w:rFonts w:cs="Times New Roman"/>
          <w:lang w:val="en-US"/>
        </w:rPr>
        <w:t>, 1986, p. 139)</w:t>
      </w:r>
      <w:r w:rsidR="00B835DD" w:rsidRPr="005545F2">
        <w:rPr>
          <w:rFonts w:eastAsiaTheme="minorEastAsia" w:cs="Times New Roman"/>
          <w:lang w:val="en-US"/>
        </w:rPr>
        <w:fldChar w:fldCharType="end"/>
      </w:r>
      <w:r w:rsidR="00B835DD" w:rsidRPr="005545F2">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B1A2B" w14:paraId="116EFF76" w14:textId="77777777" w:rsidTr="00D52ACA">
        <w:tc>
          <w:tcPr>
            <w:tcW w:w="8815" w:type="dxa"/>
          </w:tcPr>
          <w:p w14:paraId="785175D6" w14:textId="09564ECF" w:rsidR="000B1A2B" w:rsidRDefault="000B1A2B" w:rsidP="004D7B5D">
            <w:pPr>
              <w:spacing w:line="360" w:lineRule="auto"/>
              <w:rPr>
                <w:lang w:val="en-US"/>
              </w:rPr>
            </w:pPr>
            <m:oMathPara>
              <m:oMath>
                <m:r>
                  <w:rPr>
                    <w:rFonts w:ascii="Cambria Math" w:hAnsi="Cambria Math" w:cs="Times New Roman"/>
                    <w:lang w:val="en-US"/>
                  </w:rPr>
                  <m:t xml:space="preserve">T=hν-  </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m:t>
                    </m:r>
                  </m:sub>
                </m:sSub>
                <m:r>
                  <w:rPr>
                    <w:rFonts w:ascii="Cambria Math" w:hAnsi="Cambria Math" w:cs="Times New Roman"/>
                    <w:lang w:val="en-US"/>
                  </w:rPr>
                  <m:t>.</m:t>
                </m:r>
              </m:oMath>
            </m:oMathPara>
          </w:p>
        </w:tc>
        <w:bookmarkStart w:id="12" w:name="_Ref106468213"/>
        <w:tc>
          <w:tcPr>
            <w:tcW w:w="536" w:type="dxa"/>
          </w:tcPr>
          <w:p w14:paraId="68229304" w14:textId="22FE54F9" w:rsidR="000B1A2B" w:rsidRDefault="000B1A2B"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12"/>
          </w:p>
        </w:tc>
      </w:tr>
    </w:tbl>
    <w:p w14:paraId="200453B4" w14:textId="6F9CFA4D" w:rsidR="00D52ACA" w:rsidRDefault="00D52ACA" w:rsidP="004D7B5D">
      <w:pPr>
        <w:spacing w:line="360" w:lineRule="auto"/>
        <w:rPr>
          <w:rFonts w:eastAsiaTheme="minorEastAsia" w:cs="Times New Roman"/>
          <w:lang w:val="en-US"/>
        </w:rPr>
      </w:pPr>
      <w:r>
        <w:rPr>
          <w:rFonts w:eastAsiaTheme="minorEastAsia" w:cs="Times New Roman"/>
          <w:lang w:val="en-US"/>
        </w:rPr>
        <w:t>The photon might liberate a</w:t>
      </w:r>
      <w:r w:rsidR="008525EB">
        <w:rPr>
          <w:rFonts w:eastAsiaTheme="minorEastAsia" w:cs="Times New Roman"/>
          <w:lang w:val="en-US"/>
        </w:rPr>
        <w:t xml:space="preserve">n </w:t>
      </w:r>
      <w:r w:rsidR="00540C40">
        <w:rPr>
          <w:rFonts w:eastAsiaTheme="minorEastAsia" w:cs="Times New Roman"/>
          <w:lang w:val="en-US"/>
        </w:rPr>
        <w:t>inner shell electron</w:t>
      </w:r>
      <w:r w:rsidR="00A84977">
        <w:rPr>
          <w:rFonts w:eastAsiaTheme="minorEastAsia" w:cs="Times New Roman"/>
          <w:lang w:val="en-US"/>
        </w:rPr>
        <w:t xml:space="preserve"> </w:t>
      </w:r>
      <w:r w:rsidR="00B833B1">
        <w:rPr>
          <w:rFonts w:eastAsiaTheme="minorEastAsia" w:cs="Times New Roman"/>
          <w:lang w:val="en-US"/>
        </w:rPr>
        <w:t>with higher binding energy</w:t>
      </w:r>
      <w:r w:rsidR="004D7F4F">
        <w:rPr>
          <w:rFonts w:eastAsiaTheme="minorEastAsia" w:cs="Times New Roman"/>
          <w:lang w:val="en-US"/>
        </w:rPr>
        <w:t xml:space="preserve"> (K- or L-shell electron)</w:t>
      </w:r>
      <w:r>
        <w:rPr>
          <w:rFonts w:eastAsiaTheme="minorEastAsia" w:cs="Times New Roman"/>
          <w:lang w:val="en-US"/>
        </w:rPr>
        <w:t>. A looser bound electron will</w:t>
      </w:r>
      <w:r w:rsidR="002E6D08">
        <w:rPr>
          <w:rFonts w:eastAsiaTheme="minorEastAsia" w:cs="Times New Roman"/>
          <w:lang w:val="en-US"/>
        </w:rPr>
        <w:t xml:space="preserve"> then</w:t>
      </w:r>
      <w:r w:rsidR="00B833B1">
        <w:rPr>
          <w:rFonts w:eastAsiaTheme="minorEastAsia" w:cs="Times New Roman"/>
          <w:lang w:val="en-US"/>
        </w:rPr>
        <w:t xml:space="preserve"> </w:t>
      </w:r>
      <w:r>
        <w:rPr>
          <w:rFonts w:eastAsiaTheme="minorEastAsia" w:cs="Times New Roman"/>
          <w:lang w:val="en-US"/>
        </w:rPr>
        <w:t>fill</w:t>
      </w:r>
      <w:r w:rsidR="002E6D08">
        <w:rPr>
          <w:rFonts w:eastAsiaTheme="minorEastAsia" w:cs="Times New Roman"/>
          <w:lang w:val="en-US"/>
        </w:rPr>
        <w:t xml:space="preserve"> </w:t>
      </w:r>
      <w:r>
        <w:rPr>
          <w:rFonts w:eastAsiaTheme="minorEastAsia" w:cs="Times New Roman"/>
          <w:lang w:val="en-US"/>
        </w:rPr>
        <w:t>the vacancy</w:t>
      </w:r>
      <w:r w:rsidR="00585B76">
        <w:rPr>
          <w:rFonts w:eastAsiaTheme="minorEastAsia" w:cs="Times New Roman"/>
          <w:lang w:val="en-US"/>
        </w:rPr>
        <w:t xml:space="preserve">. </w:t>
      </w:r>
      <w:r w:rsidR="00E27A82">
        <w:rPr>
          <w:rFonts w:eastAsiaTheme="minorEastAsia" w:cs="Times New Roman"/>
          <w:lang w:val="en-US"/>
        </w:rPr>
        <w:t>The difference</w:t>
      </w:r>
      <w:r w:rsidR="006A3C5F">
        <w:rPr>
          <w:rFonts w:eastAsiaTheme="minorEastAsia" w:cs="Times New Roman"/>
          <w:lang w:val="en-US"/>
        </w:rPr>
        <w:t xml:space="preserve"> i</w:t>
      </w:r>
      <w:r w:rsidR="00C31973">
        <w:rPr>
          <w:rFonts w:eastAsiaTheme="minorEastAsia" w:cs="Times New Roman"/>
          <w:lang w:val="en-US"/>
        </w:rPr>
        <w:t xml:space="preserve">n binding energy </w:t>
      </w:r>
      <w:r w:rsidR="00B619F6">
        <w:rPr>
          <w:rFonts w:eastAsiaTheme="minorEastAsia" w:cs="Times New Roman"/>
          <w:lang w:val="en-US"/>
        </w:rPr>
        <w:t>is either</w:t>
      </w:r>
      <w:r w:rsidR="006A3C5F">
        <w:rPr>
          <w:rFonts w:eastAsiaTheme="minorEastAsia" w:cs="Times New Roman"/>
          <w:lang w:val="en-US"/>
        </w:rPr>
        <w:t xml:space="preserve"> emitted as characteristic X-rays or </w:t>
      </w:r>
      <w:r w:rsidR="002360BF">
        <w:rPr>
          <w:rFonts w:eastAsiaTheme="minorEastAsia" w:cs="Times New Roman"/>
          <w:lang w:val="en-US"/>
        </w:rPr>
        <w:t>by ionization of a valence electron (</w:t>
      </w:r>
      <w:r w:rsidR="00F25028">
        <w:rPr>
          <w:rFonts w:eastAsiaTheme="minorEastAsia" w:cs="Times New Roman"/>
          <w:lang w:val="en-US"/>
        </w:rPr>
        <w:t>outer shell electron</w:t>
      </w:r>
      <w:r w:rsidR="002360BF">
        <w:rPr>
          <w:rFonts w:eastAsiaTheme="minorEastAsia" w:cs="Times New Roman"/>
          <w:lang w:val="en-US"/>
        </w:rPr>
        <w:t>)</w:t>
      </w:r>
      <w:r w:rsidR="00F25028">
        <w:rPr>
          <w:rFonts w:eastAsiaTheme="minorEastAsia" w:cs="Times New Roman"/>
          <w:lang w:val="en-US"/>
        </w:rPr>
        <w:t xml:space="preserve">. The latter is called the </w:t>
      </w:r>
      <w:r w:rsidR="008A7571">
        <w:rPr>
          <w:rFonts w:eastAsiaTheme="minorEastAsia" w:cs="Times New Roman"/>
          <w:lang w:val="en-US"/>
        </w:rPr>
        <w:t>A</w:t>
      </w:r>
      <w:r w:rsidR="00F25028">
        <w:rPr>
          <w:rFonts w:eastAsiaTheme="minorEastAsia" w:cs="Times New Roman"/>
          <w:lang w:val="en-US"/>
        </w:rPr>
        <w:t>uger effect</w:t>
      </w:r>
      <w:r w:rsidR="00086898">
        <w:rPr>
          <w:rFonts w:eastAsiaTheme="minorEastAsia" w:cs="Times New Roman"/>
          <w:lang w:val="en-US"/>
        </w:rPr>
        <w:t>,</w:t>
      </w:r>
      <w:r w:rsidR="00B9406F">
        <w:rPr>
          <w:rFonts w:eastAsiaTheme="minorEastAsia" w:cs="Times New Roman"/>
          <w:lang w:val="en-US"/>
        </w:rPr>
        <w:t xml:space="preserve"> and the ionized electrons are </w:t>
      </w:r>
      <w:r w:rsidR="008A7571">
        <w:rPr>
          <w:rFonts w:eastAsiaTheme="minorEastAsia" w:cs="Times New Roman"/>
          <w:lang w:val="en-US"/>
        </w:rPr>
        <w:t>called</w:t>
      </w:r>
      <w:r w:rsidR="000D384A">
        <w:rPr>
          <w:rFonts w:eastAsiaTheme="minorEastAsia" w:cs="Times New Roman"/>
          <w:lang w:val="en-US"/>
        </w:rPr>
        <w:t xml:space="preserve"> </w:t>
      </w:r>
      <w:r w:rsidR="008A7571">
        <w:rPr>
          <w:rFonts w:eastAsiaTheme="minorEastAsia" w:cs="Times New Roman"/>
          <w:lang w:val="en-US"/>
        </w:rPr>
        <w:t>A</w:t>
      </w:r>
      <w:r w:rsidR="000D384A">
        <w:rPr>
          <w:rFonts w:eastAsiaTheme="minorEastAsia" w:cs="Times New Roman"/>
          <w:lang w:val="en-US"/>
        </w:rPr>
        <w:t>uger electrons</w:t>
      </w:r>
      <w:r w:rsidR="00086A6E">
        <w:rPr>
          <w:rFonts w:eastAsiaTheme="minorEastAsia" w:cs="Times New Roman"/>
          <w:lang w:val="en-US"/>
        </w:rPr>
        <w:t xml:space="preserve"> </w:t>
      </w:r>
      <w:r w:rsidR="00086A6E">
        <w:rPr>
          <w:rFonts w:eastAsiaTheme="minorEastAsia" w:cs="Times New Roman"/>
          <w:lang w:val="en-US"/>
        </w:rPr>
        <w:fldChar w:fldCharType="begin"/>
      </w:r>
      <w:r w:rsidR="00656E87">
        <w:rPr>
          <w:rFonts w:eastAsiaTheme="minorEastAsia" w:cs="Times New Roman"/>
          <w:lang w:val="en-US"/>
        </w:rPr>
        <w:instrText xml:space="preserve"> ADDIN ZOTERO_ITEM CSL_CITATION {"citationID":"05dpqKko","properties":{"formattedCitation":"(Attix,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086A6E">
        <w:rPr>
          <w:rFonts w:eastAsiaTheme="minorEastAsia" w:cs="Times New Roman"/>
          <w:lang w:val="en-US"/>
        </w:rPr>
        <w:fldChar w:fldCharType="separate"/>
      </w:r>
      <w:r w:rsidR="00086A6E" w:rsidRPr="008B60FA">
        <w:rPr>
          <w:rFonts w:cs="Times New Roman"/>
          <w:lang w:val="en-US"/>
        </w:rPr>
        <w:t>(</w:t>
      </w:r>
      <w:proofErr w:type="spellStart"/>
      <w:r w:rsidR="00086A6E" w:rsidRPr="008B60FA">
        <w:rPr>
          <w:rFonts w:cs="Times New Roman"/>
          <w:lang w:val="en-US"/>
        </w:rPr>
        <w:t>Attix</w:t>
      </w:r>
      <w:proofErr w:type="spellEnd"/>
      <w:r w:rsidR="00086A6E" w:rsidRPr="008B60FA">
        <w:rPr>
          <w:rFonts w:cs="Times New Roman"/>
          <w:lang w:val="en-US"/>
        </w:rPr>
        <w:t>, 1986</w:t>
      </w:r>
      <w:r w:rsidR="008B60FA">
        <w:rPr>
          <w:rFonts w:cs="Times New Roman"/>
          <w:lang w:val="en-US"/>
        </w:rPr>
        <w:t>, p.143</w:t>
      </w:r>
      <w:r w:rsidR="00086A6E" w:rsidRPr="008B60FA">
        <w:rPr>
          <w:rFonts w:cs="Times New Roman"/>
          <w:lang w:val="en-US"/>
        </w:rPr>
        <w:t>)</w:t>
      </w:r>
      <w:r w:rsidR="00086A6E">
        <w:rPr>
          <w:rFonts w:eastAsiaTheme="minorEastAsia" w:cs="Times New Roman"/>
          <w:lang w:val="en-US"/>
        </w:rPr>
        <w:fldChar w:fldCharType="end"/>
      </w:r>
      <w:r w:rsidR="000D384A">
        <w:rPr>
          <w:rFonts w:eastAsiaTheme="minorEastAsia" w:cs="Times New Roman"/>
          <w:lang w:val="en-US"/>
        </w:rPr>
        <w:t xml:space="preserve">. </w:t>
      </w:r>
      <w:r w:rsidR="000D384A">
        <w:rPr>
          <w:rFonts w:eastAsiaTheme="minorEastAsia" w:cs="Times New Roman"/>
          <w:lang w:val="en-US"/>
        </w:rPr>
        <w:br/>
      </w:r>
      <w:r w:rsidR="004A6A22">
        <w:rPr>
          <w:rFonts w:eastAsiaTheme="minorEastAsia" w:cs="Times New Roman"/>
          <w:lang w:val="en-US"/>
        </w:rPr>
        <w:t xml:space="preserve">The </w:t>
      </w:r>
      <w:r w:rsidR="004A6A22" w:rsidRPr="005545F2">
        <w:rPr>
          <w:rFonts w:eastAsiaTheme="minorEastAsia" w:cs="Times New Roman"/>
          <w:lang w:val="en-US"/>
        </w:rPr>
        <w:t>cross-section per atom for the photo-electric effect</w:t>
      </w:r>
      <w:r w:rsidR="004A6A22">
        <w:rPr>
          <w:rFonts w:eastAsiaTheme="minorEastAsia" w:cs="Times New Roman"/>
          <w:lang w:val="en-US"/>
        </w:rPr>
        <w:t xml:space="preserve"> is proportional to </w:t>
      </w:r>
      <w:r w:rsidR="00752D48">
        <w:rPr>
          <w:rFonts w:eastAsiaTheme="minorEastAsia" w:cs="Times New Roman"/>
          <w:lang w:val="en-US"/>
        </w:rPr>
        <w:t xml:space="preserve">atomic number and incident energy of the photon </w:t>
      </w:r>
    </w:p>
    <w:p w14:paraId="118538C5" w14:textId="7D544435" w:rsidR="00EF3A24" w:rsidRPr="00F53227" w:rsidRDefault="00E3395A" w:rsidP="004D7B5D">
      <w:pPr>
        <w:spacing w:line="360" w:lineRule="auto"/>
        <w:rPr>
          <w:rFonts w:eastAsiaTheme="minorEastAsia"/>
          <w:lang w:val="en-US"/>
        </w:rPr>
      </w:pPr>
      <m:oMathPara>
        <m:oMath>
          <m:r>
            <w:rPr>
              <w:rFonts w:ascii="Cambria Math" w:hAnsi="Cambria Math" w:cs="Times New Roman"/>
              <w:lang w:val="en-US"/>
            </w:rPr>
            <m:t xml:space="preserve">τ α </m:t>
          </m:r>
          <m:f>
            <m:fPr>
              <m:ctrlPr>
                <w:rPr>
                  <w:rFonts w:ascii="Cambria Math" w:eastAsiaTheme="minorEastAsia" w:hAnsi="Cambria Math" w:cs="Times New Roman"/>
                  <w:i/>
                  <w:lang w:val="en-US"/>
                </w:rPr>
              </m:ctrlPr>
            </m:fPr>
            <m:num>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lang w:val="en-US"/>
                    </w:rPr>
                    <m:t>n</m:t>
                  </m:r>
                </m:sup>
              </m:sSup>
            </m:num>
            <m:den>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hν</m:t>
                      </m:r>
                    </m:e>
                  </m:d>
                </m:e>
                <m:sup>
                  <m:r>
                    <w:rPr>
                      <w:rFonts w:ascii="Cambria Math" w:eastAsiaTheme="minorEastAsia" w:hAnsi="Cambria Math" w:cs="Times New Roman"/>
                      <w:lang w:val="en-US"/>
                    </w:rPr>
                    <m:t>m</m:t>
                  </m:r>
                </m:sup>
              </m:sSup>
            </m:den>
          </m:f>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num>
                <m:den>
                  <m:r>
                    <w:rPr>
                      <w:rFonts w:ascii="Cambria Math" w:eastAsiaTheme="minorEastAsia" w:hAnsi="Cambria Math"/>
                      <w:lang w:val="en-US"/>
                    </w:rPr>
                    <m:t>atom</m:t>
                  </m:r>
                </m:den>
              </m:f>
            </m:e>
          </m:d>
          <m:r>
            <w:rPr>
              <w:rFonts w:ascii="Cambria Math" w:eastAsiaTheme="minorEastAsia" w:hAnsi="Cambria Math"/>
              <w:lang w:val="en-US"/>
            </w:rPr>
            <m:t xml:space="preserve">  , 4&lt;n&lt;5 , 1&lt;m&lt;3 ,</m:t>
          </m:r>
        </m:oMath>
      </m:oMathPara>
    </w:p>
    <w:p w14:paraId="4E80468D" w14:textId="38E25569" w:rsidR="00907576" w:rsidRDefault="007804AA" w:rsidP="004D7B5D">
      <w:pPr>
        <w:spacing w:after="160" w:line="360" w:lineRule="auto"/>
        <w:rPr>
          <w:rFonts w:eastAsiaTheme="minorEastAsia"/>
          <w:lang w:val="en-US"/>
        </w:rPr>
      </w:pPr>
      <w:r>
        <w:rPr>
          <w:rFonts w:eastAsiaTheme="minorEastAsia"/>
          <w:lang w:val="en-US"/>
        </w:rPr>
        <w:t xml:space="preserve">The expression confirms </w:t>
      </w:r>
      <w:r w:rsidR="00C624D2">
        <w:rPr>
          <w:rFonts w:eastAsiaTheme="minorEastAsia"/>
          <w:lang w:val="en-US"/>
        </w:rPr>
        <w:fldChar w:fldCharType="begin"/>
      </w:r>
      <w:r w:rsidR="00C624D2">
        <w:rPr>
          <w:rFonts w:eastAsiaTheme="minorEastAsia"/>
          <w:lang w:val="en-US"/>
        </w:rPr>
        <w:instrText xml:space="preserve"> REF _Ref94625773 \h </w:instrText>
      </w:r>
      <w:r w:rsidR="00CB30D7">
        <w:rPr>
          <w:rFonts w:eastAsiaTheme="minorEastAsia"/>
          <w:lang w:val="en-US"/>
        </w:rPr>
        <w:instrText xml:space="preserve"> \* MERGEFORMAT </w:instrText>
      </w:r>
      <w:r w:rsidR="00C624D2">
        <w:rPr>
          <w:rFonts w:eastAsiaTheme="minorEastAsia"/>
          <w:lang w:val="en-US"/>
        </w:rPr>
      </w:r>
      <w:r w:rsidR="00C624D2">
        <w:rPr>
          <w:rFonts w:eastAsiaTheme="minorEastAsia"/>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sidR="00C624D2">
        <w:rPr>
          <w:rFonts w:eastAsiaTheme="minorEastAsia"/>
          <w:lang w:val="en-US"/>
        </w:rPr>
        <w:fldChar w:fldCharType="end"/>
      </w:r>
      <w:r w:rsidR="00C624D2">
        <w:rPr>
          <w:rFonts w:eastAsiaTheme="minorEastAsia"/>
          <w:lang w:val="en-US"/>
        </w:rPr>
        <w:t xml:space="preserve">, as </w:t>
      </w:r>
      <w:r w:rsidR="00BB42AB">
        <w:rPr>
          <w:rFonts w:eastAsiaTheme="minorEastAsia"/>
          <w:lang w:val="en-US"/>
        </w:rPr>
        <w:t xml:space="preserve">the probability of </w:t>
      </w:r>
      <w:r w:rsidR="00C624D2">
        <w:rPr>
          <w:rFonts w:eastAsiaTheme="minorEastAsia"/>
          <w:lang w:val="en-US"/>
        </w:rPr>
        <w:t xml:space="preserve">photoelectric effect increases with atomic </w:t>
      </w:r>
      <w:r w:rsidR="00B619F6">
        <w:rPr>
          <w:rFonts w:eastAsiaTheme="minorEastAsia"/>
          <w:lang w:val="en-US"/>
        </w:rPr>
        <w:t>number and</w:t>
      </w:r>
      <w:r w:rsidR="00D53CDD">
        <w:rPr>
          <w:rFonts w:eastAsiaTheme="minorEastAsia"/>
          <w:lang w:val="en-US"/>
        </w:rPr>
        <w:t xml:space="preserve"> decreases with energy.</w:t>
      </w:r>
    </w:p>
    <w:p w14:paraId="2204FAF8" w14:textId="77777777" w:rsidR="00691D06" w:rsidRDefault="00691D06" w:rsidP="004D7B5D">
      <w:pPr>
        <w:spacing w:after="160" w:line="360" w:lineRule="auto"/>
        <w:rPr>
          <w:rFonts w:eastAsiaTheme="minorEastAsia"/>
          <w:lang w:val="en-US"/>
        </w:rPr>
      </w:pPr>
    </w:p>
    <w:p w14:paraId="55EE05F8" w14:textId="7A4E3D94" w:rsidR="005C2D29" w:rsidRDefault="005C2D29" w:rsidP="004D7B5D">
      <w:pPr>
        <w:spacing w:after="160" w:line="360" w:lineRule="auto"/>
        <w:rPr>
          <w:rFonts w:eastAsiaTheme="minorEastAsia"/>
          <w:lang w:val="en-US"/>
        </w:rPr>
      </w:pPr>
      <w:r>
        <w:rPr>
          <w:noProof/>
        </w:rPr>
        <mc:AlternateContent>
          <mc:Choice Requires="wps">
            <w:drawing>
              <wp:anchor distT="0" distB="0" distL="114300" distR="114300" simplePos="0" relativeHeight="251658242" behindDoc="0" locked="0" layoutInCell="1" allowOverlap="1" wp14:anchorId="184382DC" wp14:editId="00317FF6">
                <wp:simplePos x="0" y="0"/>
                <wp:positionH relativeFrom="column">
                  <wp:posOffset>3261848</wp:posOffset>
                </wp:positionH>
                <wp:positionV relativeFrom="paragraph">
                  <wp:posOffset>217658</wp:posOffset>
                </wp:positionV>
                <wp:extent cx="319087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9E41CE7" w14:textId="6CE48057" w:rsidR="00506072" w:rsidRPr="006A7A94" w:rsidRDefault="00907576" w:rsidP="00506072">
                            <w:pPr>
                              <w:pStyle w:val="Caption"/>
                              <w:rPr>
                                <w:rFonts w:asciiTheme="minorHAnsi" w:eastAsiaTheme="minorEastAsia" w:hAnsiTheme="minorHAnsi" w:cstheme="minorHAnsi"/>
                                <w:lang w:val="en-US"/>
                              </w:rPr>
                            </w:pPr>
                            <w:bookmarkStart w:id="13" w:name="_Ref94626050"/>
                            <w:r w:rsidRPr="00506072">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w:t>
                            </w:r>
                            <w:r w:rsidR="00543048">
                              <w:rPr>
                                <w:lang w:val="en-US"/>
                              </w:rPr>
                              <w:fldChar w:fldCharType="end"/>
                            </w:r>
                            <w:bookmarkEnd w:id="13"/>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w:t>
                            </w:r>
                            <w:r w:rsidR="00BB42AB">
                              <w:rPr>
                                <w:rFonts w:asciiTheme="minorHAnsi" w:hAnsiTheme="minorHAnsi" w:cstheme="minorHAnsi"/>
                                <w:lang w:val="en-US"/>
                              </w:rPr>
                              <w:t xml:space="preserve"> Negligible</w:t>
                            </w:r>
                            <w:r w:rsidR="00506072" w:rsidRPr="006A7A94">
                              <w:rPr>
                                <w:rFonts w:asciiTheme="minorHAnsi" w:hAnsiTheme="minorHAnsi" w:cstheme="minorHAnsi"/>
                                <w:lang w:val="en-US"/>
                              </w:rPr>
                              <w:t xml:space="preserve"> </w:t>
                            </w:r>
                            <w:r w:rsidR="00BB42AB">
                              <w:rPr>
                                <w:rFonts w:asciiTheme="minorHAnsi" w:hAnsiTheme="minorHAnsi" w:cstheme="minorHAnsi"/>
                                <w:lang w:val="en-US"/>
                              </w:rPr>
                              <w:t>r</w:t>
                            </w:r>
                            <w:r w:rsidR="00506072" w:rsidRPr="006A7A94">
                              <w:rPr>
                                <w:rFonts w:asciiTheme="minorHAnsi" w:hAnsiTheme="minorHAnsi" w:cstheme="minorHAnsi"/>
                                <w:lang w:val="en-US"/>
                              </w:rPr>
                              <w:t>ecoil energy is given to the atom</w:t>
                            </w:r>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4382DC" id="_x0000_t202" coordsize="21600,21600" o:spt="202" path="m,l,21600r21600,l21600,xe">
                <v:stroke joinstyle="miter"/>
                <v:path gradientshapeok="t" o:connecttype="rect"/>
              </v:shapetype>
              <v:shape id="Text Box 1" o:spid="_x0000_s1026" type="#_x0000_t202" style="position:absolute;margin-left:256.85pt;margin-top:17.15pt;width:251.2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fuFgIAADgEAAAOAAAAZHJzL2Uyb0RvYy54bWysU8Fu2zAMvQ/YPwi6L05atO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" stroked="f">
                <v:textbox style="mso-fit-shape-to-text:t" inset="0,0,0,0">
                  <w:txbxContent>
                    <w:p w14:paraId="69E41CE7" w14:textId="6CE48057" w:rsidR="00506072" w:rsidRPr="006A7A94" w:rsidRDefault="00907576" w:rsidP="00506072">
                      <w:pPr>
                        <w:pStyle w:val="Caption"/>
                        <w:rPr>
                          <w:rFonts w:asciiTheme="minorHAnsi" w:eastAsiaTheme="minorEastAsia" w:hAnsiTheme="minorHAnsi" w:cstheme="minorHAnsi"/>
                          <w:lang w:val="en-US"/>
                        </w:rPr>
                      </w:pPr>
                      <w:bookmarkStart w:id="14" w:name="_Ref94626050"/>
                      <w:r w:rsidRPr="00506072">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w:t>
                      </w:r>
                      <w:r w:rsidR="00543048">
                        <w:rPr>
                          <w:lang w:val="en-US"/>
                        </w:rPr>
                        <w:fldChar w:fldCharType="end"/>
                      </w:r>
                      <w:bookmarkEnd w:id="14"/>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w:t>
                      </w:r>
                      <w:r w:rsidR="00BB42AB">
                        <w:rPr>
                          <w:rFonts w:asciiTheme="minorHAnsi" w:hAnsiTheme="minorHAnsi" w:cstheme="minorHAnsi"/>
                          <w:lang w:val="en-US"/>
                        </w:rPr>
                        <w:t xml:space="preserve"> Negligible</w:t>
                      </w:r>
                      <w:r w:rsidR="00506072" w:rsidRPr="006A7A94">
                        <w:rPr>
                          <w:rFonts w:asciiTheme="minorHAnsi" w:hAnsiTheme="minorHAnsi" w:cstheme="minorHAnsi"/>
                          <w:lang w:val="en-US"/>
                        </w:rPr>
                        <w:t xml:space="preserve"> </w:t>
                      </w:r>
                      <w:r w:rsidR="00BB42AB">
                        <w:rPr>
                          <w:rFonts w:asciiTheme="minorHAnsi" w:hAnsiTheme="minorHAnsi" w:cstheme="minorHAnsi"/>
                          <w:lang w:val="en-US"/>
                        </w:rPr>
                        <w:t>r</w:t>
                      </w:r>
                      <w:r w:rsidR="00506072" w:rsidRPr="006A7A94">
                        <w:rPr>
                          <w:rFonts w:asciiTheme="minorHAnsi" w:hAnsiTheme="minorHAnsi" w:cstheme="minorHAnsi"/>
                          <w:lang w:val="en-US"/>
                        </w:rPr>
                        <w:t>ecoil energy is given to the atom</w:t>
                      </w:r>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v:textbox>
                <w10:wrap type="through"/>
              </v:shape>
            </w:pict>
          </mc:Fallback>
        </mc:AlternateContent>
      </w:r>
      <w:r w:rsidRPr="00704FA2">
        <w:rPr>
          <w:rFonts w:cs="Times New Roman"/>
          <w:noProof/>
        </w:rPr>
        <w:drawing>
          <wp:anchor distT="0" distB="0" distL="114300" distR="114300" simplePos="0" relativeHeight="251658241" behindDoc="1" locked="0" layoutInCell="1" allowOverlap="1" wp14:anchorId="14923F85" wp14:editId="3036DD41">
            <wp:simplePos x="0" y="0"/>
            <wp:positionH relativeFrom="margin">
              <wp:align>left</wp:align>
            </wp:positionH>
            <wp:positionV relativeFrom="paragraph">
              <wp:posOffset>37074</wp:posOffset>
            </wp:positionV>
            <wp:extent cx="3190875" cy="1961363"/>
            <wp:effectExtent l="0" t="0" r="0" b="1270"/>
            <wp:wrapThrough wrapText="bothSides">
              <wp:wrapPolygon edited="0">
                <wp:start x="0" y="0"/>
                <wp:lineTo x="0" y="21404"/>
                <wp:lineTo x="21407" y="21404"/>
                <wp:lineTo x="21407"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90875" cy="1961363"/>
                    </a:xfrm>
                    <a:prstGeom prst="rect">
                      <a:avLst/>
                    </a:prstGeom>
                  </pic:spPr>
                </pic:pic>
              </a:graphicData>
            </a:graphic>
          </wp:anchor>
        </w:drawing>
      </w:r>
    </w:p>
    <w:p w14:paraId="55D3A152" w14:textId="538EE9EF" w:rsidR="005C2D29" w:rsidRDefault="005C2D29" w:rsidP="004D7B5D">
      <w:pPr>
        <w:spacing w:after="160" w:line="360" w:lineRule="auto"/>
        <w:rPr>
          <w:rFonts w:eastAsiaTheme="minorEastAsia"/>
          <w:lang w:val="en-US"/>
        </w:rPr>
      </w:pPr>
    </w:p>
    <w:p w14:paraId="7278A460" w14:textId="4CDB08E2" w:rsidR="005C2D29" w:rsidRDefault="005C2D29" w:rsidP="004D7B5D">
      <w:pPr>
        <w:spacing w:after="160" w:line="360" w:lineRule="auto"/>
        <w:rPr>
          <w:rFonts w:eastAsiaTheme="minorEastAsia"/>
          <w:lang w:val="en-US"/>
        </w:rPr>
      </w:pPr>
    </w:p>
    <w:p w14:paraId="7A80780C" w14:textId="406CA605" w:rsidR="005C2D29" w:rsidRDefault="0045037E" w:rsidP="004D7B5D">
      <w:pPr>
        <w:pStyle w:val="Heading4"/>
        <w:spacing w:line="360" w:lineRule="auto"/>
        <w:rPr>
          <w:rFonts w:eastAsiaTheme="minorEastAsia"/>
          <w:lang w:val="en-US"/>
        </w:rPr>
      </w:pPr>
      <w:r>
        <w:rPr>
          <w:rFonts w:eastAsiaTheme="minorEastAsia"/>
          <w:lang w:val="en-US"/>
        </w:rPr>
        <w:lastRenderedPageBreak/>
        <w:t>Compton Scattering</w:t>
      </w:r>
    </w:p>
    <w:p w14:paraId="2C78EDC7" w14:textId="53194E42" w:rsidR="00DF1BD6" w:rsidRPr="008C04C4" w:rsidRDefault="00B619F6" w:rsidP="004D7B5D">
      <w:pPr>
        <w:spacing w:after="160" w:line="360" w:lineRule="auto"/>
        <w:rPr>
          <w:rFonts w:eastAsiaTheme="minorEastAsia" w:cs="Times New Roman"/>
          <w:lang w:val="en-US"/>
        </w:rPr>
      </w:pPr>
      <w:r>
        <w:rPr>
          <w:rFonts w:eastAsiaTheme="minorEastAsia" w:cs="Times New Roman"/>
          <w:lang w:val="en-US"/>
        </w:rPr>
        <w:t>In t</w:t>
      </w:r>
      <w:r w:rsidR="00B554B5" w:rsidRPr="005545F2">
        <w:rPr>
          <w:rFonts w:eastAsiaTheme="minorEastAsia" w:cs="Times New Roman"/>
          <w:lang w:val="en-US"/>
        </w:rPr>
        <w:t>he</w:t>
      </w:r>
      <w:r>
        <w:rPr>
          <w:rFonts w:eastAsiaTheme="minorEastAsia" w:cs="Times New Roman"/>
          <w:lang w:val="en-US"/>
        </w:rPr>
        <w:t xml:space="preserve"> Compton</w:t>
      </w:r>
      <w:r w:rsidR="00B554B5" w:rsidRPr="005545F2">
        <w:rPr>
          <w:rFonts w:eastAsiaTheme="minorEastAsia" w:cs="Times New Roman"/>
          <w:lang w:val="en-US"/>
        </w:rPr>
        <w:t xml:space="preserve"> scattering process</w:t>
      </w:r>
      <w:r>
        <w:rPr>
          <w:rFonts w:eastAsiaTheme="minorEastAsia" w:cs="Times New Roman"/>
          <w:lang w:val="en-US"/>
        </w:rPr>
        <w:t>, the photon is scattered against an electron</w:t>
      </w:r>
      <w:r w:rsidR="00B554B5" w:rsidRPr="005545F2">
        <w:rPr>
          <w:rFonts w:eastAsiaTheme="minorEastAsia" w:cs="Times New Roman"/>
          <w:lang w:val="en-US"/>
        </w:rPr>
        <w:t xml:space="preserve"> orbiting the nucleus</w:t>
      </w:r>
      <w:r w:rsidR="00A207B4">
        <w:rPr>
          <w:rFonts w:eastAsiaTheme="minorEastAsia" w:cs="Times New Roman"/>
          <w:lang w:val="en-US"/>
        </w:rPr>
        <w:t>, where the electron</w:t>
      </w:r>
      <w:r w:rsidR="00B554B5" w:rsidRPr="005545F2">
        <w:rPr>
          <w:rFonts w:eastAsiaTheme="minorEastAsia" w:cs="Times New Roman"/>
          <w:lang w:val="en-US"/>
        </w:rPr>
        <w:t xml:space="preserve"> is assumed free</w:t>
      </w:r>
      <w:r w:rsidR="00C36FEC">
        <w:rPr>
          <w:rFonts w:eastAsiaTheme="minorEastAsia" w:cs="Times New Roman"/>
          <w:lang w:val="en-US"/>
        </w:rPr>
        <w:t xml:space="preserve"> </w:t>
      </w:r>
      <w:r w:rsidR="007337C7">
        <w:rPr>
          <w:rFonts w:eastAsiaTheme="minorEastAsia" w:cs="Times New Roman"/>
          <w:lang w:val="en-US"/>
        </w:rPr>
        <w:t>(</w:t>
      </w:r>
      <w:r w:rsidR="002A0BFC">
        <w:rPr>
          <w:rFonts w:eastAsiaTheme="minorEastAsia" w:cs="Times New Roman"/>
          <w:lang w:val="en-US"/>
        </w:rPr>
        <w:fldChar w:fldCharType="begin"/>
      </w:r>
      <w:r w:rsidR="002A0BFC">
        <w:rPr>
          <w:rFonts w:eastAsiaTheme="minorEastAsia" w:cs="Times New Roman"/>
          <w:lang w:val="en-US"/>
        </w:rPr>
        <w:instrText xml:space="preserve"> REF _Ref94631791 \h </w:instrText>
      </w:r>
      <w:r w:rsidR="00CB30D7">
        <w:rPr>
          <w:rFonts w:eastAsiaTheme="minorEastAsia" w:cs="Times New Roman"/>
          <w:lang w:val="en-US"/>
        </w:rPr>
        <w:instrText xml:space="preserve"> \* MERGEFORMAT </w:instrText>
      </w:r>
      <w:r w:rsidR="002A0BFC">
        <w:rPr>
          <w:rFonts w:eastAsiaTheme="minorEastAsia" w:cs="Times New Roman"/>
          <w:lang w:val="en-US"/>
        </w:rPr>
      </w:r>
      <w:r w:rsidR="002A0BFC">
        <w:rPr>
          <w:rFonts w:eastAsiaTheme="minorEastAsia" w:cs="Times New Roman"/>
          <w:lang w:val="en-US"/>
        </w:rPr>
        <w:fldChar w:fldCharType="separate"/>
      </w:r>
      <w:r w:rsidR="00380EB7" w:rsidRPr="00CE1C9B">
        <w:rPr>
          <w:lang w:val="en-US"/>
        </w:rPr>
        <w:t xml:space="preserve">Figure </w:t>
      </w:r>
      <w:r w:rsidR="00380EB7">
        <w:rPr>
          <w:noProof/>
          <w:lang w:val="en-US"/>
        </w:rPr>
        <w:t>1</w:t>
      </w:r>
      <w:r w:rsidR="00380EB7">
        <w:rPr>
          <w:noProof/>
          <w:lang w:val="en-US"/>
        </w:rPr>
        <w:noBreakHyphen/>
        <w:t>3</w:t>
      </w:r>
      <w:r w:rsidR="002A0BFC">
        <w:rPr>
          <w:rFonts w:eastAsiaTheme="minorEastAsia" w:cs="Times New Roman"/>
          <w:lang w:val="en-US"/>
        </w:rPr>
        <w:fldChar w:fldCharType="end"/>
      </w:r>
      <w:r w:rsidR="007337C7">
        <w:rPr>
          <w:rFonts w:eastAsiaTheme="minorEastAsia" w:cs="Times New Roman"/>
          <w:lang w:val="en-US"/>
        </w:rPr>
        <w:t>)</w:t>
      </w:r>
      <w:r w:rsidR="00B554B5" w:rsidRPr="005545F2">
        <w:rPr>
          <w:rFonts w:eastAsiaTheme="minorEastAsia" w:cs="Times New Roman"/>
          <w:lang w:val="en-US"/>
        </w:rPr>
        <w:t>. The errors from this assumption have proved negligible, as the</w:t>
      </w:r>
      <w:r w:rsidR="00FE7DA2">
        <w:rPr>
          <w:rFonts w:eastAsiaTheme="minorEastAsia" w:cs="Times New Roman"/>
          <w:lang w:val="en-US"/>
        </w:rPr>
        <w:t>y</w:t>
      </w:r>
      <w:r w:rsidR="00B554B5" w:rsidRPr="005545F2">
        <w:rPr>
          <w:rFonts w:eastAsiaTheme="minorEastAsia" w:cs="Times New Roman"/>
          <w:lang w:val="en-US"/>
        </w:rPr>
        <w:t xml:space="preserve"> don</w:t>
      </w:r>
      <w:r w:rsidR="00B554B5">
        <w:rPr>
          <w:rFonts w:eastAsiaTheme="minorEastAsia" w:cs="Times New Roman"/>
          <w:lang w:val="en-US"/>
        </w:rPr>
        <w:t>’</w:t>
      </w:r>
      <w:r w:rsidR="00B554B5" w:rsidRPr="005545F2">
        <w:rPr>
          <w:rFonts w:eastAsiaTheme="minorEastAsia" w:cs="Times New Roman"/>
          <w:lang w:val="en-US"/>
        </w:rPr>
        <w:t>t become substantial until we have a high atomic number Z and</w:t>
      </w:r>
      <w:r w:rsidR="00FE7DA2">
        <w:rPr>
          <w:rFonts w:eastAsiaTheme="minorEastAsia" w:cs="Times New Roman"/>
          <w:lang w:val="en-US"/>
        </w:rPr>
        <w:t>/or</w:t>
      </w:r>
      <w:r w:rsidR="00B554B5" w:rsidRPr="005545F2">
        <w:rPr>
          <w:rFonts w:eastAsiaTheme="minorEastAsia" w:cs="Times New Roman"/>
          <w:lang w:val="en-US"/>
        </w:rPr>
        <w:t xml:space="preserve"> low initial energy </w:t>
      </w:r>
      <m:oMath>
        <m:r>
          <w:rPr>
            <w:rFonts w:ascii="Cambria Math" w:eastAsiaTheme="minorEastAsia" w:hAnsi="Cambria Math" w:cs="Times New Roman"/>
            <w:lang w:val="en-US"/>
          </w:rPr>
          <m:t>hν</m:t>
        </m:r>
      </m:oMath>
      <w:r w:rsidR="00B554B5" w:rsidRPr="005545F2">
        <w:rPr>
          <w:rFonts w:eastAsiaTheme="minorEastAsia" w:cs="Times New Roman"/>
          <w:lang w:val="en-US"/>
        </w:rPr>
        <w:t xml:space="preserve">. When these conditions are </w:t>
      </w:r>
      <w:r w:rsidR="00FE7DA2">
        <w:rPr>
          <w:rFonts w:eastAsiaTheme="minorEastAsia" w:cs="Times New Roman"/>
          <w:lang w:val="en-US"/>
        </w:rPr>
        <w:t>met</w:t>
      </w:r>
      <w:r w:rsidR="00B554B5" w:rsidRPr="005545F2">
        <w:rPr>
          <w:rFonts w:eastAsiaTheme="minorEastAsia" w:cs="Times New Roman"/>
          <w:lang w:val="en-US"/>
        </w:rPr>
        <w:t>, the photoelectric become</w:t>
      </w:r>
      <w:r w:rsidR="00FE7DA2">
        <w:rPr>
          <w:rFonts w:eastAsiaTheme="minorEastAsia" w:cs="Times New Roman"/>
          <w:lang w:val="en-US"/>
        </w:rPr>
        <w:t>s</w:t>
      </w:r>
      <w:r w:rsidR="00B554B5" w:rsidRPr="005545F2">
        <w:rPr>
          <w:rFonts w:eastAsiaTheme="minorEastAsia" w:cs="Times New Roman"/>
          <w:lang w:val="en-US"/>
        </w:rPr>
        <w:t xml:space="preserve"> the dominating interaction type</w:t>
      </w:r>
      <w:r w:rsidR="006D5DB1">
        <w:rPr>
          <w:rFonts w:eastAsiaTheme="minorEastAsia" w:cs="Times New Roman"/>
          <w:lang w:val="en-US"/>
        </w:rPr>
        <w:t xml:space="preserve"> </w:t>
      </w:r>
      <w:r w:rsidR="006D5DB1" w:rsidRPr="005545F2">
        <w:rPr>
          <w:rFonts w:eastAsiaTheme="minorEastAsia" w:cs="Times New Roman"/>
          <w:lang w:val="en-US"/>
        </w:rPr>
        <w:fldChar w:fldCharType="begin"/>
      </w:r>
      <w:r w:rsidR="006D5DB1">
        <w:rPr>
          <w:rFonts w:eastAsiaTheme="minorEastAsia" w:cs="Times New Roman"/>
          <w:lang w:val="en-US"/>
        </w:rPr>
        <w:instrText xml:space="preserve"> ADDIN ZOTERO_ITEM CSL_CITATION {"citationID":"RHbJ3HjA","properties":{"formattedCitation":"(Attix,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6D5DB1" w:rsidRPr="005545F2">
        <w:rPr>
          <w:rFonts w:eastAsiaTheme="minorEastAsia" w:cs="Times New Roman"/>
          <w:lang w:val="en-US"/>
        </w:rPr>
        <w:fldChar w:fldCharType="separate"/>
      </w:r>
      <w:r w:rsidR="006D5DB1" w:rsidRPr="005545F2">
        <w:rPr>
          <w:rFonts w:cs="Times New Roman"/>
          <w:lang w:val="en-US"/>
        </w:rPr>
        <w:t>(</w:t>
      </w:r>
      <w:proofErr w:type="spellStart"/>
      <w:r w:rsidR="006D5DB1" w:rsidRPr="005545F2">
        <w:rPr>
          <w:rFonts w:cs="Times New Roman"/>
          <w:lang w:val="en-US"/>
        </w:rPr>
        <w:t>Attix</w:t>
      </w:r>
      <w:proofErr w:type="spellEnd"/>
      <w:r w:rsidR="006D5DB1" w:rsidRPr="005545F2">
        <w:rPr>
          <w:rFonts w:cs="Times New Roman"/>
          <w:lang w:val="en-US"/>
        </w:rPr>
        <w:t>, 1986,p. 125)</w:t>
      </w:r>
      <w:r w:rsidR="006D5DB1" w:rsidRPr="005545F2">
        <w:rPr>
          <w:rFonts w:eastAsiaTheme="minorEastAsia" w:cs="Times New Roman"/>
          <w:lang w:val="en-US"/>
        </w:rPr>
        <w:fldChar w:fldCharType="end"/>
      </w:r>
      <w:r w:rsidR="006D5DB1">
        <w:rPr>
          <w:rFonts w:eastAsiaTheme="minorEastAsia" w:cs="Times New Roman"/>
          <w:lang w:val="en-US"/>
        </w:rPr>
        <w:t>.</w:t>
      </w:r>
    </w:p>
    <w:p w14:paraId="44DB14BE" w14:textId="77777777" w:rsidR="002D6837" w:rsidRDefault="002D6837" w:rsidP="002D6837">
      <w:pPr>
        <w:keepNext/>
        <w:spacing w:after="160" w:line="360" w:lineRule="auto"/>
      </w:pPr>
      <w:r w:rsidRPr="002D6837">
        <w:rPr>
          <w:rFonts w:eastAsiaTheme="minorEastAsia"/>
          <w:noProof/>
          <w:lang w:val="en-US"/>
        </w:rPr>
        <w:drawing>
          <wp:inline distT="0" distB="0" distL="0" distR="0" wp14:anchorId="14EAA259" wp14:editId="3809F647">
            <wp:extent cx="3354980" cy="1551397"/>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rotWithShape="1">
                    <a:blip r:embed="rId13"/>
                    <a:srcRect b="5590"/>
                    <a:stretch/>
                  </pic:blipFill>
                  <pic:spPr bwMode="auto">
                    <a:xfrm>
                      <a:off x="0" y="0"/>
                      <a:ext cx="3364290" cy="1555702"/>
                    </a:xfrm>
                    <a:prstGeom prst="rect">
                      <a:avLst/>
                    </a:prstGeom>
                    <a:ln>
                      <a:noFill/>
                    </a:ln>
                    <a:extLst>
                      <a:ext uri="{53640926-AAD7-44D8-BBD7-CCE9431645EC}">
                        <a14:shadowObscured xmlns:a14="http://schemas.microsoft.com/office/drawing/2010/main"/>
                      </a:ext>
                    </a:extLst>
                  </pic:spPr>
                </pic:pic>
              </a:graphicData>
            </a:graphic>
          </wp:inline>
        </w:drawing>
      </w:r>
    </w:p>
    <w:p w14:paraId="75CC8DDF" w14:textId="198067A2" w:rsidR="00B15115" w:rsidRDefault="002D6837" w:rsidP="002D6837">
      <w:pPr>
        <w:pStyle w:val="Caption"/>
        <w:rPr>
          <w:rFonts w:eastAsiaTheme="minorEastAsia"/>
          <w:lang w:val="en-US"/>
        </w:rPr>
      </w:pPr>
      <w:r w:rsidRPr="002D683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3</w:t>
      </w:r>
      <w:r w:rsidR="00543048">
        <w:rPr>
          <w:lang w:val="en-US"/>
        </w:rPr>
        <w:fldChar w:fldCharType="end"/>
      </w:r>
      <w:r w:rsidRPr="002D6837">
        <w:rPr>
          <w:lang w:val="en-US"/>
        </w:rPr>
        <w:t xml:space="preserve">. </w:t>
      </w:r>
      <w:r w:rsidRPr="00704FA2">
        <w:rPr>
          <w:rFonts w:cs="Times New Roman"/>
          <w:lang w:val="en-US"/>
        </w:rPr>
        <w:t>Illustration of Compton scattering, where the electron is assumed free.</w:t>
      </w:r>
    </w:p>
    <w:p w14:paraId="03D70C9C" w14:textId="2BBE4D23" w:rsidR="00B15115" w:rsidRDefault="000C1195" w:rsidP="004D7B5D">
      <w:pPr>
        <w:spacing w:line="360" w:lineRule="auto"/>
        <w:rPr>
          <w:rFonts w:eastAsiaTheme="minorEastAsia"/>
          <w:szCs w:val="24"/>
          <w:lang w:val="en-US"/>
        </w:rPr>
      </w:pPr>
      <w:r>
        <w:rPr>
          <w:rFonts w:eastAsiaTheme="minorEastAsia" w:cs="Times New Roman"/>
          <w:lang w:val="en-US"/>
        </w:rPr>
        <w:t xml:space="preserve">In the Compton process, the photon only transfers part of its energy to the electron. </w:t>
      </w:r>
      <w:r w:rsidR="00C7445D" w:rsidRPr="005545F2">
        <w:rPr>
          <w:rFonts w:eastAsiaTheme="minorEastAsia" w:cs="Times New Roman"/>
          <w:lang w:val="en-US"/>
        </w:rPr>
        <w:t>The energy of the scattered photon follows this expression</w:t>
      </w:r>
      <w:r w:rsidR="00BF5CB4" w:rsidRPr="000219C5">
        <w:rPr>
          <w:rFonts w:eastAsiaTheme="minorEastAsia"/>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8C677A" w14:paraId="66D4B045" w14:textId="77777777" w:rsidTr="00AF04FB">
        <w:tc>
          <w:tcPr>
            <w:tcW w:w="8815" w:type="dxa"/>
          </w:tcPr>
          <w:p w14:paraId="7B0E4807" w14:textId="006E1651" w:rsidR="008C677A" w:rsidRDefault="00A03450" w:rsidP="004D7B5D">
            <w:pPr>
              <w:spacing w:line="360" w:lineRule="auto"/>
              <w:rPr>
                <w:lang w:val="en-US"/>
              </w:rPr>
            </w:pPr>
            <m:oMathPara>
              <m:oMath>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ν</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hν</m:t>
                    </m:r>
                  </m:num>
                  <m:den>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hν</m:t>
                        </m:r>
                      </m:num>
                      <m:den>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e</m:t>
                                </m:r>
                              </m:sub>
                            </m:sSub>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2</m:t>
                                </m:r>
                              </m:sup>
                            </m:sSup>
                          </m:e>
                        </m:d>
                        <m:d>
                          <m:dPr>
                            <m:ctrlPr>
                              <w:rPr>
                                <w:rFonts w:ascii="Cambria Math" w:hAnsi="Cambria Math" w:cs="Times New Roman"/>
                                <w:i/>
                                <w:lang w:val="en-US"/>
                              </w:rPr>
                            </m:ctrlPr>
                          </m:dPr>
                          <m:e>
                            <m:r>
                              <w:rPr>
                                <w:rFonts w:ascii="Cambria Math" w:hAnsi="Cambria Math" w:cs="Times New Roman"/>
                                <w:lang w:val="en-US"/>
                              </w:rPr>
                              <m:t>1-cosϕ</m:t>
                            </m:r>
                          </m:e>
                        </m:d>
                      </m:den>
                    </m:f>
                  </m:den>
                </m:f>
              </m:oMath>
            </m:oMathPara>
          </w:p>
        </w:tc>
        <w:tc>
          <w:tcPr>
            <w:tcW w:w="535" w:type="dxa"/>
          </w:tcPr>
          <w:p w14:paraId="6DEE3784" w14:textId="72212DA7" w:rsidR="008C677A" w:rsidRDefault="008C677A"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w:t>
            </w:r>
            <w:r>
              <w:fldChar w:fldCharType="end"/>
            </w:r>
          </w:p>
        </w:tc>
      </w:tr>
    </w:tbl>
    <w:p w14:paraId="72915B76" w14:textId="4ECBF93A" w:rsidR="00586DFA" w:rsidRPr="00586DFA" w:rsidRDefault="0086050E" w:rsidP="004D7B5D">
      <w:pPr>
        <w:spacing w:after="160" w:line="360" w:lineRule="auto"/>
        <w:rPr>
          <w:rFonts w:eastAsiaTheme="minorEastAsia" w:cs="Times New Roman"/>
          <w:lang w:val="en-US"/>
        </w:rPr>
      </w:pPr>
      <w:r>
        <w:rPr>
          <w:rFonts w:eastAsiaTheme="minorEastAsia" w:cs="Times New Roman"/>
          <w:lang w:val="en-US"/>
        </w:rPr>
        <w:t xml:space="preserve">The expression is derived in </w:t>
      </w:r>
      <w:r>
        <w:rPr>
          <w:rFonts w:eastAsiaTheme="minorEastAsia" w:cs="Times New Roman"/>
          <w:lang w:val="en-US"/>
        </w:rPr>
        <w:fldChar w:fldCharType="begin"/>
      </w:r>
      <w:r>
        <w:rPr>
          <w:rFonts w:eastAsiaTheme="minorEastAsia" w:cs="Times New Roman"/>
          <w:lang w:val="en-US"/>
        </w:rPr>
        <w:instrText xml:space="preserve"> REF _Ref106651848 \r \h </w:instrText>
      </w:r>
      <w:r>
        <w:rPr>
          <w:rFonts w:eastAsiaTheme="minorEastAsia" w:cs="Times New Roman"/>
          <w:lang w:val="en-US"/>
        </w:rPr>
      </w:r>
      <w:r>
        <w:rPr>
          <w:rFonts w:eastAsiaTheme="minorEastAsia" w:cs="Times New Roman"/>
          <w:lang w:val="en-US"/>
        </w:rPr>
        <w:fldChar w:fldCharType="separate"/>
      </w:r>
      <w:r>
        <w:rPr>
          <w:rFonts w:eastAsiaTheme="minorEastAsia" w:cs="Times New Roman"/>
          <w:lang w:val="en-US"/>
        </w:rPr>
        <w:t>6.1</w:t>
      </w:r>
      <w:r>
        <w:rPr>
          <w:rFonts w:eastAsiaTheme="minorEastAsia" w:cs="Times New Roman"/>
          <w:lang w:val="en-US"/>
        </w:rPr>
        <w:fldChar w:fldCharType="end"/>
      </w:r>
      <w:r w:rsidR="00805110">
        <w:rPr>
          <w:rFonts w:eastAsiaTheme="minorEastAsia" w:cs="Times New Roman"/>
          <w:lang w:val="en-US"/>
        </w:rPr>
        <w:t xml:space="preserve"> </w:t>
      </w:r>
      <w:r w:rsidR="007F3D8A">
        <w:rPr>
          <w:rFonts w:eastAsiaTheme="minorEastAsia" w:cs="Times New Roman"/>
          <w:lang w:val="en-US"/>
        </w:rPr>
        <w:t>and shows</w:t>
      </w:r>
      <w:r w:rsidR="002244A6" w:rsidRPr="005545F2">
        <w:rPr>
          <w:rFonts w:eastAsiaTheme="minorEastAsia" w:cs="Times New Roman"/>
          <w:lang w:val="en-US"/>
        </w:rPr>
        <w:t xml:space="preserve"> strong correlation </w:t>
      </w:r>
      <w:r w:rsidR="00CC1A41">
        <w:rPr>
          <w:rFonts w:eastAsiaTheme="minorEastAsia" w:cs="Times New Roman"/>
          <w:lang w:val="en-US"/>
        </w:rPr>
        <w:t>between</w:t>
      </w:r>
      <w:r w:rsidR="002244A6" w:rsidRPr="005545F2">
        <w:rPr>
          <w:rFonts w:eastAsiaTheme="minorEastAsia" w:cs="Times New Roman"/>
          <w:lang w:val="en-US"/>
        </w:rPr>
        <w:t xml:space="preserve"> the energy of the </w:t>
      </w:r>
      <w:r w:rsidR="00A357AC">
        <w:rPr>
          <w:rFonts w:eastAsiaTheme="minorEastAsia" w:cs="Times New Roman"/>
          <w:lang w:val="en-US"/>
        </w:rPr>
        <w:t>scattered</w:t>
      </w:r>
      <w:r w:rsidR="002244A6" w:rsidRPr="005545F2">
        <w:rPr>
          <w:rFonts w:eastAsiaTheme="minorEastAsia" w:cs="Times New Roman"/>
          <w:lang w:val="en-US"/>
        </w:rPr>
        <w:t xml:space="preserve"> photon and the angle</w:t>
      </w:r>
      <w:r w:rsidR="00B01C93">
        <w:rPr>
          <w:rFonts w:eastAsiaTheme="minorEastAsia" w:cs="Times New Roman"/>
          <w:lang w:val="en-US"/>
        </w:rPr>
        <w:t xml:space="preserve"> </w:t>
      </w:r>
      <w:r w:rsidR="009B0C89">
        <w:rPr>
          <w:rFonts w:eastAsiaTheme="minorEastAsia" w:cs="Times New Roman"/>
          <w:lang w:val="en-US"/>
        </w:rPr>
        <w:t>of the</w:t>
      </w:r>
      <w:r w:rsidR="00FE2502">
        <w:rPr>
          <w:rFonts w:eastAsiaTheme="minorEastAsia" w:cs="Times New Roman"/>
          <w:lang w:val="en-US"/>
        </w:rPr>
        <w:t xml:space="preserve"> </w:t>
      </w:r>
      <w:r w:rsidR="009B0C89">
        <w:rPr>
          <w:rFonts w:eastAsiaTheme="minorEastAsia" w:cs="Times New Roman"/>
          <w:lang w:val="en-US"/>
        </w:rPr>
        <w:t>scattered photon</w:t>
      </w:r>
      <w:r w:rsidR="002244A6" w:rsidRPr="005545F2">
        <w:rPr>
          <w:rFonts w:eastAsiaTheme="minorEastAsia" w:cs="Times New Roman"/>
          <w:lang w:val="en-US"/>
        </w:rPr>
        <w:t xml:space="preserve">. </w:t>
      </w:r>
      <w:r w:rsidR="00A357AC">
        <w:rPr>
          <w:rFonts w:eastAsiaTheme="minorEastAsia" w:cs="Times New Roman"/>
          <w:lang w:val="en-US"/>
        </w:rPr>
        <w:t>The</w:t>
      </w:r>
      <w:r w:rsidR="002244A6" w:rsidRPr="005545F2">
        <w:rPr>
          <w:rFonts w:eastAsiaTheme="minorEastAsia" w:cs="Times New Roman"/>
          <w:lang w:val="en-US"/>
        </w:rPr>
        <w:t xml:space="preserve"> maximum energy transfer to the electron</w:t>
      </w:r>
      <w:r w:rsidR="00054892">
        <w:rPr>
          <w:rFonts w:eastAsiaTheme="minorEastAsia" w:cs="Times New Roman"/>
          <w:lang w:val="en-US"/>
        </w:rPr>
        <w:t xml:space="preserve"> is found when the photon is scattered</w:t>
      </w:r>
      <w:r w:rsidR="002244A6" w:rsidRPr="005545F2">
        <w:rPr>
          <w:rFonts w:eastAsiaTheme="minorEastAsia" w:cs="Times New Roman"/>
          <w:lang w:val="en-US"/>
        </w:rPr>
        <w:t xml:space="preserve">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2244A6" w:rsidRPr="005545F2">
        <w:rPr>
          <w:rFonts w:eastAsiaTheme="minorEastAsia" w:cs="Times New Roman"/>
          <w:lang w:val="en-US"/>
        </w:rPr>
        <w:t>.</w:t>
      </w:r>
      <w:r w:rsidR="002244A6">
        <w:rPr>
          <w:rFonts w:eastAsiaTheme="minorEastAsia" w:cs="Times New Roman"/>
          <w:lang w:val="en-US"/>
        </w:rPr>
        <w:tab/>
      </w:r>
      <w:r w:rsidR="002244A6">
        <w:rPr>
          <w:rFonts w:eastAsiaTheme="minorEastAsia" w:cs="Times New Roman"/>
          <w:lang w:val="en-US"/>
        </w:rPr>
        <w:br/>
      </w:r>
      <w:r w:rsidR="002244A6" w:rsidRPr="005545F2">
        <w:rPr>
          <w:rFonts w:eastAsiaTheme="minorEastAsia" w:cs="Times New Roman"/>
          <w:lang w:val="en-US"/>
        </w:rPr>
        <w:t>The Compton cross section</w:t>
      </w:r>
      <w:r w:rsidR="00742E9D">
        <w:rPr>
          <w:rFonts w:eastAsiaTheme="minorEastAsia" w:cs="Times New Roman"/>
          <w:lang w:val="en-US"/>
        </w:rPr>
        <w:t xml:space="preserve"> </w:t>
      </w:r>
      <m:oMath>
        <m:r>
          <w:rPr>
            <w:rFonts w:ascii="Cambria Math" w:eastAsiaTheme="minorEastAsia" w:hAnsi="Cambria Math" w:cs="Times New Roman"/>
            <w:lang w:val="en-US"/>
          </w:rPr>
          <m:t>σ</m:t>
        </m:r>
      </m:oMath>
      <w:r w:rsidR="002244A6" w:rsidRPr="005545F2">
        <w:rPr>
          <w:rFonts w:eastAsiaTheme="minorEastAsia" w:cs="Times New Roman"/>
          <w:lang w:val="en-US"/>
        </w:rPr>
        <w:t xml:space="preserve"> per electron was derived by Klein and Nishina. They improved on the existing theory of Thomson scattering. Thomson</w:t>
      </w:r>
      <w:r w:rsidR="002244A6">
        <w:rPr>
          <w:rFonts w:eastAsiaTheme="minorEastAsia" w:cs="Times New Roman"/>
          <w:lang w:val="en-US"/>
        </w:rPr>
        <w:t>’</w:t>
      </w:r>
      <w:r w:rsidR="002244A6" w:rsidRPr="005545F2">
        <w:rPr>
          <w:rFonts w:eastAsiaTheme="minorEastAsia" w:cs="Times New Roman"/>
          <w:lang w:val="en-US"/>
        </w:rPr>
        <w:t xml:space="preserve">s cross section was independent of incident photon energy, and assumed </w:t>
      </w:r>
      <m:oMath>
        <m:r>
          <w:rPr>
            <w:rFonts w:ascii="Cambria Math" w:eastAsiaTheme="minorEastAsia" w:hAnsi="Cambria Math" w:cs="Times New Roman"/>
            <w:lang w:val="en-US"/>
          </w:rPr>
          <m:t>hν=h</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ν</m:t>
            </m:r>
          </m:e>
          <m:sup>
            <m:r>
              <w:rPr>
                <w:rFonts w:ascii="Cambria Math" w:eastAsiaTheme="minorEastAsia" w:hAnsi="Cambria Math" w:cs="Times New Roman"/>
                <w:lang w:val="en-US"/>
              </w:rPr>
              <m:t>'</m:t>
            </m:r>
          </m:sup>
        </m:sSup>
      </m:oMath>
      <w:r w:rsidR="002244A6" w:rsidRPr="005545F2">
        <w:rPr>
          <w:rFonts w:eastAsiaTheme="minorEastAsia" w:cs="Times New Roman"/>
          <w:lang w:val="en-US"/>
        </w:rPr>
        <w:t xml:space="preserve"> </w:t>
      </w:r>
      <w:r w:rsidR="002244A6"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{"citationID":"4I57SYyC","properties":{"formattedCitation":"(Attix,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2244A6" w:rsidRPr="005545F2">
        <w:rPr>
          <w:rFonts w:eastAsiaTheme="minorEastAsia" w:cs="Times New Roman"/>
          <w:lang w:val="en-US"/>
        </w:rPr>
        <w:fldChar w:fldCharType="separate"/>
      </w:r>
      <w:r w:rsidR="002244A6" w:rsidRPr="005545F2">
        <w:rPr>
          <w:rFonts w:cs="Times New Roman"/>
          <w:lang w:val="en-US"/>
        </w:rPr>
        <w:t>(</w:t>
      </w:r>
      <w:proofErr w:type="spellStart"/>
      <w:r w:rsidR="002244A6" w:rsidRPr="005545F2">
        <w:rPr>
          <w:rFonts w:cs="Times New Roman"/>
          <w:lang w:val="en-US"/>
        </w:rPr>
        <w:t>Attix</w:t>
      </w:r>
      <w:proofErr w:type="spellEnd"/>
      <w:r w:rsidR="002244A6" w:rsidRPr="005545F2">
        <w:rPr>
          <w:rFonts w:cs="Times New Roman"/>
          <w:lang w:val="en-US"/>
        </w:rPr>
        <w:t>, 1986, p.130)</w:t>
      </w:r>
      <w:r w:rsidR="002244A6" w:rsidRPr="005545F2">
        <w:rPr>
          <w:rFonts w:eastAsiaTheme="minorEastAsia" w:cs="Times New Roman"/>
          <w:lang w:val="en-US"/>
        </w:rPr>
        <w:fldChar w:fldCharType="end"/>
      </w:r>
      <w:r w:rsidR="002244A6" w:rsidRPr="005545F2">
        <w:rPr>
          <w:rFonts w:eastAsiaTheme="minorEastAsia" w:cs="Times New Roman"/>
          <w:lang w:val="en-US"/>
        </w:rPr>
        <w:t>.  This is correct for low energies. However</w:t>
      </w:r>
      <w:r w:rsidR="00427088">
        <w:rPr>
          <w:rFonts w:eastAsiaTheme="minorEastAsia" w:cs="Times New Roman"/>
          <w:lang w:val="en-US"/>
        </w:rPr>
        <w:t>,</w:t>
      </w:r>
      <w:r w:rsidR="004C20E1">
        <w:rPr>
          <w:rFonts w:eastAsiaTheme="minorEastAsia" w:cs="Times New Roman"/>
          <w:lang w:val="en-US"/>
        </w:rPr>
        <w:t xml:space="preserve"> in </w:t>
      </w:r>
      <w:r w:rsidR="004C20E1">
        <w:rPr>
          <w:rFonts w:eastAsiaTheme="minorEastAsia" w:cs="Times New Roman"/>
          <w:lang w:val="en-US"/>
        </w:rPr>
        <w:fldChar w:fldCharType="begin"/>
      </w:r>
      <w:r w:rsidR="004C20E1">
        <w:rPr>
          <w:rFonts w:eastAsiaTheme="minorEastAsia" w:cs="Times New Roman"/>
          <w:lang w:val="en-US"/>
        </w:rPr>
        <w:instrText xml:space="preserve"> REF _Ref94694181 \h </w:instrText>
      </w:r>
      <w:r w:rsidR="00CB30D7">
        <w:rPr>
          <w:rFonts w:eastAsiaTheme="minorEastAsia" w:cs="Times New Roman"/>
          <w:lang w:val="en-US"/>
        </w:rPr>
        <w:instrText xml:space="preserve"> \* MERGEFORMAT </w:instrText>
      </w:r>
      <w:r w:rsidR="004C20E1">
        <w:rPr>
          <w:rFonts w:eastAsiaTheme="minorEastAsia" w:cs="Times New Roman"/>
          <w:lang w:val="en-US"/>
        </w:rPr>
      </w:r>
      <w:r w:rsidR="004C20E1">
        <w:rPr>
          <w:rFonts w:eastAsiaTheme="minorEastAsia" w:cs="Times New Roman"/>
          <w:lang w:val="en-US"/>
        </w:rPr>
        <w:fldChar w:fldCharType="separate"/>
      </w:r>
      <w:r w:rsidR="00380EB7" w:rsidRPr="009807A4">
        <w:rPr>
          <w:lang w:val="en-US"/>
        </w:rPr>
        <w:t xml:space="preserve">Figure </w:t>
      </w:r>
      <w:r w:rsidR="00380EB7">
        <w:rPr>
          <w:noProof/>
          <w:lang w:val="en-US"/>
        </w:rPr>
        <w:t>1</w:t>
      </w:r>
      <w:r w:rsidR="00380EB7">
        <w:rPr>
          <w:noProof/>
          <w:lang w:val="en-US"/>
        </w:rPr>
        <w:noBreakHyphen/>
        <w:t>4</w:t>
      </w:r>
      <w:r w:rsidR="004C20E1">
        <w:rPr>
          <w:rFonts w:eastAsiaTheme="minorEastAsia" w:cs="Times New Roman"/>
          <w:lang w:val="en-US"/>
        </w:rPr>
        <w:fldChar w:fldCharType="end"/>
      </w:r>
      <w:r w:rsidR="004C20E1">
        <w:rPr>
          <w:rFonts w:eastAsiaTheme="minorEastAsia" w:cs="Times New Roman"/>
          <w:lang w:val="en-US"/>
        </w:rPr>
        <w:t xml:space="preserve"> we see </w:t>
      </w:r>
      <w:r w:rsidR="00DF7082" w:rsidRPr="005545F2">
        <w:rPr>
          <w:rFonts w:eastAsiaTheme="minorEastAsia" w:cs="Times New Roman"/>
          <w:lang w:val="en-US"/>
        </w:rPr>
        <w:t>the</w:t>
      </w:r>
      <w:r w:rsidR="00DF7082">
        <w:rPr>
          <w:rFonts w:eastAsiaTheme="minorEastAsia" w:cs="Times New Roman"/>
          <w:lang w:val="en-US"/>
        </w:rPr>
        <w:t xml:space="preserve"> energy of the scattered photon starts decreasing for increasing scattering angle</w:t>
      </w:r>
      <w:r w:rsidR="002244A6" w:rsidRPr="005545F2">
        <w:rPr>
          <w:rFonts w:eastAsiaTheme="minorEastAsia" w:cs="Times New Roman"/>
          <w:lang w:val="en-US"/>
        </w:rPr>
        <w:t xml:space="preserve"> </w:t>
      </w:r>
      <w:r w:rsidR="00DF7082">
        <w:rPr>
          <w:rFonts w:eastAsiaTheme="minorEastAsia" w:cs="Times New Roman"/>
          <w:lang w:val="en-US"/>
        </w:rPr>
        <w:t xml:space="preserve">around </w:t>
      </w:r>
      <m:oMath>
        <m:r>
          <w:rPr>
            <w:rFonts w:ascii="Cambria Math" w:eastAsiaTheme="minorEastAsia" w:hAnsi="Cambria Math" w:cs="Times New Roman"/>
            <w:lang w:val="en-US"/>
          </w:rPr>
          <m:t>0.01 MeV</m:t>
        </m:r>
      </m:oMath>
      <w:r w:rsidR="00146126">
        <w:rPr>
          <w:rFonts w:eastAsiaTheme="minorEastAsia" w:cs="Times New Roman"/>
          <w:lang w:val="en-US"/>
        </w:rPr>
        <w:t xml:space="preserve">, and reaches its minimum at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146126">
        <w:rPr>
          <w:rFonts w:eastAsiaTheme="minorEastAsia" w:cs="Times New Roman"/>
          <w:lang w:val="en-US"/>
        </w:rPr>
        <w:t>.</w:t>
      </w:r>
      <w:r w:rsidR="00C34775">
        <w:rPr>
          <w:rFonts w:eastAsiaTheme="minorEastAsia" w:cs="Times New Roman"/>
          <w:lang w:val="en-US"/>
        </w:rPr>
        <w:t xml:space="preserve"> </w:t>
      </w:r>
    </w:p>
    <w:p w14:paraId="60A1121D" w14:textId="007C277F" w:rsidR="00292D46" w:rsidRDefault="00292D46" w:rsidP="004D7B5D">
      <w:pPr>
        <w:spacing w:after="160" w:line="360" w:lineRule="auto"/>
        <w:rPr>
          <w:rFonts w:eastAsiaTheme="minorEastAsia"/>
          <w:lang w:val="en-US"/>
        </w:rPr>
      </w:pPr>
    </w:p>
    <w:p w14:paraId="78385527" w14:textId="77777777" w:rsidR="00492490" w:rsidRDefault="00492490" w:rsidP="004D7B5D">
      <w:pPr>
        <w:spacing w:line="360" w:lineRule="auto"/>
        <w:rPr>
          <w:rFonts w:eastAsiaTheme="minorEastAsia" w:cs="Times New Roman"/>
          <w:lang w:val="en-US"/>
        </w:rPr>
      </w:pPr>
    </w:p>
    <w:p w14:paraId="2D0B1213" w14:textId="77777777" w:rsidR="00492490" w:rsidRDefault="00492490" w:rsidP="00492490">
      <w:pPr>
        <w:keepNext/>
        <w:spacing w:line="360" w:lineRule="auto"/>
      </w:pPr>
      <w:r>
        <w:rPr>
          <w:rFonts w:eastAsiaTheme="minorEastAsia" w:cs="Times New Roman"/>
          <w:noProof/>
          <w:lang w:val="en-US"/>
        </w:rPr>
        <w:lastRenderedPageBreak/>
        <w:drawing>
          <wp:inline distT="0" distB="0" distL="0" distR="0" wp14:anchorId="47AF4FC8" wp14:editId="5641F24D">
            <wp:extent cx="3876261" cy="2739473"/>
            <wp:effectExtent l="0" t="0" r="0" b="3810"/>
            <wp:docPr id="197" name="Picture 1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0695" cy="2742607"/>
                    </a:xfrm>
                    <a:prstGeom prst="rect">
                      <a:avLst/>
                    </a:prstGeom>
                  </pic:spPr>
                </pic:pic>
              </a:graphicData>
            </a:graphic>
          </wp:inline>
        </w:drawing>
      </w:r>
    </w:p>
    <w:p w14:paraId="71C71957" w14:textId="6A26B30F" w:rsidR="00492490" w:rsidRDefault="00492490" w:rsidP="00492490">
      <w:pPr>
        <w:pStyle w:val="Caption"/>
        <w:rPr>
          <w:rFonts w:eastAsiaTheme="minorEastAsia" w:cs="Times New Roman"/>
          <w:lang w:val="en-US"/>
        </w:rPr>
      </w:pPr>
      <w:r w:rsidRPr="00492490">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4</w:t>
      </w:r>
      <w:r w:rsidR="00543048">
        <w:rPr>
          <w:lang w:val="en-US"/>
        </w:rPr>
        <w:fldChar w:fldCharType="end"/>
      </w:r>
      <w:r w:rsidRPr="00492490">
        <w:rPr>
          <w:lang w:val="en-US"/>
        </w:rPr>
        <w:t xml:space="preserve">. </w:t>
      </w:r>
      <w:r>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126DFA">
        <w:rPr>
          <w:rFonts w:eastAsiaTheme="minorEastAsia"/>
          <w:lang w:val="en-US"/>
        </w:rPr>
        <w:t xml:space="preserve"> at different scattering angles </w:t>
      </w:r>
      <m:oMath>
        <m:r>
          <w:rPr>
            <w:rFonts w:ascii="Cambria Math" w:eastAsiaTheme="minorEastAsia" w:hAnsi="Cambria Math"/>
            <w:lang w:val="en-US"/>
          </w:rPr>
          <m:t>ϕ</m:t>
        </m:r>
      </m:oMath>
      <w:r w:rsidR="0097025B">
        <w:rPr>
          <w:rFonts w:eastAsiaTheme="minorEastAsia"/>
          <w:lang w:val="en-US"/>
        </w:rPr>
        <w:t>.</w:t>
      </w:r>
      <w:r>
        <w:rPr>
          <w:lang w:val="en-US"/>
        </w:rPr>
        <w:t xml:space="preserve"> </w:t>
      </w:r>
      <m:oMath>
        <m:r>
          <w:rPr>
            <w:rFonts w:ascii="Cambria Math" w:hAnsi="Cambria Math"/>
            <w:lang w:val="en-US"/>
          </w:rPr>
          <m:t>hν</m:t>
        </m:r>
      </m:oMath>
      <w:r>
        <w:rPr>
          <w:rFonts w:eastAsiaTheme="minorEastAsia"/>
          <w:lang w:val="en-US"/>
        </w:rPr>
        <w:t xml:space="preserve"> is energy of incident photon, </w:t>
      </w:r>
      <m:oMath>
        <m:r>
          <w:rPr>
            <w:rFonts w:ascii="Cambria Math" w:eastAsiaTheme="minorEastAsia" w:hAnsi="Cambria Math"/>
            <w:lang w:val="en-US"/>
          </w:rPr>
          <m:t>hν'</m:t>
        </m:r>
      </m:oMath>
      <w:r>
        <w:rPr>
          <w:rFonts w:eastAsiaTheme="minorEastAsia"/>
          <w:lang w:val="en-US"/>
        </w:rPr>
        <w:t xml:space="preserve"> is energy of scattered photon.</w:t>
      </w:r>
    </w:p>
    <w:p w14:paraId="01C2F9FC" w14:textId="1D333E4F" w:rsidR="00AE29BC" w:rsidRDefault="00AE29BC" w:rsidP="00AE29BC">
      <w:pPr>
        <w:pStyle w:val="Heading4"/>
        <w:rPr>
          <w:rFonts w:eastAsiaTheme="minorEastAsia"/>
          <w:lang w:val="en-US"/>
        </w:rPr>
      </w:pPr>
      <w:bookmarkStart w:id="15" w:name="_Ref106910843"/>
      <w:r>
        <w:rPr>
          <w:rFonts w:eastAsiaTheme="minorEastAsia"/>
          <w:lang w:val="en-US"/>
        </w:rPr>
        <w:t>Attenuation coefficient and derived quantities</w:t>
      </w:r>
      <w:bookmarkEnd w:id="15"/>
    </w:p>
    <w:p w14:paraId="26DF0A0F" w14:textId="7B5EB3F8" w:rsidR="005D1041" w:rsidRPr="005545F2" w:rsidRDefault="005D1041" w:rsidP="004D7B5D">
      <w:pPr>
        <w:spacing w:line="360" w:lineRule="auto"/>
        <w:rPr>
          <w:rFonts w:eastAsiaTheme="minorEastAsia" w:cs="Times New Roman"/>
          <w:lang w:val="en-US"/>
        </w:rPr>
      </w:pPr>
      <w:r w:rsidRPr="005545F2">
        <w:rPr>
          <w:rFonts w:eastAsiaTheme="minorEastAsia" w:cs="Times New Roman"/>
          <w:lang w:val="en-US"/>
        </w:rPr>
        <w:t xml:space="preserve">Each </w:t>
      </w:r>
      <w:r w:rsidR="00417D61">
        <w:rPr>
          <w:rFonts w:eastAsiaTheme="minorEastAsia" w:cs="Times New Roman"/>
          <w:lang w:val="en-US"/>
        </w:rPr>
        <w:t>photon interaction</w:t>
      </w:r>
      <w:r w:rsidRPr="005545F2">
        <w:rPr>
          <w:rFonts w:eastAsiaTheme="minorEastAsia" w:cs="Times New Roman"/>
          <w:lang w:val="en-US"/>
        </w:rPr>
        <w:t xml:space="preserve"> has </w:t>
      </w:r>
      <w:r w:rsidR="00417D61">
        <w:rPr>
          <w:rFonts w:eastAsiaTheme="minorEastAsia" w:cs="Times New Roman"/>
          <w:lang w:val="en-US"/>
        </w:rPr>
        <w:t xml:space="preserve">a </w:t>
      </w:r>
      <w:r w:rsidR="006524B0">
        <w:rPr>
          <w:rFonts w:eastAsiaTheme="minorEastAsia" w:cs="Times New Roman"/>
          <w:lang w:val="en-US"/>
        </w:rPr>
        <w:t xml:space="preserve">probability of occurring known as a </w:t>
      </w:r>
      <w:r w:rsidRPr="005545F2">
        <w:rPr>
          <w:rFonts w:eastAsiaTheme="minorEastAsia" w:cs="Times New Roman"/>
          <w:lang w:val="en-US"/>
        </w:rPr>
        <w:t>cross section. The</w:t>
      </w:r>
      <w:r w:rsidR="00417D61">
        <w:rPr>
          <w:rFonts w:eastAsiaTheme="minorEastAsia" w:cs="Times New Roman"/>
          <w:lang w:val="en-US"/>
        </w:rPr>
        <w:t xml:space="preserve"> cross section for the</w:t>
      </w:r>
      <w:r w:rsidRPr="005545F2">
        <w:rPr>
          <w:rFonts w:eastAsiaTheme="minorEastAsia" w:cs="Times New Roman"/>
          <w:lang w:val="en-US"/>
        </w:rPr>
        <w:t xml:space="preserve"> photo-electric effect</w:t>
      </w:r>
      <w:r w:rsidR="006613FE">
        <w:rPr>
          <w:rFonts w:eastAsiaTheme="minorEastAsia" w:cs="Times New Roman"/>
          <w:lang w:val="en-US"/>
        </w:rPr>
        <w:t xml:space="preserve"> is denoted</w:t>
      </w:r>
      <w:r w:rsidRPr="005545F2">
        <w:rPr>
          <w:rFonts w:eastAsiaTheme="minorEastAsia" w:cs="Times New Roman"/>
          <w:lang w:val="en-US"/>
        </w:rPr>
        <w:t xml:space="preserve"> </w:t>
      </w:r>
      <m:oMath>
        <m:r>
          <w:rPr>
            <w:rFonts w:ascii="Cambria Math" w:eastAsiaTheme="minorEastAsia" w:hAnsi="Cambria Math" w:cs="Times New Roman"/>
            <w:lang w:val="en-US"/>
          </w:rPr>
          <m:t>τ</m:t>
        </m:r>
      </m:oMath>
      <w:r w:rsidRPr="005545F2">
        <w:rPr>
          <w:rFonts w:eastAsiaTheme="minorEastAsia" w:cs="Times New Roman"/>
          <w:lang w:val="en-US"/>
        </w:rPr>
        <w:t xml:space="preserve">, Compton scatter has </w:t>
      </w:r>
      <m:oMath>
        <m:r>
          <w:rPr>
            <w:rFonts w:ascii="Cambria Math" w:eastAsiaTheme="minorEastAsia" w:hAnsi="Cambria Math" w:cs="Times New Roman"/>
            <w:lang w:val="en-US"/>
          </w:rPr>
          <m:t>σ</m:t>
        </m:r>
      </m:oMath>
      <w:r w:rsidR="006613FE">
        <w:rPr>
          <w:rFonts w:eastAsiaTheme="minorEastAsia" w:cs="Times New Roman"/>
          <w:lang w:val="en-US"/>
        </w:rPr>
        <w:t>,</w:t>
      </w:r>
      <w:r w:rsidRPr="005545F2">
        <w:rPr>
          <w:rFonts w:eastAsiaTheme="minorEastAsia" w:cs="Times New Roman"/>
          <w:lang w:val="en-US"/>
        </w:rPr>
        <w:t xml:space="preserve"> pair production has </w:t>
      </w:r>
      <m:oMath>
        <m:r>
          <w:rPr>
            <w:rFonts w:ascii="Cambria Math" w:eastAsiaTheme="minorEastAsia" w:hAnsi="Cambria Math" w:cs="Times New Roman"/>
            <w:lang w:val="en-US"/>
          </w:rPr>
          <m:t>κ</m:t>
        </m:r>
      </m:oMath>
      <w:r w:rsidRPr="005545F2">
        <w:rPr>
          <w:rFonts w:eastAsiaTheme="minorEastAsia" w:cs="Times New Roman"/>
          <w:lang w:val="en-US"/>
        </w:rPr>
        <w:t xml:space="preserve"> and Rayleigh scattering has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oMath>
      <w:r w:rsidRPr="005545F2">
        <w:rPr>
          <w:rFonts w:eastAsiaTheme="minorEastAsia" w:cs="Times New Roman"/>
          <w:lang w:val="en-US"/>
        </w:rPr>
        <w:t xml:space="preserve">. </w:t>
      </w:r>
      <w:r w:rsidR="006A1022">
        <w:rPr>
          <w:rFonts w:eastAsiaTheme="minorEastAsia" w:cs="Times New Roman"/>
          <w:lang w:val="en-US"/>
        </w:rPr>
        <w:t>I</w:t>
      </w:r>
      <w:r>
        <w:rPr>
          <w:rFonts w:eastAsiaTheme="minorEastAsia" w:cs="Times New Roman"/>
          <w:lang w:val="en-US"/>
        </w:rPr>
        <w:t>t is practical to sum each cross section</w:t>
      </w:r>
      <w:r w:rsidRPr="005545F2">
        <w:rPr>
          <w:rFonts w:eastAsiaTheme="minorEastAsia" w:cs="Times New Roman"/>
          <w:lang w:val="en-US"/>
        </w:rPr>
        <w:t xml:space="preserve"> to create a combined interaction </w:t>
      </w:r>
      <w:r w:rsidR="006613FE">
        <w:rPr>
          <w:rFonts w:eastAsiaTheme="minorEastAsia" w:cs="Times New Roman"/>
          <w:lang w:val="en-US"/>
        </w:rPr>
        <w:t>parameter</w:t>
      </w:r>
      <w:r w:rsidRPr="005545F2">
        <w:rPr>
          <w:rFonts w:eastAsiaTheme="minorEastAsia" w:cs="Times New Roman"/>
          <w:lang w:val="en-US"/>
        </w:rPr>
        <w:t>. It is defined as the attenuation coefficient</w:t>
      </w:r>
      <w:r w:rsidR="00EC702A">
        <w:rPr>
          <w:rFonts w:eastAsiaTheme="minorEastAsia" w:cs="Times New Roman"/>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02E3" w14:paraId="65796832" w14:textId="77777777" w:rsidTr="009846B4">
        <w:tc>
          <w:tcPr>
            <w:tcW w:w="8815" w:type="dxa"/>
          </w:tcPr>
          <w:p w14:paraId="60220AB1" w14:textId="184ED468" w:rsidR="000002E3" w:rsidRDefault="008C0154" w:rsidP="004D7B5D">
            <w:pPr>
              <w:spacing w:line="360" w:lineRule="auto"/>
              <w:rPr>
                <w:lang w:val="en-US"/>
              </w:rPr>
            </w:pPr>
            <m:oMathPara>
              <m:oMath>
                <m:r>
                  <w:rPr>
                    <w:rFonts w:ascii="Cambria Math" w:hAnsi="Cambria Math" w:cs="Times New Roman"/>
                    <w:lang w:val="en-US"/>
                  </w:rPr>
                  <m:t xml:space="preserve">μ= </m:t>
                </m:r>
                <m:r>
                  <m:rPr>
                    <m:sty m:val="p"/>
                  </m:rPr>
                  <w:rPr>
                    <w:rFonts w:ascii="Cambria Math" w:hAnsi="Cambria Math" w:cs="Times New Roman"/>
                    <w:lang w:val="en-US"/>
                  </w:rPr>
                  <m:t>σ + τ+ κ</m:t>
                </m:r>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r>
                      <w:rPr>
                        <w:rFonts w:ascii="Cambria Math" w:eastAsiaTheme="minorEastAsia" w:hAnsi="Cambria Math" w:cs="Times New Roman"/>
                        <w:lang w:val="en-US"/>
                      </w:rPr>
                      <m:t>/atom</m:t>
                    </m:r>
                  </m:e>
                </m:d>
                <m:r>
                  <w:rPr>
                    <w:rFonts w:ascii="Cambria Math" w:eastAsiaTheme="minorEastAsia" w:hAnsi="Cambria Math"/>
                    <w:lang w:val="en-US"/>
                  </w:rPr>
                  <m:t xml:space="preserve"> .</m:t>
                </m:r>
              </m:oMath>
            </m:oMathPara>
          </w:p>
        </w:tc>
        <w:tc>
          <w:tcPr>
            <w:tcW w:w="536" w:type="dxa"/>
          </w:tcPr>
          <w:p w14:paraId="1501146D" w14:textId="74F67EB4" w:rsidR="000002E3" w:rsidRDefault="000002E3"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3</w:t>
            </w:r>
            <w:r>
              <w:fldChar w:fldCharType="end"/>
            </w:r>
          </w:p>
        </w:tc>
      </w:tr>
    </w:tbl>
    <w:p w14:paraId="53567A71" w14:textId="4123B3BD" w:rsidR="00C4415C" w:rsidRDefault="009846B4" w:rsidP="004D7B5D">
      <w:pPr>
        <w:spacing w:after="160" w:line="360" w:lineRule="auto"/>
        <w:rPr>
          <w:rFonts w:eastAsiaTheme="minorEastAsia" w:cs="Times New Roman"/>
          <w:lang w:val="en-US"/>
        </w:rPr>
      </w:pPr>
      <w:r w:rsidRPr="005545F2">
        <w:rPr>
          <w:rFonts w:eastAsiaTheme="minorEastAsia" w:cs="Times New Roman"/>
          <w:lang w:val="en-US"/>
        </w:rPr>
        <w:t xml:space="preserve">However, it is more insightful to normalize it with density </w:t>
      </w:r>
      <m:oMath>
        <m:r>
          <w:rPr>
            <w:rFonts w:ascii="Cambria Math" w:eastAsiaTheme="minorEastAsia" w:hAnsi="Cambria Math" w:cs="Times New Roman"/>
            <w:lang w:val="en-US"/>
          </w:rPr>
          <m:t>ρ</m:t>
        </m:r>
      </m:oMath>
      <w:r w:rsidRPr="005545F2">
        <w:rPr>
          <w:rFonts w:eastAsiaTheme="minorEastAsia" w:cs="Times New Roman"/>
          <w:lang w:val="en-US"/>
        </w:rPr>
        <w:t xml:space="preserve">. </w:t>
      </w:r>
      <w:r w:rsidR="00EC702A">
        <w:rPr>
          <w:rFonts w:eastAsiaTheme="minorEastAsia" w:cs="Times New Roman"/>
          <w:lang w:val="en-US"/>
        </w:rPr>
        <w:t>In t</w:t>
      </w:r>
      <w:r w:rsidRPr="005545F2">
        <w:rPr>
          <w:rFonts w:eastAsiaTheme="minorEastAsia" w:cs="Times New Roman"/>
          <w:lang w:val="en-US"/>
        </w:rPr>
        <w:t xml:space="preserve">his way, we get </w:t>
      </w:r>
      <m:oMath>
        <m:r>
          <w:rPr>
            <w:rFonts w:ascii="Cambria Math" w:eastAsiaTheme="minorEastAsia" w:hAnsi="Cambria Math" w:cs="Times New Roman"/>
            <w:lang w:val="en-US"/>
          </w:rPr>
          <m:t>μ/ρ</m:t>
        </m:r>
        <m:d>
          <m:dPr>
            <m:begChr m:val="["/>
            <m:endChr m:val="]"/>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g</m:t>
                </m:r>
              </m:den>
            </m:f>
          </m:e>
        </m:d>
      </m:oMath>
      <w:r w:rsidRPr="005545F2">
        <w:rPr>
          <w:rFonts w:eastAsiaTheme="minorEastAsia" w:cs="Times New Roman"/>
          <w:lang w:val="en-US"/>
        </w:rPr>
        <w:t>,</w:t>
      </w:r>
      <w:r w:rsidR="00B40642">
        <w:rPr>
          <w:rFonts w:eastAsiaTheme="minorEastAsia" w:cs="Times New Roman"/>
          <w:lang w:val="en-US"/>
        </w:rPr>
        <w:t xml:space="preserve"> </w:t>
      </w:r>
      <w:r w:rsidRPr="005545F2">
        <w:rPr>
          <w:rFonts w:eastAsiaTheme="minorEastAsia" w:cs="Times New Roman"/>
          <w:lang w:val="en-US"/>
        </w:rPr>
        <w:t xml:space="preserve">which represents </w:t>
      </w:r>
      <w:r w:rsidR="00CF6192">
        <w:rPr>
          <w:rFonts w:eastAsiaTheme="minorEastAsia" w:cs="Times New Roman"/>
          <w:lang w:val="en-US"/>
        </w:rPr>
        <w:t xml:space="preserve">the attenuation of photons per unit </w:t>
      </w:r>
      <w:r w:rsidR="001433C0">
        <w:rPr>
          <w:rFonts w:eastAsiaTheme="minorEastAsia" w:cs="Times New Roman"/>
          <w:lang w:val="en-US"/>
        </w:rPr>
        <w:t>density</w:t>
      </w:r>
      <w:r w:rsidRPr="005545F2">
        <w:rPr>
          <w:rFonts w:eastAsiaTheme="minorEastAsia" w:cs="Times New Roman"/>
          <w:lang w:val="en-US"/>
        </w:rPr>
        <w:t xml:space="preserve">. This is called the </w:t>
      </w:r>
      <w:r w:rsidRPr="005545F2">
        <w:rPr>
          <w:rFonts w:eastAsiaTheme="minorEastAsia" w:cs="Times New Roman"/>
          <w:b/>
          <w:bCs/>
          <w:lang w:val="en-US"/>
        </w:rPr>
        <w:t>mass attenuation coefficient</w:t>
      </w:r>
      <w:r w:rsidRPr="005545F2">
        <w:rPr>
          <w:rFonts w:eastAsiaTheme="minorEastAsia" w:cs="Times New Roman"/>
          <w:lang w:val="en-US"/>
        </w:rPr>
        <w:t xml:space="preserve">. </w:t>
      </w:r>
    </w:p>
    <w:p w14:paraId="59DB71A9" w14:textId="3D0CEEFB" w:rsidR="00292D46" w:rsidRDefault="00995CBA" w:rsidP="004D7B5D">
      <w:pPr>
        <w:spacing w:after="160" w:line="360" w:lineRule="auto"/>
        <w:rPr>
          <w:rFonts w:eastAsiaTheme="minorEastAsia" w:cs="Times New Roman"/>
          <w:b/>
          <w:bCs/>
          <w:lang w:val="en-US"/>
        </w:rPr>
      </w:pPr>
      <w:r>
        <w:rPr>
          <w:rFonts w:eastAsiaTheme="minorEastAsia" w:cs="Times New Roman"/>
          <w:lang w:val="en-US"/>
        </w:rPr>
        <w:t xml:space="preserve">For </w:t>
      </w:r>
      <w:proofErr w:type="spellStart"/>
      <w:r>
        <w:rPr>
          <w:rFonts w:eastAsiaTheme="minorEastAsia" w:cs="Times New Roman"/>
          <w:lang w:val="en-US"/>
        </w:rPr>
        <w:t>polyenerget</w:t>
      </w:r>
      <w:r w:rsidR="006F1618">
        <w:rPr>
          <w:rFonts w:eastAsiaTheme="minorEastAsia" w:cs="Times New Roman"/>
          <w:lang w:val="en-US"/>
        </w:rPr>
        <w:t>ic</w:t>
      </w:r>
      <w:proofErr w:type="spellEnd"/>
      <w:r w:rsidR="006F1618">
        <w:rPr>
          <w:rFonts w:eastAsiaTheme="minorEastAsia" w:cs="Times New Roman"/>
          <w:lang w:val="en-US"/>
        </w:rPr>
        <w:t xml:space="preserve"> photons, the coefficient</w:t>
      </w:r>
      <w:r w:rsidR="003D1E99">
        <w:rPr>
          <w:rFonts w:eastAsiaTheme="minorEastAsia" w:cs="Times New Roman"/>
          <w:lang w:val="en-US"/>
        </w:rPr>
        <w:t xml:space="preserve"> must be averaged over </w:t>
      </w:r>
      <w:r w:rsidR="006F1618">
        <w:rPr>
          <w:rFonts w:eastAsiaTheme="minorEastAsia" w:cs="Times New Roman"/>
          <w:lang w:val="en-US"/>
        </w:rPr>
        <w:t xml:space="preserve">the full energy </w:t>
      </w:r>
      <w:r w:rsidR="002C1289">
        <w:rPr>
          <w:rFonts w:eastAsiaTheme="minorEastAsia" w:cs="Times New Roman"/>
          <w:lang w:val="en-US"/>
        </w:rPr>
        <w:t>spectrum</w:t>
      </w:r>
      <w:r w:rsidR="00F47EDC">
        <w:rPr>
          <w:rFonts w:eastAsiaTheme="minorEastAsia" w:cs="Times New Roman"/>
          <w:lang w:val="en-US"/>
        </w:rPr>
        <w:t xml:space="preserve"> of the photons</w:t>
      </w:r>
      <w:r w:rsidR="000366F1">
        <w:rPr>
          <w:rFonts w:eastAsiaTheme="minorEastAsia" w:cs="Times New Roman"/>
          <w:lang w:val="en-US"/>
        </w:rPr>
        <w:t>, but for simplicity we</w:t>
      </w:r>
      <w:r w:rsidR="001433C0">
        <w:rPr>
          <w:rFonts w:eastAsiaTheme="minorEastAsia" w:cs="Times New Roman"/>
          <w:lang w:val="en-US"/>
        </w:rPr>
        <w:t xml:space="preserve"> wi</w:t>
      </w:r>
      <w:r w:rsidR="000366F1">
        <w:rPr>
          <w:rFonts w:eastAsiaTheme="minorEastAsia" w:cs="Times New Roman"/>
          <w:lang w:val="en-US"/>
        </w:rPr>
        <w:t xml:space="preserve">ll assume monoenergetic photons. </w:t>
      </w:r>
      <w:r w:rsidR="006F1618">
        <w:rPr>
          <w:rFonts w:eastAsiaTheme="minorEastAsia" w:cs="Times New Roman"/>
          <w:lang w:val="en-US"/>
        </w:rPr>
        <w:t xml:space="preserve"> </w:t>
      </w:r>
      <w:r w:rsidR="009846B4">
        <w:rPr>
          <w:rFonts w:eastAsiaTheme="minorEastAsia" w:cs="Times New Roman"/>
          <w:lang w:val="en-US"/>
        </w:rPr>
        <w:br/>
      </w:r>
      <w:r w:rsidR="00F7156F">
        <w:rPr>
          <w:rFonts w:eastAsiaTheme="minorEastAsia" w:cs="Times New Roman"/>
          <w:lang w:val="en-US"/>
        </w:rPr>
        <w:t>We can now define a new quantity, which is the attenuation coefficient weighted with the fraction of kinetic energy transferred from the incident photon to the secondary electron</w:t>
      </w:r>
      <w:r w:rsidR="008C7DA9">
        <w:rPr>
          <w:rFonts w:eastAsiaTheme="minorEastAsia" w:cs="Times New Roman"/>
          <w:lang w:val="en-US"/>
        </w:rPr>
        <w:t xml:space="preserve">. </w:t>
      </w:r>
      <w:r w:rsidR="009846B4">
        <w:rPr>
          <w:rFonts w:eastAsiaTheme="minorEastAsia" w:cs="Times New Roman"/>
          <w:lang w:val="en-US"/>
        </w:rPr>
        <w:t xml:space="preserve">This is called the </w:t>
      </w:r>
      <w:r w:rsidR="009846B4" w:rsidRPr="00182AED">
        <w:rPr>
          <w:rFonts w:eastAsiaTheme="minorEastAsia" w:cs="Times New Roman"/>
          <w:b/>
          <w:bCs/>
          <w:lang w:val="en-US"/>
        </w:rPr>
        <w:t>mass energy-transfer coefficient</w:t>
      </w:r>
      <w:r w:rsidR="009846B4">
        <w:rPr>
          <w:rFonts w:eastAsiaTheme="minorEastAsia" w:cs="Times New Roman"/>
          <w:b/>
          <w:bCs/>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D3938" w14:paraId="19D14CEA" w14:textId="77777777" w:rsidTr="00AF04FB">
        <w:tc>
          <w:tcPr>
            <w:tcW w:w="8815" w:type="dxa"/>
          </w:tcPr>
          <w:p w14:paraId="3184CA06" w14:textId="2EEBF953" w:rsidR="009D3938" w:rsidRDefault="008573DA"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tr</m:t>
                        </m:r>
                      </m:sub>
                    </m:sSub>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σ</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T</m:t>
                        </m:r>
                      </m:e>
                    </m:acc>
                  </m:num>
                  <m:den>
                    <m:r>
                      <w:rPr>
                        <w:rFonts w:ascii="Cambria Math" w:hAnsi="Cambria Math"/>
                        <w:lang w:val="en-US"/>
                      </w:rPr>
                      <m:t>hν</m:t>
                    </m:r>
                  </m:den>
                </m:f>
                <m:r>
                  <w:rPr>
                    <w:rFonts w:ascii="Cambria Math" w:hAnsi="Cambria Math"/>
                    <w:lang w:val="en-US"/>
                  </w:rPr>
                  <m:t xml:space="preserve"> ,</m:t>
                </m:r>
              </m:oMath>
            </m:oMathPara>
          </w:p>
        </w:tc>
        <w:tc>
          <w:tcPr>
            <w:tcW w:w="535" w:type="dxa"/>
          </w:tcPr>
          <w:p w14:paraId="4E472132" w14:textId="7C689775" w:rsidR="009D3938" w:rsidRDefault="009D3938"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4</w:t>
            </w:r>
            <w:r>
              <w:fldChar w:fldCharType="end"/>
            </w:r>
          </w:p>
        </w:tc>
      </w:tr>
    </w:tbl>
    <w:p w14:paraId="186AE8FE" w14:textId="17F958A0" w:rsidR="00FB6C6B" w:rsidRDefault="00FB6C6B" w:rsidP="004D7B5D">
      <w:pPr>
        <w:spacing w:line="360" w:lineRule="auto"/>
        <w:rPr>
          <w:rFonts w:eastAsiaTheme="minorEastAsia" w:cs="Times New Roman"/>
          <w:lang w:val="en-US"/>
        </w:rPr>
      </w:pPr>
      <w:r>
        <w:rPr>
          <w:rFonts w:eastAsiaTheme="minorEastAsia" w:cs="Times New Roman"/>
          <w:lang w:val="en-US"/>
        </w:rPr>
        <w:lastRenderedPageBreak/>
        <w:t xml:space="preserve">Where </w:t>
      </w:r>
      <m:oMath>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T</m:t>
            </m:r>
          </m:e>
        </m:acc>
      </m:oMath>
      <w:r>
        <w:rPr>
          <w:rFonts w:eastAsiaTheme="minorEastAsia" w:cs="Times New Roman"/>
          <w:lang w:val="en-US"/>
        </w:rPr>
        <w:t xml:space="preserve"> is the</w:t>
      </w:r>
      <w:r w:rsidR="004072B9">
        <w:rPr>
          <w:rFonts w:eastAsiaTheme="minorEastAsia" w:cs="Times New Roman"/>
          <w:lang w:val="en-US"/>
        </w:rPr>
        <w:t xml:space="preserve"> mean</w:t>
      </w:r>
      <w:r>
        <w:rPr>
          <w:rFonts w:eastAsiaTheme="minorEastAsia" w:cs="Times New Roman"/>
          <w:lang w:val="en-US"/>
        </w:rPr>
        <w:t xml:space="preserve"> energy of the liberated electron after</w:t>
      </w:r>
      <w:r w:rsidR="002704E6">
        <w:rPr>
          <w:rFonts w:eastAsiaTheme="minorEastAsia" w:cs="Times New Roman"/>
          <w:lang w:val="en-US"/>
        </w:rPr>
        <w:t xml:space="preserve"> any of the </w:t>
      </w:r>
      <w:r w:rsidR="00CA6EE6">
        <w:rPr>
          <w:rFonts w:eastAsiaTheme="minorEastAsia" w:cs="Times New Roman"/>
          <w:lang w:val="en-US"/>
        </w:rPr>
        <w:t xml:space="preserve">photon interaction </w:t>
      </w:r>
      <w:proofErr w:type="gramStart"/>
      <w:r w:rsidR="00CA6EE6">
        <w:rPr>
          <w:rFonts w:eastAsiaTheme="minorEastAsia" w:cs="Times New Roman"/>
          <w:lang w:val="en-US"/>
        </w:rPr>
        <w:t>processes.</w:t>
      </w:r>
      <w:proofErr w:type="gramEnd"/>
      <w:r w:rsidR="00CA6EE6">
        <w:rPr>
          <w:rFonts w:eastAsiaTheme="minorEastAsia" w:cs="Times New Roman"/>
          <w:lang w:val="en-US"/>
        </w:rPr>
        <w:t xml:space="preserve"> </w:t>
      </w:r>
      <m:oMath>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T</m:t>
            </m:r>
          </m:e>
        </m:acc>
      </m:oMath>
      <w:r w:rsidR="00CA6EE6">
        <w:rPr>
          <w:rFonts w:eastAsiaTheme="minorEastAsia" w:cs="Times New Roman"/>
          <w:lang w:val="en-US"/>
        </w:rPr>
        <w:t xml:space="preserve"> depends on the given interaction, and will </w:t>
      </w:r>
      <w:r w:rsidR="00ED4F3E">
        <w:rPr>
          <w:rFonts w:eastAsiaTheme="minorEastAsia" w:cs="Times New Roman"/>
          <w:lang w:val="en-US"/>
        </w:rPr>
        <w:t>e.g.,</w:t>
      </w:r>
      <w:r w:rsidR="00CA6EE6">
        <w:rPr>
          <w:rFonts w:eastAsiaTheme="minorEastAsia" w:cs="Times New Roman"/>
          <w:lang w:val="en-US"/>
        </w:rPr>
        <w:t xml:space="preserve"> be close to </w:t>
      </w:r>
      <m:oMath>
        <m:r>
          <w:rPr>
            <w:rFonts w:ascii="Cambria Math" w:eastAsiaTheme="minorEastAsia" w:hAnsi="Cambria Math" w:cs="Times New Roman"/>
            <w:lang w:val="en-US"/>
          </w:rPr>
          <m:t>hν</m:t>
        </m:r>
      </m:oMath>
      <w:r w:rsidR="00CA6EE6">
        <w:rPr>
          <w:rFonts w:eastAsiaTheme="minorEastAsia" w:cs="Times New Roman"/>
          <w:lang w:val="en-US"/>
        </w:rPr>
        <w:t xml:space="preserve"> </w:t>
      </w:r>
      <w:r w:rsidR="00ED4F3E">
        <w:rPr>
          <w:rFonts w:eastAsiaTheme="minorEastAsia" w:cs="Times New Roman"/>
          <w:lang w:val="en-US"/>
        </w:rPr>
        <w:t>for the photoelectric effect.</w:t>
      </w:r>
      <w:r w:rsidR="00C553E3">
        <w:rPr>
          <w:rFonts w:eastAsiaTheme="minorEastAsia" w:cs="Times New Roman"/>
          <w:lang w:val="en-US"/>
        </w:rPr>
        <w:t xml:space="preserve"> </w:t>
      </w:r>
      <w:r>
        <w:rPr>
          <w:rFonts w:eastAsiaTheme="minorEastAsia" w:cs="Times New Roman"/>
          <w:lang w:val="en-US"/>
        </w:rPr>
        <w:t xml:space="preserve">The last </w:t>
      </w:r>
      <w:r w:rsidR="005D5FD7">
        <w:rPr>
          <w:rFonts w:eastAsiaTheme="minorEastAsia" w:cs="Times New Roman"/>
          <w:lang w:val="en-US"/>
        </w:rPr>
        <w:t>quantity</w:t>
      </w:r>
      <w:r>
        <w:rPr>
          <w:rFonts w:eastAsiaTheme="minorEastAsia" w:cs="Times New Roman"/>
          <w:lang w:val="en-US"/>
        </w:rPr>
        <w:t xml:space="preserve"> we want is the </w:t>
      </w:r>
      <w:r w:rsidRPr="00182AED">
        <w:rPr>
          <w:rFonts w:eastAsiaTheme="minorEastAsia" w:cs="Times New Roman"/>
          <w:b/>
          <w:bCs/>
          <w:lang w:val="en-US"/>
        </w:rPr>
        <w:t>mass energy-absorption coefficient</w:t>
      </w:r>
      <w:r>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en</m:t>
            </m:r>
          </m:sub>
        </m:sSub>
        <m:r>
          <w:rPr>
            <w:rFonts w:ascii="Cambria Math" w:eastAsiaTheme="minorEastAsia" w:hAnsi="Cambria Math" w:cs="Times New Roman"/>
            <w:lang w:val="en-US"/>
          </w:rPr>
          <m:t>/ρ</m:t>
        </m:r>
      </m:oMath>
      <w:r>
        <w:rPr>
          <w:rFonts w:eastAsiaTheme="minorEastAsia" w:cs="Times New Roman"/>
          <w:lang w:val="en-US"/>
        </w:rPr>
        <w:t>. It r</w:t>
      </w:r>
      <w:r w:rsidR="00C553E3">
        <w:rPr>
          <w:rFonts w:eastAsiaTheme="minorEastAsia" w:cs="Times New Roman"/>
          <w:lang w:val="en-US"/>
        </w:rPr>
        <w:t>eflects</w:t>
      </w:r>
      <w:r>
        <w:rPr>
          <w:rFonts w:eastAsiaTheme="minorEastAsia" w:cs="Times New Roman"/>
          <w:lang w:val="en-US"/>
        </w:rPr>
        <w:t xml:space="preserve"> the energy absorbed by the volume</w:t>
      </w:r>
      <w:r w:rsidR="00C553E3">
        <w:rPr>
          <w:rFonts w:eastAsiaTheme="minorEastAsia" w:cs="Times New Roman"/>
          <w:lang w:val="en-US"/>
        </w:rPr>
        <w:t xml:space="preserve"> in terms of collision losses by the secondary electrons (see below)</w:t>
      </w:r>
      <w:r>
        <w:rPr>
          <w:rFonts w:eastAsiaTheme="minorEastAsia" w:cs="Times New Roman"/>
          <w:lang w:val="en-US"/>
        </w:rPr>
        <w:t>. It relates to the mass energy-transfer coefficient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7A4F7B" w14:paraId="17A527D8" w14:textId="77777777" w:rsidTr="00B13BF9">
        <w:tc>
          <w:tcPr>
            <w:tcW w:w="8815" w:type="dxa"/>
          </w:tcPr>
          <w:p w14:paraId="638965D6" w14:textId="46A1D1E3" w:rsidR="007A4F7B" w:rsidRDefault="008573DA" w:rsidP="004D7B5D">
            <w:pPr>
              <w:spacing w:line="360" w:lineRule="auto"/>
              <w:rPr>
                <w:lang w:val="en-U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tr</m:t>
                        </m:r>
                      </m:sub>
                    </m:sSub>
                  </m:num>
                  <m:den>
                    <m:r>
                      <w:rPr>
                        <w:rFonts w:ascii="Cambria Math" w:hAnsi="Cambria Math"/>
                      </w:rPr>
                      <m:t>ρ</m:t>
                    </m:r>
                  </m:den>
                </m:f>
                <m:r>
                  <w:rPr>
                    <w:rFonts w:ascii="Cambria Math" w:hAnsi="Cambria Math"/>
                  </w:rPr>
                  <m:t xml:space="preserve"> (1-g),</m:t>
                </m:r>
              </m:oMath>
            </m:oMathPara>
          </w:p>
        </w:tc>
        <w:tc>
          <w:tcPr>
            <w:tcW w:w="536" w:type="dxa"/>
          </w:tcPr>
          <w:p w14:paraId="2914A25A" w14:textId="717F44AC" w:rsidR="007A4F7B" w:rsidRDefault="007A4F7B"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5</w:t>
            </w:r>
            <w:r>
              <w:fldChar w:fldCharType="end"/>
            </w:r>
          </w:p>
        </w:tc>
      </w:tr>
    </w:tbl>
    <w:p w14:paraId="6B61C909" w14:textId="5FF3C954" w:rsidR="00B13BF9" w:rsidRDefault="00B13BF9" w:rsidP="004D7B5D">
      <w:pPr>
        <w:spacing w:line="360" w:lineRule="auto"/>
        <w:rPr>
          <w:rFonts w:eastAsiaTheme="minorEastAsia" w:cs="Times New Roman"/>
          <w:lang w:val="en-US"/>
        </w:rPr>
      </w:pPr>
      <w:r>
        <w:rPr>
          <w:rFonts w:eastAsiaTheme="minorEastAsia" w:cs="Times New Roman"/>
          <w:lang w:val="en-US"/>
        </w:rPr>
        <w:t>Where g is the fraction of energy lost</w:t>
      </w:r>
      <w:r w:rsidR="00052118">
        <w:rPr>
          <w:rFonts w:eastAsiaTheme="minorEastAsia" w:cs="Times New Roman"/>
          <w:lang w:val="en-US"/>
        </w:rPr>
        <w:t xml:space="preserve"> by secondary electrons to so-called</w:t>
      </w:r>
      <w:r>
        <w:rPr>
          <w:rFonts w:eastAsiaTheme="minorEastAsia" w:cs="Times New Roman"/>
          <w:lang w:val="en-US"/>
        </w:rPr>
        <w:t xml:space="preserve"> radiative loss</w:t>
      </w:r>
      <w:r w:rsidR="002F0A52">
        <w:rPr>
          <w:rFonts w:eastAsiaTheme="minorEastAsia" w:cs="Times New Roman"/>
          <w:lang w:val="en-US"/>
        </w:rPr>
        <w:t xml:space="preserve"> </w:t>
      </w:r>
      <w:r w:rsidR="00B35AFF">
        <w:rPr>
          <w:rFonts w:eastAsiaTheme="minorEastAsia" w:cs="Times New Roman"/>
          <w:lang w:val="en-US"/>
        </w:rPr>
        <w:fldChar w:fldCharType="begin"/>
      </w:r>
      <w:r w:rsidR="00B35AFF">
        <w:rPr>
          <w:rFonts w:eastAsiaTheme="minorEastAsia" w:cs="Times New Roman"/>
          <w:lang w:val="en-US"/>
        </w:rPr>
        <w:instrText xml:space="preserve"> ADDIN ZOTERO_ITEM CSL_CITATION {"citationID":"45jqpyo6","properties":{"formattedCitation":"(Attix,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35AFF">
        <w:rPr>
          <w:rFonts w:eastAsiaTheme="minorEastAsia" w:cs="Times New Roman"/>
          <w:lang w:val="en-US"/>
        </w:rPr>
        <w:fldChar w:fldCharType="separate"/>
      </w:r>
      <w:r w:rsidR="00B35AFF" w:rsidRPr="00FB6C6B">
        <w:rPr>
          <w:rFonts w:cs="Times New Roman"/>
          <w:lang w:val="en-US"/>
        </w:rPr>
        <w:t>(</w:t>
      </w:r>
      <w:proofErr w:type="spellStart"/>
      <w:r w:rsidR="00B35AFF" w:rsidRPr="00FB6C6B">
        <w:rPr>
          <w:rFonts w:cs="Times New Roman"/>
          <w:lang w:val="en-US"/>
        </w:rPr>
        <w:t>Attix</w:t>
      </w:r>
      <w:proofErr w:type="spellEnd"/>
      <w:r w:rsidR="00B35AFF" w:rsidRPr="00FB6C6B">
        <w:rPr>
          <w:rFonts w:cs="Times New Roman"/>
          <w:lang w:val="en-US"/>
        </w:rPr>
        <w:t>, 1986</w:t>
      </w:r>
      <w:r w:rsidR="00B35AFF">
        <w:rPr>
          <w:rFonts w:cs="Times New Roman"/>
          <w:lang w:val="en-US"/>
        </w:rPr>
        <w:t>, p.155</w:t>
      </w:r>
      <w:r w:rsidR="008773CB">
        <w:rPr>
          <w:rFonts w:cs="Times New Roman"/>
          <w:lang w:val="en-US"/>
        </w:rPr>
        <w:t>-156</w:t>
      </w:r>
      <w:r w:rsidR="00B35AFF" w:rsidRPr="00FB6C6B">
        <w:rPr>
          <w:rFonts w:cs="Times New Roman"/>
          <w:lang w:val="en-US"/>
        </w:rPr>
        <w:t>)</w:t>
      </w:r>
      <w:r w:rsidR="00B35AFF">
        <w:rPr>
          <w:rFonts w:eastAsiaTheme="minorEastAsia" w:cs="Times New Roman"/>
          <w:lang w:val="en-US"/>
        </w:rPr>
        <w:fldChar w:fldCharType="end"/>
      </w:r>
      <w:r>
        <w:rPr>
          <w:rFonts w:eastAsiaTheme="minorEastAsia" w:cs="Times New Roman"/>
          <w:lang w:val="en-US"/>
        </w:rPr>
        <w:t xml:space="preserve">.  </w:t>
      </w:r>
    </w:p>
    <w:p w14:paraId="216A552F" w14:textId="77777777" w:rsidR="00B13BF9" w:rsidRPr="00975878" w:rsidRDefault="00B13BF9" w:rsidP="004D7B5D">
      <w:pPr>
        <w:pStyle w:val="Heading4"/>
        <w:spacing w:line="360" w:lineRule="auto"/>
        <w:rPr>
          <w:rFonts w:eastAsiaTheme="minorEastAsia"/>
          <w:lang w:val="en-US"/>
        </w:rPr>
      </w:pPr>
      <w:r>
        <w:rPr>
          <w:rFonts w:eastAsiaTheme="minorEastAsia"/>
          <w:lang w:val="en-US"/>
        </w:rPr>
        <w:t>Photon range</w:t>
      </w:r>
    </w:p>
    <w:p w14:paraId="28A52BAD" w14:textId="252F1A3F" w:rsidR="007A4F7B" w:rsidRDefault="00B13BF9" w:rsidP="004D7B5D">
      <w:pPr>
        <w:spacing w:line="360" w:lineRule="auto"/>
        <w:rPr>
          <w:rFonts w:eastAsiaTheme="minorEastAsia" w:cs="Times New Roman"/>
          <w:lang w:val="en-US"/>
        </w:rPr>
      </w:pPr>
      <w:r>
        <w:rPr>
          <w:rFonts w:eastAsiaTheme="minorEastAsia" w:cs="Times New Roman"/>
          <w:lang w:val="en-US"/>
        </w:rPr>
        <w:t>Mean free path is the expected distance a photon will travel before interacting with the medium</w:t>
      </w:r>
      <w:r w:rsidR="00266474">
        <w:rPr>
          <w:rFonts w:eastAsiaTheme="minorEastAsia" w:cs="Times New Roman"/>
          <w:lang w:val="en-US"/>
        </w:rPr>
        <w:t xml:space="preserve"> </w:t>
      </w:r>
      <w:r w:rsidR="00656E87">
        <w:rPr>
          <w:rFonts w:eastAsiaTheme="minorEastAsia" w:cs="Times New Roman"/>
          <w:lang w:val="en-US"/>
        </w:rPr>
        <w:fldChar w:fldCharType="begin"/>
      </w:r>
      <w:r w:rsidR="00656E87">
        <w:rPr>
          <w:rFonts w:eastAsiaTheme="minorEastAsia" w:cs="Times New Roman"/>
          <w:lang w:val="en-US"/>
        </w:rPr>
        <w:instrText xml:space="preserve"> ADDIN ZOTERO_ITEM CSL_CITATION {"citationID":"0ETc7WMA","properties":{"formattedCitation":"({\\i{}Mean Free Path | Physics | Britannica}, 2007)","plainCitation":"(Mean Free Path | Physics | Britannica, 2007)","noteIndex":0},"citationItems":[{"id":280,"uris":["http://zotero.org/users/9228513/items/JF9DQ78Z"],"itemData":{"id":280,"type":"webpage","abstract":"mean free path, average distance an object will move between collisions. The actual distance a particle, such as a molecule in a gas, will move before a collision, called free path, cannot generally be given because its calculation would require knowledge of the path of every particle in the region. The probability (dP) that a molecule will move a distance between two points (x and x + dx) without collision is proportional to an exponential factor; that is, dP = e-x/μdx, in which e is the base of natural logarithms. The constant μ is the mean free path and is","language":"en","title":"mean free path | physics | Britannica","URL":"https://www.britannica.com/science/mean-free-path","accessed":{"date-parts":[["2022",3,27]]},"issued":{"date-parts":[["2007",2,12]]}}}],"schema":"https://github.com/citation-style-language/schema/raw/master/csl-citation.json"} </w:instrText>
      </w:r>
      <w:r w:rsidR="00656E87">
        <w:rPr>
          <w:rFonts w:eastAsiaTheme="minorEastAsia" w:cs="Times New Roman"/>
          <w:lang w:val="en-US"/>
        </w:rPr>
        <w:fldChar w:fldCharType="separate"/>
      </w:r>
      <w:r w:rsidR="00656E87" w:rsidRPr="00656E87">
        <w:rPr>
          <w:rFonts w:cs="Times New Roman"/>
          <w:szCs w:val="24"/>
          <w:lang w:val="en-US"/>
        </w:rPr>
        <w:t>(</w:t>
      </w:r>
      <w:r w:rsidR="00656E87" w:rsidRPr="00656E87">
        <w:rPr>
          <w:rFonts w:cs="Times New Roman"/>
          <w:i/>
          <w:iCs/>
          <w:szCs w:val="24"/>
          <w:lang w:val="en-US"/>
        </w:rPr>
        <w:t>Mean Free Path | Physics | Britannica</w:t>
      </w:r>
      <w:r w:rsidR="00656E87" w:rsidRPr="00656E87">
        <w:rPr>
          <w:rFonts w:cs="Times New Roman"/>
          <w:szCs w:val="24"/>
          <w:lang w:val="en-US"/>
        </w:rPr>
        <w:t>, 2007)</w:t>
      </w:r>
      <w:r w:rsidR="00656E87">
        <w:rPr>
          <w:rFonts w:eastAsiaTheme="minorEastAsia" w:cs="Times New Roman"/>
          <w:lang w:val="en-US"/>
        </w:rPr>
        <w:fldChar w:fldCharType="end"/>
      </w:r>
      <w:r>
        <w:rPr>
          <w:rFonts w:eastAsiaTheme="minorEastAsia" w:cs="Times New Roman"/>
          <w:lang w:val="en-US"/>
        </w:rPr>
        <w:t xml:space="preserve">. In </w:t>
      </w:r>
      <w:r w:rsidR="0094376F">
        <w:rPr>
          <w:rFonts w:eastAsiaTheme="minorEastAsia" w:cs="Times New Roman"/>
          <w:lang w:val="en-US"/>
        </w:rPr>
        <w:t>the</w:t>
      </w:r>
      <w:r w:rsidRPr="00B13BF9">
        <w:rPr>
          <w:rFonts w:eastAsiaTheme="minorEastAsia" w:cs="Times New Roman"/>
          <w:szCs w:val="24"/>
          <w:lang w:val="en-US"/>
        </w:rPr>
        <w:t xml:space="preserve"> </w:t>
      </w:r>
      <w:r w:rsidR="000219C5" w:rsidRPr="000219C5">
        <w:rPr>
          <w:rFonts w:eastAsiaTheme="minorEastAsia" w:cs="Times New Roman"/>
          <w:szCs w:val="24"/>
          <w:lang w:val="en-US"/>
        </w:rPr>
        <w:fldChar w:fldCharType="begin"/>
      </w:r>
      <w:r w:rsidR="000219C5" w:rsidRPr="000219C5">
        <w:rPr>
          <w:rFonts w:eastAsiaTheme="minorEastAsia" w:cs="Times New Roman"/>
          <w:szCs w:val="24"/>
          <w:lang w:val="en-US"/>
        </w:rPr>
        <w:instrText xml:space="preserve"> REF _Ref102311849 \h </w:instrText>
      </w:r>
      <w:r w:rsidR="000219C5">
        <w:rPr>
          <w:rFonts w:eastAsiaTheme="minorEastAsia" w:cs="Times New Roman"/>
          <w:szCs w:val="24"/>
          <w:lang w:val="en-US"/>
        </w:rPr>
        <w:instrText xml:space="preserve"> \* MERGEFORMAT </w:instrText>
      </w:r>
      <w:r w:rsidR="000219C5" w:rsidRPr="000219C5">
        <w:rPr>
          <w:rFonts w:eastAsiaTheme="minorEastAsia" w:cs="Times New Roman"/>
          <w:szCs w:val="24"/>
          <w:lang w:val="en-US"/>
        </w:rPr>
      </w:r>
      <w:r w:rsidR="000219C5" w:rsidRPr="000219C5">
        <w:rPr>
          <w:rFonts w:eastAsiaTheme="minorEastAsia" w:cs="Times New Roman"/>
          <w:szCs w:val="24"/>
          <w:lang w:val="en-US"/>
        </w:rPr>
        <w:fldChar w:fldCharType="separate"/>
      </w:r>
      <w:r w:rsidR="000219C5" w:rsidRPr="000219C5">
        <w:rPr>
          <w:szCs w:val="24"/>
          <w:lang w:val="en-US"/>
        </w:rPr>
        <w:t>Appendix</w:t>
      </w:r>
      <w:r w:rsidR="000219C5" w:rsidRPr="000219C5">
        <w:rPr>
          <w:rFonts w:eastAsiaTheme="minorEastAsia" w:cs="Times New Roman"/>
          <w:szCs w:val="24"/>
          <w:lang w:val="en-US"/>
        </w:rPr>
        <w:fldChar w:fldCharType="end"/>
      </w:r>
      <w:r>
        <w:rPr>
          <w:rFonts w:eastAsiaTheme="minorEastAsia" w:cs="Times New Roman"/>
          <w:lang w:val="en-US"/>
        </w:rPr>
        <w:t xml:space="preserve"> we derive an expression for mean free path for a photon traversing a slab of material</w:t>
      </w:r>
      <w:r w:rsidR="00D57E29">
        <w:rPr>
          <w:rFonts w:eastAsiaTheme="minorEastAsia" w:cs="Times New Roman"/>
          <w:lang w:val="en-US"/>
        </w:rPr>
        <w:t>:</w:t>
      </w:r>
      <w:r>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EF8" w14:paraId="04AD2017" w14:textId="77777777" w:rsidTr="00AF04FB">
        <w:tc>
          <w:tcPr>
            <w:tcW w:w="8815" w:type="dxa"/>
          </w:tcPr>
          <w:p w14:paraId="63F3055B" w14:textId="5ABC880C" w:rsidR="00E63EF8" w:rsidRDefault="00B46D5A" w:rsidP="004D7B5D">
            <w:pPr>
              <w:spacing w:line="360" w:lineRule="auto"/>
              <w:rPr>
                <w:lang w:val="en-US"/>
              </w:rPr>
            </w:pPr>
            <m:oMathPara>
              <m:oMath>
                <m:r>
                  <w:rPr>
                    <w:rFonts w:ascii="Cambria Math" w:hAnsi="Cambria Math"/>
                  </w:rPr>
                  <m:t>&lt;x&gt; =</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 xml:space="preserve">  .</m:t>
                </m:r>
              </m:oMath>
            </m:oMathPara>
          </w:p>
        </w:tc>
        <w:tc>
          <w:tcPr>
            <w:tcW w:w="535" w:type="dxa"/>
          </w:tcPr>
          <w:p w14:paraId="7D2161AD" w14:textId="776CA52B" w:rsidR="00E63EF8" w:rsidRDefault="00E63EF8"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6</w:t>
            </w:r>
            <w:r>
              <w:fldChar w:fldCharType="end"/>
            </w:r>
          </w:p>
        </w:tc>
      </w:tr>
    </w:tbl>
    <w:p w14:paraId="31DCEE72" w14:textId="2A85FC9C" w:rsidR="008337F3" w:rsidRDefault="008337F3" w:rsidP="004D7B5D">
      <w:pPr>
        <w:spacing w:after="160" w:line="360" w:lineRule="auto"/>
        <w:rPr>
          <w:rFonts w:eastAsiaTheme="minorEastAsia" w:cs="Times New Roman"/>
          <w:lang w:val="en-US"/>
        </w:rPr>
      </w:pPr>
      <w:r>
        <w:rPr>
          <w:rFonts w:eastAsiaTheme="minorEastAsia" w:cs="Times New Roman"/>
          <w:lang w:val="en-US"/>
        </w:rPr>
        <w:t>The pathlength of the photon decreases with increasing attenuation</w:t>
      </w:r>
      <w:r w:rsidR="00D57E29">
        <w:rPr>
          <w:rFonts w:eastAsiaTheme="minorEastAsia" w:cs="Times New Roman"/>
          <w:lang w:val="en-US"/>
        </w:rPr>
        <w:t xml:space="preserve"> coefficient</w:t>
      </w:r>
      <w:r>
        <w:rPr>
          <w:rFonts w:eastAsiaTheme="minorEastAsia" w:cs="Times New Roman"/>
          <w:lang w:val="en-US"/>
        </w:rPr>
        <w:t xml:space="preserve">. This is an important </w:t>
      </w:r>
      <w:r w:rsidR="00273A72">
        <w:rPr>
          <w:rFonts w:eastAsiaTheme="minorEastAsia" w:cs="Times New Roman"/>
          <w:lang w:val="en-US"/>
        </w:rPr>
        <w:t>result because</w:t>
      </w:r>
      <w:r>
        <w:rPr>
          <w:rFonts w:eastAsiaTheme="minorEastAsia" w:cs="Times New Roman"/>
          <w:lang w:val="en-US"/>
        </w:rPr>
        <w:t xml:space="preserve"> it allows us to predict the path of the photon. It is especially useful when performing Monte Carlo</w:t>
      </w:r>
      <w:r w:rsidR="002E2CF1">
        <w:rPr>
          <w:rFonts w:eastAsiaTheme="minorEastAsia" w:cs="Times New Roman"/>
          <w:lang w:val="en-US"/>
        </w:rPr>
        <w:t xml:space="preserve"> (MC)</w:t>
      </w:r>
      <w:r>
        <w:rPr>
          <w:rFonts w:eastAsiaTheme="minorEastAsia" w:cs="Times New Roman"/>
          <w:lang w:val="en-US"/>
        </w:rPr>
        <w:t xml:space="preserve"> simulations, which we</w:t>
      </w:r>
      <w:r w:rsidR="00724C48">
        <w:rPr>
          <w:rFonts w:eastAsiaTheme="minorEastAsia" w:cs="Times New Roman"/>
          <w:lang w:val="en-US"/>
        </w:rPr>
        <w:t xml:space="preserve"> wi</w:t>
      </w:r>
      <w:r>
        <w:rPr>
          <w:rFonts w:eastAsiaTheme="minorEastAsia" w:cs="Times New Roman"/>
          <w:lang w:val="en-US"/>
        </w:rPr>
        <w:t xml:space="preserve">ll </w:t>
      </w:r>
      <w:r w:rsidR="00D57E29">
        <w:rPr>
          <w:rFonts w:eastAsiaTheme="minorEastAsia" w:cs="Times New Roman"/>
          <w:lang w:val="en-US"/>
        </w:rPr>
        <w:t>return</w:t>
      </w:r>
      <w:r>
        <w:rPr>
          <w:rFonts w:eastAsiaTheme="minorEastAsia" w:cs="Times New Roman"/>
          <w:lang w:val="en-US"/>
        </w:rPr>
        <w:t xml:space="preserve"> to in </w:t>
      </w:r>
      <w:r w:rsidR="00724C48">
        <w:rPr>
          <w:rFonts w:eastAsiaTheme="minorEastAsia" w:cs="Times New Roman"/>
          <w:lang w:val="en-US"/>
        </w:rPr>
        <w:fldChar w:fldCharType="begin"/>
      </w:r>
      <w:r w:rsidR="00724C48">
        <w:rPr>
          <w:rFonts w:eastAsiaTheme="minorEastAsia" w:cs="Times New Roman"/>
          <w:lang w:val="en-US"/>
        </w:rPr>
        <w:instrText xml:space="preserve"> REF _Ref103788813 \r \h </w:instrText>
      </w:r>
      <w:r w:rsidR="004D7B5D">
        <w:rPr>
          <w:rFonts w:eastAsiaTheme="minorEastAsia" w:cs="Times New Roman"/>
          <w:lang w:val="en-US"/>
        </w:rPr>
        <w:instrText xml:space="preserve"> \* MERGEFORMAT </w:instrText>
      </w:r>
      <w:r w:rsidR="00724C48">
        <w:rPr>
          <w:rFonts w:eastAsiaTheme="minorEastAsia" w:cs="Times New Roman"/>
          <w:lang w:val="en-US"/>
        </w:rPr>
      </w:r>
      <w:r w:rsidR="00724C48">
        <w:rPr>
          <w:rFonts w:eastAsiaTheme="minorEastAsia" w:cs="Times New Roman"/>
          <w:lang w:val="en-US"/>
        </w:rPr>
        <w:fldChar w:fldCharType="separate"/>
      </w:r>
      <w:r w:rsidR="00380EB7">
        <w:rPr>
          <w:rFonts w:eastAsiaTheme="minorEastAsia" w:cs="Times New Roman"/>
          <w:lang w:val="en-US"/>
        </w:rPr>
        <w:t>2.1.2.4</w:t>
      </w:r>
      <w:r w:rsidR="00724C48">
        <w:rPr>
          <w:rFonts w:eastAsiaTheme="minorEastAsia" w:cs="Times New Roman"/>
          <w:lang w:val="en-US"/>
        </w:rPr>
        <w:fldChar w:fldCharType="end"/>
      </w:r>
      <w:r w:rsidR="00724C48">
        <w:rPr>
          <w:rFonts w:eastAsiaTheme="minorEastAsia" w:cs="Times New Roman"/>
          <w:lang w:val="en-US"/>
        </w:rPr>
        <w:t>.</w:t>
      </w:r>
      <w:r w:rsidR="001217DD">
        <w:rPr>
          <w:rFonts w:eastAsiaTheme="minorEastAsia" w:cs="Times New Roman"/>
          <w:lang w:val="en-US"/>
        </w:rPr>
        <w:t xml:space="preserve"> </w:t>
      </w:r>
    </w:p>
    <w:p w14:paraId="7A8041D4" w14:textId="29CFEC8E" w:rsidR="000063BC" w:rsidRPr="00492490" w:rsidRDefault="000063BC" w:rsidP="004D7B5D">
      <w:pPr>
        <w:spacing w:after="160" w:line="360" w:lineRule="auto"/>
        <w:rPr>
          <w:rFonts w:eastAsiaTheme="minorEastAsia" w:cs="Times New Roman"/>
          <w:lang w:val="en-US"/>
        </w:rPr>
      </w:pPr>
    </w:p>
    <w:p w14:paraId="3D253FDC" w14:textId="54B9CD05" w:rsidR="00BA4D51" w:rsidRPr="000C1195" w:rsidRDefault="00BA4D51" w:rsidP="004D7B5D">
      <w:pPr>
        <w:pStyle w:val="Heading3"/>
        <w:spacing w:line="360" w:lineRule="auto"/>
        <w:rPr>
          <w:lang w:val="en-US"/>
        </w:rPr>
      </w:pPr>
      <w:bookmarkStart w:id="16" w:name="_Ref94701047"/>
      <w:bookmarkStart w:id="17" w:name="_Toc107354665"/>
      <w:r w:rsidRPr="000C1195">
        <w:rPr>
          <w:lang w:val="en-US"/>
        </w:rPr>
        <w:t>Charged Particle interaction in matter</w:t>
      </w:r>
      <w:bookmarkEnd w:id="16"/>
      <w:bookmarkEnd w:id="17"/>
      <w:r w:rsidRPr="000C1195">
        <w:rPr>
          <w:lang w:val="en-US"/>
        </w:rPr>
        <w:t xml:space="preserve"> </w:t>
      </w:r>
    </w:p>
    <w:p w14:paraId="6CCF8B93" w14:textId="4251057F" w:rsidR="00462365" w:rsidRPr="00B660A3" w:rsidRDefault="00462365" w:rsidP="004D7B5D">
      <w:pPr>
        <w:spacing w:line="360" w:lineRule="auto"/>
        <w:rPr>
          <w:lang w:val="en-US"/>
        </w:rPr>
      </w:pPr>
      <w:r>
        <w:rPr>
          <w:lang w:val="en-US"/>
        </w:rPr>
        <w:br/>
      </w:r>
      <w:r w:rsidR="000F5B46">
        <w:rPr>
          <w:lang w:val="en-US"/>
        </w:rPr>
        <w:t>A charged particle has either positive or negative net electrical charge, such as electrons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000F5B46">
        <w:rPr>
          <w:lang w:val="en-US"/>
        </w:rPr>
        <w:t>), protons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sidR="000F5B46">
        <w:rPr>
          <w:lang w:val="en-US"/>
        </w:rPr>
        <w:t xml:space="preserve">) and ions (an atom with a surplus of electrons or protons).  Because of their charge, the particles will interact with other charged particles through their Coulomb fields. Two equal charges will repel, and two opposite charges will attract. A charged particle traversing a medium is surrounded by a Coulomb electric field, enabling the charged particles to interact at a distance. This distance is known as the impact parameter and is defined as the closest distance from the </w:t>
      </w:r>
      <w:r w:rsidR="000F5B46">
        <w:rPr>
          <w:lang w:val="en-US"/>
        </w:rPr>
        <w:lastRenderedPageBreak/>
        <w:t xml:space="preserve">charged particle trajectory to the target atom. </w:t>
      </w:r>
      <w:r w:rsidR="005D5392">
        <w:rPr>
          <w:rFonts w:eastAsiaTheme="minorEastAsia"/>
          <w:lang w:val="en-US"/>
        </w:rPr>
        <w:t>There are</w:t>
      </w:r>
      <w:r w:rsidR="000F5B46">
        <w:rPr>
          <w:rFonts w:eastAsiaTheme="minorEastAsia"/>
          <w:lang w:val="en-US"/>
        </w:rPr>
        <w:t xml:space="preserve"> three main categories of interactions:</w:t>
      </w:r>
      <w:r w:rsidR="000F5B46">
        <w:rPr>
          <w:rFonts w:eastAsiaTheme="minorEastAsia"/>
          <w:lang w:val="en-US"/>
        </w:rPr>
        <w:br/>
        <w:t>Soft collisions, hard collisions, and interactions with the nucleus.</w:t>
      </w:r>
    </w:p>
    <w:p w14:paraId="712A8A0C" w14:textId="77777777" w:rsidR="00462365" w:rsidRDefault="00462365" w:rsidP="004D7B5D">
      <w:pPr>
        <w:pStyle w:val="Heading4"/>
        <w:spacing w:line="360" w:lineRule="auto"/>
        <w:rPr>
          <w:rFonts w:eastAsiaTheme="minorEastAsia"/>
          <w:lang w:val="en-US"/>
        </w:rPr>
      </w:pPr>
      <w:r>
        <w:rPr>
          <w:rFonts w:eastAsiaTheme="minorEastAsia"/>
          <w:lang w:val="en-US"/>
        </w:rPr>
        <w:t xml:space="preserve">Soft collisions </w:t>
      </w:r>
    </w:p>
    <w:p w14:paraId="07FEF41C" w14:textId="7348F1DA" w:rsidR="00462365" w:rsidRPr="005545F2" w:rsidRDefault="00462365" w:rsidP="004D7B5D">
      <w:pPr>
        <w:spacing w:line="360" w:lineRule="auto"/>
        <w:rPr>
          <w:rFonts w:eastAsiaTheme="minorEastAsia"/>
          <w:lang w:val="en-US"/>
        </w:rPr>
      </w:pPr>
      <w:r>
        <w:rPr>
          <w:rFonts w:eastAsiaTheme="minorEastAsia"/>
          <w:lang w:val="en-US"/>
        </w:rPr>
        <w:t xml:space="preserve">Soft collisions are </w:t>
      </w:r>
      <w:r w:rsidR="005D5392">
        <w:rPr>
          <w:rFonts w:eastAsiaTheme="minorEastAsia"/>
          <w:lang w:val="en-US"/>
        </w:rPr>
        <w:t>weak</w:t>
      </w:r>
      <w:r>
        <w:rPr>
          <w:rFonts w:eastAsiaTheme="minorEastAsia"/>
          <w:lang w:val="en-US"/>
        </w:rPr>
        <w:t xml:space="preserve"> Coulomb interactions between the Coulomb fields of an atom and a charged particle. The impact parameter is much larger than the atomic radius</w:t>
      </w:r>
      <w:r w:rsidR="00D02BCC">
        <w:rPr>
          <w:rFonts w:eastAsiaTheme="minorEastAsia"/>
          <w:lang w:val="en-US"/>
        </w:rPr>
        <w:t xml:space="preserve"> (distance from valence </w:t>
      </w:r>
      <w:r w:rsidR="00703788">
        <w:rPr>
          <w:rFonts w:eastAsiaTheme="minorEastAsia"/>
          <w:lang w:val="en-US"/>
        </w:rPr>
        <w:t>electrons to nuclei</w:t>
      </w:r>
      <w:r w:rsidR="00D02BCC">
        <w:rPr>
          <w:rFonts w:eastAsiaTheme="minorEastAsia"/>
          <w:lang w:val="en-US"/>
        </w:rPr>
        <w:t>)</w:t>
      </w:r>
      <w:r>
        <w:rPr>
          <w:rFonts w:eastAsiaTheme="minorEastAsia"/>
          <w:lang w:val="en-US"/>
        </w:rPr>
        <w:t xml:space="preserve">, and small amounts of energy are transferred to orbiting electrons, mainly causing excitations. Even though the energy transfers are very small, the interaction is highly probable, therefore contributing to half of the energy loss of the charge particle </w:t>
      </w:r>
      <w:r>
        <w:rPr>
          <w:rFonts w:eastAsiaTheme="minorEastAsia"/>
          <w:lang w:val="en-US"/>
        </w:rPr>
        <w:fldChar w:fldCharType="begin"/>
      </w:r>
      <w:r w:rsidR="003F507D">
        <w:rPr>
          <w:rFonts w:eastAsiaTheme="minorEastAsia"/>
          <w:lang w:val="en-US"/>
        </w:rPr>
        <w:instrText xml:space="preserve"> ADDIN ZOTERO_ITEM CSL_CITATION {"citationID":"mpsMCqwZ","properties":{"formattedCitation":"(Attix,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526723">
        <w:rPr>
          <w:rFonts w:cs="Times New Roman"/>
          <w:lang w:val="en-US"/>
        </w:rPr>
        <w:t>(</w:t>
      </w:r>
      <w:proofErr w:type="spellStart"/>
      <w:r w:rsidRPr="00526723">
        <w:rPr>
          <w:rFonts w:cs="Times New Roman"/>
          <w:lang w:val="en-US"/>
        </w:rPr>
        <w:t>Attix</w:t>
      </w:r>
      <w:proofErr w:type="spellEnd"/>
      <w:r w:rsidRPr="00526723">
        <w:rPr>
          <w:rFonts w:cs="Times New Roman"/>
          <w:lang w:val="en-US"/>
        </w:rPr>
        <w:t>, 1986</w:t>
      </w:r>
      <w:r>
        <w:rPr>
          <w:rFonts w:cs="Times New Roman"/>
          <w:lang w:val="en-US"/>
        </w:rPr>
        <w:t>, p.161</w:t>
      </w:r>
      <w:r w:rsidRPr="00526723">
        <w:rPr>
          <w:rFonts w:cs="Times New Roman"/>
          <w:lang w:val="en-US"/>
        </w:rPr>
        <w:t>)</w:t>
      </w:r>
      <w:r>
        <w:rPr>
          <w:rFonts w:eastAsiaTheme="minorEastAsia"/>
          <w:lang w:val="en-US"/>
        </w:rPr>
        <w:fldChar w:fldCharType="end"/>
      </w:r>
      <w:r>
        <w:rPr>
          <w:rFonts w:eastAsiaTheme="minorEastAsia"/>
          <w:lang w:val="en-US"/>
        </w:rPr>
        <w:t xml:space="preserve">. </w:t>
      </w:r>
    </w:p>
    <w:p w14:paraId="5AE7927D" w14:textId="77777777" w:rsidR="00462365" w:rsidRPr="005545F2" w:rsidRDefault="00462365" w:rsidP="004D7B5D">
      <w:pPr>
        <w:pStyle w:val="Heading4"/>
        <w:spacing w:line="360" w:lineRule="auto"/>
        <w:rPr>
          <w:lang w:val="en-US"/>
        </w:rPr>
      </w:pPr>
      <w:r>
        <w:rPr>
          <w:lang w:val="en-US"/>
        </w:rPr>
        <w:t>Hard collision</w:t>
      </w:r>
    </w:p>
    <w:p w14:paraId="00EBA7B8" w14:textId="7E801DA1" w:rsidR="00462365" w:rsidRDefault="00462365" w:rsidP="004D7B5D">
      <w:pPr>
        <w:spacing w:line="360" w:lineRule="auto"/>
        <w:rPr>
          <w:lang w:val="en-US"/>
        </w:rPr>
      </w:pPr>
      <w:r>
        <w:rPr>
          <w:lang w:val="en-US"/>
        </w:rPr>
        <w:t xml:space="preserve">Hard collisions happen when the impact parameter has the same order of magnitude as the atomic radius. The result is a significant kinetic energy transfer to an assumed free and stationary electron. These electrons are called </w:t>
      </w:r>
      <m:oMath>
        <m:r>
          <w:rPr>
            <w:rFonts w:ascii="Cambria Math" w:hAnsi="Cambria Math"/>
            <w:lang w:val="en-US"/>
          </w:rPr>
          <m:t>δ</m:t>
        </m:r>
      </m:oMath>
      <w:r>
        <w:rPr>
          <w:rFonts w:eastAsiaTheme="minorEastAsia"/>
          <w:lang w:val="en-US"/>
        </w:rPr>
        <w:t>-rays, which undergo the same charge particle interactions.</w:t>
      </w:r>
      <w:r w:rsidR="001523AE">
        <w:rPr>
          <w:rFonts w:eastAsiaTheme="minorEastAsia"/>
          <w:lang w:val="en-US"/>
        </w:rPr>
        <w:t xml:space="preserve"> </w:t>
      </w:r>
      <w:r w:rsidR="00436FCE">
        <w:rPr>
          <w:rFonts w:eastAsiaTheme="minorEastAsia"/>
          <w:lang w:val="en-US"/>
        </w:rPr>
        <w:t xml:space="preserve">The hard collisions might also result in liberation of an inner shell </w:t>
      </w:r>
      <w:r w:rsidR="00F46F24">
        <w:rPr>
          <w:rFonts w:eastAsiaTheme="minorEastAsia"/>
          <w:lang w:val="en-US"/>
        </w:rPr>
        <w:t xml:space="preserve">electron as </w:t>
      </w:r>
      <w:r w:rsidR="003801A0">
        <w:rPr>
          <w:rFonts w:eastAsiaTheme="minorEastAsia"/>
          <w:lang w:val="en-US"/>
        </w:rPr>
        <w:t>described in</w:t>
      </w:r>
      <w:r w:rsidR="00B91835">
        <w:rPr>
          <w:rFonts w:eastAsiaTheme="minorEastAsia"/>
          <w:lang w:val="en-US"/>
        </w:rPr>
        <w:t xml:space="preserve"> </w:t>
      </w:r>
      <w:r w:rsidR="00652E0E">
        <w:rPr>
          <w:rFonts w:eastAsiaTheme="minorEastAsia"/>
          <w:lang w:val="en-US"/>
        </w:rPr>
        <w:fldChar w:fldCharType="begin"/>
      </w:r>
      <w:r w:rsidR="00652E0E">
        <w:rPr>
          <w:rFonts w:eastAsiaTheme="minorEastAsia"/>
          <w:lang w:val="en-US"/>
        </w:rPr>
        <w:instrText xml:space="preserve"> REF _Ref99116296 \r \h </w:instrText>
      </w:r>
      <w:r w:rsidR="00CB30D7">
        <w:rPr>
          <w:rFonts w:eastAsiaTheme="minorEastAsia"/>
          <w:lang w:val="en-US"/>
        </w:rPr>
        <w:instrText xml:space="preserve"> \* MERGEFORMAT </w:instrText>
      </w:r>
      <w:r w:rsidR="00652E0E">
        <w:rPr>
          <w:rFonts w:eastAsiaTheme="minorEastAsia"/>
          <w:lang w:val="en-US"/>
        </w:rPr>
      </w:r>
      <w:r w:rsidR="00652E0E">
        <w:rPr>
          <w:rFonts w:eastAsiaTheme="minorEastAsia"/>
          <w:lang w:val="en-US"/>
        </w:rPr>
        <w:fldChar w:fldCharType="separate"/>
      </w:r>
      <w:r w:rsidR="00380EB7">
        <w:rPr>
          <w:rFonts w:eastAsiaTheme="minorEastAsia"/>
          <w:lang w:val="en-US"/>
        </w:rPr>
        <w:t>1.1.1.1</w:t>
      </w:r>
      <w:r w:rsidR="00652E0E">
        <w:rPr>
          <w:rFonts w:eastAsiaTheme="minorEastAsia"/>
          <w:lang w:val="en-US"/>
        </w:rPr>
        <w:fldChar w:fldCharType="end"/>
      </w:r>
      <w:r w:rsidR="003801A0">
        <w:rPr>
          <w:rFonts w:eastAsiaTheme="minorEastAsia"/>
          <w:lang w:val="en-US"/>
        </w:rPr>
        <w:t>, resulting in emission of characteristic X-rays</w:t>
      </w:r>
      <w:r w:rsidR="003F70CD">
        <w:rPr>
          <w:rFonts w:eastAsiaTheme="minorEastAsia"/>
          <w:lang w:val="en-US"/>
        </w:rPr>
        <w:t xml:space="preserve"> </w:t>
      </w:r>
      <w:r w:rsidR="003F70CD">
        <w:rPr>
          <w:lang w:val="en-US"/>
        </w:rPr>
        <w:fldChar w:fldCharType="begin"/>
      </w:r>
      <w:r w:rsidR="003F70CD">
        <w:rPr>
          <w:lang w:val="en-US"/>
        </w:rPr>
        <w:instrText xml:space="preserve"> ADDIN ZOTERO_ITEM CSL_CITATION {"citationID":"U8YpK2DS","properties":{"formattedCitation":"(Attix,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F70CD">
        <w:rPr>
          <w:lang w:val="en-US"/>
        </w:rPr>
        <w:fldChar w:fldCharType="separate"/>
      </w:r>
      <w:r w:rsidR="003F70CD" w:rsidRPr="00F46F24">
        <w:rPr>
          <w:rFonts w:cs="Times New Roman"/>
          <w:lang w:val="en-US"/>
        </w:rPr>
        <w:t>(</w:t>
      </w:r>
      <w:proofErr w:type="spellStart"/>
      <w:r w:rsidR="003F70CD" w:rsidRPr="00F46F24">
        <w:rPr>
          <w:rFonts w:cs="Times New Roman"/>
          <w:lang w:val="en-US"/>
        </w:rPr>
        <w:t>Attix</w:t>
      </w:r>
      <w:proofErr w:type="spellEnd"/>
      <w:r w:rsidR="003F70CD" w:rsidRPr="00F46F24">
        <w:rPr>
          <w:rFonts w:cs="Times New Roman"/>
          <w:lang w:val="en-US"/>
        </w:rPr>
        <w:t>, 1986</w:t>
      </w:r>
      <w:r w:rsidR="003F70CD">
        <w:rPr>
          <w:rFonts w:cs="Times New Roman"/>
          <w:lang w:val="en-US"/>
        </w:rPr>
        <w:t>, p.162</w:t>
      </w:r>
      <w:r w:rsidR="003F70CD" w:rsidRPr="00F46F24">
        <w:rPr>
          <w:rFonts w:cs="Times New Roman"/>
          <w:lang w:val="en-US"/>
        </w:rPr>
        <w:t>)</w:t>
      </w:r>
      <w:r w:rsidR="003F70CD">
        <w:rPr>
          <w:lang w:val="en-US"/>
        </w:rPr>
        <w:fldChar w:fldCharType="end"/>
      </w:r>
      <w:r w:rsidR="003801A0">
        <w:rPr>
          <w:rFonts w:eastAsiaTheme="minorEastAsia"/>
          <w:lang w:val="en-US"/>
        </w:rPr>
        <w:t>.</w:t>
      </w:r>
    </w:p>
    <w:p w14:paraId="293CD0D5" w14:textId="77777777" w:rsidR="007D3A4D" w:rsidRDefault="007D3A4D" w:rsidP="004D7B5D">
      <w:pPr>
        <w:pStyle w:val="Heading4"/>
        <w:spacing w:line="360" w:lineRule="auto"/>
        <w:rPr>
          <w:lang w:val="en-US"/>
        </w:rPr>
      </w:pPr>
      <w:r>
        <w:rPr>
          <w:lang w:val="en-US"/>
        </w:rPr>
        <w:t>Radiative transfer</w:t>
      </w:r>
    </w:p>
    <w:p w14:paraId="243FBF2E" w14:textId="6EC8904A" w:rsidR="002060A7" w:rsidRDefault="007D3A4D" w:rsidP="004D7B5D">
      <w:pPr>
        <w:spacing w:line="360" w:lineRule="auto"/>
        <w:rPr>
          <w:rFonts w:eastAsiaTheme="minorEastAsia"/>
          <w:lang w:val="en-US"/>
        </w:rPr>
      </w:pPr>
      <w:r>
        <w:rPr>
          <w:lang w:val="en-US"/>
        </w:rPr>
        <w:t>Radiative transfer, also known as bremsstrahlung, is a process where a charged particle interacts with the nucleus’s Coulomb field</w:t>
      </w:r>
      <w:r w:rsidR="0077335F">
        <w:rPr>
          <w:lang w:val="en-US"/>
        </w:rPr>
        <w:t xml:space="preserve"> (</w:t>
      </w:r>
      <w:r w:rsidR="0077335F">
        <w:rPr>
          <w:lang w:val="en-US"/>
        </w:rPr>
        <w:fldChar w:fldCharType="begin"/>
      </w:r>
      <w:r w:rsidR="0077335F">
        <w:rPr>
          <w:lang w:val="en-US"/>
        </w:rPr>
        <w:instrText xml:space="preserve"> REF _Ref94695146 \h </w:instrText>
      </w:r>
      <w:r w:rsidR="0077335F">
        <w:rPr>
          <w:lang w:val="en-US"/>
        </w:rPr>
      </w:r>
      <w:r w:rsidR="0077335F">
        <w:rPr>
          <w:lang w:val="en-US"/>
        </w:rPr>
        <w:fldChar w:fldCharType="separate"/>
      </w:r>
      <w:r w:rsidR="0077335F" w:rsidRPr="00B30E30">
        <w:rPr>
          <w:lang w:val="en-US"/>
        </w:rPr>
        <w:t xml:space="preserve">Figure </w:t>
      </w:r>
      <w:r w:rsidR="0077335F">
        <w:rPr>
          <w:noProof/>
          <w:lang w:val="en-US"/>
        </w:rPr>
        <w:t>1</w:t>
      </w:r>
      <w:r w:rsidR="0077335F">
        <w:rPr>
          <w:lang w:val="en-US"/>
        </w:rPr>
        <w:noBreakHyphen/>
      </w:r>
      <w:r w:rsidR="0077335F">
        <w:rPr>
          <w:noProof/>
          <w:lang w:val="en-US"/>
        </w:rPr>
        <w:t>5</w:t>
      </w:r>
      <w:r w:rsidR="0077335F">
        <w:rPr>
          <w:lang w:val="en-US"/>
        </w:rPr>
        <w:fldChar w:fldCharType="end"/>
      </w:r>
      <w:r w:rsidR="0077335F">
        <w:rPr>
          <w:lang w:val="en-US"/>
        </w:rPr>
        <w:t>)</w:t>
      </w:r>
      <w:r>
        <w:rPr>
          <w:lang w:val="en-US"/>
        </w:rPr>
        <w:t xml:space="preserve">. The impact parameter must be much lower than the atomic radius for this to happen. The interaction mainly occurs </w:t>
      </w:r>
      <w:r w:rsidR="00C0313B">
        <w:rPr>
          <w:lang w:val="en-US"/>
        </w:rPr>
        <w:t xml:space="preserve">for </w:t>
      </w:r>
      <w:r>
        <w:rPr>
          <w:lang w:val="en-US"/>
        </w:rPr>
        <w:t xml:space="preserve">electrons </w:t>
      </w:r>
      <w:r>
        <w:rPr>
          <w:lang w:val="en-US"/>
        </w:rPr>
        <w:fldChar w:fldCharType="begin"/>
      </w:r>
      <w:r w:rsidR="003F507D">
        <w:rPr>
          <w:lang w:val="en-US"/>
        </w:rPr>
        <w:instrText xml:space="preserve"> ADDIN ZOTERO_ITEM CSL_CITATION {"citationID":"NPSWEsT2","properties":{"formattedCitation":"(Attix,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5545F2">
        <w:rPr>
          <w:rFonts w:cs="Times New Roman"/>
          <w:lang w:val="en-US"/>
        </w:rPr>
        <w:t>(</w:t>
      </w:r>
      <w:proofErr w:type="spellStart"/>
      <w:r w:rsidRPr="005545F2">
        <w:rPr>
          <w:rFonts w:cs="Times New Roman"/>
          <w:lang w:val="en-US"/>
        </w:rPr>
        <w:t>Attix</w:t>
      </w:r>
      <w:proofErr w:type="spellEnd"/>
      <w:r w:rsidRPr="005545F2">
        <w:rPr>
          <w:rFonts w:cs="Times New Roman"/>
          <w:lang w:val="en-US"/>
        </w:rPr>
        <w:t>, 1986</w:t>
      </w:r>
      <w:r>
        <w:rPr>
          <w:rFonts w:cs="Times New Roman"/>
          <w:lang w:val="en-US"/>
        </w:rPr>
        <w:t>, p.163</w:t>
      </w:r>
      <w:r w:rsidRPr="005545F2">
        <w:rPr>
          <w:rFonts w:cs="Times New Roman"/>
          <w:lang w:val="en-US"/>
        </w:rPr>
        <w:t>)</w:t>
      </w:r>
      <w:r>
        <w:rPr>
          <w:lang w:val="en-US"/>
        </w:rPr>
        <w:fldChar w:fldCharType="end"/>
      </w:r>
      <w:r>
        <w:rPr>
          <w:lang w:val="en-US"/>
        </w:rPr>
        <w:t xml:space="preserve">. </w:t>
      </w:r>
      <w:r w:rsidR="002060A7">
        <w:rPr>
          <w:lang w:val="en-US"/>
        </w:rPr>
        <w:t xml:space="preserve">The electron with its negative charge is attracted to the nucleus’s positive charge, causing a deacceleration and deflection of the electron from its incident path. The decrease in kinetic energy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2060A7">
        <w:rPr>
          <w:rFonts w:eastAsiaTheme="minorEastAsia"/>
          <w:lang w:val="en-US"/>
        </w:rPr>
        <w:t xml:space="preserve"> is converted to a photon, thus conserving energy. </w:t>
      </w:r>
      <w:r w:rsidR="002060A7">
        <w:rPr>
          <w:rFonts w:eastAsiaTheme="minorEastAsia"/>
          <w:lang w:val="en-US"/>
        </w:rPr>
        <w:br/>
        <w:t xml:space="preserve">The probability of radiative transfer </w:t>
      </w:r>
      <w:r w:rsidR="00A91D2C">
        <w:rPr>
          <w:rFonts w:eastAsiaTheme="minorEastAsia"/>
          <w:lang w:val="en-US"/>
        </w:rPr>
        <w:t>i</w:t>
      </w:r>
      <w:r w:rsidR="002060A7">
        <w:rPr>
          <w:rFonts w:eastAsiaTheme="minorEastAsia"/>
          <w:lang w:val="en-US"/>
        </w:rPr>
        <w:t xml:space="preserve">s much lower </w:t>
      </w:r>
      <w:r w:rsidR="00A91D2C">
        <w:rPr>
          <w:rFonts w:eastAsiaTheme="minorEastAsia"/>
          <w:lang w:val="en-US"/>
        </w:rPr>
        <w:t>to that of</w:t>
      </w:r>
      <w:r w:rsidR="002060A7">
        <w:rPr>
          <w:rFonts w:eastAsiaTheme="minorEastAsia"/>
          <w:lang w:val="en-US"/>
        </w:rPr>
        <w:t xml:space="preserve"> elastic scattering (2-3%) and is  proportional to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2</m:t>
            </m:r>
          </m:sup>
        </m:sSup>
        <m:r>
          <w:rPr>
            <w:rFonts w:ascii="Cambria Math" w:eastAsiaTheme="minorEastAsia" w:hAnsi="Cambria Math"/>
            <w:lang w:val="en-US"/>
          </w:rPr>
          <m:t>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oMath>
      <w:r w:rsidR="002060A7">
        <w:rPr>
          <w:rFonts w:eastAsiaTheme="minorEastAsia"/>
          <w:lang w:val="en-US"/>
        </w:rPr>
        <w:t xml:space="preserve"> </w:t>
      </w:r>
      <w:r w:rsidR="002060A7">
        <w:rPr>
          <w:rFonts w:eastAsiaTheme="minorEastAsia"/>
          <w:lang w:val="en-US"/>
        </w:rPr>
        <w:fldChar w:fldCharType="begin"/>
      </w:r>
      <w:r w:rsidR="003F507D">
        <w:rPr>
          <w:rFonts w:eastAsiaTheme="minorEastAsia"/>
          <w:lang w:val="en-US"/>
        </w:rPr>
        <w:instrText xml:space="preserve"> ADDIN ZOTERO_ITEM CSL_CITATION {"citationID":"ZUFeCbGM","properties":{"formattedCitation":"(Grieken &amp; Markowicz, 1993)","plainCitation":"(Grieken &amp; Markowicz, 1993)","dontUpdate":true,"noteIndex":0},"citationItems":[{"id":25,"uris":["http://zotero.org/users/9228513/items/EAM3WY6X"],"itemData":{"id":25,"type":"book","publisher":"Marcel Dekker","title":"Handbook of X-ray spectrometry: Methods and techniques","author":[{"family":"Grieken","given":"R.","dropping-particle":"van"},{"family":"Markowicz","given":"Andrzej"}],"issued":{"date-parts":[["1993"]]}}}],"schema":"https://github.com/citation-style-language/schema/raw/master/csl-citation.json"} </w:instrText>
      </w:r>
      <w:r w:rsidR="002060A7">
        <w:rPr>
          <w:rFonts w:eastAsiaTheme="minorEastAsia"/>
          <w:lang w:val="en-US"/>
        </w:rPr>
        <w:fldChar w:fldCharType="separate"/>
      </w:r>
      <w:r w:rsidR="002060A7" w:rsidRPr="005545F2">
        <w:rPr>
          <w:rFonts w:cs="Times New Roman"/>
          <w:lang w:val="en-US"/>
        </w:rPr>
        <w:t>(</w:t>
      </w:r>
      <w:proofErr w:type="spellStart"/>
      <w:r w:rsidR="002060A7" w:rsidRPr="005545F2">
        <w:rPr>
          <w:rFonts w:cs="Times New Roman"/>
          <w:lang w:val="en-US"/>
        </w:rPr>
        <w:t>Grieken</w:t>
      </w:r>
      <w:proofErr w:type="spellEnd"/>
      <w:r w:rsidR="002060A7" w:rsidRPr="005545F2">
        <w:rPr>
          <w:rFonts w:cs="Times New Roman"/>
          <w:lang w:val="en-US"/>
        </w:rPr>
        <w:t xml:space="preserve"> &amp; </w:t>
      </w:r>
      <w:proofErr w:type="spellStart"/>
      <w:r w:rsidR="002060A7" w:rsidRPr="005545F2">
        <w:rPr>
          <w:rFonts w:cs="Times New Roman"/>
          <w:lang w:val="en-US"/>
        </w:rPr>
        <w:t>Markowicz</w:t>
      </w:r>
      <w:proofErr w:type="spellEnd"/>
      <w:r w:rsidR="002060A7" w:rsidRPr="005545F2">
        <w:rPr>
          <w:rFonts w:cs="Times New Roman"/>
          <w:lang w:val="en-US"/>
        </w:rPr>
        <w:t>, 1993</w:t>
      </w:r>
      <w:r w:rsidR="002060A7">
        <w:rPr>
          <w:rFonts w:cs="Times New Roman"/>
          <w:lang w:val="en-US"/>
        </w:rPr>
        <w:t>, p.3</w:t>
      </w:r>
      <w:r w:rsidR="002060A7" w:rsidRPr="005545F2">
        <w:rPr>
          <w:rFonts w:cs="Times New Roman"/>
          <w:lang w:val="en-US"/>
        </w:rPr>
        <w:t>)</w:t>
      </w:r>
      <w:r w:rsidR="002060A7">
        <w:rPr>
          <w:rFonts w:eastAsiaTheme="minorEastAsia"/>
          <w:lang w:val="en-US"/>
        </w:rPr>
        <w:fldChar w:fldCharType="end"/>
      </w:r>
      <w:r w:rsidR="002060A7">
        <w:rPr>
          <w:rFonts w:eastAsiaTheme="minorEastAsia"/>
          <w:lang w:val="en-US"/>
        </w:rPr>
        <w:t xml:space="preserve">, where q is the charge, Z the atomic number of the atom, T the kinetic energy of the electron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sidR="002060A7">
        <w:rPr>
          <w:rFonts w:eastAsiaTheme="minorEastAsia"/>
          <w:lang w:val="en-US"/>
        </w:rPr>
        <w:t xml:space="preserve"> the rest mass of the electron.  With a larger Z, the atom has a higher proton count, resulting in the nucleus having a larger Coulomb field attracting the electron. The kinetic energy of the electron is important because the electron needs to penetrate the electron cloud surrounding the nucleus.</w:t>
      </w:r>
      <w:r w:rsidR="00C12FD8">
        <w:rPr>
          <w:rFonts w:eastAsiaTheme="minorEastAsia"/>
          <w:lang w:val="en-US"/>
        </w:rPr>
        <w:br/>
      </w:r>
      <w:r w:rsidR="00C12FD8">
        <w:rPr>
          <w:rFonts w:eastAsiaTheme="minorEastAsia"/>
          <w:lang w:val="en-US"/>
        </w:rPr>
        <w:lastRenderedPageBreak/>
        <w:t xml:space="preserve">Radiative transfer is used when </w:t>
      </w:r>
      <w:r w:rsidR="00CF288A">
        <w:rPr>
          <w:rFonts w:eastAsiaTheme="minorEastAsia"/>
          <w:lang w:val="en-US"/>
        </w:rPr>
        <w:t>generating</w:t>
      </w:r>
      <w:r w:rsidR="00C12FD8">
        <w:rPr>
          <w:rFonts w:eastAsiaTheme="minorEastAsia"/>
          <w:lang w:val="en-US"/>
        </w:rPr>
        <w:t xml:space="preserve"> X-rays inside an X-ray tube, but we will come back to </w:t>
      </w:r>
      <w:ins w:id="18" w:author="Jacob Lie" w:date="2021-12-03T10:20:00Z">
        <w:r w:rsidR="00EE6135">
          <w:rPr>
            <w:b/>
            <w:bCs/>
            <w:noProof/>
            <w:lang w:val="en-US"/>
          </w:rPr>
          <w:drawing>
            <wp:anchor distT="0" distB="0" distL="114300" distR="114300" simplePos="0" relativeHeight="251658245" behindDoc="0" locked="0" layoutInCell="1" allowOverlap="1" wp14:anchorId="3801933C" wp14:editId="4E935B80">
              <wp:simplePos x="0" y="0"/>
              <wp:positionH relativeFrom="margin">
                <wp:align>left</wp:align>
              </wp:positionH>
              <wp:positionV relativeFrom="paragraph">
                <wp:posOffset>646772</wp:posOffset>
              </wp:positionV>
              <wp:extent cx="3937635" cy="2712085"/>
              <wp:effectExtent l="0" t="0" r="5715"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rotWithShape="1">
                      <a:blip r:embed="rId15" cstate="print">
                        <a:extLst>
                          <a:ext uri="{28A0092B-C50C-407E-A947-70E740481C1C}">
                            <a14:useLocalDpi xmlns:a14="http://schemas.microsoft.com/office/drawing/2010/main" val="0"/>
                          </a:ext>
                        </a:extLst>
                      </a:blip>
                      <a:srcRect l="6089" t="17628" r="2084" b="19070"/>
                      <a:stretch/>
                    </pic:blipFill>
                    <pic:spPr bwMode="auto">
                      <a:xfrm>
                        <a:off x="0" y="0"/>
                        <a:ext cx="3940305" cy="27140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C12FD8">
        <w:rPr>
          <w:rFonts w:eastAsiaTheme="minorEastAsia"/>
          <w:lang w:val="en-US"/>
        </w:rPr>
        <w:t>this in the section covering the X-ray tube (</w:t>
      </w:r>
      <w:r w:rsidR="0024272D">
        <w:rPr>
          <w:rFonts w:eastAsiaTheme="minorEastAsia"/>
          <w:lang w:val="en-US"/>
        </w:rPr>
        <w:fldChar w:fldCharType="begin"/>
      </w:r>
      <w:r w:rsidR="0024272D">
        <w:rPr>
          <w:rFonts w:eastAsiaTheme="minorEastAsia"/>
          <w:lang w:val="en-US"/>
        </w:rPr>
        <w:instrText xml:space="preserve"> REF _Ref98516531 \r \h </w:instrText>
      </w:r>
      <w:r w:rsidR="00CB30D7">
        <w:rPr>
          <w:rFonts w:eastAsiaTheme="minorEastAsia"/>
          <w:lang w:val="en-US"/>
        </w:rPr>
        <w:instrText xml:space="preserve"> \* MERGEFORMAT </w:instrText>
      </w:r>
      <w:r w:rsidR="0024272D">
        <w:rPr>
          <w:rFonts w:eastAsiaTheme="minorEastAsia"/>
          <w:lang w:val="en-US"/>
        </w:rPr>
      </w:r>
      <w:r w:rsidR="0024272D">
        <w:rPr>
          <w:rFonts w:eastAsiaTheme="minorEastAsia"/>
          <w:lang w:val="en-US"/>
        </w:rPr>
        <w:fldChar w:fldCharType="separate"/>
      </w:r>
      <w:r w:rsidR="00380EB7">
        <w:rPr>
          <w:rFonts w:eastAsiaTheme="minorEastAsia"/>
          <w:lang w:val="en-US"/>
        </w:rPr>
        <w:t>1.2.1</w:t>
      </w:r>
      <w:r w:rsidR="0024272D">
        <w:rPr>
          <w:rFonts w:eastAsiaTheme="minorEastAsia"/>
          <w:lang w:val="en-US"/>
        </w:rPr>
        <w:fldChar w:fldCharType="end"/>
      </w:r>
      <w:r w:rsidR="00C12FD8">
        <w:rPr>
          <w:rFonts w:eastAsiaTheme="minorEastAsia"/>
          <w:lang w:val="en-US"/>
        </w:rPr>
        <w:t>).</w:t>
      </w:r>
    </w:p>
    <w:p w14:paraId="07B68CA6" w14:textId="0A70BC33" w:rsidR="00EE091D" w:rsidRDefault="00EE091D" w:rsidP="004D7B5D">
      <w:pPr>
        <w:spacing w:line="360" w:lineRule="auto"/>
        <w:rPr>
          <w:lang w:val="en-US"/>
        </w:rPr>
      </w:pPr>
    </w:p>
    <w:p w14:paraId="2279D1C0" w14:textId="4FB9AF53" w:rsidR="00B15115" w:rsidRDefault="00492490" w:rsidP="00492490">
      <w:pPr>
        <w:spacing w:line="360" w:lineRule="auto"/>
        <w:rPr>
          <w:lang w:val="en-US"/>
        </w:rPr>
      </w:pPr>
      <w:r>
        <w:rPr>
          <w:noProof/>
        </w:rPr>
        <mc:AlternateContent>
          <mc:Choice Requires="wps">
            <w:drawing>
              <wp:anchor distT="0" distB="0" distL="114300" distR="114300" simplePos="0" relativeHeight="251658246" behindDoc="0" locked="0" layoutInCell="1" allowOverlap="1" wp14:anchorId="2DBCDD32" wp14:editId="73EB114E">
                <wp:simplePos x="0" y="0"/>
                <wp:positionH relativeFrom="column">
                  <wp:posOffset>4365183</wp:posOffset>
                </wp:positionH>
                <wp:positionV relativeFrom="paragraph">
                  <wp:posOffset>314021</wp:posOffset>
                </wp:positionV>
                <wp:extent cx="1617345" cy="2019300"/>
                <wp:effectExtent l="0" t="0" r="1905" b="0"/>
                <wp:wrapSquare wrapText="bothSides"/>
                <wp:docPr id="15" name="Text Box 15"/>
                <wp:cNvGraphicFramePr/>
                <a:graphic xmlns:a="http://schemas.openxmlformats.org/drawingml/2006/main">
                  <a:graphicData uri="http://schemas.microsoft.com/office/word/2010/wordprocessingShape">
                    <wps:wsp>
                      <wps:cNvSpPr txBox="1"/>
                      <wps:spPr>
                        <a:xfrm>
                          <a:off x="0" y="0"/>
                          <a:ext cx="1617345" cy="2019300"/>
                        </a:xfrm>
                        <a:prstGeom prst="rect">
                          <a:avLst/>
                        </a:prstGeom>
                        <a:solidFill>
                          <a:prstClr val="white"/>
                        </a:solidFill>
                        <a:ln>
                          <a:noFill/>
                        </a:ln>
                      </wps:spPr>
                      <wps:txbx>
                        <w:txbxContent>
                          <w:p w14:paraId="7FE73FD0" w14:textId="2AF6E905" w:rsidR="00131317" w:rsidRPr="0063488C" w:rsidRDefault="00131317" w:rsidP="00131317">
                            <w:pPr>
                              <w:pStyle w:val="Caption"/>
                              <w:rPr>
                                <w:b/>
                                <w:bCs/>
                                <w:noProof/>
                                <w:sz w:val="24"/>
                                <w:lang w:val="en-US"/>
                              </w:rPr>
                            </w:pPr>
                            <w:bookmarkStart w:id="19" w:name="_Ref94695146"/>
                            <w:r w:rsidRPr="00B30E30">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5</w:t>
                            </w:r>
                            <w:r w:rsidR="00543048">
                              <w:rPr>
                                <w:lang w:val="en-US"/>
                              </w:rPr>
                              <w:fldChar w:fldCharType="end"/>
                            </w:r>
                            <w:bookmarkEnd w:id="19"/>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proofErr w:type="spellStart"/>
                            <w:r w:rsidR="0063488C" w:rsidRPr="0063488C">
                              <w:rPr>
                                <w:rFonts w:cs="Times New Roman"/>
                                <w:lang w:val="en-US"/>
                              </w:rPr>
                              <w:t>Hapugoda</w:t>
                            </w:r>
                            <w:proofErr w:type="spellEnd"/>
                            <w:r w:rsidR="0063488C" w:rsidRPr="0063488C">
                              <w:rPr>
                                <w:rFonts w:cs="Times New Roman"/>
                                <w:lang w:val="en-US"/>
                              </w:rPr>
                              <w:t>, 2017)</w:t>
                            </w:r>
                            <w:r w:rsidR="0063488C">
                              <w:rPr>
                                <w:rFonts w:cs="Times New Roman"/>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DD32" id="Text Box 15" o:spid="_x0000_s1027" type="#_x0000_t202" style="position:absolute;margin-left:343.7pt;margin-top:24.75pt;width:127.35pt;height:15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" stroked="f">
                <v:textbox inset="0,0,0,0">
                  <w:txbxContent>
                    <w:p w14:paraId="7FE73FD0" w14:textId="2AF6E905" w:rsidR="00131317" w:rsidRPr="0063488C" w:rsidRDefault="00131317" w:rsidP="00131317">
                      <w:pPr>
                        <w:pStyle w:val="Caption"/>
                        <w:rPr>
                          <w:b/>
                          <w:bCs/>
                          <w:noProof/>
                          <w:sz w:val="24"/>
                          <w:lang w:val="en-US"/>
                        </w:rPr>
                      </w:pPr>
                      <w:bookmarkStart w:id="20" w:name="_Ref94695146"/>
                      <w:r w:rsidRPr="00B30E30">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5</w:t>
                      </w:r>
                      <w:r w:rsidR="00543048">
                        <w:rPr>
                          <w:lang w:val="en-US"/>
                        </w:rPr>
                        <w:fldChar w:fldCharType="end"/>
                      </w:r>
                      <w:bookmarkEnd w:id="20"/>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proofErr w:type="spellStart"/>
                      <w:r w:rsidR="0063488C" w:rsidRPr="0063488C">
                        <w:rPr>
                          <w:rFonts w:cs="Times New Roman"/>
                          <w:lang w:val="en-US"/>
                        </w:rPr>
                        <w:t>Hapugoda</w:t>
                      </w:r>
                      <w:proofErr w:type="spellEnd"/>
                      <w:r w:rsidR="0063488C" w:rsidRPr="0063488C">
                        <w:rPr>
                          <w:rFonts w:cs="Times New Roman"/>
                          <w:lang w:val="en-US"/>
                        </w:rPr>
                        <w:t>, 2017)</w:t>
                      </w:r>
                      <w:r w:rsidR="0063488C">
                        <w:rPr>
                          <w:rFonts w:cs="Times New Roman"/>
                          <w:lang w:val="en-US"/>
                        </w:rPr>
                        <w:t>.</w:t>
                      </w:r>
                    </w:p>
                  </w:txbxContent>
                </v:textbox>
                <w10:wrap type="square"/>
              </v:shape>
            </w:pict>
          </mc:Fallback>
        </mc:AlternateContent>
      </w:r>
    </w:p>
    <w:p w14:paraId="324066A0" w14:textId="77777777" w:rsidR="00956745" w:rsidRPr="00492490" w:rsidRDefault="00956745" w:rsidP="00492490">
      <w:pPr>
        <w:spacing w:line="360" w:lineRule="auto"/>
        <w:rPr>
          <w:lang w:val="en-US"/>
        </w:rPr>
      </w:pPr>
    </w:p>
    <w:p w14:paraId="33C1B94C" w14:textId="77777777" w:rsidR="001A7F1F" w:rsidRPr="005545F2" w:rsidRDefault="001A7F1F" w:rsidP="004D7B5D">
      <w:pPr>
        <w:pStyle w:val="Heading4"/>
        <w:spacing w:line="360" w:lineRule="auto"/>
        <w:rPr>
          <w:lang w:val="en-US"/>
        </w:rPr>
      </w:pPr>
      <w:bookmarkStart w:id="21" w:name="_Ref99377984"/>
      <w:r>
        <w:rPr>
          <w:lang w:val="en-US"/>
        </w:rPr>
        <w:t>Stopping Power</w:t>
      </w:r>
      <w:bookmarkEnd w:id="21"/>
    </w:p>
    <w:p w14:paraId="29EE7572" w14:textId="2BA508B4" w:rsidR="001A7F1F" w:rsidRDefault="001A7F1F" w:rsidP="004D7B5D">
      <w:pPr>
        <w:spacing w:line="360" w:lineRule="auto"/>
        <w:rPr>
          <w:rFonts w:eastAsiaTheme="minorEastAsia"/>
          <w:lang w:val="en-US"/>
        </w:rPr>
      </w:pPr>
      <w:r>
        <w:rPr>
          <w:lang w:val="en-US"/>
        </w:rPr>
        <w:t>Stopping power is how much energy the charged particle</w:t>
      </w:r>
      <w:r w:rsidR="00A8589D">
        <w:rPr>
          <w:lang w:val="en-US"/>
        </w:rPr>
        <w:t xml:space="preserve"> is expected</w:t>
      </w:r>
      <w:r>
        <w:rPr>
          <w:lang w:val="en-US"/>
        </w:rPr>
        <w:t xml:space="preserve"> to lose per unit length. It can be found by integrating</w:t>
      </w:r>
      <w:r w:rsidR="003C3A3B">
        <w:rPr>
          <w:lang w:val="en-US"/>
        </w:rPr>
        <w:t xml:space="preserve"> the</w:t>
      </w:r>
      <w:r>
        <w:rPr>
          <w:lang w:val="en-US"/>
        </w:rPr>
        <w:t xml:space="preserve"> differential energy loss</w:t>
      </w:r>
      <w:r w:rsidR="00F60A48">
        <w:rPr>
          <w:lang w:val="en-US"/>
        </w:rPr>
        <w:t xml:space="preserve"> </w:t>
      </w:r>
      <w:r>
        <w:rPr>
          <w:rFonts w:eastAsiaTheme="minorEastAsia"/>
          <w:lang w:val="en-US"/>
        </w:rPr>
        <w:t>over</w:t>
      </w:r>
      <w:r w:rsidR="00F60A48">
        <w:rPr>
          <w:rFonts w:eastAsiaTheme="minorEastAsia"/>
          <w:lang w:val="en-US"/>
        </w:rPr>
        <w:t xml:space="preserve"> all</w:t>
      </w:r>
      <w:r>
        <w:rPr>
          <w:rFonts w:eastAsiaTheme="minorEastAsia"/>
          <w:lang w:val="en-US"/>
        </w:rPr>
        <w:t xml:space="preserve"> possible energy transfers</w:t>
      </w:r>
      <w:r w:rsidR="0031459E">
        <w:rPr>
          <w:rFonts w:eastAsiaTheme="minorEastAsia"/>
          <w:lang w:val="en-US"/>
        </w:rPr>
        <w:t xml:space="preserve"> for a given particle and absorber combination</w:t>
      </w:r>
      <w:r>
        <w:rPr>
          <w:rFonts w:eastAsiaTheme="minorEastAsia"/>
          <w:lang w:val="en-US"/>
        </w:rPr>
        <w:t xml:space="preserve">. </w:t>
      </w:r>
      <w:r>
        <w:rPr>
          <w:rFonts w:eastAsiaTheme="minorEastAsia"/>
          <w:lang w:val="en-US"/>
        </w:rPr>
        <w:br/>
        <w:t>As discussed, the charged particle might lose its energy by colliding or by radiative transfer</w:t>
      </w:r>
      <w:r w:rsidR="00EE1547">
        <w:rPr>
          <w:rFonts w:eastAsiaTheme="minorEastAsia"/>
          <w:lang w:val="en-US"/>
        </w:rPr>
        <w:t>;</w:t>
      </w:r>
      <w:r>
        <w:rPr>
          <w:rFonts w:eastAsiaTheme="minorEastAsia"/>
          <w:lang w:val="en-US"/>
        </w:rPr>
        <w:t xml:space="preserve"> we therefore separate these contributions</w:t>
      </w:r>
      <w:r w:rsidR="009932D7">
        <w:rPr>
          <w:rFonts w:eastAsiaTheme="minorEastAsia"/>
          <w:lang w:val="en-US"/>
        </w:rPr>
        <w:t xml:space="preserve"> </w:t>
      </w:r>
      <w:r w:rsidR="00F136B0">
        <w:rPr>
          <w:rFonts w:eastAsiaTheme="minorEastAsia"/>
          <w:lang w:val="en-US"/>
        </w:rPr>
        <w:fldChar w:fldCharType="begin"/>
      </w:r>
      <w:r w:rsidR="0063233A">
        <w:rPr>
          <w:rFonts w:eastAsiaTheme="minorEastAsia"/>
          <w:lang w:val="en-US"/>
        </w:rPr>
        <w:instrText xml:space="preserve"> ADDIN ZOTERO_ITEM CSL_CITATION {"citationID":"RC7glQpU","properties":{"formattedCitation":"(Attix,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136B0">
        <w:rPr>
          <w:rFonts w:eastAsiaTheme="minorEastAsia"/>
          <w:lang w:val="en-US"/>
        </w:rPr>
        <w:fldChar w:fldCharType="separate"/>
      </w:r>
      <w:r w:rsidR="00F136B0" w:rsidRPr="00F136B0">
        <w:rPr>
          <w:rFonts w:cs="Times New Roman"/>
          <w:lang w:val="en-US"/>
        </w:rPr>
        <w:t>(</w:t>
      </w:r>
      <w:proofErr w:type="spellStart"/>
      <w:r w:rsidR="00F136B0" w:rsidRPr="00F136B0">
        <w:rPr>
          <w:rFonts w:cs="Times New Roman"/>
          <w:lang w:val="en-US"/>
        </w:rPr>
        <w:t>Attix</w:t>
      </w:r>
      <w:proofErr w:type="spellEnd"/>
      <w:r w:rsidR="00F136B0" w:rsidRPr="00F136B0">
        <w:rPr>
          <w:rFonts w:cs="Times New Roman"/>
          <w:lang w:val="en-US"/>
        </w:rPr>
        <w:t>, 1986</w:t>
      </w:r>
      <w:r w:rsidR="00F136B0">
        <w:rPr>
          <w:rFonts w:cs="Times New Roman"/>
          <w:lang w:val="en-US"/>
        </w:rPr>
        <w:t>, .165</w:t>
      </w:r>
      <w:r w:rsidR="00F136B0" w:rsidRPr="00F136B0">
        <w:rPr>
          <w:rFonts w:cs="Times New Roman"/>
          <w:lang w:val="en-US"/>
        </w:rPr>
        <w:t>)</w:t>
      </w:r>
      <w:r w:rsidR="00F136B0">
        <w:rPr>
          <w:rFonts w:eastAsiaTheme="minorEastAsia"/>
          <w:lang w:val="en-US"/>
        </w:rPr>
        <w:fldChar w:fldCharType="end"/>
      </w:r>
    </w:p>
    <w:p w14:paraId="687707F0" w14:textId="5ED8EA4F" w:rsidR="00B765AF" w:rsidRDefault="00ED086B" w:rsidP="004D7B5D">
      <w:pPr>
        <w:spacing w:after="160" w:line="360" w:lineRule="auto"/>
        <w:rPr>
          <w:rFonts w:eastAsiaTheme="minorEastAsia"/>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oMath>
      </m:oMathPara>
    </w:p>
    <w:p w14:paraId="4BA2848D" w14:textId="09344A7E" w:rsidR="00707C09" w:rsidRPr="005545F2" w:rsidRDefault="00707C09" w:rsidP="004D7B5D">
      <w:pPr>
        <w:spacing w:line="360" w:lineRule="auto"/>
        <w:rPr>
          <w:rFonts w:eastAsiaTheme="minorEastAsia"/>
          <w:lang w:val="en-US"/>
        </w:rPr>
      </w:pPr>
      <w:r>
        <w:rPr>
          <w:rFonts w:eastAsiaTheme="minorEastAsia"/>
          <w:lang w:val="en-US"/>
        </w:rPr>
        <w:t>Energy lost to radiative transfer does not contribute to</w:t>
      </w:r>
      <w:r w:rsidR="00EE1547">
        <w:rPr>
          <w:rFonts w:eastAsiaTheme="minorEastAsia"/>
          <w:lang w:val="en-US"/>
        </w:rPr>
        <w:t xml:space="preserve"> local</w:t>
      </w:r>
      <w:r>
        <w:rPr>
          <w:rFonts w:eastAsiaTheme="minorEastAsia"/>
          <w:lang w:val="en-US"/>
        </w:rPr>
        <w:t xml:space="preserve"> dose, because of the</w:t>
      </w:r>
      <w:r w:rsidR="00EE1547">
        <w:rPr>
          <w:rFonts w:eastAsiaTheme="minorEastAsia"/>
          <w:lang w:val="en-US"/>
        </w:rPr>
        <w:t xml:space="preserve"> longer</w:t>
      </w:r>
      <w:r>
        <w:rPr>
          <w:rFonts w:eastAsiaTheme="minorEastAsia"/>
          <w:lang w:val="en-US"/>
        </w:rPr>
        <w:t xml:space="preserve"> range of the </w:t>
      </w:r>
      <w:r w:rsidR="00E86DC8">
        <w:rPr>
          <w:rFonts w:eastAsiaTheme="minorEastAsia"/>
          <w:lang w:val="en-US"/>
        </w:rPr>
        <w:t>bremss</w:t>
      </w:r>
      <w:r w:rsidR="008967DA">
        <w:rPr>
          <w:rFonts w:eastAsiaTheme="minorEastAsia"/>
          <w:lang w:val="en-US"/>
        </w:rPr>
        <w:t>trahlung</w:t>
      </w:r>
      <w:r>
        <w:rPr>
          <w:rFonts w:eastAsiaTheme="minorEastAsia"/>
          <w:lang w:val="en-US"/>
        </w:rPr>
        <w:t xml:space="preserve">. Radiative stopping power is still important to accurately describe the range of the charged particle. </w:t>
      </w:r>
      <w:r>
        <w:rPr>
          <w:rFonts w:eastAsiaTheme="minorEastAsia"/>
          <w:lang w:val="en-US"/>
        </w:rPr>
        <w:br/>
        <w:t>Collision stopping power</w:t>
      </w:r>
      <w:r>
        <w:rPr>
          <w:lang w:val="en-US"/>
        </w:rPr>
        <w:t xml:space="preserve"> </w:t>
      </w:r>
      <w:r w:rsidR="001407CC">
        <w:rPr>
          <w:lang w:val="en-US"/>
        </w:rPr>
        <w:t>may be</w:t>
      </w:r>
      <w:r>
        <w:rPr>
          <w:lang w:val="en-US"/>
        </w:rPr>
        <w:t xml:space="preserve"> split into two parts: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soft</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hard</m:t>
            </m:r>
          </m:sub>
        </m:sSub>
      </m:oMath>
      <w:r>
        <w:rPr>
          <w:rFonts w:eastAsiaTheme="minorEastAsia"/>
          <w:lang w:val="en-US"/>
        </w:rPr>
        <w:t xml:space="preserve">. </w:t>
      </w:r>
      <w:r w:rsidR="004F7E6A">
        <w:rPr>
          <w:rFonts w:eastAsiaTheme="minorEastAsia"/>
          <w:lang w:val="en-US"/>
        </w:rPr>
        <w:t xml:space="preserve"> </w:t>
      </w:r>
      <w:r>
        <w:rPr>
          <w:rFonts w:eastAsiaTheme="minorEastAsia"/>
          <w:lang w:val="en-US"/>
        </w:rPr>
        <w:t>Energy loss is dependent on the material it penetrates,</w:t>
      </w:r>
      <w:r w:rsidR="001407CC">
        <w:rPr>
          <w:rFonts w:eastAsiaTheme="minorEastAsia"/>
          <w:lang w:val="en-US"/>
        </w:rPr>
        <w:t xml:space="preserve"> and</w:t>
      </w:r>
      <w:r>
        <w:rPr>
          <w:rFonts w:eastAsiaTheme="minorEastAsia"/>
          <w:lang w:val="en-US"/>
        </w:rPr>
        <w:t xml:space="preserve"> we therefore introduce </w:t>
      </w:r>
      <w:r>
        <w:rPr>
          <w:rFonts w:eastAsiaTheme="minorEastAsia"/>
          <w:b/>
          <w:bCs/>
          <w:lang w:val="en-US"/>
        </w:rPr>
        <w:t>mass stopping power</w:t>
      </w:r>
      <w:r>
        <w:rPr>
          <w:rFonts w:eastAsiaTheme="minorEastAsia"/>
          <w:lang w:val="en-US"/>
        </w:rPr>
        <w:t xml:space="preserve"> by dividing the stopping power by the material density </w:t>
      </w:r>
      <m:oMath>
        <m:r>
          <w:rPr>
            <w:rFonts w:ascii="Cambria Math" w:eastAsiaTheme="minorEastAsia" w:hAnsi="Cambria Math"/>
            <w:lang w:val="en-US"/>
          </w:rPr>
          <m:t>S/ρ</m:t>
        </m:r>
      </m:oMath>
      <w:r>
        <w:rPr>
          <w:rFonts w:eastAsiaTheme="minorEastAsia"/>
          <w:lang w:val="en-US"/>
        </w:rPr>
        <w:t xml:space="preserve">. </w:t>
      </w:r>
      <w:r>
        <w:rPr>
          <w:rFonts w:eastAsiaTheme="minorEastAsia"/>
          <w:lang w:val="en-US"/>
        </w:rPr>
        <w:br/>
        <w:t>The total collision mass stopping power</w:t>
      </w:r>
      <w:r w:rsidR="00764E7F">
        <w:rPr>
          <w:rFonts w:eastAsiaTheme="minorEastAsia"/>
          <w:lang w:val="en-US"/>
        </w:rPr>
        <w:t>, including soft and hard collisions,</w:t>
      </w:r>
      <w:r>
        <w:rPr>
          <w:rFonts w:eastAsiaTheme="minorEastAsia"/>
          <w:lang w:val="en-US"/>
        </w:rPr>
        <w:t xml:space="preserve"> </w:t>
      </w:r>
      <w:r w:rsidR="00AF26BB">
        <w:rPr>
          <w:rFonts w:eastAsiaTheme="minorEastAsia"/>
          <w:lang w:val="en-US"/>
        </w:rPr>
        <w:t>is</w:t>
      </w:r>
      <w:r w:rsidR="001F7123">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418F1" w14:paraId="57741A2C" w14:textId="77777777" w:rsidTr="00AF04FB">
        <w:tc>
          <w:tcPr>
            <w:tcW w:w="8815" w:type="dxa"/>
          </w:tcPr>
          <w:p w14:paraId="1BF0742D" w14:textId="5CC47AA1" w:rsidR="000418F1" w:rsidRDefault="008573DA" w:rsidP="004D7B5D">
            <w:pPr>
              <w:spacing w:line="360" w:lineRule="auto"/>
              <w:rPr>
                <w:lang w:val="en-US"/>
              </w:rPr>
            </w:pPr>
            <m:oMathPara>
              <m:oMath>
                <m:f>
                  <m:fPr>
                    <m:ctrlPr>
                      <w:rPr>
                        <w:rFonts w:ascii="Cambria Math" w:hAnsi="Cambria Math"/>
                        <w:i/>
                        <w:lang w:val="en-US"/>
                      </w:rPr>
                    </m:ctrlPr>
                  </m:fPr>
                  <m:num>
                    <m:r>
                      <w:rPr>
                        <w:rFonts w:ascii="Cambria Math" w:hAnsi="Cambria Math"/>
                        <w:lang w:val="en-US"/>
                      </w:rPr>
                      <m:t>4π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Z</m:t>
                    </m:r>
                  </m:num>
                  <m:den>
                    <m:r>
                      <w:rPr>
                        <w:rFonts w:ascii="Cambria Math" w:hAnsi="Cambria Math"/>
                        <w:lang w:val="en-US"/>
                      </w:rPr>
                      <m:t>A</m:t>
                    </m:r>
                  </m:den>
                </m:f>
                <m:f>
                  <m:fPr>
                    <m:ctrlPr>
                      <w:rPr>
                        <w:rFonts w:ascii="Cambria Math" w:eastAsiaTheme="minorEastAsia" w:hAnsi="Cambria Math" w:cstheme="minorHAnsi"/>
                        <w:i/>
                        <w:lang w:val="en-US"/>
                      </w:rPr>
                    </m:ctrlPr>
                  </m:fPr>
                  <m:num>
                    <m:sSubSup>
                      <m:sSubSupPr>
                        <m:ctrlPr>
                          <w:rPr>
                            <w:rFonts w:ascii="Cambria Math" w:eastAsiaTheme="minorEastAsia" w:hAnsi="Cambria Math" w:cstheme="minorHAnsi"/>
                            <w:i/>
                            <w:lang w:val="en-US"/>
                          </w:rPr>
                        </m:ctrlPr>
                      </m:sSubSupPr>
                      <m:e>
                        <m:r>
                          <w:rPr>
                            <w:rFonts w:ascii="Cambria Math" w:eastAsiaTheme="minorEastAsia" w:hAnsi="Cambria Math" w:cstheme="minorHAnsi"/>
                            <w:lang w:val="en-US"/>
                          </w:rPr>
                          <m:t>r</m:t>
                        </m:r>
                      </m:e>
                      <m:sub>
                        <m:r>
                          <w:rPr>
                            <w:rFonts w:ascii="Cambria Math" w:eastAsiaTheme="minorEastAsia" w:hAnsi="Cambria Math" w:cstheme="minorHAnsi"/>
                            <w:lang w:val="en-US"/>
                          </w:rPr>
                          <m:t>e</m:t>
                        </m:r>
                      </m:sub>
                      <m:sup>
                        <m:r>
                          <w:rPr>
                            <w:rFonts w:ascii="Cambria Math" w:eastAsiaTheme="minorEastAsia" w:hAnsi="Cambria Math" w:cstheme="minorHAnsi"/>
                            <w:lang w:val="en-US"/>
                          </w:rPr>
                          <m:t>2</m:t>
                        </m:r>
                      </m:sup>
                    </m:sSubSup>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c</m:t>
                        </m:r>
                      </m:e>
                      <m:sup>
                        <m:r>
                          <w:rPr>
                            <w:rFonts w:ascii="Cambria Math" w:eastAsiaTheme="minorEastAsia" w:hAnsi="Cambria Math" w:cstheme="minorHAnsi"/>
                            <w:lang w:val="en-US"/>
                          </w:rPr>
                          <m:t>2</m:t>
                        </m:r>
                      </m:sup>
                    </m:sSup>
                  </m:num>
                  <m:den>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den>
                </m:f>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z</m:t>
                    </m:r>
                  </m:e>
                  <m:sup>
                    <m:r>
                      <w:rPr>
                        <w:rFonts w:ascii="Cambria Math" w:eastAsiaTheme="minorEastAsia" w:hAnsi="Cambria Math" w:cstheme="minorHAnsi"/>
                        <w:lang w:val="en-US"/>
                      </w:rPr>
                      <m:t>2</m:t>
                    </m:r>
                  </m:sup>
                </m:sSup>
                <m:d>
                  <m:dPr>
                    <m:begChr m:val="["/>
                    <m:endChr m:val="]"/>
                    <m:ctrlPr>
                      <w:rPr>
                        <w:rFonts w:ascii="Cambria Math" w:eastAsiaTheme="minorEastAsia" w:hAnsi="Cambria Math" w:cstheme="minorHAnsi"/>
                        <w:i/>
                        <w:lang w:val="en-US"/>
                      </w:rPr>
                    </m:ctrlPr>
                  </m:dPr>
                  <m:e>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f>
                          <m:fPr>
                            <m:ctrlPr>
                              <w:rPr>
                                <w:rFonts w:ascii="Cambria Math" w:eastAsiaTheme="minorEastAsia" w:hAnsi="Cambria Math" w:cstheme="minorHAnsi"/>
                                <w:i/>
                                <w:lang w:val="en-US"/>
                              </w:rPr>
                            </m:ctrlPr>
                          </m:fPr>
                          <m:num>
                            <m:r>
                              <w:rPr>
                                <w:rFonts w:ascii="Cambria Math" w:eastAsiaTheme="minorEastAsia" w:hAnsi="Cambria Math" w:cstheme="minorHAnsi"/>
                                <w:lang w:val="en-US"/>
                              </w:rPr>
                              <m:t>2</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v</m:t>
                                </m:r>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I</m:t>
                            </m:r>
                          </m:den>
                        </m:f>
                      </m:e>
                    </m:func>
                    <m:r>
                      <w:rPr>
                        <w:rFonts w:ascii="Cambria Math" w:eastAsiaTheme="minorEastAsia" w:hAnsi="Cambria Math" w:cstheme="minorHAnsi"/>
                        <w:lang w:val="en-US"/>
                      </w:rPr>
                      <m:t>-</m:t>
                    </m:r>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d>
                          <m:dPr>
                            <m:ctrlPr>
                              <w:rPr>
                                <w:rFonts w:ascii="Cambria Math" w:eastAsiaTheme="minorEastAsia" w:hAnsi="Cambria Math" w:cstheme="minorHAnsi"/>
                                <w:i/>
                                <w:lang w:val="en-US"/>
                              </w:rPr>
                            </m:ctrlPr>
                          </m:dPr>
                          <m:e>
                            <m:r>
                              <w:rPr>
                                <w:rFonts w:ascii="Cambria Math" w:eastAsiaTheme="minorEastAsia" w:hAnsi="Cambria Math" w:cstheme="minorHAnsi"/>
                                <w:lang w:val="en-US"/>
                              </w:rPr>
                              <m:t>1-</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e>
                        </m:d>
                        <m:r>
                          <w:rPr>
                            <w:rFonts w:ascii="Cambria Math" w:eastAsiaTheme="minorEastAsia" w:hAnsi="Cambria Math" w:cstheme="minorHAnsi"/>
                            <w:lang w:val="en-US"/>
                          </w:rPr>
                          <m:t>-</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C</m:t>
                            </m:r>
                          </m:num>
                          <m:den>
                            <m:r>
                              <w:rPr>
                                <w:rFonts w:ascii="Cambria Math" w:eastAsiaTheme="minorEastAsia" w:hAnsi="Cambria Math" w:cstheme="minorHAnsi"/>
                                <w:lang w:val="en-US"/>
                              </w:rPr>
                              <m:t>Z</m:t>
                            </m:r>
                          </m:den>
                        </m:f>
                      </m:e>
                    </m:func>
                  </m:e>
                </m:d>
                <m:r>
                  <w:rPr>
                    <w:rFonts w:ascii="Cambria Math" w:eastAsiaTheme="minorEastAsia" w:hAnsi="Cambria Math" w:cstheme="minorHAnsi"/>
                    <w:lang w:val="en-US"/>
                  </w:rPr>
                  <m:t xml:space="preserve">  </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MeV</m:t>
                    </m:r>
                    <m:f>
                      <m:fPr>
                        <m:ctrlPr>
                          <w:rPr>
                            <w:rFonts w:ascii="Cambria Math" w:hAnsi="Cambria Math"/>
                            <w:i/>
                            <w:lang w:val="en-US"/>
                          </w:rPr>
                        </m:ctrlPr>
                      </m:fPr>
                      <m:num>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num>
                      <m:den>
                        <m:r>
                          <w:rPr>
                            <w:rFonts w:ascii="Cambria Math" w:hAnsi="Cambria Math"/>
                            <w:lang w:val="en-US"/>
                          </w:rPr>
                          <m:t>g</m:t>
                        </m:r>
                      </m:den>
                    </m:f>
                  </m:e>
                </m:d>
                <m:r>
                  <w:rPr>
                    <w:rFonts w:ascii="Cambria Math" w:hAnsi="Cambria Math"/>
                    <w:lang w:val="en-US"/>
                  </w:rPr>
                  <m:t xml:space="preserve"> </m:t>
                </m:r>
                <m:r>
                  <w:rPr>
                    <w:rFonts w:ascii="Cambria Math" w:eastAsiaTheme="minorEastAsia" w:hAnsi="Cambria Math" w:cstheme="minorHAnsi"/>
                    <w:lang w:val="en-US"/>
                  </w:rPr>
                  <m:t>.</m:t>
                </m:r>
              </m:oMath>
            </m:oMathPara>
          </w:p>
        </w:tc>
        <w:bookmarkStart w:id="22" w:name="_Ref94703179"/>
        <w:tc>
          <w:tcPr>
            <w:tcW w:w="535" w:type="dxa"/>
          </w:tcPr>
          <w:p w14:paraId="72A5A33C" w14:textId="637F9B31" w:rsidR="000418F1" w:rsidRDefault="000418F1"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7</w:t>
            </w:r>
            <w:r>
              <w:fldChar w:fldCharType="end"/>
            </w:r>
            <w:bookmarkEnd w:id="22"/>
          </w:p>
        </w:tc>
      </w:tr>
    </w:tbl>
    <w:p w14:paraId="4B338D95" w14:textId="0F66EDE0" w:rsidR="00B66B98" w:rsidRDefault="00B66B98" w:rsidP="004D7B5D">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m:t>
            </m:r>
          </m:sub>
        </m:sSub>
        <m:r>
          <w:rPr>
            <w:rFonts w:ascii="Cambria Math" w:hAnsi="Cambria Math" w:cs="Times New Roman"/>
            <w:lang w:val="en-US"/>
          </w:rPr>
          <m:t>Z/A</m:t>
        </m:r>
      </m:oMath>
      <w:r>
        <w:rPr>
          <w:rFonts w:eastAsiaTheme="minorEastAsia" w:cs="Times New Roman"/>
          <w:lang w:val="en-US"/>
        </w:rPr>
        <w:t xml:space="preserve"> is</w:t>
      </w:r>
      <w:r w:rsidR="00764E7F">
        <w:rPr>
          <w:rFonts w:eastAsiaTheme="minorEastAsia" w:cs="Times New Roman"/>
          <w:lang w:val="en-US"/>
        </w:rPr>
        <w:t xml:space="preserve"> the number of</w:t>
      </w:r>
      <w:r>
        <w:rPr>
          <w:rFonts w:eastAsiaTheme="minorEastAsia" w:cs="Times New Roman"/>
          <w:lang w:val="en-US"/>
        </w:rPr>
        <w:t xml:space="preserve"> electrons per gram,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e</m:t>
            </m:r>
          </m:sub>
        </m:sSub>
      </m:oMath>
      <w:r>
        <w:rPr>
          <w:rFonts w:eastAsiaTheme="minorEastAsia" w:cs="Times New Roman"/>
          <w:lang w:val="en-US"/>
        </w:rPr>
        <w:t xml:space="preserve"> </w:t>
      </w:r>
      <w:r w:rsidR="00764E7F">
        <w:rPr>
          <w:rFonts w:eastAsiaTheme="minorEastAsia" w:cs="Times New Roman"/>
          <w:lang w:val="en-US"/>
        </w:rPr>
        <w:t>the</w:t>
      </w:r>
      <w:r>
        <w:rPr>
          <w:rFonts w:eastAsiaTheme="minorEastAsia" w:cs="Times New Roman"/>
          <w:lang w:val="en-US"/>
        </w:rPr>
        <w:t xml:space="preserve"> classical electron radius, </w:t>
      </w:r>
      <m:oMath>
        <m:r>
          <w:rPr>
            <w:rFonts w:ascii="Cambria Math" w:eastAsiaTheme="minorEastAsia" w:hAnsi="Cambria Math" w:cs="Times New Roman"/>
            <w:lang w:val="en-US"/>
          </w:rPr>
          <m:t>β=v/c</m:t>
        </m:r>
      </m:oMath>
      <w:r>
        <w:rPr>
          <w:rFonts w:eastAsiaTheme="minorEastAsia" w:cs="Times New Roman"/>
          <w:lang w:val="en-US"/>
        </w:rPr>
        <w:t xml:space="preserve"> , </w:t>
      </w:r>
      <w:r w:rsidRPr="00B00FAC">
        <w:rPr>
          <w:rFonts w:eastAsiaTheme="minorEastAsia" w:cs="Times New Roman"/>
          <w:i/>
          <w:iCs/>
          <w:lang w:val="en-US"/>
        </w:rPr>
        <w:t>I</w:t>
      </w:r>
      <w:r>
        <w:rPr>
          <w:rFonts w:eastAsiaTheme="minorEastAsia" w:cs="Times New Roman"/>
          <w:lang w:val="en-US"/>
        </w:rPr>
        <w:t xml:space="preserve"> </w:t>
      </w:r>
      <w:r w:rsidR="00F0022B">
        <w:rPr>
          <w:rFonts w:eastAsiaTheme="minorEastAsia" w:cs="Times New Roman"/>
          <w:lang w:val="en-US"/>
        </w:rPr>
        <w:t>the</w:t>
      </w:r>
      <w:r>
        <w:rPr>
          <w:rFonts w:eastAsiaTheme="minorEastAsia" w:cs="Times New Roman"/>
          <w:lang w:val="en-US"/>
        </w:rPr>
        <w:t xml:space="preserve"> mean excitation potential in the medium</w:t>
      </w:r>
      <w:r w:rsidR="00BC0066">
        <w:rPr>
          <w:rFonts w:eastAsiaTheme="minorEastAsia" w:cs="Times New Roman"/>
          <w:lang w:val="en-US"/>
        </w:rPr>
        <w:t xml:space="preserve">, z </w:t>
      </w:r>
      <w:r w:rsidR="00F0022B">
        <w:rPr>
          <w:rFonts w:eastAsiaTheme="minorEastAsia" w:cs="Times New Roman"/>
          <w:lang w:val="en-US"/>
        </w:rPr>
        <w:t>the</w:t>
      </w:r>
      <w:r w:rsidR="00BC0066">
        <w:rPr>
          <w:rFonts w:eastAsiaTheme="minorEastAsia" w:cs="Times New Roman"/>
          <w:lang w:val="en-US"/>
        </w:rPr>
        <w:t xml:space="preserve"> </w:t>
      </w:r>
      <w:r w:rsidR="007015E6">
        <w:rPr>
          <w:rFonts w:eastAsiaTheme="minorEastAsia" w:cs="Times New Roman"/>
          <w:lang w:val="en-US"/>
        </w:rPr>
        <w:t>electron charge,</w:t>
      </w:r>
      <w:r>
        <w:rPr>
          <w:rFonts w:eastAsiaTheme="minorEastAsia" w:cs="Times New Roman"/>
          <w:lang w:val="en-US"/>
        </w:rPr>
        <w:t xml:space="preserve"> and  </w:t>
      </w:r>
      <m:oMath>
        <m:r>
          <w:rPr>
            <w:rFonts w:ascii="Cambria Math" w:eastAsiaTheme="minorEastAsia" w:hAnsi="Cambria Math" w:cs="Times New Roman"/>
            <w:lang w:val="en-US"/>
          </w:rPr>
          <m:t>C/Z</m:t>
        </m:r>
      </m:oMath>
      <w:r>
        <w:rPr>
          <w:rFonts w:eastAsiaTheme="minorEastAsia" w:cs="Times New Roman"/>
          <w:lang w:val="en-US"/>
        </w:rPr>
        <w:t xml:space="preserve"> </w:t>
      </w:r>
      <w:r w:rsidR="00F0022B">
        <w:rPr>
          <w:rFonts w:eastAsiaTheme="minorEastAsia" w:cs="Times New Roman"/>
          <w:lang w:val="en-US"/>
        </w:rPr>
        <w:t>the</w:t>
      </w:r>
      <w:r>
        <w:rPr>
          <w:rFonts w:eastAsiaTheme="minorEastAsia" w:cs="Times New Roman"/>
          <w:lang w:val="en-US"/>
        </w:rPr>
        <w:t xml:space="preserve"> shell correction. The collision stopping power assumes the electron’s velocity to be much greater than </w:t>
      </w:r>
      <w:r w:rsidR="00A554EF">
        <w:rPr>
          <w:rFonts w:eastAsiaTheme="minorEastAsia" w:cs="Times New Roman"/>
          <w:lang w:val="en-US"/>
        </w:rPr>
        <w:t xml:space="preserve">that of the </w:t>
      </w:r>
      <w:r>
        <w:rPr>
          <w:rFonts w:eastAsiaTheme="minorEastAsia" w:cs="Times New Roman"/>
          <w:lang w:val="en-US"/>
        </w:rPr>
        <w:t xml:space="preserve">orbiting electrons in atoms. As the </w:t>
      </w:r>
      <w:r w:rsidR="00635D69">
        <w:rPr>
          <w:rFonts w:eastAsiaTheme="minorEastAsia" w:cs="Times New Roman"/>
          <w:lang w:val="en-US"/>
        </w:rPr>
        <w:t>particle</w:t>
      </w:r>
      <w:r>
        <w:rPr>
          <w:rFonts w:eastAsiaTheme="minorEastAsia" w:cs="Times New Roman"/>
          <w:lang w:val="en-US"/>
        </w:rPr>
        <w:t xml:space="preserve"> slow</w:t>
      </w:r>
      <w:r w:rsidR="00635D69">
        <w:rPr>
          <w:rFonts w:eastAsiaTheme="minorEastAsia" w:cs="Times New Roman"/>
          <w:lang w:val="en-US"/>
        </w:rPr>
        <w:t>s</w:t>
      </w:r>
      <w:r>
        <w:rPr>
          <w:rFonts w:eastAsiaTheme="minorEastAsia" w:cs="Times New Roman"/>
          <w:lang w:val="en-US"/>
        </w:rPr>
        <w:t xml:space="preserve"> down the assumption becomes </w:t>
      </w:r>
      <w:r w:rsidR="00635D69">
        <w:rPr>
          <w:rFonts w:eastAsiaTheme="minorEastAsia" w:cs="Times New Roman"/>
          <w:lang w:val="en-US"/>
        </w:rPr>
        <w:t>less true</w:t>
      </w:r>
      <w:r>
        <w:rPr>
          <w:rFonts w:eastAsiaTheme="minorEastAsia" w:cs="Times New Roman"/>
          <w:lang w:val="en-US"/>
        </w:rPr>
        <w:t>, and the shell correction account</w:t>
      </w:r>
      <w:r w:rsidR="00A554EF">
        <w:rPr>
          <w:rFonts w:eastAsiaTheme="minorEastAsia" w:cs="Times New Roman"/>
          <w:lang w:val="en-US"/>
        </w:rPr>
        <w:t>s</w:t>
      </w:r>
      <w:r w:rsidR="00256A8A">
        <w:rPr>
          <w:rFonts w:eastAsiaTheme="minorEastAsia" w:cs="Times New Roman"/>
          <w:lang w:val="en-US"/>
        </w:rPr>
        <w:t xml:space="preserve"> for </w:t>
      </w:r>
      <w:r w:rsidR="002002C7">
        <w:rPr>
          <w:rFonts w:eastAsiaTheme="minorEastAsia" w:cs="Times New Roman"/>
          <w:lang w:val="en-US"/>
        </w:rPr>
        <w:t>this</w:t>
      </w:r>
      <w:r>
        <w:rPr>
          <w:rFonts w:eastAsiaTheme="minorEastAsia" w:cs="Times New Roman"/>
          <w:lang w:val="en-US"/>
        </w:rPr>
        <w:t xml:space="preserve">. </w:t>
      </w:r>
      <w:r w:rsidR="00FC24FC">
        <w:rPr>
          <w:rFonts w:eastAsiaTheme="minorEastAsia" w:cs="Times New Roman"/>
          <w:lang w:val="en-US"/>
        </w:rPr>
        <w:t xml:space="preserve">Stopping power is </w:t>
      </w:r>
      <w:r w:rsidR="0012669C">
        <w:rPr>
          <w:rFonts w:eastAsiaTheme="minorEastAsia" w:cs="Times New Roman"/>
          <w:lang w:val="en-US"/>
        </w:rPr>
        <w:t>inversely</w:t>
      </w:r>
      <w:r w:rsidR="00FC24FC">
        <w:rPr>
          <w:rFonts w:eastAsiaTheme="minorEastAsia" w:cs="Times New Roman"/>
          <w:lang w:val="en-US"/>
        </w:rPr>
        <w:t xml:space="preserve"> dependent on</w:t>
      </w:r>
      <w:r w:rsidR="00B01310">
        <w:rPr>
          <w:rFonts w:eastAsiaTheme="minorEastAsia" w:cs="Times New Roman"/>
          <w:lang w:val="en-US"/>
        </w:rPr>
        <w:t xml:space="preserve"> the square</w:t>
      </w:r>
      <w:r w:rsidR="00FB4567">
        <w:rPr>
          <w:rFonts w:eastAsiaTheme="minorEastAsia" w:cs="Times New Roman"/>
          <w:lang w:val="en-US"/>
        </w:rPr>
        <w:t xml:space="preserve"> of the</w:t>
      </w:r>
      <w:r w:rsidR="00FC24FC">
        <w:rPr>
          <w:rFonts w:eastAsiaTheme="minorEastAsia" w:cs="Times New Roman"/>
          <w:lang w:val="en-US"/>
        </w:rPr>
        <w:t xml:space="preserve"> velocity</w:t>
      </w:r>
      <w:r w:rsidR="00C421B5">
        <w:rPr>
          <w:rFonts w:eastAsiaTheme="minorEastAsia" w:cs="Times New Roman"/>
          <w:lang w:val="en-US"/>
        </w:rPr>
        <w:t xml:space="preserve"> and electrons with high kinetic energy will</w:t>
      </w:r>
      <w:r w:rsidR="00B504A4">
        <w:rPr>
          <w:rFonts w:eastAsiaTheme="minorEastAsia" w:cs="Times New Roman"/>
          <w:lang w:val="en-US"/>
        </w:rPr>
        <w:t xml:space="preserve"> thus have relatively low stopping power</w:t>
      </w:r>
      <w:r w:rsidR="00FD4F94">
        <w:rPr>
          <w:rFonts w:eastAsiaTheme="minorEastAsia" w:cs="Times New Roman"/>
          <w:lang w:val="en-US"/>
        </w:rPr>
        <w:t xml:space="preserve">. </w:t>
      </w:r>
      <w:r w:rsidR="00FC24FC">
        <w:rPr>
          <w:rFonts w:eastAsiaTheme="minorEastAsia" w:cs="Times New Roman"/>
          <w:lang w:val="en-US"/>
        </w:rPr>
        <w:t xml:space="preserve"> </w:t>
      </w:r>
    </w:p>
    <w:p w14:paraId="555B0476" w14:textId="1693C340" w:rsidR="00B9230E" w:rsidRPr="00930277" w:rsidRDefault="00B9230E" w:rsidP="004D7B5D">
      <w:pPr>
        <w:spacing w:line="360" w:lineRule="auto"/>
        <w:rPr>
          <w:rFonts w:cs="Times New Roman"/>
          <w:lang w:val="en-US"/>
        </w:rPr>
      </w:pPr>
      <w:r w:rsidRPr="00930277">
        <w:rPr>
          <w:rFonts w:cs="Times New Roman"/>
          <w:lang w:val="en-US"/>
        </w:rPr>
        <w:t>Mass collision stopping power is closely related to absorbed dose</w:t>
      </w:r>
      <w:r w:rsidR="00CD1306">
        <w:rPr>
          <w:rFonts w:cs="Times New Roman"/>
          <w:lang w:val="en-US"/>
        </w:rPr>
        <w:t xml:space="preserve"> (energy absorbed per mass)</w:t>
      </w:r>
      <w:r w:rsidRPr="00930277">
        <w:rPr>
          <w:rFonts w:cs="Times New Roman"/>
          <w:lang w:val="en-US"/>
        </w:rPr>
        <w:t xml:space="preserve">. </w:t>
      </w:r>
      <w:r w:rsidR="00704374">
        <w:rPr>
          <w:rFonts w:cs="Times New Roman"/>
          <w:lang w:val="en-US"/>
        </w:rPr>
        <w:t xml:space="preserve">If the energy deposition is solely due to charged particles, the </w:t>
      </w:r>
      <w:r w:rsidRPr="00930277">
        <w:rPr>
          <w:rFonts w:cs="Times New Roman"/>
          <w:lang w:val="en-US"/>
        </w:rPr>
        <w:t>absorbed dose</w:t>
      </w:r>
      <w:r w:rsidR="00704374">
        <w:rPr>
          <w:rFonts w:cs="Times New Roman"/>
          <w:lang w:val="en-US"/>
        </w:rPr>
        <w:t xml:space="preserve"> (</w:t>
      </w:r>
      <w:r w:rsidR="00704374">
        <w:rPr>
          <w:rFonts w:cs="Times New Roman"/>
          <w:lang w:val="en-US"/>
        </w:rPr>
        <w:fldChar w:fldCharType="begin"/>
      </w:r>
      <w:r w:rsidR="00704374">
        <w:rPr>
          <w:rFonts w:cs="Times New Roman"/>
          <w:lang w:val="en-US"/>
        </w:rPr>
        <w:instrText xml:space="preserve"> REF _Ref94700940 \r \h </w:instrText>
      </w:r>
      <w:r w:rsidR="00704374">
        <w:rPr>
          <w:rFonts w:cs="Times New Roman"/>
          <w:lang w:val="en-US"/>
        </w:rPr>
      </w:r>
      <w:r w:rsidR="00704374">
        <w:rPr>
          <w:rFonts w:cs="Times New Roman"/>
          <w:lang w:val="en-US"/>
        </w:rPr>
        <w:fldChar w:fldCharType="separate"/>
      </w:r>
      <w:r w:rsidR="00704374">
        <w:rPr>
          <w:rFonts w:cs="Times New Roman"/>
          <w:lang w:val="en-US"/>
        </w:rPr>
        <w:t>1.3.1</w:t>
      </w:r>
      <w:r w:rsidR="00704374">
        <w:rPr>
          <w:rFonts w:cs="Times New Roman"/>
          <w:lang w:val="en-US"/>
        </w:rPr>
        <w:fldChar w:fldCharType="end"/>
      </w:r>
      <w:r w:rsidR="00704374">
        <w:rPr>
          <w:rFonts w:cs="Times New Roman"/>
          <w:lang w:val="en-US"/>
        </w:rPr>
        <w:t>)</w:t>
      </w:r>
      <w:r w:rsidRPr="00930277">
        <w:rPr>
          <w:rFonts w:cs="Times New Roman"/>
          <w:lang w:val="en-US"/>
        </w:rPr>
        <w:t xml:space="preserve"> is expressed as </w:t>
      </w:r>
    </w:p>
    <w:p w14:paraId="7F7F6283" w14:textId="16F5B605" w:rsidR="00B66B98" w:rsidRPr="00930277" w:rsidRDefault="00B9230E" w:rsidP="004D7B5D">
      <w:pPr>
        <w:spacing w:line="360" w:lineRule="auto"/>
        <w:rPr>
          <w:rFonts w:eastAsiaTheme="minorEastAsia" w:cs="Times New Roman"/>
          <w:lang w:val="en-US"/>
        </w:rPr>
      </w:pPr>
      <m:oMathPara>
        <m:oMath>
          <m:r>
            <w:rPr>
              <w:rFonts w:ascii="Cambria Math" w:hAnsi="Cambria Math" w:cs="Times New Roman"/>
              <w:lang w:val="en-US"/>
            </w:rPr>
            <m:t>D=ϕ</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num>
            <m:den>
              <m:r>
                <w:rPr>
                  <w:rFonts w:ascii="Cambria Math" w:hAnsi="Cambria Math" w:cs="Times New Roman"/>
                  <w:lang w:val="en-US"/>
                </w:rPr>
                <m:t>ρ</m:t>
              </m:r>
            </m:den>
          </m:f>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Gy</m:t>
              </m:r>
            </m:e>
          </m:d>
          <m:r>
            <w:rPr>
              <w:rFonts w:ascii="Cambria Math" w:eastAsiaTheme="minorEastAsia" w:hAnsi="Cambria Math" w:cs="Times New Roman"/>
              <w:lang w:val="en-US"/>
            </w:rPr>
            <m:t>,</m:t>
          </m:r>
          <m:r>
            <m:rPr>
              <m:sty m:val="p"/>
            </m:rPr>
            <w:rPr>
              <w:rFonts w:ascii="Cambria Math" w:hAnsi="Cambria Math" w:cs="Times New Roman"/>
              <w:lang w:val="en-US"/>
            </w:rPr>
            <w:br/>
          </m:r>
        </m:oMath>
      </m:oMathPara>
      <m:oMath>
        <m:r>
          <w:rPr>
            <w:rFonts w:ascii="Cambria Math" w:hAnsi="Cambria Math" w:cs="Times New Roman"/>
            <w:lang w:val="en-US"/>
          </w:rPr>
          <m:t>ϕ</m:t>
        </m:r>
      </m:oMath>
      <w:r w:rsidR="00ED3C22" w:rsidRPr="00930277">
        <w:rPr>
          <w:rFonts w:eastAsiaTheme="minorEastAsia" w:cs="Times New Roman"/>
          <w:lang w:val="en-US"/>
        </w:rPr>
        <w:t xml:space="preserve"> is electron fluence </w:t>
      </w:r>
      <w:r w:rsidR="00EE0426">
        <w:rPr>
          <w:rFonts w:eastAsiaTheme="minorEastAsia" w:cs="Times New Roman"/>
          <w:lang w:val="en-US"/>
        </w:rPr>
        <w:t>for</w:t>
      </w:r>
      <w:r w:rsidR="00ED3C22" w:rsidRPr="00930277">
        <w:rPr>
          <w:rFonts w:eastAsiaTheme="minorEastAsia" w:cs="Times New Roman"/>
          <w:lang w:val="en-US"/>
        </w:rPr>
        <w:t xml:space="preserve"> a radiation field </w:t>
      </w:r>
      <w:r w:rsidR="00595545" w:rsidRPr="00930277">
        <w:rPr>
          <w:rFonts w:eastAsiaTheme="minorEastAsia" w:cs="Times New Roman"/>
          <w:lang w:val="en-US"/>
        </w:rPr>
        <w:t>(</w:t>
      </w:r>
      <w:r w:rsidR="00C34625" w:rsidRPr="00930277">
        <w:rPr>
          <w:rFonts w:eastAsiaTheme="minorEastAsia" w:cs="Times New Roman"/>
          <w:lang w:val="en-US"/>
        </w:rPr>
        <w:fldChar w:fldCharType="begin"/>
      </w:r>
      <w:r w:rsidR="00C34625" w:rsidRPr="00930277">
        <w:rPr>
          <w:rFonts w:eastAsiaTheme="minorEastAsia" w:cs="Times New Roman"/>
          <w:lang w:val="en-US"/>
        </w:rPr>
        <w:instrText xml:space="preserve"> REF _Ref94700940 \r \h </w:instrText>
      </w:r>
      <w:r w:rsidR="00930277">
        <w:rPr>
          <w:rFonts w:eastAsiaTheme="minorEastAsia" w:cs="Times New Roman"/>
          <w:lang w:val="en-US"/>
        </w:rPr>
        <w:instrText xml:space="preserve"> \* MERGEFORMAT </w:instrText>
      </w:r>
      <w:r w:rsidR="00C34625" w:rsidRPr="00930277">
        <w:rPr>
          <w:rFonts w:eastAsiaTheme="minorEastAsia" w:cs="Times New Roman"/>
          <w:lang w:val="en-US"/>
        </w:rPr>
      </w:r>
      <w:r w:rsidR="00C34625" w:rsidRPr="00930277">
        <w:rPr>
          <w:rFonts w:eastAsiaTheme="minorEastAsia" w:cs="Times New Roman"/>
          <w:lang w:val="en-US"/>
        </w:rPr>
        <w:fldChar w:fldCharType="separate"/>
      </w:r>
      <w:r w:rsidR="00380EB7">
        <w:rPr>
          <w:rFonts w:eastAsiaTheme="minorEastAsia" w:cs="Times New Roman"/>
          <w:lang w:val="en-US"/>
        </w:rPr>
        <w:t>1.3.1</w:t>
      </w:r>
      <w:r w:rsidR="00C34625" w:rsidRPr="00930277">
        <w:rPr>
          <w:rFonts w:eastAsiaTheme="minorEastAsia" w:cs="Times New Roman"/>
          <w:lang w:val="en-US"/>
        </w:rPr>
        <w:fldChar w:fldCharType="end"/>
      </w:r>
      <w:r w:rsidR="00595545" w:rsidRPr="00930277">
        <w:rPr>
          <w:rFonts w:eastAsiaTheme="minorEastAsia" w:cs="Times New Roman"/>
          <w:lang w:val="en-US"/>
        </w:rPr>
        <w:t>)</w:t>
      </w:r>
      <w:r w:rsidR="00957129">
        <w:rPr>
          <w:rFonts w:eastAsiaTheme="minorEastAsia" w:cs="Times New Roman"/>
          <w:lang w:val="en-US"/>
        </w:rPr>
        <w:t xml:space="preserve"> </w:t>
      </w:r>
      <w:r w:rsidR="00957129">
        <w:rPr>
          <w:rFonts w:eastAsiaTheme="minorEastAsia"/>
          <w:lang w:val="en-US"/>
        </w:rPr>
        <w:fldChar w:fldCharType="begin"/>
      </w:r>
      <w:r w:rsidR="00957129">
        <w:rPr>
          <w:rFonts w:eastAsiaTheme="minorEastAsia"/>
          <w:lang w:val="en-US"/>
        </w:rPr>
        <w:instrText xml:space="preserve"> ADDIN ZOTERO_ITEM CSL_CITATION {"citationID":"1gY7HLHh","properties":{"formattedCitation":"(Seuntjens et al., 2005)","plainCitation":"(Seuntjens et al., 2005)","noteIndex":0},"citationItems":[{"id":246,"uris":["http://zotero.org/users/9228513/items/C2VNNKA8"],"itemData":{"id":246,"type":"chapter","container-title":"Radiation oncology physics: A handbook for teachers and students","publisher":"International Atomic Energy Agency","title":"Chapter 2 DOSIMETRIC PRINCIPLES, QUANTITIES AND UNITS","author":[{"family":"Seuntjens","given":"J. P."},{"family":"Strydom","given":"W."},{"family":"Shortt","given":"K. R."}],"issued":{"date-parts":[["2005"]]}}}],"schema":"https://github.com/citation-style-language/schema/raw/master/csl-citation.json"} </w:instrText>
      </w:r>
      <w:r w:rsidR="00957129">
        <w:rPr>
          <w:rFonts w:eastAsiaTheme="minorEastAsia"/>
          <w:lang w:val="en-US"/>
        </w:rPr>
        <w:fldChar w:fldCharType="separate"/>
      </w:r>
      <w:r w:rsidR="00957129" w:rsidRPr="00A554EF">
        <w:rPr>
          <w:rFonts w:cs="Times New Roman"/>
          <w:lang w:val="en-US"/>
        </w:rPr>
        <w:t>(</w:t>
      </w:r>
      <w:proofErr w:type="spellStart"/>
      <w:r w:rsidR="00957129" w:rsidRPr="00A554EF">
        <w:rPr>
          <w:rFonts w:cs="Times New Roman"/>
          <w:lang w:val="en-US"/>
        </w:rPr>
        <w:t>Seuntjens</w:t>
      </w:r>
      <w:proofErr w:type="spellEnd"/>
      <w:r w:rsidR="00957129" w:rsidRPr="00A554EF">
        <w:rPr>
          <w:rFonts w:cs="Times New Roman"/>
          <w:lang w:val="en-US"/>
        </w:rPr>
        <w:t xml:space="preserve"> et al., 2005)</w:t>
      </w:r>
      <w:r w:rsidR="00957129">
        <w:rPr>
          <w:rFonts w:eastAsiaTheme="minorEastAsia"/>
          <w:lang w:val="en-US"/>
        </w:rPr>
        <w:fldChar w:fldCharType="end"/>
      </w:r>
      <w:r w:rsidR="00957129">
        <w:rPr>
          <w:rFonts w:eastAsiaTheme="minorEastAsia" w:cs="Times New Roman"/>
          <w:lang w:val="en-US"/>
        </w:rPr>
        <w:t xml:space="preserve">.  </w:t>
      </w:r>
    </w:p>
    <w:p w14:paraId="0551CF15" w14:textId="6DE39316" w:rsidR="00D57F53" w:rsidRPr="00930277" w:rsidRDefault="00D57F53" w:rsidP="004D7B5D">
      <w:pPr>
        <w:spacing w:line="360" w:lineRule="auto"/>
        <w:rPr>
          <w:rFonts w:cs="Times New Roman"/>
          <w:lang w:val="en-US"/>
        </w:rPr>
      </w:pPr>
      <w:r w:rsidRPr="00930277">
        <w:rPr>
          <w:rFonts w:cs="Times New Roman"/>
          <w:lang w:val="en-US"/>
        </w:rPr>
        <w:t xml:space="preserve">Stopping power is useful because we can estimate the range of the charged </w:t>
      </w:r>
      <w:r w:rsidR="00625AAD" w:rsidRPr="00930277">
        <w:rPr>
          <w:rFonts w:cs="Times New Roman"/>
          <w:lang w:val="en-US"/>
        </w:rPr>
        <w:t>particle but</w:t>
      </w:r>
      <w:r w:rsidR="00A12A24">
        <w:rPr>
          <w:rFonts w:cs="Times New Roman"/>
          <w:lang w:val="en-US"/>
        </w:rPr>
        <w:t xml:space="preserve"> is</w:t>
      </w:r>
      <w:r w:rsidRPr="00930277">
        <w:rPr>
          <w:rFonts w:cs="Times New Roman"/>
          <w:lang w:val="en-US"/>
        </w:rPr>
        <w:t xml:space="preserve"> also</w:t>
      </w:r>
      <w:r w:rsidR="00A12A24">
        <w:rPr>
          <w:rFonts w:cs="Times New Roman"/>
          <w:lang w:val="en-US"/>
        </w:rPr>
        <w:t xml:space="preserve"> needed to calculate</w:t>
      </w:r>
      <w:r w:rsidRPr="00930277">
        <w:rPr>
          <w:rFonts w:cs="Times New Roman"/>
          <w:lang w:val="en-US"/>
        </w:rPr>
        <w:t xml:space="preserve"> how </w:t>
      </w:r>
      <w:r w:rsidRPr="00625AAD">
        <w:rPr>
          <w:rFonts w:cs="Times New Roman"/>
          <w:lang w:val="en-US"/>
        </w:rPr>
        <w:t>much</w:t>
      </w:r>
      <w:r w:rsidRPr="00625AAD">
        <w:rPr>
          <w:rFonts w:cs="Times New Roman"/>
          <w:i/>
          <w:iCs/>
          <w:lang w:val="en-US"/>
        </w:rPr>
        <w:t xml:space="preserve"> </w:t>
      </w:r>
      <w:r w:rsidRPr="00930277">
        <w:rPr>
          <w:rFonts w:cs="Times New Roman"/>
          <w:lang w:val="en-US"/>
        </w:rPr>
        <w:t>energy is absorbed</w:t>
      </w:r>
      <w:r w:rsidR="000C05E4">
        <w:rPr>
          <w:rFonts w:cs="Times New Roman"/>
          <w:lang w:val="en-US"/>
        </w:rPr>
        <w:t xml:space="preserve"> locally</w:t>
      </w:r>
      <w:r w:rsidRPr="00930277">
        <w:rPr>
          <w:rFonts w:cs="Times New Roman"/>
          <w:lang w:val="en-US"/>
        </w:rPr>
        <w:t xml:space="preserve"> by the medium. Linear Energy Transfer (LET) represents this quantity</w:t>
      </w:r>
      <w:r w:rsidR="000C05E4">
        <w:rPr>
          <w:rFonts w:cs="Times New Roman"/>
          <w:lang w:val="en-US"/>
        </w:rPr>
        <w:t xml:space="preserve"> in</w:t>
      </w:r>
      <w:r w:rsidRPr="00930277">
        <w:rPr>
          <w:rFonts w:cs="Times New Roman"/>
          <w:lang w:val="en-US"/>
        </w:rPr>
        <w:t xml:space="preserve"> unit</w:t>
      </w:r>
      <w:r w:rsidR="000C05E4">
        <w:rPr>
          <w:rFonts w:cs="Times New Roman"/>
          <w:lang w:val="en-US"/>
        </w:rPr>
        <w:t>s of</w:t>
      </w:r>
      <w:r w:rsidRPr="00930277">
        <w:rPr>
          <w:rFonts w:cs="Times New Roman"/>
          <w:lang w:val="en-US"/>
        </w:rPr>
        <w:t xml:space="preserve"> </w:t>
      </w:r>
      <m:oMath>
        <m:r>
          <w:rPr>
            <w:rFonts w:ascii="Cambria Math" w:hAnsi="Cambria Math" w:cs="Times New Roman"/>
            <w:lang w:val="en-US"/>
          </w:rPr>
          <m:t>keV/μm</m:t>
        </m:r>
      </m:oMath>
      <w:r w:rsidRPr="00930277">
        <w:rPr>
          <w:rFonts w:cs="Times New Roman"/>
          <w:lang w:val="en-US"/>
        </w:rPr>
        <w:t xml:space="preserve">. It is also known as restricted stopping power </w:t>
      </w:r>
      <w:r w:rsidRPr="00930277">
        <w:rPr>
          <w:rFonts w:cs="Times New Roman"/>
          <w:lang w:val="en-US"/>
        </w:rPr>
        <w:fldChar w:fldCharType="begin"/>
      </w:r>
      <w:r w:rsidR="003F507D" w:rsidRPr="00930277">
        <w:rPr>
          <w:rFonts w:cs="Times New Roman"/>
          <w:lang w:val="en-US"/>
        </w:rPr>
        <w:instrText xml:space="preserve"> ADDIN ZOTERO_ITEM CSL_CITATION {"citationID":"bAfpkx9M","properties":{"formattedCitation":"(Attix,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Pr="00930277">
        <w:rPr>
          <w:rFonts w:cs="Times New Roman"/>
          <w:lang w:val="en-US"/>
        </w:rPr>
        <w:fldChar w:fldCharType="separate"/>
      </w:r>
      <w:r w:rsidRPr="00930277">
        <w:rPr>
          <w:rFonts w:cs="Times New Roman"/>
          <w:lang w:val="en-US"/>
        </w:rPr>
        <w:t>(</w:t>
      </w:r>
      <w:proofErr w:type="spellStart"/>
      <w:r w:rsidRPr="00930277">
        <w:rPr>
          <w:rFonts w:cs="Times New Roman"/>
          <w:lang w:val="en-US"/>
        </w:rPr>
        <w:t>Attix</w:t>
      </w:r>
      <w:proofErr w:type="spellEnd"/>
      <w:r w:rsidRPr="00930277">
        <w:rPr>
          <w:rFonts w:cs="Times New Roman"/>
          <w:lang w:val="en-US"/>
        </w:rPr>
        <w:t>, 1986, p.179)</w:t>
      </w:r>
      <w:r w:rsidRPr="00930277">
        <w:rPr>
          <w:rFonts w:cs="Times New Roman"/>
          <w:lang w:val="en-US"/>
        </w:rPr>
        <w:fldChar w:fldCharType="end"/>
      </w:r>
      <w:r w:rsidRPr="00930277">
        <w:rPr>
          <w:rFonts w:cs="Times New Roman"/>
          <w:lang w:val="en-US"/>
        </w:rPr>
        <w:t xml:space="preserve">. When high energy electrons experience hard collisions, they liberate secondary electrons. A cutoff energy </w:t>
      </w:r>
      <m:oMath>
        <m:r>
          <m:rPr>
            <m:sty m:val="p"/>
          </m:rPr>
          <w:rPr>
            <w:rFonts w:ascii="Cambria Math" w:hAnsi="Cambria Math" w:cs="Times New Roman"/>
            <w:lang w:val="en-US"/>
          </w:rPr>
          <m:t>Δ</m:t>
        </m:r>
      </m:oMath>
      <w:r w:rsidRPr="00930277">
        <w:rPr>
          <w:rFonts w:cs="Times New Roman"/>
          <w:lang w:val="en-US"/>
        </w:rPr>
        <w:t xml:space="preserve"> is introduced, because some electrons might have</w:t>
      </w:r>
      <w:r w:rsidR="00146F3C">
        <w:rPr>
          <w:rFonts w:cs="Times New Roman"/>
          <w:lang w:val="en-US"/>
        </w:rPr>
        <w:t xml:space="preserve"> sufficient</w:t>
      </w:r>
      <w:r w:rsidRPr="00930277">
        <w:rPr>
          <w:rFonts w:cs="Times New Roman"/>
          <w:lang w:val="en-US"/>
        </w:rPr>
        <w:t xml:space="preserve"> energy to escape the</w:t>
      </w:r>
      <w:r w:rsidR="00146F3C">
        <w:rPr>
          <w:rFonts w:cs="Times New Roman"/>
          <w:lang w:val="en-US"/>
        </w:rPr>
        <w:t xml:space="preserve"> “local”</w:t>
      </w:r>
      <w:r w:rsidRPr="00930277">
        <w:rPr>
          <w:rFonts w:cs="Times New Roman"/>
          <w:lang w:val="en-US"/>
        </w:rPr>
        <w:t xml:space="preserve"> volume of interest. If none of the secondary </w:t>
      </w:r>
      <w:proofErr w:type="gramStart"/>
      <w:r w:rsidRPr="00930277">
        <w:rPr>
          <w:rFonts w:cs="Times New Roman"/>
          <w:lang w:val="en-US"/>
        </w:rPr>
        <w:t>electrons</w:t>
      </w:r>
      <w:proofErr w:type="gramEnd"/>
      <w:r w:rsidRPr="00930277">
        <w:rPr>
          <w:rFonts w:cs="Times New Roman"/>
          <w:lang w:val="en-US"/>
        </w:rPr>
        <w:t xml:space="preserve"> escape, we have</w:t>
      </w:r>
      <w:r w:rsidR="002B6DD8">
        <w:rPr>
          <w:rFonts w:cs="Times New Roman"/>
          <w:lang w:val="en-US"/>
        </w:rPr>
        <w:t>:</w:t>
      </w:r>
      <w:r w:rsidRPr="00930277">
        <w:rPr>
          <w:rFonts w:cs="Times New Roman"/>
          <w:lang w:val="en-US"/>
        </w:rPr>
        <w:t xml:space="preserve"> </w:t>
      </w:r>
    </w:p>
    <w:p w14:paraId="2E821DCA" w14:textId="77777777" w:rsidR="00D57F53" w:rsidRPr="00930277" w:rsidRDefault="00D57F53" w:rsidP="004D7B5D">
      <w:pPr>
        <w:spacing w:line="360" w:lineRule="auto"/>
        <w:rPr>
          <w:rFonts w:cs="Times New Roman"/>
          <w:lang w:val="en-US"/>
        </w:rPr>
      </w:pPr>
      <m:oMathPara>
        <m:oMath>
          <m:r>
            <w:rPr>
              <w:rFonts w:ascii="Cambria Math" w:hAnsi="Cambria Math" w:cs="Times New Roman"/>
              <w:lang w:val="en-US"/>
            </w:rPr>
            <m:t>LET=</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r>
            <w:rPr>
              <w:rFonts w:ascii="Cambria Math" w:eastAsiaTheme="minorEastAsia" w:hAnsi="Cambria Math" w:cs="Times New Roman"/>
              <w:lang w:val="en-US"/>
            </w:rPr>
            <m:t>.</m:t>
          </m:r>
        </m:oMath>
      </m:oMathPara>
    </w:p>
    <w:p w14:paraId="333DC960" w14:textId="37ED0B09" w:rsidR="00170CA8" w:rsidRDefault="00576766" w:rsidP="004D7B5D">
      <w:pPr>
        <w:keepNext/>
        <w:spacing w:line="360" w:lineRule="auto"/>
        <w:rPr>
          <w:lang w:val="en-US"/>
        </w:rPr>
      </w:pPr>
      <w:r>
        <w:rPr>
          <w:lang w:val="en-US"/>
        </w:rPr>
        <w:t xml:space="preserve">LET is especially important in </w:t>
      </w:r>
      <w:r w:rsidR="00B00FAC">
        <w:rPr>
          <w:lang w:val="en-US"/>
        </w:rPr>
        <w:t>radiobiology because</w:t>
      </w:r>
      <w:r>
        <w:rPr>
          <w:lang w:val="en-US"/>
        </w:rPr>
        <w:t xml:space="preserve"> it</w:t>
      </w:r>
      <w:r w:rsidR="002B6DD8">
        <w:rPr>
          <w:lang w:val="en-US"/>
        </w:rPr>
        <w:t xml:space="preserve"> estimates the rate of energy depositions, i.e.</w:t>
      </w:r>
      <w:r w:rsidR="003E5646">
        <w:rPr>
          <w:lang w:val="en-US"/>
        </w:rPr>
        <w:t>,</w:t>
      </w:r>
      <w:r w:rsidR="002B6DD8">
        <w:rPr>
          <w:lang w:val="en-US"/>
        </w:rPr>
        <w:t xml:space="preserve"> the ionization density. A high ionization density may result in </w:t>
      </w:r>
      <w:r w:rsidR="003E5646">
        <w:rPr>
          <w:lang w:val="en-US"/>
        </w:rPr>
        <w:t>more damage per absorbed dose.</w:t>
      </w:r>
      <w:r>
        <w:rPr>
          <w:lang w:val="en-US"/>
        </w:rPr>
        <w:t xml:space="preserve"> </w:t>
      </w:r>
    </w:p>
    <w:p w14:paraId="14EE9B46" w14:textId="11A0B0E6" w:rsidR="00D57F53" w:rsidRDefault="00EE6135" w:rsidP="004D7B5D">
      <w:pPr>
        <w:pStyle w:val="Heading4"/>
        <w:spacing w:line="360" w:lineRule="auto"/>
        <w:rPr>
          <w:lang w:val="en-US"/>
        </w:rPr>
      </w:pPr>
      <w:proofErr w:type="spellStart"/>
      <w:r>
        <w:rPr>
          <w:lang w:val="en-US"/>
        </w:rPr>
        <w:t>Continous</w:t>
      </w:r>
      <w:proofErr w:type="spellEnd"/>
      <w:r>
        <w:rPr>
          <w:lang w:val="en-US"/>
        </w:rPr>
        <w:t xml:space="preserve"> slowing down approximation - </w:t>
      </w:r>
      <w:r w:rsidR="00D57F53">
        <w:rPr>
          <w:lang w:val="en-US"/>
        </w:rPr>
        <w:t>CSDA</w:t>
      </w:r>
    </w:p>
    <w:p w14:paraId="20C77FFC" w14:textId="1C620F1F" w:rsidR="00D57F53" w:rsidRDefault="00D57F53" w:rsidP="004D7B5D">
      <w:pPr>
        <w:spacing w:line="360" w:lineRule="auto"/>
        <w:rPr>
          <w:lang w:val="en-US"/>
        </w:rPr>
      </w:pPr>
      <w:r>
        <w:rPr>
          <w:lang w:val="en-US"/>
        </w:rPr>
        <w:t>If we assume that the electrons are continuously slowing down (i.e., neglecting fluctuations in energy loss) as they interact, we can integrate total mass stopping power to get an approximate range called the continuously slowing down approximation (CSDA) range</w:t>
      </w:r>
    </w:p>
    <w:p w14:paraId="208598D3" w14:textId="77777777" w:rsidR="00D57F53" w:rsidRPr="00006C89" w:rsidRDefault="008573DA" w:rsidP="004D7B5D">
      <w:pPr>
        <w:spacing w:line="360" w:lineRule="auto"/>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CSDA</m:t>
              </m:r>
            </m:sub>
          </m:sSub>
          <m:r>
            <w:rPr>
              <w:rFonts w:ascii="Cambria Math" w:eastAsiaTheme="minorEastAsia" w:hAnsi="Cambria Math"/>
              <w:lang w:val="en-US"/>
            </w:rPr>
            <m:t>=</m:t>
          </m:r>
          <m:nary>
            <m:naryPr>
              <m:limLoc m:val="subSup"/>
              <m:ctrlPr>
                <w:rPr>
                  <w:rFonts w:ascii="Cambria Math" w:hAnsi="Cambria Math"/>
                  <w:i/>
                  <w:lang w:val="en-US"/>
                </w:rPr>
              </m:ctrlPr>
            </m:naryPr>
            <m:sub>
              <m:r>
                <w:rPr>
                  <w:rFonts w:ascii="Cambria Math" w:hAnsi="Cambria Math"/>
                  <w:lang w:val="en-US"/>
                </w:rPr>
                <m:t>0</m:t>
              </m:r>
            </m:sub>
            <m:sup>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sup>
            <m:e>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c+r</m:t>
                      </m:r>
                    </m:sub>
                  </m:sSub>
                </m:num>
                <m:den>
                  <m:r>
                    <w:rPr>
                      <w:rFonts w:ascii="Cambria Math" w:hAnsi="Cambria Math"/>
                      <w:lang w:val="en-US"/>
                    </w:rPr>
                    <m:t>ρdx</m:t>
                  </m:r>
                </m:den>
              </m:f>
            </m:e>
          </m:nary>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g</m:t>
                  </m:r>
                </m:num>
                <m:den>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e>
          </m:d>
          <m:r>
            <w:rPr>
              <w:rFonts w:ascii="Cambria Math" w:hAnsi="Cambria Math"/>
              <w:lang w:val="en-US"/>
            </w:rPr>
            <m:t xml:space="preserve"> .</m:t>
          </m:r>
        </m:oMath>
      </m:oMathPara>
    </w:p>
    <w:p w14:paraId="2D7E7385" w14:textId="12EED5B9" w:rsidR="00A470F7" w:rsidRDefault="00D57F53" w:rsidP="004D7B5D">
      <w:pPr>
        <w:keepNext/>
        <w:spacing w:line="360" w:lineRule="auto"/>
        <w:rPr>
          <w:lang w:val="en-US"/>
        </w:rPr>
      </w:pPr>
      <w:r>
        <w:rPr>
          <w:lang w:val="en-US"/>
        </w:rPr>
        <w:t>This lets us describe the</w:t>
      </w:r>
      <w:r w:rsidR="00794134">
        <w:rPr>
          <w:lang w:val="en-US"/>
        </w:rPr>
        <w:t xml:space="preserve"> expected</w:t>
      </w:r>
      <w:r>
        <w:rPr>
          <w:lang w:val="en-US"/>
        </w:rPr>
        <w:t xml:space="preserve"> path of secondary charged particles following an ionization event. </w:t>
      </w:r>
      <w:r w:rsidR="00794134">
        <w:rPr>
          <w:lang w:val="en-US"/>
        </w:rPr>
        <w:t>As it describes the total range of the particle including all twists and turns, i</w:t>
      </w:r>
      <w:r>
        <w:rPr>
          <w:lang w:val="en-US"/>
        </w:rPr>
        <w:t xml:space="preserve">t is different to </w:t>
      </w:r>
      <w:r>
        <w:rPr>
          <w:b/>
          <w:bCs/>
          <w:lang w:val="en-US"/>
        </w:rPr>
        <w:t xml:space="preserve">projected </w:t>
      </w:r>
      <w:r w:rsidRPr="00766A2E">
        <w:rPr>
          <w:b/>
          <w:bCs/>
          <w:lang w:val="en-US"/>
        </w:rPr>
        <w:t>range</w:t>
      </w:r>
      <w:r>
        <w:rPr>
          <w:lang w:val="en-US"/>
        </w:rPr>
        <w:t xml:space="preserve">, </w:t>
      </w:r>
      <w:r w:rsidR="008A71E5">
        <w:rPr>
          <w:lang w:val="en-US"/>
        </w:rPr>
        <w:t>which measure</w:t>
      </w:r>
      <w:r w:rsidR="002F610F">
        <w:rPr>
          <w:lang w:val="en-US"/>
        </w:rPr>
        <w:t>s</w:t>
      </w:r>
      <w:r>
        <w:rPr>
          <w:lang w:val="en-US"/>
        </w:rPr>
        <w:t xml:space="preserve"> how deep into the medium the particle penetrates</w:t>
      </w:r>
      <w:r w:rsidR="00C522E7">
        <w:rPr>
          <w:lang w:val="en-US"/>
        </w:rPr>
        <w:t xml:space="preserve"> </w:t>
      </w:r>
      <w:r w:rsidR="0063233A">
        <w:rPr>
          <w:lang w:val="en-US"/>
        </w:rPr>
        <w:fldChar w:fldCharType="begin"/>
      </w:r>
      <w:r w:rsidR="00911430">
        <w:rPr>
          <w:lang w:val="en-US"/>
        </w:rPr>
        <w:instrText xml:space="preserve"> ADDIN ZOTERO_ITEM CSL_CITATION {"citationID":"K7Nv7DJa","properties":{"formattedCitation":"(Attix,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3233A">
        <w:rPr>
          <w:lang w:val="en-US"/>
        </w:rPr>
        <w:fldChar w:fldCharType="separate"/>
      </w:r>
      <w:r w:rsidR="0063233A" w:rsidRPr="0063233A">
        <w:rPr>
          <w:rFonts w:cs="Times New Roman"/>
          <w:lang w:val="en-US"/>
        </w:rPr>
        <w:t>(</w:t>
      </w:r>
      <w:proofErr w:type="spellStart"/>
      <w:r w:rsidR="0063233A" w:rsidRPr="0063233A">
        <w:rPr>
          <w:rFonts w:cs="Times New Roman"/>
          <w:lang w:val="en-US"/>
        </w:rPr>
        <w:t>Attix</w:t>
      </w:r>
      <w:proofErr w:type="spellEnd"/>
      <w:r w:rsidR="0063233A" w:rsidRPr="0063233A">
        <w:rPr>
          <w:rFonts w:cs="Times New Roman"/>
          <w:lang w:val="en-US"/>
        </w:rPr>
        <w:t>, 1986</w:t>
      </w:r>
      <w:r w:rsidR="00FB3548">
        <w:rPr>
          <w:rFonts w:cs="Times New Roman"/>
          <w:lang w:val="en-US"/>
        </w:rPr>
        <w:t>, p.181</w:t>
      </w:r>
      <w:r w:rsidR="0063233A" w:rsidRPr="0063233A">
        <w:rPr>
          <w:rFonts w:cs="Times New Roman"/>
          <w:lang w:val="en-US"/>
        </w:rPr>
        <w:t>)</w:t>
      </w:r>
      <w:r w:rsidR="0063233A">
        <w:rPr>
          <w:lang w:val="en-US"/>
        </w:rPr>
        <w:fldChar w:fldCharType="end"/>
      </w:r>
      <w:r>
        <w:rPr>
          <w:lang w:val="en-US"/>
        </w:rPr>
        <w:t xml:space="preserve">. </w:t>
      </w:r>
    </w:p>
    <w:p w14:paraId="293BA186" w14:textId="77777777" w:rsidR="00042A34" w:rsidRDefault="00042A34" w:rsidP="004D7B5D">
      <w:pPr>
        <w:pStyle w:val="Heading2"/>
        <w:spacing w:line="360" w:lineRule="auto"/>
        <w:rPr>
          <w:rFonts w:eastAsiaTheme="minorEastAsia"/>
          <w:lang w:val="en-US"/>
        </w:rPr>
      </w:pPr>
      <w:bookmarkStart w:id="23" w:name="_Toc107354666"/>
      <w:r>
        <w:rPr>
          <w:rFonts w:eastAsiaTheme="minorEastAsia"/>
          <w:lang w:val="en-US"/>
        </w:rPr>
        <w:t>Creating the radiation beam</w:t>
      </w:r>
      <w:bookmarkEnd w:id="23"/>
    </w:p>
    <w:p w14:paraId="6FB06542" w14:textId="326D835B" w:rsidR="00042A34" w:rsidRPr="000D16A7" w:rsidRDefault="00042A34" w:rsidP="004D7B5D">
      <w:pPr>
        <w:spacing w:line="360" w:lineRule="auto"/>
        <w:rPr>
          <w:lang w:val="en-US"/>
        </w:rPr>
      </w:pPr>
      <w:r>
        <w:rPr>
          <w:lang w:val="en-US"/>
        </w:rPr>
        <w:t xml:space="preserve">When treating or diagnosing patients using radiation, you need a stable and reliable beam. Various techniques are used for this purpose, but </w:t>
      </w:r>
      <w:r w:rsidR="002F610F">
        <w:rPr>
          <w:lang w:val="en-US"/>
        </w:rPr>
        <w:t>in our</w:t>
      </w:r>
      <w:r>
        <w:rPr>
          <w:lang w:val="en-US"/>
        </w:rPr>
        <w:t xml:space="preserve"> </w:t>
      </w:r>
      <w:proofErr w:type="gramStart"/>
      <w:r>
        <w:rPr>
          <w:lang w:val="en-US"/>
        </w:rPr>
        <w:t>case</w:t>
      </w:r>
      <w:proofErr w:type="gramEnd"/>
      <w:r>
        <w:rPr>
          <w:lang w:val="en-US"/>
        </w:rPr>
        <w:t xml:space="preserve"> we will focus on the X-ray tube. </w:t>
      </w:r>
    </w:p>
    <w:p w14:paraId="5D2999C9" w14:textId="77777777" w:rsidR="00042A34" w:rsidRDefault="00042A34" w:rsidP="004D7B5D">
      <w:pPr>
        <w:pStyle w:val="Heading3"/>
        <w:spacing w:line="360" w:lineRule="auto"/>
        <w:rPr>
          <w:lang w:val="en-US"/>
        </w:rPr>
      </w:pPr>
      <w:bookmarkStart w:id="24" w:name="_Ref98516531"/>
      <w:bookmarkStart w:id="25" w:name="_Toc107354667"/>
      <w:r>
        <w:rPr>
          <w:lang w:val="en-US"/>
        </w:rPr>
        <w:t>X-ray tube</w:t>
      </w:r>
      <w:bookmarkEnd w:id="24"/>
      <w:bookmarkEnd w:id="25"/>
    </w:p>
    <w:p w14:paraId="1FFD9F8B" w14:textId="5490D271" w:rsidR="00042A34" w:rsidRDefault="00042A34" w:rsidP="004D7B5D">
      <w:pPr>
        <w:spacing w:line="360" w:lineRule="auto"/>
        <w:rPr>
          <w:lang w:val="en-US"/>
        </w:rPr>
      </w:pPr>
      <w:r>
        <w:rPr>
          <w:lang w:val="en-US"/>
        </w:rPr>
        <w:t xml:space="preserve">The X-ray tube’s purpose is to convert electron energy into X-rays. As mentioned in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we have two interaction types generating X-rays from electrons interacting with matter. The first is characteristic X-rays generated after ionization of an inner-shell electron and the second is generation of bremsstrahlung from deacceleration of electrons traversing close to the atomic nucleus. In </w:t>
      </w:r>
      <w:r>
        <w:rPr>
          <w:lang w:val="en-US"/>
        </w:rPr>
        <w:fldChar w:fldCharType="begin"/>
      </w:r>
      <w:r>
        <w:rPr>
          <w:lang w:val="en-US"/>
        </w:rPr>
        <w:instrText xml:space="preserve"> REF _Ref95299889 \h </w:instrText>
      </w:r>
      <w:r w:rsidR="00CB30D7">
        <w:rPr>
          <w:lang w:val="en-US"/>
        </w:rPr>
        <w:instrText xml:space="preserve"> \* MERGEFORMAT </w:instrText>
      </w:r>
      <w:r>
        <w:rPr>
          <w:lang w:val="en-US"/>
        </w:rPr>
      </w:r>
      <w:r>
        <w:rPr>
          <w:lang w:val="en-US"/>
        </w:rPr>
        <w:fldChar w:fldCharType="separate"/>
      </w:r>
      <w:r w:rsidR="00D117DA" w:rsidRPr="00B94AD1">
        <w:rPr>
          <w:lang w:val="en-US"/>
        </w:rPr>
        <w:t xml:space="preserve">Figure </w:t>
      </w:r>
      <w:r w:rsidR="00D117DA">
        <w:rPr>
          <w:noProof/>
          <w:lang w:val="en-US"/>
        </w:rPr>
        <w:t>1</w:t>
      </w:r>
      <w:r w:rsidR="00D117DA">
        <w:rPr>
          <w:noProof/>
          <w:lang w:val="en-US"/>
        </w:rPr>
        <w:noBreakHyphen/>
        <w:t>6</w:t>
      </w:r>
      <w:r>
        <w:rPr>
          <w:lang w:val="en-US"/>
        </w:rPr>
        <w:fldChar w:fldCharType="end"/>
      </w:r>
      <w:r>
        <w:rPr>
          <w:lang w:val="en-US"/>
        </w:rPr>
        <w:t xml:space="preserve"> we see an illustration of the tube. The first component of the X-ray tube is the cathode, which is a spiraled wire called the filament. The filament is often placed inside a glass chamber called the envelope </w:t>
      </w:r>
      <w:r>
        <w:rPr>
          <w:lang w:val="en-US"/>
        </w:rPr>
        <w:fldChar w:fldCharType="begin"/>
      </w:r>
      <w:r w:rsidR="003F507D">
        <w:rPr>
          <w:lang w:val="en-US"/>
        </w:rPr>
        <w:instrText xml:space="preserve"> ADDIN ZOTERO_ITEM CSL_CITATION {"citationID":"Cce4LHI6","properties":{"formattedCitation":"(Nadrljanski, 2021b)","plainCitation":"(Nadrljanski, 2021b)","noteIndex":0},"citationItems":[{"id":60,"uris":["http://zotero.org/users/9228513/items/9KXB6IMU"],"itemData":{"id":60,"type":"webpage","abstract":"The cathode is part of an x-ray tube and serves to expel the electrons from the circuit and focus them in a beam on the focal spot of the anode. It is a controlled source of electrons for the generation of x-ray beams. The electrons are produced ...","container-title":"Radiopaedia","language":"en-US","note":"DOI: 10.53347/rID-8180","title":"Cathode (x-ray tube) | Radiology Reference Article | Radiopaedia.org","URL":"https://radiopaedia.org/articles/cathode-x-ray-tube","author":[{"family":"Nadrljanski","given":"Mirjan M."}],"accessed":{"date-parts":[["2022",2,9]]},"issued":{"date-parts":[["2021",9,18]]}}}],"schema":"https://github.com/citation-style-language/schema/raw/master/csl-citation.json"} </w:instrText>
      </w:r>
      <w:r>
        <w:rPr>
          <w:lang w:val="en-US"/>
        </w:rPr>
        <w:fldChar w:fldCharType="separate"/>
      </w:r>
      <w:r w:rsidR="00F2594C" w:rsidRPr="00F2594C">
        <w:rPr>
          <w:rFonts w:cs="Times New Roman"/>
          <w:lang w:val="en-US"/>
        </w:rPr>
        <w:t>(</w:t>
      </w:r>
      <w:proofErr w:type="spellStart"/>
      <w:r w:rsidR="00F2594C" w:rsidRPr="00F2594C">
        <w:rPr>
          <w:rFonts w:cs="Times New Roman"/>
          <w:lang w:val="en-US"/>
        </w:rPr>
        <w:t>Nadrljanski</w:t>
      </w:r>
      <w:proofErr w:type="spellEnd"/>
      <w:r w:rsidR="00F2594C" w:rsidRPr="00F2594C">
        <w:rPr>
          <w:rFonts w:cs="Times New Roman"/>
          <w:lang w:val="en-US"/>
        </w:rPr>
        <w:t>, 2021b)</w:t>
      </w:r>
      <w:r>
        <w:rPr>
          <w:lang w:val="en-US"/>
        </w:rPr>
        <w:fldChar w:fldCharType="end"/>
      </w:r>
      <w:r>
        <w:rPr>
          <w:lang w:val="en-US"/>
        </w:rPr>
        <w:t xml:space="preserve">. The filament is heated through resistance heating of a wire running through the cathode </w:t>
      </w:r>
      <w:r>
        <w:rPr>
          <w:lang w:val="en-US"/>
        </w:rPr>
        <w:fldChar w:fldCharType="begin"/>
      </w:r>
      <w:r w:rsidR="003F507D">
        <w:rPr>
          <w:lang w:val="en-US"/>
        </w:rPr>
        <w:instrText xml:space="preserve"> ADDIN ZOTERO_ITEM CSL_CITATION {"citationID":"F0CTOXzr","properties":{"formattedCitation":"(Goel, 2021a)","plainCitation":"(Goel, 2021a)","noteIndex":0},"citationItems":[{"id":62,"uris":["http://zotero.org/users/9228513/items/8MSUIEVJ"],"itemData":{"id":62,"type":"webpage","abstract":"The tungsten cathode needs to be heated for thermionic emission to take place. Thus a 10 voltage potential difference and 3-6 amperes of filament current is supplied, which forms the filament circuit. \n\nThis should not be confused with tube curre...","container-title":"Radiopaedia","language":"en-US","note":"DOI: 10.53347/rID-29738","title":"Filament circuit | Radiology Reference Article | Radiopaedia.org","URL":"https://radiopaedia.org/articles/filament-circuit?lang=us","author":[{"family":"Goel","given":"Ayush"}],"accessed":{"date-parts":[["2022",2,9]]},"issued":{"date-parts":[["2021",9,19]]}}}],"schema":"https://github.com/citation-style-language/schema/raw/master/csl-citation.json"} </w:instrText>
      </w:r>
      <w:r>
        <w:rPr>
          <w:lang w:val="en-US"/>
        </w:rPr>
        <w:fldChar w:fldCharType="separate"/>
      </w:r>
      <w:r w:rsidRPr="0033025E">
        <w:rPr>
          <w:rFonts w:cs="Times New Roman"/>
          <w:lang w:val="en-US"/>
        </w:rPr>
        <w:t>(Goel, 2021a)</w:t>
      </w:r>
      <w:r>
        <w:rPr>
          <w:lang w:val="en-US"/>
        </w:rPr>
        <w:fldChar w:fldCharType="end"/>
      </w:r>
      <w:r>
        <w:rPr>
          <w:lang w:val="en-US"/>
        </w:rPr>
        <w:t>. When the cathode reaches the right temperature, it will emit electrons through thermionic emission.</w:t>
      </w:r>
      <w:r w:rsidR="008037E1">
        <w:rPr>
          <w:lang w:val="en-US"/>
        </w:rPr>
        <w:t xml:space="preserve"> This is a </w:t>
      </w:r>
      <w:r>
        <w:rPr>
          <w:lang w:val="en-US"/>
        </w:rPr>
        <w:t xml:space="preserve">process where the heating energy surpasses the binding energy of electrons, and they are emitted from the metallic structure </w:t>
      </w:r>
      <w:r>
        <w:rPr>
          <w:lang w:val="en-US"/>
        </w:rPr>
        <w:fldChar w:fldCharType="begin"/>
      </w:r>
      <w:r w:rsidR="003F507D">
        <w:rPr>
          <w:lang w:val="en-US"/>
        </w:rPr>
        <w:instrText xml:space="preserve"> ADDIN ZOTERO_ITEM CSL_CITATION {"citationID":"4b2Y2sBy","properties":{"formattedCitation":"({\\i{}Thermionic Emission | Physics | Britannica}, 2021)","plainCitation":"(Thermionic Emission | Physics | Britannica, 2021)","noteIndex":0},"citationItems":[{"id":64,"uris":["http://zotero.org/users/9228513/items/ZRPN9FEU"],"itemData":{"id":64,"type":"webpage","abstract":"thermionic emission, discharge of electrons from heated materials, widely used as a source of electrons in conventional electron tubes (e.g., television picture tubes) in the fields of electronics and communications. The phenomenon was first observed (1883) by Thomas A. Edison as a passage of","language":"en","title":"thermionic emission | physics | Britannica","URL":"https://www.britannica.com/science/thermionic-emission","accessed":{"date-parts":[["2022",2,9]]},"issued":{"date-parts":[["2021",3,23]]}}}],"schema":"https://github.com/citation-style-language/schema/raw/master/csl-citation.json"} </w:instrText>
      </w:r>
      <w:r>
        <w:rPr>
          <w:lang w:val="en-US"/>
        </w:rPr>
        <w:fldChar w:fldCharType="separate"/>
      </w:r>
      <w:r w:rsidRPr="00D35974">
        <w:rPr>
          <w:rFonts w:cs="Times New Roman"/>
          <w:szCs w:val="24"/>
          <w:lang w:val="en-US"/>
        </w:rPr>
        <w:t>(</w:t>
      </w:r>
      <w:r w:rsidRPr="00D35974">
        <w:rPr>
          <w:rFonts w:cs="Times New Roman"/>
          <w:i/>
          <w:iCs/>
          <w:szCs w:val="24"/>
          <w:lang w:val="en-US"/>
        </w:rPr>
        <w:t>Thermionic Emission | Physics | Britannica</w:t>
      </w:r>
      <w:r w:rsidRPr="00D35974">
        <w:rPr>
          <w:rFonts w:cs="Times New Roman"/>
          <w:szCs w:val="24"/>
          <w:lang w:val="en-US"/>
        </w:rPr>
        <w:t>, 2021)</w:t>
      </w:r>
      <w:r>
        <w:rPr>
          <w:lang w:val="en-US"/>
        </w:rPr>
        <w:fldChar w:fldCharType="end"/>
      </w:r>
      <w:r>
        <w:rPr>
          <w:lang w:val="en-US"/>
        </w:rPr>
        <w:t>. The electrons are released into an evacuated tube with a high voltage. The potential difference accelerates the electrons toward a positively charged anode/target. Most anodes in x-ray tube</w:t>
      </w:r>
      <w:r w:rsidR="005E5C1A">
        <w:rPr>
          <w:lang w:val="en-US"/>
        </w:rPr>
        <w:t xml:space="preserve"> targets</w:t>
      </w:r>
      <w:r>
        <w:rPr>
          <w:lang w:val="en-US"/>
        </w:rPr>
        <w:t xml:space="preserve"> are made of tungsten, because of their high atomic number and</w:t>
      </w:r>
      <w:r w:rsidR="00B1224E">
        <w:rPr>
          <w:lang w:val="en-US"/>
        </w:rPr>
        <w:t xml:space="preserve"> high</w:t>
      </w:r>
      <w:r>
        <w:rPr>
          <w:lang w:val="en-US"/>
        </w:rPr>
        <w:t xml:space="preserve"> melting point </w:t>
      </w:r>
      <w:r>
        <w:rPr>
          <w:lang w:val="en-US"/>
        </w:rPr>
        <w:fldChar w:fldCharType="begin"/>
      </w:r>
      <w:r w:rsidR="003F507D">
        <w:rPr>
          <w:lang w:val="en-US"/>
        </w:rPr>
        <w:instrText xml:space="preserve"> ADDIN ZOTERO_ITEM CSL_CITATION {"citationID":"pwyhX4nC","properties":{"formattedCitation":"(Nadrljanski, 2021a)","plainCitation":"(Nadrljanski, 2021a)","noteIndex":0},"citationItems":[{"id":66,"uris":["http://zotero.org/users/9228513/items/AI89JHA7"],"itemData":{"id":66,"type":"webpage","abstract":"The anode (or anticathode) is the component of the x-ray tube where x-rays are produced. It is a piece of metal, shaped in the form of a bevelled disk with a diameter between 55 and 100 mm, and thickness of 7 mm, connected to the positive side of...","container-title":"Radiopaedia","language":"en-US","note":"DOI: 10.53347/rID-8178","title":"Anode (x-ray tube) | Radiology Reference Article | Radiopaedia.org","URL":"https://radiopaedia.org/articles/anode-x-ray-tube","author":[{"family":"Nadrljanski","given":"Mirjan M."}],"accessed":{"date-parts":[["2022",2,9]]},"issued":{"date-parts":[["2021",6,7]]}}}],"schema":"https://github.com/citation-style-language/schema/raw/master/csl-citation.json"} </w:instrText>
      </w:r>
      <w:r>
        <w:rPr>
          <w:lang w:val="en-US"/>
        </w:rPr>
        <w:fldChar w:fldCharType="separate"/>
      </w:r>
      <w:r w:rsidR="00F2594C" w:rsidRPr="00F2594C">
        <w:rPr>
          <w:rFonts w:cs="Times New Roman"/>
          <w:lang w:val="en-US"/>
        </w:rPr>
        <w:t>(</w:t>
      </w:r>
      <w:proofErr w:type="spellStart"/>
      <w:r w:rsidR="00F2594C" w:rsidRPr="00F2594C">
        <w:rPr>
          <w:rFonts w:cs="Times New Roman"/>
          <w:lang w:val="en-US"/>
        </w:rPr>
        <w:t>Nadrljanski</w:t>
      </w:r>
      <w:proofErr w:type="spellEnd"/>
      <w:r w:rsidR="00F2594C" w:rsidRPr="00F2594C">
        <w:rPr>
          <w:rFonts w:cs="Times New Roman"/>
          <w:lang w:val="en-US"/>
        </w:rPr>
        <w:t>, 2021a)</w:t>
      </w:r>
      <w:r>
        <w:rPr>
          <w:lang w:val="en-US"/>
        </w:rPr>
        <w:fldChar w:fldCharType="end"/>
      </w:r>
      <w:r>
        <w:rPr>
          <w:lang w:val="en-US"/>
        </w:rPr>
        <w:t xml:space="preserve">. </w:t>
      </w:r>
      <w:r>
        <w:rPr>
          <w:lang w:val="en-US"/>
        </w:rPr>
        <w:br/>
      </w:r>
    </w:p>
    <w:p w14:paraId="5FDE6412" w14:textId="77777777" w:rsidR="00042A34" w:rsidRPr="008D106F" w:rsidRDefault="00042A34" w:rsidP="004D7B5D">
      <w:pPr>
        <w:spacing w:line="360" w:lineRule="auto"/>
        <w:rPr>
          <w:lang w:val="en-US"/>
        </w:rPr>
      </w:pPr>
      <w:r>
        <w:rPr>
          <w:noProof/>
        </w:rPr>
        <w:lastRenderedPageBreak/>
        <w:drawing>
          <wp:inline distT="0" distB="0" distL="0" distR="0" wp14:anchorId="4B405B85" wp14:editId="7F03DF05">
            <wp:extent cx="4973934" cy="2574117"/>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75213" cy="2574779"/>
                    </a:xfrm>
                    <a:prstGeom prst="rect">
                      <a:avLst/>
                    </a:prstGeom>
                  </pic:spPr>
                </pic:pic>
              </a:graphicData>
            </a:graphic>
          </wp:inline>
        </w:drawing>
      </w:r>
    </w:p>
    <w:p w14:paraId="71B1F8CD" w14:textId="77777777" w:rsidR="00042A34" w:rsidRPr="00042C02" w:rsidRDefault="00042A34" w:rsidP="004D7B5D">
      <w:pPr>
        <w:spacing w:line="360" w:lineRule="auto"/>
        <w:rPr>
          <w:lang w:val="en-US"/>
        </w:rPr>
      </w:pPr>
    </w:p>
    <w:p w14:paraId="53A2D0C0" w14:textId="4612ED5B" w:rsidR="00042A34" w:rsidRPr="00B94AD1" w:rsidRDefault="00042A34" w:rsidP="004D7B5D">
      <w:pPr>
        <w:pStyle w:val="Caption"/>
        <w:spacing w:line="360" w:lineRule="auto"/>
        <w:rPr>
          <w:lang w:val="en-US"/>
        </w:rPr>
      </w:pPr>
      <w:bookmarkStart w:id="26" w:name="_Ref95299889"/>
      <w:r w:rsidRPr="00B94AD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6</w:t>
      </w:r>
      <w:r w:rsidR="00543048">
        <w:rPr>
          <w:lang w:val="en-US"/>
        </w:rPr>
        <w:fldChar w:fldCharType="end"/>
      </w:r>
      <w:bookmarkEnd w:id="26"/>
      <w:r w:rsidRPr="00B94AD1">
        <w:rPr>
          <w:lang w:val="en-US"/>
        </w:rPr>
        <w:t xml:space="preserve">. </w:t>
      </w:r>
      <w:r>
        <w:rPr>
          <w:lang w:val="en-US"/>
        </w:rPr>
        <w:t>X-ray</w:t>
      </w:r>
      <w:r w:rsidRPr="00B94AD1">
        <w:rPr>
          <w:lang w:val="en-US"/>
        </w:rPr>
        <w:t xml:space="preserve"> tube </w:t>
      </w:r>
      <w:r>
        <w:rPr>
          <w:lang w:val="en-US"/>
        </w:rPr>
        <w:t xml:space="preserve">with heated cathode, that releases electrons into </w:t>
      </w:r>
      <w:r w:rsidR="002C418F">
        <w:rPr>
          <w:lang w:val="en-US"/>
        </w:rPr>
        <w:t xml:space="preserve">the </w:t>
      </w:r>
      <w:r>
        <w:rPr>
          <w:lang w:val="en-US"/>
        </w:rPr>
        <w:t xml:space="preserve">vacuum sealed tube with potential difference </w:t>
      </w:r>
      <m:oMath>
        <m:r>
          <w:rPr>
            <w:rFonts w:ascii="Cambria Math" w:hAnsi="Cambria Math"/>
            <w:lang w:val="en-US"/>
          </w:rPr>
          <m:t>kV</m:t>
        </m:r>
      </m:oMath>
      <w:r>
        <w:rPr>
          <w:lang w:val="en-US"/>
        </w:rPr>
        <w:t xml:space="preserve"> causing acceleration of the electrons. The electrons are focused using a magnetic lens before hitting a target of high density material </w:t>
      </w:r>
      <w:r>
        <w:rPr>
          <w:lang w:val="en-US"/>
        </w:rPr>
        <w:fldChar w:fldCharType="begin"/>
      </w:r>
      <w:r w:rsidR="003F507D">
        <w:rPr>
          <w:lang w:val="en-US"/>
        </w:rPr>
        <w:instrText xml:space="preserve"> ADDIN ZOTERO_ITEM CSL_CITATION {"citationID":"u0Uu9STp","properties":{"formattedCitation":"(Aksnes, 2020)","plainCitation":"(Aksnes, 2020)","dontUpdate":true,"noteIndex":0},"citationItems":[{"id":56,"uris":["http://zotero.org/users/9228513/items/L4T5JXCX"],"itemData":{"id":56,"type":"post-weblog","abstract":"An article series to celebrate the 125th anniversary of the discovery of X-rays in 1895. Read about the history and recent developments in X-ray sources.","container-title":"Excillum","language":"en-US","title":"History of X-rays - 125 years in the making (pt 2)","URL":"https://www.excillum.com/history-of-x-rays-x-ray-tubes/","author":[{"family":"Aksnes","given":"Ingrid"}],"accessed":{"date-parts":[["2022",2,9]]},"issued":{"date-parts":[["2020",11,8]]}}}],"schema":"https://github.com/citation-style-language/schema/raw/master/csl-citation.json"} </w:instrText>
      </w:r>
      <w:r>
        <w:rPr>
          <w:lang w:val="en-US"/>
        </w:rPr>
        <w:fldChar w:fldCharType="separate"/>
      </w:r>
      <w:r>
        <w:rPr>
          <w:rFonts w:cs="Times New Roman"/>
          <w:lang w:val="en-US"/>
        </w:rPr>
        <w:t>image ref. (</w:t>
      </w:r>
      <w:proofErr w:type="spellStart"/>
      <w:r w:rsidRPr="00042C02">
        <w:rPr>
          <w:rFonts w:cs="Times New Roman"/>
          <w:lang w:val="en-US"/>
        </w:rPr>
        <w:t>Aksnes</w:t>
      </w:r>
      <w:proofErr w:type="spellEnd"/>
      <w:r w:rsidRPr="00042C02">
        <w:rPr>
          <w:rFonts w:cs="Times New Roman"/>
          <w:lang w:val="en-US"/>
        </w:rPr>
        <w:t>, 2020)</w:t>
      </w:r>
      <w:r>
        <w:rPr>
          <w:lang w:val="en-US"/>
        </w:rPr>
        <w:fldChar w:fldCharType="end"/>
      </w:r>
      <w:r>
        <w:rPr>
          <w:lang w:val="en-US"/>
        </w:rPr>
        <w:t>.</w:t>
      </w:r>
    </w:p>
    <w:p w14:paraId="3D49417E" w14:textId="2145EC45" w:rsidR="00E14398" w:rsidRDefault="00042A34" w:rsidP="004D7B5D">
      <w:pPr>
        <w:spacing w:line="360" w:lineRule="auto"/>
        <w:rPr>
          <w:lang w:val="en-US"/>
        </w:rPr>
      </w:pPr>
      <w:r>
        <w:rPr>
          <w:lang w:val="en-US"/>
        </w:rPr>
        <w:t xml:space="preserve">The electrons generate bremsstrahlung at different impact parameters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w:t>
      </w:r>
      <w:r w:rsidR="00BE64E8">
        <w:rPr>
          <w:lang w:val="en-US"/>
        </w:rPr>
        <w:t>generating a spectrum</w:t>
      </w:r>
      <w:r>
        <w:rPr>
          <w:lang w:val="en-US"/>
        </w:rPr>
        <w:t xml:space="preserve"> of possible X-ray energies, which is decided by Kramer’s rule. The essence of this rule is that when electrons hit a thick target the probability of direct impact with the nucleus, i.e.,</w:t>
      </w:r>
      <w:r w:rsidR="00FF2596">
        <w:rPr>
          <w:lang w:val="en-US"/>
        </w:rPr>
        <w:t xml:space="preserve"> when</w:t>
      </w:r>
      <w:r>
        <w:rPr>
          <w:lang w:val="en-US"/>
        </w:rPr>
        <w:t xml:space="preserve"> the impact parameter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is 0, is </w:t>
      </w:r>
      <w:r w:rsidR="00FF2596">
        <w:rPr>
          <w:lang w:val="en-US"/>
        </w:rPr>
        <w:t>minute</w:t>
      </w:r>
      <w:r>
        <w:rPr>
          <w:lang w:val="en-US"/>
        </w:rPr>
        <w:t>. It is more probable that the electron experiences many smaller energy transfers and gradually deaccelerates, creating X-rays with less energy</w:t>
      </w:r>
      <w:r w:rsidR="003D1332">
        <w:rPr>
          <w:lang w:val="en-US"/>
        </w:rPr>
        <w:t xml:space="preserve"> </w:t>
      </w:r>
      <w:r w:rsidR="003D1332">
        <w:rPr>
          <w:lang w:val="en-US"/>
        </w:rPr>
        <w:fldChar w:fldCharType="begin"/>
      </w:r>
      <w:r w:rsidR="003D1332">
        <w:rPr>
          <w:lang w:val="en-US"/>
        </w:rPr>
        <w:instrText xml:space="preserve"> ADDIN ZOTERO_ITEM CSL_CITATION {"citationID":"oR6pPID8","properties":{"formattedCitation":"(Attix,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D1332">
        <w:rPr>
          <w:lang w:val="en-US"/>
        </w:rPr>
        <w:fldChar w:fldCharType="separate"/>
      </w:r>
      <w:r w:rsidR="003D1332" w:rsidRPr="006F582F">
        <w:rPr>
          <w:rFonts w:cs="Times New Roman"/>
          <w:lang w:val="en-US"/>
        </w:rPr>
        <w:t>(</w:t>
      </w:r>
      <w:proofErr w:type="spellStart"/>
      <w:r w:rsidR="003D1332" w:rsidRPr="006F582F">
        <w:rPr>
          <w:rFonts w:cs="Times New Roman"/>
          <w:lang w:val="en-US"/>
        </w:rPr>
        <w:t>Attix</w:t>
      </w:r>
      <w:proofErr w:type="spellEnd"/>
      <w:r w:rsidR="003D1332" w:rsidRPr="006F582F">
        <w:rPr>
          <w:rFonts w:cs="Times New Roman"/>
          <w:lang w:val="en-US"/>
        </w:rPr>
        <w:t>, 1986</w:t>
      </w:r>
      <w:r w:rsidR="003D1332">
        <w:rPr>
          <w:rFonts w:cs="Times New Roman"/>
          <w:lang w:val="en-US"/>
        </w:rPr>
        <w:t>, p.211-214</w:t>
      </w:r>
      <w:r w:rsidR="003D1332" w:rsidRPr="006F582F">
        <w:rPr>
          <w:rFonts w:cs="Times New Roman"/>
          <w:lang w:val="en-US"/>
        </w:rPr>
        <w:t>)</w:t>
      </w:r>
      <w:r w:rsidR="003D1332">
        <w:rPr>
          <w:lang w:val="en-US"/>
        </w:rPr>
        <w:fldChar w:fldCharType="end"/>
      </w:r>
      <w:r>
        <w:rPr>
          <w:lang w:val="en-US"/>
        </w:rPr>
        <w:t>.</w:t>
      </w:r>
      <w:r w:rsidR="00FF2596">
        <w:rPr>
          <w:lang w:val="en-US"/>
        </w:rPr>
        <w:t xml:space="preserve"> Still the maximum X-ray energy equates the </w:t>
      </w:r>
      <w:r w:rsidR="001033A7">
        <w:rPr>
          <w:lang w:val="en-US"/>
        </w:rPr>
        <w:t>kinetic</w:t>
      </w:r>
      <w:r w:rsidR="00FF2596">
        <w:rPr>
          <w:lang w:val="en-US"/>
        </w:rPr>
        <w:t xml:space="preserve"> energy of the electrons hitting </w:t>
      </w:r>
      <w:r w:rsidR="000B758C">
        <w:rPr>
          <w:lang w:val="en-US"/>
        </w:rPr>
        <w:t xml:space="preserve">the target. </w:t>
      </w:r>
      <w:r>
        <w:rPr>
          <w:lang w:val="en-US"/>
        </w:rPr>
        <w:t xml:space="preserve"> </w:t>
      </w:r>
      <w:r w:rsidR="00F0450F">
        <w:rPr>
          <w:lang w:val="en-US"/>
        </w:rPr>
        <w:t xml:space="preserve">X-ray tubes </w:t>
      </w:r>
      <w:r w:rsidR="000B758C">
        <w:rPr>
          <w:lang w:val="en-US"/>
        </w:rPr>
        <w:t xml:space="preserve">typically </w:t>
      </w:r>
      <w:r w:rsidR="007D795B">
        <w:rPr>
          <w:lang w:val="en-US"/>
        </w:rPr>
        <w:t xml:space="preserve">have voltages up to </w:t>
      </w:r>
      <w:r w:rsidR="007F2953">
        <w:rPr>
          <w:lang w:val="en-US"/>
        </w:rPr>
        <w:t>200 kV</w:t>
      </w:r>
      <w:r w:rsidR="00816D7D">
        <w:rPr>
          <w:lang w:val="en-US"/>
        </w:rPr>
        <w:t>,</w:t>
      </w:r>
      <w:r w:rsidR="00D66501">
        <w:rPr>
          <w:lang w:val="en-US"/>
        </w:rPr>
        <w:t xml:space="preserve"> </w:t>
      </w:r>
      <w:r w:rsidR="00816D7D">
        <w:rPr>
          <w:lang w:val="en-US"/>
        </w:rPr>
        <w:t xml:space="preserve">corresponding maximum photon energy </w:t>
      </w:r>
      <w:r w:rsidR="00DC7C58">
        <w:rPr>
          <w:lang w:val="en-US"/>
        </w:rPr>
        <w:t>of</w:t>
      </w:r>
      <w:r w:rsidR="00816D7D">
        <w:rPr>
          <w:lang w:val="en-US"/>
        </w:rPr>
        <w:t xml:space="preserve"> 200 keV.</w:t>
      </w:r>
      <w:r w:rsidR="002B6D94">
        <w:rPr>
          <w:lang w:val="en-US"/>
        </w:rPr>
        <w:t xml:space="preserve"> T</w:t>
      </w:r>
      <w:r w:rsidR="00242F2F">
        <w:rPr>
          <w:lang w:val="en-US"/>
        </w:rPr>
        <w:t>he intensity of the be</w:t>
      </w:r>
      <w:r w:rsidR="002B6D94">
        <w:rPr>
          <w:lang w:val="en-US"/>
        </w:rPr>
        <w:t>am follows the inverse square law</w:t>
      </w:r>
      <w:r w:rsidR="00304CB6">
        <w:rPr>
          <w:lang w:val="en-US"/>
        </w:rPr>
        <w:t xml:space="preserve"> </w:t>
      </w:r>
      <w:r w:rsidR="002B6D94">
        <w:rPr>
          <w:lang w:val="en-US"/>
        </w:rPr>
        <w:t>where inten</w:t>
      </w:r>
      <w:r w:rsidR="00E00EE5">
        <w:rPr>
          <w:lang w:val="en-US"/>
        </w:rPr>
        <w:t>sity decreases with the square of the distance away from the source</w:t>
      </w:r>
      <w:r w:rsidR="00E14398">
        <w:rPr>
          <w:lang w:val="en-US"/>
        </w:rPr>
        <w:t xml:space="preserve"> following the equation</w:t>
      </w:r>
      <w:r w:rsidR="00E00EE5">
        <w:rPr>
          <w:lang w:val="en-US"/>
        </w:rPr>
        <w:t xml:space="preserve"> </w:t>
      </w:r>
      <w:r w:rsidR="00E00EE5">
        <w:rPr>
          <w:lang w:val="en-US"/>
        </w:rPr>
        <w:fldChar w:fldCharType="begin"/>
      </w:r>
      <w:r w:rsidR="002E46CD">
        <w:rPr>
          <w:lang w:val="en-US"/>
        </w:rPr>
        <w:instrText xml:space="preserve"> ADDIN ZOTERO_ITEM CSL_CITATION {"citationID":"w6ysh5xW","properties":{"formattedCitation":"(Attix,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E00EE5">
        <w:rPr>
          <w:lang w:val="en-US"/>
        </w:rPr>
        <w:fldChar w:fldCharType="separate"/>
      </w:r>
      <w:r w:rsidR="00E00EE5" w:rsidRPr="00E00EE5">
        <w:rPr>
          <w:rFonts w:cs="Times New Roman"/>
          <w:lang w:val="en-US"/>
        </w:rPr>
        <w:t>(</w:t>
      </w:r>
      <w:proofErr w:type="spellStart"/>
      <w:r w:rsidR="00E00EE5" w:rsidRPr="00E00EE5">
        <w:rPr>
          <w:rFonts w:cs="Times New Roman"/>
          <w:lang w:val="en-US"/>
        </w:rPr>
        <w:t>Attix</w:t>
      </w:r>
      <w:proofErr w:type="spellEnd"/>
      <w:r w:rsidR="00E00EE5" w:rsidRPr="00E00EE5">
        <w:rPr>
          <w:rFonts w:cs="Times New Roman"/>
          <w:lang w:val="en-US"/>
        </w:rPr>
        <w:t>, 1986</w:t>
      </w:r>
      <w:r w:rsidR="00E00EE5">
        <w:rPr>
          <w:rFonts w:cs="Times New Roman"/>
          <w:lang w:val="en-US"/>
        </w:rPr>
        <w:t>, p.44</w:t>
      </w:r>
      <w:r w:rsidR="00E00EE5" w:rsidRPr="00E00EE5">
        <w:rPr>
          <w:rFonts w:cs="Times New Roman"/>
          <w:lang w:val="en-US"/>
        </w:rPr>
        <w:t>)</w:t>
      </w:r>
      <w:r w:rsidR="00E00EE5">
        <w:rPr>
          <w:lang w:val="en-US"/>
        </w:rPr>
        <w:fldChar w:fldCharType="end"/>
      </w:r>
      <w:r w:rsidR="00E14398">
        <w:rPr>
          <w:lang w:val="en-US"/>
        </w:rPr>
        <w:t xml:space="preserve"> </w:t>
      </w:r>
    </w:p>
    <w:p w14:paraId="61E40C57" w14:textId="77777777" w:rsidR="00E14398" w:rsidRPr="00E14398" w:rsidRDefault="00E14398" w:rsidP="004D7B5D">
      <w:pPr>
        <w:spacing w:line="360" w:lineRule="auto"/>
        <w:rPr>
          <w:rFonts w:eastAsiaTheme="minorEastAsia"/>
          <w:lang w:val="en-US"/>
        </w:rPr>
      </w:pPr>
      <m:oMathPara>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r>
            <w:rPr>
              <w:rFonts w:ascii="Cambria Math" w:eastAsiaTheme="minorEastAsia" w:hAnsi="Cambria Math"/>
              <w:lang w:val="en-US"/>
            </w:rPr>
            <m:t xml:space="preserve">, </m:t>
          </m:r>
        </m:oMath>
      </m:oMathPara>
    </w:p>
    <w:p w14:paraId="282F2E64" w14:textId="053FEEA7" w:rsidR="00042A34" w:rsidRDefault="00E14398" w:rsidP="004D7B5D">
      <w:pPr>
        <w:spacing w:line="360" w:lineRule="auto"/>
        <w:rPr>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w:t>
      </w:r>
      <w:r w:rsidR="00FE7C2D">
        <w:rPr>
          <w:rFonts w:eastAsiaTheme="minorEastAsia"/>
          <w:lang w:val="en-US"/>
        </w:rPr>
        <w:t xml:space="preserve">proportionality </w:t>
      </w:r>
      <w:proofErr w:type="gramStart"/>
      <w:r w:rsidR="00E4002E">
        <w:rPr>
          <w:rFonts w:eastAsiaTheme="minorEastAsia"/>
          <w:lang w:val="en-US"/>
        </w:rPr>
        <w:t>constant.</w:t>
      </w:r>
      <w:proofErr w:type="gramEnd"/>
      <w:r w:rsidR="00E4002E">
        <w:rPr>
          <w:rFonts w:eastAsiaTheme="minorEastAsia"/>
          <w:lang w:val="en-US"/>
        </w:rPr>
        <w:t xml:space="preserve"> </w:t>
      </w:r>
      <w:r>
        <w:rPr>
          <w:rFonts w:eastAsiaTheme="minorEastAsia"/>
          <w:lang w:val="en-US"/>
        </w:rPr>
        <w:t xml:space="preserve"> </w:t>
      </w:r>
    </w:p>
    <w:p w14:paraId="35138799" w14:textId="77777777" w:rsidR="00042A34" w:rsidRPr="005A0E2D" w:rsidRDefault="00042A34" w:rsidP="004D7B5D">
      <w:pPr>
        <w:pStyle w:val="Heading3"/>
        <w:spacing w:line="360" w:lineRule="auto"/>
        <w:rPr>
          <w:rFonts w:eastAsiaTheme="minorEastAsia"/>
          <w:lang w:val="en-US"/>
        </w:rPr>
      </w:pPr>
      <w:bookmarkStart w:id="27" w:name="_Toc107354668"/>
      <w:r w:rsidRPr="005A0E2D">
        <w:rPr>
          <w:rFonts w:eastAsiaTheme="minorEastAsia"/>
          <w:lang w:val="en-US"/>
        </w:rPr>
        <w:t>X-ray filtering</w:t>
      </w:r>
      <w:bookmarkEnd w:id="27"/>
    </w:p>
    <w:p w14:paraId="14F71E4F" w14:textId="50BDD355" w:rsidR="00042A34" w:rsidRPr="00665386" w:rsidRDefault="00042A34" w:rsidP="004D7B5D">
      <w:pPr>
        <w:spacing w:line="360" w:lineRule="auto"/>
        <w:rPr>
          <w:rFonts w:eastAsiaTheme="minorEastAsia"/>
          <w:lang w:val="en-US"/>
        </w:rPr>
      </w:pPr>
      <w:r>
        <w:rPr>
          <w:rFonts w:eastAsiaTheme="minorEastAsia"/>
          <w:lang w:val="en-US"/>
        </w:rPr>
        <w:t xml:space="preserve">It is often desirable to remove the </w:t>
      </w:r>
      <w:r w:rsidR="00BD7F52">
        <w:rPr>
          <w:rFonts w:eastAsiaTheme="minorEastAsia"/>
          <w:lang w:val="en-US"/>
        </w:rPr>
        <w:t>lower energy</w:t>
      </w:r>
      <w:r>
        <w:rPr>
          <w:rFonts w:eastAsiaTheme="minorEastAsia"/>
          <w:lang w:val="en-US"/>
        </w:rPr>
        <w:t xml:space="preserve"> X-ray</w:t>
      </w:r>
      <w:r w:rsidR="00BD7F52">
        <w:rPr>
          <w:rFonts w:eastAsiaTheme="minorEastAsia"/>
          <w:lang w:val="en-US"/>
        </w:rPr>
        <w:t>s</w:t>
      </w:r>
      <w:r>
        <w:rPr>
          <w:rFonts w:eastAsiaTheme="minorEastAsia"/>
          <w:lang w:val="en-US"/>
        </w:rPr>
        <w:t xml:space="preserve"> from the </w:t>
      </w:r>
      <w:r w:rsidR="004E0B14">
        <w:rPr>
          <w:rFonts w:eastAsiaTheme="minorEastAsia"/>
          <w:lang w:val="en-US"/>
        </w:rPr>
        <w:t>X-ray beam</w:t>
      </w:r>
      <w:r>
        <w:rPr>
          <w:rFonts w:eastAsiaTheme="minorEastAsia"/>
          <w:lang w:val="en-US"/>
        </w:rPr>
        <w:t>.</w:t>
      </w:r>
      <w:r w:rsidR="00CB159E">
        <w:rPr>
          <w:rFonts w:eastAsiaTheme="minorEastAsia"/>
          <w:lang w:val="en-US"/>
        </w:rPr>
        <w:t xml:space="preserve"> </w:t>
      </w:r>
      <w:r w:rsidR="00E2350E">
        <w:rPr>
          <w:rFonts w:eastAsiaTheme="minorEastAsia"/>
          <w:lang w:val="en-US"/>
        </w:rPr>
        <w:t xml:space="preserve">As seen in </w:t>
      </w:r>
      <w:r w:rsidR="00BC6727">
        <w:rPr>
          <w:rFonts w:eastAsiaTheme="minorEastAsia"/>
          <w:lang w:val="en-US"/>
        </w:rPr>
        <w:fldChar w:fldCharType="begin"/>
      </w:r>
      <w:r w:rsidR="00BC6727">
        <w:rPr>
          <w:rFonts w:eastAsiaTheme="minorEastAsia"/>
          <w:lang w:val="en-US"/>
        </w:rPr>
        <w:instrText xml:space="preserve"> REF _Ref94625773 \h </w:instrText>
      </w:r>
      <w:r w:rsidR="00BC6727">
        <w:rPr>
          <w:rFonts w:eastAsiaTheme="minorEastAsia"/>
          <w:lang w:val="en-US"/>
        </w:rPr>
      </w:r>
      <w:r w:rsidR="00BC6727">
        <w:rPr>
          <w:rFonts w:eastAsiaTheme="minorEastAsia"/>
          <w:lang w:val="en-US"/>
        </w:rPr>
        <w:fldChar w:fldCharType="separate"/>
      </w:r>
      <w:r w:rsidR="00BC6727" w:rsidRPr="00F8004F">
        <w:rPr>
          <w:lang w:val="en-US"/>
        </w:rPr>
        <w:t xml:space="preserve">Figure </w:t>
      </w:r>
      <w:r w:rsidR="00BC6727">
        <w:rPr>
          <w:noProof/>
          <w:lang w:val="en-US"/>
        </w:rPr>
        <w:t>1</w:t>
      </w:r>
      <w:r w:rsidR="00BC6727">
        <w:rPr>
          <w:lang w:val="en-US"/>
        </w:rPr>
        <w:noBreakHyphen/>
      </w:r>
      <w:r w:rsidR="00BC6727">
        <w:rPr>
          <w:noProof/>
          <w:lang w:val="en-US"/>
        </w:rPr>
        <w:t>1</w:t>
      </w:r>
      <w:r w:rsidR="00BC6727">
        <w:rPr>
          <w:rFonts w:eastAsiaTheme="minorEastAsia"/>
          <w:lang w:val="en-US"/>
        </w:rPr>
        <w:fldChar w:fldCharType="end"/>
      </w:r>
      <w:r w:rsidR="00C9489D">
        <w:rPr>
          <w:rFonts w:eastAsiaTheme="minorEastAsia"/>
          <w:lang w:val="en-US"/>
        </w:rPr>
        <w:t xml:space="preserve"> </w:t>
      </w:r>
      <w:r w:rsidR="00D57635">
        <w:rPr>
          <w:rFonts w:eastAsiaTheme="minorEastAsia"/>
          <w:lang w:val="en-US"/>
        </w:rPr>
        <w:t xml:space="preserve">photons within a lower </w:t>
      </w:r>
      <w:r w:rsidR="00BC49A1">
        <w:rPr>
          <w:rFonts w:eastAsiaTheme="minorEastAsia"/>
          <w:lang w:val="en-US"/>
        </w:rPr>
        <w:t xml:space="preserve">energy range have an increased probability of experiencing </w:t>
      </w:r>
      <w:r w:rsidR="00BD0F48">
        <w:rPr>
          <w:rFonts w:eastAsiaTheme="minorEastAsia"/>
          <w:lang w:val="en-US"/>
        </w:rPr>
        <w:t xml:space="preserve">the </w:t>
      </w:r>
      <w:r w:rsidR="00BC49A1">
        <w:rPr>
          <w:rFonts w:eastAsiaTheme="minorEastAsia"/>
          <w:lang w:val="en-US"/>
        </w:rPr>
        <w:lastRenderedPageBreak/>
        <w:t xml:space="preserve">photoelectric effect, where </w:t>
      </w:r>
      <w:r w:rsidR="009A03D2">
        <w:rPr>
          <w:rFonts w:eastAsiaTheme="minorEastAsia"/>
          <w:lang w:val="en-US"/>
        </w:rPr>
        <w:t xml:space="preserve">all energy is lost to an atom. </w:t>
      </w:r>
      <w:r w:rsidR="002B0B77">
        <w:rPr>
          <w:rFonts w:eastAsiaTheme="minorEastAsia"/>
          <w:lang w:val="en-US"/>
        </w:rPr>
        <w:t xml:space="preserve">If a person were to be treated with X-rays, and the tumor was </w:t>
      </w:r>
      <w:r w:rsidR="00F85CF8">
        <w:rPr>
          <w:rFonts w:eastAsiaTheme="minorEastAsia"/>
          <w:lang w:val="en-US"/>
        </w:rPr>
        <w:t xml:space="preserve">positioned deep inside the body, the low energy photons would only contribute to a higher </w:t>
      </w:r>
      <w:r w:rsidR="00BD0F48">
        <w:rPr>
          <w:rFonts w:eastAsiaTheme="minorEastAsia"/>
          <w:lang w:val="en-US"/>
        </w:rPr>
        <w:t>skin dose. X-ray filtering is done by</w:t>
      </w:r>
      <w:r>
        <w:rPr>
          <w:rFonts w:eastAsiaTheme="minorEastAsia"/>
          <w:lang w:val="en-US"/>
        </w:rPr>
        <w:t xml:space="preserve"> inserting a filter </w:t>
      </w:r>
      <w:r w:rsidR="00201470">
        <w:rPr>
          <w:rFonts w:eastAsiaTheme="minorEastAsia"/>
          <w:lang w:val="en-US"/>
        </w:rPr>
        <w:t>in front of</w:t>
      </w:r>
      <w:r>
        <w:rPr>
          <w:rFonts w:eastAsiaTheme="minorEastAsia"/>
          <w:lang w:val="en-US"/>
        </w:rPr>
        <w:t xml:space="preserve"> the X-ray beam. The filter attenuates lower energy X-rays and creates a more homogeneous energy spectrum</w:t>
      </w:r>
      <w:r w:rsidR="00934503">
        <w:rPr>
          <w:rFonts w:eastAsiaTheme="minorEastAsia"/>
          <w:lang w:val="en-US"/>
        </w:rPr>
        <w:t xml:space="preserve"> </w:t>
      </w:r>
      <w:r>
        <w:rPr>
          <w:rFonts w:eastAsiaTheme="minorEastAsia"/>
          <w:lang w:val="en-US"/>
        </w:rPr>
        <w:t xml:space="preserve">the difference between an unfiltered and filtered X-ray beam </w:t>
      </w:r>
      <w:r w:rsidR="00217D0A">
        <w:rPr>
          <w:rFonts w:eastAsiaTheme="minorEastAsia"/>
          <w:lang w:val="en-US"/>
        </w:rPr>
        <w:t>generated</w:t>
      </w:r>
      <w:r>
        <w:rPr>
          <w:rFonts w:eastAsiaTheme="minorEastAsia"/>
          <w:lang w:val="en-US"/>
        </w:rPr>
        <w:t xml:space="preserve"> in an X-ray tube with tungsten as target. The first peak </w:t>
      </w:r>
      <w:r w:rsidR="00285F1E">
        <w:rPr>
          <w:rFonts w:eastAsiaTheme="minorEastAsia"/>
          <w:lang w:val="en-US"/>
        </w:rPr>
        <w:t>are</w:t>
      </w:r>
      <w:r>
        <w:rPr>
          <w:rFonts w:eastAsiaTheme="minorEastAsia"/>
          <w:lang w:val="en-US"/>
        </w:rPr>
        <w:t xml:space="preserve"> </w:t>
      </w:r>
      <w:r w:rsidR="00540609">
        <w:rPr>
          <w:rFonts w:eastAsiaTheme="minorEastAsia"/>
          <w:lang w:val="en-US"/>
        </w:rPr>
        <w:t xml:space="preserve">photons emitted </w:t>
      </w:r>
      <w:r w:rsidR="00285F1E">
        <w:rPr>
          <w:rFonts w:eastAsiaTheme="minorEastAsia"/>
          <w:lang w:val="en-US"/>
        </w:rPr>
        <w:t>following</w:t>
      </w:r>
      <w:r w:rsidR="00540609">
        <w:rPr>
          <w:rFonts w:eastAsiaTheme="minorEastAsia"/>
          <w:lang w:val="en-US"/>
        </w:rPr>
        <w:t xml:space="preserve"> </w:t>
      </w:r>
      <w:r w:rsidR="00285F1E">
        <w:rPr>
          <w:rFonts w:eastAsiaTheme="minorEastAsia"/>
          <w:lang w:val="en-US"/>
        </w:rPr>
        <w:t>ionization</w:t>
      </w:r>
      <w:r w:rsidR="00540609">
        <w:rPr>
          <w:rFonts w:eastAsiaTheme="minorEastAsia"/>
          <w:lang w:val="en-US"/>
        </w:rPr>
        <w:t xml:space="preserve"> of L-shell electrons</w:t>
      </w:r>
      <w:r w:rsidR="00AF657E">
        <w:rPr>
          <w:rFonts w:eastAsiaTheme="minorEastAsia"/>
          <w:lang w:val="en-US"/>
        </w:rPr>
        <w:t>.</w:t>
      </w:r>
      <w:r w:rsidR="008173A2">
        <w:rPr>
          <w:rFonts w:eastAsiaTheme="minorEastAsia"/>
          <w:lang w:val="en-US"/>
        </w:rPr>
        <w:t xml:space="preserve"> </w:t>
      </w:r>
      <w:r w:rsidR="00285F1E">
        <w:rPr>
          <w:rFonts w:eastAsiaTheme="minorEastAsia"/>
          <w:lang w:val="en-US"/>
        </w:rPr>
        <w:t xml:space="preserve">While </w:t>
      </w:r>
      <w:r>
        <w:rPr>
          <w:rFonts w:eastAsiaTheme="minorEastAsia"/>
          <w:lang w:val="en-US"/>
        </w:rPr>
        <w:t xml:space="preserve">the second and third peak </w:t>
      </w:r>
      <w:r w:rsidR="00285F1E">
        <w:rPr>
          <w:rFonts w:eastAsiaTheme="minorEastAsia"/>
          <w:lang w:val="en-US"/>
        </w:rPr>
        <w:t>are</w:t>
      </w:r>
      <w:r>
        <w:rPr>
          <w:rFonts w:eastAsiaTheme="minorEastAsia"/>
          <w:lang w:val="en-US"/>
        </w:rPr>
        <w:t xml:space="preserve"> X-rays emitted after ionization of </w:t>
      </w:r>
      <w:r w:rsidR="00045486">
        <w:rPr>
          <w:rFonts w:eastAsiaTheme="minorEastAsia"/>
          <w:lang w:val="en-US"/>
        </w:rPr>
        <w:t>K</w:t>
      </w:r>
      <w:r>
        <w:rPr>
          <w:rFonts w:eastAsiaTheme="minorEastAsia"/>
          <w:lang w:val="en-US"/>
        </w:rPr>
        <w:t>-shell electrons</w:t>
      </w:r>
      <w:r w:rsidR="00AF2E1B">
        <w:rPr>
          <w:rFonts w:eastAsiaTheme="minorEastAsia"/>
          <w:lang w:val="en-US"/>
        </w:rPr>
        <w:t xml:space="preserve"> </w:t>
      </w:r>
      <w:r w:rsidR="008643BC">
        <w:rPr>
          <w:rFonts w:eastAsiaTheme="minorEastAsia"/>
          <w:lang w:val="en-US"/>
        </w:rPr>
        <w:fldChar w:fldCharType="begin"/>
      </w:r>
      <w:r w:rsidR="008643BC">
        <w:rPr>
          <w:rFonts w:eastAsiaTheme="minorEastAsia"/>
          <w:lang w:val="en-US"/>
        </w:rPr>
        <w:instrText xml:space="preserve"> ADDIN ZOTERO_ITEM CSL_CITATION {"citationID":"5UvxqyOG","properties":{"formattedCitation":"(Amiri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sidR="008643BC">
        <w:rPr>
          <w:rFonts w:eastAsiaTheme="minorEastAsia"/>
          <w:lang w:val="en-US"/>
        </w:rPr>
        <w:fldChar w:fldCharType="separate"/>
      </w:r>
      <w:r w:rsidR="008643BC" w:rsidRPr="00285F1E">
        <w:rPr>
          <w:rFonts w:cs="Times New Roman"/>
          <w:lang w:val="en-US"/>
        </w:rPr>
        <w:t>(Amiri et al., 2021)</w:t>
      </w:r>
      <w:r w:rsidR="008643BC">
        <w:rPr>
          <w:rFonts w:eastAsiaTheme="minorEastAsia"/>
          <w:lang w:val="en-US"/>
        </w:rPr>
        <w:fldChar w:fldCharType="end"/>
      </w:r>
      <w:r>
        <w:rPr>
          <w:rFonts w:eastAsiaTheme="minorEastAsia"/>
          <w:lang w:val="en-US"/>
        </w:rPr>
        <w:t xml:space="preserve">. </w:t>
      </w:r>
    </w:p>
    <w:p w14:paraId="67527412" w14:textId="77777777" w:rsidR="00042A34" w:rsidRDefault="00042A34" w:rsidP="004D7B5D">
      <w:pPr>
        <w:keepNext/>
        <w:spacing w:line="360" w:lineRule="auto"/>
      </w:pPr>
      <w:r>
        <w:rPr>
          <w:rFonts w:eastAsiaTheme="minorEastAsia"/>
          <w:b/>
          <w:bCs/>
          <w:noProof/>
          <w:lang w:val="en-US"/>
        </w:rPr>
        <w:drawing>
          <wp:inline distT="0" distB="0" distL="0" distR="0" wp14:anchorId="528FBDA0" wp14:editId="6F6A71DF">
            <wp:extent cx="5446207" cy="3528238"/>
            <wp:effectExtent l="0" t="0" r="254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46207" cy="3528238"/>
                    </a:xfrm>
                    <a:prstGeom prst="rect">
                      <a:avLst/>
                    </a:prstGeom>
                  </pic:spPr>
                </pic:pic>
              </a:graphicData>
            </a:graphic>
          </wp:inline>
        </w:drawing>
      </w:r>
    </w:p>
    <w:p w14:paraId="613BB94B" w14:textId="0A458BE8" w:rsidR="00042A34" w:rsidRPr="007A7E97" w:rsidRDefault="00042A34" w:rsidP="004D7B5D">
      <w:pPr>
        <w:pStyle w:val="Caption"/>
        <w:spacing w:line="360" w:lineRule="auto"/>
        <w:rPr>
          <w:rFonts w:eastAsiaTheme="minorEastAsia"/>
          <w:b/>
          <w:bCs/>
          <w:lang w:val="en-US"/>
        </w:rPr>
      </w:pPr>
      <w:bookmarkStart w:id="28" w:name="_Ref95318165"/>
      <w:r w:rsidRPr="007A7E9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7</w:t>
      </w:r>
      <w:r w:rsidR="00543048">
        <w:rPr>
          <w:lang w:val="en-US"/>
        </w:rPr>
        <w:fldChar w:fldCharType="end"/>
      </w:r>
      <w:bookmarkEnd w:id="28"/>
      <w:r w:rsidRPr="007A7E97">
        <w:rPr>
          <w:lang w:val="en-US"/>
        </w:rPr>
        <w:t>. Unfiltered vs filtered X-ra</w:t>
      </w:r>
      <w:r>
        <w:rPr>
          <w:lang w:val="en-US"/>
        </w:rPr>
        <w:t xml:space="preserve">y energy spectrum </w:t>
      </w:r>
      <w:r w:rsidR="007F722C">
        <w:rPr>
          <w:lang w:val="en-US"/>
        </w:rPr>
        <w:t>generated</w:t>
      </w:r>
      <w:r>
        <w:rPr>
          <w:lang w:val="en-US"/>
        </w:rPr>
        <w:t xml:space="preserve"> from a Tungsten anode</w:t>
      </w:r>
      <w:r w:rsidR="007F722C">
        <w:rPr>
          <w:lang w:val="en-US"/>
        </w:rPr>
        <w:t xml:space="preserve"> where filtering is obtained with</w:t>
      </w:r>
      <w:r>
        <w:rPr>
          <w:lang w:val="en-US"/>
        </w:rPr>
        <w:t xml:space="preserve"> 2.5 mm aluminum </w:t>
      </w:r>
      <w:r>
        <w:rPr>
          <w:lang w:val="en-US"/>
        </w:rPr>
        <w:fldChar w:fldCharType="begin"/>
      </w:r>
      <w:r w:rsidR="003F507D">
        <w:rPr>
          <w:lang w:val="en-US"/>
        </w:rPr>
        <w:instrText xml:space="preserve"> ADDIN ZOTERO_ITEM CSL_CITATION {"citationID":"CJT17Ip6","properties":{"formattedCitation":"(Amiri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Pr>
          <w:lang w:val="en-US"/>
        </w:rPr>
        <w:fldChar w:fldCharType="separate"/>
      </w:r>
      <w:r w:rsidRPr="00A3242A">
        <w:rPr>
          <w:rFonts w:cs="Times New Roman"/>
          <w:lang w:val="en-US"/>
        </w:rPr>
        <w:t xml:space="preserve">(Amiri et </w:t>
      </w:r>
      <w:r w:rsidRPr="00CE7EEB">
        <w:rPr>
          <w:rFonts w:cs="Times New Roman"/>
          <w:lang w:val="en-US"/>
        </w:rPr>
        <w:t>al., 2</w:t>
      </w:r>
      <w:r w:rsidRPr="00F302C2">
        <w:rPr>
          <w:rFonts w:cs="Times New Roman"/>
          <w:lang w:val="en-US"/>
        </w:rPr>
        <w:t>021)</w:t>
      </w:r>
      <w:r>
        <w:rPr>
          <w:lang w:val="en-US"/>
        </w:rPr>
        <w:fldChar w:fldCharType="end"/>
      </w:r>
      <w:r>
        <w:rPr>
          <w:lang w:val="en-US"/>
        </w:rPr>
        <w:t>.</w:t>
      </w:r>
    </w:p>
    <w:p w14:paraId="0E583FBC" w14:textId="49C62884" w:rsidR="0095704D" w:rsidRPr="0049425B" w:rsidRDefault="005B75E4" w:rsidP="004D7B5D">
      <w:pPr>
        <w:pStyle w:val="Heading2"/>
        <w:spacing w:line="360" w:lineRule="auto"/>
        <w:rPr>
          <w:szCs w:val="30"/>
          <w:lang w:val="en-US"/>
        </w:rPr>
      </w:pPr>
      <w:bookmarkStart w:id="29" w:name="_Ref95382713"/>
      <w:bookmarkStart w:id="30" w:name="_Toc107354669"/>
      <w:r w:rsidRPr="00E42938">
        <w:rPr>
          <w:szCs w:val="30"/>
          <w:lang w:val="en-US"/>
        </w:rPr>
        <w:t>Dosimetry</w:t>
      </w:r>
      <w:bookmarkEnd w:id="29"/>
      <w:bookmarkEnd w:id="30"/>
    </w:p>
    <w:p w14:paraId="41B928BC" w14:textId="0ECBC6F7" w:rsidR="00595545" w:rsidRPr="009335A6" w:rsidRDefault="0095704D" w:rsidP="004D7B5D">
      <w:pPr>
        <w:spacing w:line="360" w:lineRule="auto"/>
        <w:rPr>
          <w:lang w:val="en-US"/>
        </w:rPr>
      </w:pPr>
      <w:r>
        <w:rPr>
          <w:lang w:val="en-US"/>
        </w:rPr>
        <w:t xml:space="preserve">Radiation dose is dependent on the energy, exposure time, distance from source, material of the absorber and quality (e.g., photons, </w:t>
      </w:r>
      <w:proofErr w:type="gramStart"/>
      <w:r>
        <w:rPr>
          <w:lang w:val="en-US"/>
        </w:rPr>
        <w:t>protons</w:t>
      </w:r>
      <w:proofErr w:type="gramEnd"/>
      <w:r>
        <w:rPr>
          <w:lang w:val="en-US"/>
        </w:rPr>
        <w:t xml:space="preserve"> or neutrons) of the radiation. </w:t>
      </w:r>
      <w:r w:rsidR="00B822FC">
        <w:rPr>
          <w:lang w:val="en-US"/>
        </w:rPr>
        <w:t xml:space="preserve">To measure the dose, the </w:t>
      </w:r>
      <w:r w:rsidR="0049425B">
        <w:rPr>
          <w:lang w:val="en-US"/>
        </w:rPr>
        <w:t>s</w:t>
      </w:r>
      <w:r w:rsidR="00826B6F">
        <w:rPr>
          <w:lang w:val="en-US"/>
        </w:rPr>
        <w:t>olut</w:t>
      </w:r>
      <w:r>
        <w:rPr>
          <w:lang w:val="en-US"/>
        </w:rPr>
        <w:t>ion has been to use the effects of radiation on different substances such as discoloring (film dosimeter), temperature change (calorimeter) and light emission (thermoluminescence)</w:t>
      </w:r>
      <w:r w:rsidR="0090340A">
        <w:rPr>
          <w:lang w:val="en-US"/>
        </w:rPr>
        <w:t>.</w:t>
      </w:r>
      <w:r>
        <w:rPr>
          <w:lang w:val="en-US"/>
        </w:rPr>
        <w:t xml:space="preserve"> </w:t>
      </w:r>
      <w:r w:rsidR="0090340A">
        <w:rPr>
          <w:lang w:val="en-US"/>
        </w:rPr>
        <w:t>T</w:t>
      </w:r>
      <w:r>
        <w:rPr>
          <w:lang w:val="en-US"/>
        </w:rPr>
        <w:t xml:space="preserve">o understand </w:t>
      </w:r>
      <w:r w:rsidR="00CC3E50">
        <w:rPr>
          <w:lang w:val="en-US"/>
        </w:rPr>
        <w:t>dosimetry,</w:t>
      </w:r>
      <w:r w:rsidR="002B22E8">
        <w:rPr>
          <w:lang w:val="en-US"/>
        </w:rPr>
        <w:t xml:space="preserve"> it is necessary to define some</w:t>
      </w:r>
      <w:r w:rsidR="00E9063B">
        <w:rPr>
          <w:lang w:val="en-US"/>
        </w:rPr>
        <w:t xml:space="preserve"> important</w:t>
      </w:r>
      <w:r>
        <w:rPr>
          <w:lang w:val="en-US"/>
        </w:rPr>
        <w:t xml:space="preserve"> quantities.</w:t>
      </w:r>
    </w:p>
    <w:p w14:paraId="6E18460F" w14:textId="77777777" w:rsidR="00163904" w:rsidRDefault="00E42938" w:rsidP="004D7B5D">
      <w:pPr>
        <w:pStyle w:val="Heading3"/>
        <w:spacing w:line="360" w:lineRule="auto"/>
        <w:rPr>
          <w:rFonts w:eastAsiaTheme="minorEastAsia"/>
          <w:lang w:val="en-US"/>
        </w:rPr>
      </w:pPr>
      <w:bookmarkStart w:id="31" w:name="_Ref94700940"/>
      <w:bookmarkStart w:id="32" w:name="_Toc107354670"/>
      <w:r>
        <w:rPr>
          <w:rFonts w:eastAsiaTheme="minorEastAsia"/>
          <w:lang w:val="en-US"/>
        </w:rPr>
        <w:lastRenderedPageBreak/>
        <w:t>Quantities</w:t>
      </w:r>
      <w:bookmarkEnd w:id="31"/>
      <w:bookmarkEnd w:id="32"/>
    </w:p>
    <w:p w14:paraId="0310AEAA" w14:textId="001E2968" w:rsidR="001A7F1F" w:rsidRDefault="00163904" w:rsidP="004D7B5D">
      <w:pPr>
        <w:pStyle w:val="Heading4"/>
        <w:spacing w:line="360" w:lineRule="auto"/>
        <w:rPr>
          <w:rFonts w:eastAsiaTheme="minorEastAsia"/>
          <w:lang w:val="en-US"/>
        </w:rPr>
      </w:pPr>
      <w:r>
        <w:rPr>
          <w:rFonts w:eastAsiaTheme="minorEastAsia"/>
          <w:lang w:val="en-US"/>
        </w:rPr>
        <w:t xml:space="preserve">Ionizing radiation field </w:t>
      </w:r>
    </w:p>
    <w:p w14:paraId="4B3B9546" w14:textId="6E78631D" w:rsidR="00FA5C1B" w:rsidRPr="00163904" w:rsidRDefault="00CA43DF" w:rsidP="004D7B5D">
      <w:pPr>
        <w:spacing w:line="360" w:lineRule="auto"/>
        <w:rPr>
          <w:b/>
          <w:bCs/>
          <w:lang w:val="en-US"/>
        </w:rPr>
      </w:pPr>
      <w:r>
        <w:rPr>
          <w:lang w:val="en-US"/>
        </w:rPr>
        <w:t>We wish to find the number of rays or particles traversing a point P, defined by a sphere</w:t>
      </w:r>
      <w:r w:rsidRPr="003D7690">
        <w:rPr>
          <w:lang w:val="en-US"/>
        </w:rPr>
        <w:t xml:space="preserve"> </w:t>
      </w:r>
      <w:r>
        <w:rPr>
          <w:lang w:val="en-US"/>
        </w:rPr>
        <w:t xml:space="preserve">with infinitesimal volume </w:t>
      </w:r>
      <w:proofErr w:type="spellStart"/>
      <w:r>
        <w:rPr>
          <w:lang w:val="en-US"/>
        </w:rPr>
        <w:t>dV</w:t>
      </w:r>
      <w:proofErr w:type="spellEnd"/>
      <w:r>
        <w:rPr>
          <w:lang w:val="en-US"/>
        </w:rPr>
        <w:t xml:space="preserve">, mass dm and cross-sectional area da, inside a field of ionizing radiation </w:t>
      </w:r>
      <w:r>
        <w:rPr>
          <w:lang w:val="en-US"/>
        </w:rPr>
        <w:fldChar w:fldCharType="begin"/>
      </w:r>
      <w:r>
        <w:rPr>
          <w:lang w:val="en-US"/>
        </w:rPr>
        <w:instrText xml:space="preserve"> ADDIN ZOTERO_ITEM CSL_CITATION {"citationID":"3Go0Uw1s","properties":{"formattedCitation":"(Attix,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02611E">
        <w:rPr>
          <w:rFonts w:cs="Times New Roman"/>
          <w:lang w:val="en-US"/>
        </w:rPr>
        <w:t>(</w:t>
      </w:r>
      <w:proofErr w:type="spellStart"/>
      <w:r w:rsidRPr="0002611E">
        <w:rPr>
          <w:rFonts w:cs="Times New Roman"/>
          <w:lang w:val="en-US"/>
        </w:rPr>
        <w:t>Attix</w:t>
      </w:r>
      <w:proofErr w:type="spellEnd"/>
      <w:r w:rsidRPr="0002611E">
        <w:rPr>
          <w:rFonts w:cs="Times New Roman"/>
          <w:lang w:val="en-US"/>
        </w:rPr>
        <w:t>, 1986</w:t>
      </w:r>
      <w:r>
        <w:rPr>
          <w:rFonts w:cs="Times New Roman"/>
          <w:lang w:val="en-US"/>
        </w:rPr>
        <w:t>, p.5-6</w:t>
      </w:r>
      <w:r w:rsidRPr="0002611E">
        <w:rPr>
          <w:rFonts w:cs="Times New Roman"/>
          <w:lang w:val="en-US"/>
        </w:rPr>
        <w:t>)</w:t>
      </w:r>
      <w:r>
        <w:rPr>
          <w:lang w:val="en-US"/>
        </w:rPr>
        <w:fldChar w:fldCharType="end"/>
      </w:r>
      <w:r>
        <w:rPr>
          <w:lang w:val="en-US"/>
        </w:rPr>
        <w:t xml:space="preserve"> </w:t>
      </w:r>
      <w:r w:rsidR="00D117DA" w:rsidRPr="00D117DA">
        <w:rPr>
          <w:lang w:val="en-US"/>
        </w:rPr>
        <w:t>(</w:t>
      </w:r>
      <w:r w:rsidR="00D117DA" w:rsidRPr="00D117DA">
        <w:rPr>
          <w:lang w:val="en-US"/>
        </w:rPr>
        <w:fldChar w:fldCharType="begin"/>
      </w:r>
      <w:r w:rsidR="00D117DA" w:rsidRPr="00D117DA">
        <w:rPr>
          <w:lang w:val="en-US"/>
        </w:rPr>
        <w:instrText xml:space="preserve"> REF _Ref99369557 \h </w:instrText>
      </w:r>
      <w:r w:rsidR="00D117DA" w:rsidRPr="00D117DA">
        <w:rPr>
          <w:lang w:val="en-US"/>
        </w:rPr>
      </w:r>
      <w:r w:rsidR="00D117DA">
        <w:rPr>
          <w:lang w:val="en-US"/>
        </w:rPr>
        <w:instrText xml:space="preserve"> \* MERGEFORMAT </w:instrText>
      </w:r>
      <w:r w:rsidR="00D117DA" w:rsidRPr="00D117DA">
        <w:rPr>
          <w:lang w:val="en-US"/>
        </w:rPr>
        <w:fldChar w:fldCharType="separate"/>
      </w:r>
      <w:r w:rsidR="00D117DA" w:rsidRPr="006C7CAC">
        <w:rPr>
          <w:lang w:val="en-US"/>
        </w:rPr>
        <w:t xml:space="preserve">Figure </w:t>
      </w:r>
      <w:r w:rsidR="00D117DA">
        <w:rPr>
          <w:noProof/>
          <w:lang w:val="en-US"/>
        </w:rPr>
        <w:t>1</w:t>
      </w:r>
      <w:r w:rsidR="00D117DA">
        <w:rPr>
          <w:noProof/>
          <w:lang w:val="en-US"/>
        </w:rPr>
        <w:noBreakHyphen/>
        <w:t>8</w:t>
      </w:r>
      <w:r w:rsidR="00D117DA" w:rsidRPr="00D117DA">
        <w:rPr>
          <w:lang w:val="en-US"/>
        </w:rPr>
        <w:fldChar w:fldCharType="end"/>
      </w:r>
      <w:r w:rsidR="00D117DA">
        <w:rPr>
          <w:lang w:val="en-US"/>
        </w:rPr>
        <w:t xml:space="preserve">) </w:t>
      </w:r>
      <w:r w:rsidR="00FA5C1B">
        <w:rPr>
          <w:lang w:val="en-US"/>
        </w:rPr>
        <w:t xml:space="preserve">The number of traversing rays per cross sectional area da is defined as </w:t>
      </w:r>
      <w:r w:rsidR="00FA5C1B" w:rsidRPr="00E213F9">
        <w:rPr>
          <w:b/>
          <w:bCs/>
          <w:lang w:val="en-US"/>
        </w:rPr>
        <w:t xml:space="preserve">fluence </w:t>
      </w:r>
      <m:oMath>
        <m:r>
          <m:rPr>
            <m:sty m:val="b"/>
          </m:rPr>
          <w:rPr>
            <w:rFonts w:ascii="Cambria Math" w:hAnsi="Cambria Math"/>
            <w:lang w:val="en-US"/>
          </w:rPr>
          <m:t>Φ</m:t>
        </m:r>
      </m:oMath>
      <w:r w:rsidR="00FA5C1B">
        <w:rPr>
          <w:rFonts w:eastAsiaTheme="minorEastAsia"/>
          <w:lang w:val="en-US"/>
        </w:rPr>
        <w:t>.</w:t>
      </w:r>
    </w:p>
    <w:p w14:paraId="4C9A00B0" w14:textId="5C0A9F7B" w:rsidR="00D626C4" w:rsidRPr="00D626C4" w:rsidRDefault="0001292B" w:rsidP="004D7B5D">
      <w:pPr>
        <w:spacing w:line="360" w:lineRule="auto"/>
        <w:rPr>
          <w:lang w:val="en-US"/>
        </w:rPr>
      </w:pPr>
      <m:oMathPara>
        <m:oMath>
          <m:r>
            <m:rPr>
              <m:sty m:val="p"/>
            </m:rPr>
            <w:rPr>
              <w:rFonts w:ascii="Cambria Math" w:eastAsiaTheme="minorEastAsia" w:hAnsi="Cambria Math"/>
              <w:lang w:val="en-US"/>
            </w:rPr>
            <m:t>Φ</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da</m:t>
              </m:r>
            </m:den>
          </m:f>
        </m:oMath>
      </m:oMathPara>
    </w:p>
    <w:p w14:paraId="73162621" w14:textId="7CB6D0FA" w:rsidR="001A7F1F" w:rsidRDefault="00027BD8" w:rsidP="004D7B5D">
      <w:pPr>
        <w:spacing w:after="160" w:line="360" w:lineRule="auto"/>
        <w:rPr>
          <w:rFonts w:eastAsiaTheme="minorEastAsia"/>
          <w:b/>
          <w:bCs/>
          <w:lang w:val="en-US"/>
        </w:rPr>
      </w:pPr>
      <w:r>
        <w:rPr>
          <w:rFonts w:eastAsiaTheme="minorEastAsia"/>
          <w:lang w:val="en-US"/>
        </w:rPr>
        <w:t xml:space="preserve">If the number of rays differs over time, </w:t>
      </w:r>
      <w:r w:rsidR="00814F62">
        <w:rPr>
          <w:rFonts w:eastAsiaTheme="minorEastAsia"/>
          <w:lang w:val="en-US"/>
        </w:rPr>
        <w:t xml:space="preserve">a quantity called </w:t>
      </w:r>
      <w:r>
        <w:rPr>
          <w:rFonts w:eastAsiaTheme="minorEastAsia"/>
          <w:lang w:val="en-US"/>
        </w:rPr>
        <w:t>the fluence</w:t>
      </w:r>
      <w:r w:rsidR="00814F62">
        <w:rPr>
          <w:rFonts w:eastAsiaTheme="minorEastAsia"/>
          <w:lang w:val="en-US"/>
        </w:rPr>
        <w:t xml:space="preserve"> rate (rays per area per time),</w:t>
      </w:r>
      <w:r>
        <w:rPr>
          <w:rFonts w:eastAsiaTheme="minorEastAsia"/>
          <w:lang w:val="en-US"/>
        </w:rPr>
        <w:t xml:space="preserve"> needs to be integrated over time </w:t>
      </w:r>
      <w:r w:rsidR="006E0507">
        <w:rPr>
          <w:rFonts w:eastAsiaTheme="minorEastAsia"/>
          <w:lang w:val="en-US"/>
        </w:rPr>
        <w:t>to</w:t>
      </w:r>
      <w:r w:rsidR="00FD4492">
        <w:rPr>
          <w:rFonts w:eastAsiaTheme="minorEastAsia"/>
          <w:lang w:val="en-US"/>
        </w:rPr>
        <w:t xml:space="preserve"> get</w:t>
      </w:r>
      <w:r>
        <w:rPr>
          <w:rFonts w:eastAsiaTheme="minorEastAsia"/>
          <w:lang w:val="en-US"/>
        </w:rPr>
        <w:t xml:space="preserve"> fluence. The</w:t>
      </w:r>
      <w:r w:rsidR="00667C0C">
        <w:rPr>
          <w:rFonts w:eastAsiaTheme="minorEastAsia"/>
          <w:lang w:val="en-US"/>
        </w:rPr>
        <w:t xml:space="preserve"> radiant</w:t>
      </w:r>
      <w:r>
        <w:rPr>
          <w:rFonts w:eastAsiaTheme="minorEastAsia"/>
          <w:lang w:val="en-US"/>
        </w:rPr>
        <w:t xml:space="preserve"> energy of the rays is equally important as the </w:t>
      </w:r>
      <w:r w:rsidR="00DE5B83">
        <w:rPr>
          <w:rFonts w:eastAsiaTheme="minorEastAsia"/>
          <w:lang w:val="en-US"/>
        </w:rPr>
        <w:t>number</w:t>
      </w:r>
      <w:r w:rsidR="00182AA7">
        <w:rPr>
          <w:rFonts w:eastAsiaTheme="minorEastAsia"/>
          <w:lang w:val="en-US"/>
        </w:rPr>
        <w:t xml:space="preserve"> of rays</w:t>
      </w:r>
      <w:r w:rsidR="0014233C">
        <w:rPr>
          <w:rFonts w:eastAsiaTheme="minorEastAsia"/>
          <w:lang w:val="en-US"/>
        </w:rPr>
        <w:t>.</w:t>
      </w:r>
      <w:r w:rsidR="00561584">
        <w:rPr>
          <w:rFonts w:eastAsiaTheme="minorEastAsia"/>
          <w:lang w:val="en-US"/>
        </w:rPr>
        <w:t xml:space="preserve"> </w:t>
      </w:r>
      <w:r w:rsidR="0014233C">
        <w:rPr>
          <w:rFonts w:eastAsiaTheme="minorEastAsia"/>
          <w:lang w:val="en-US"/>
        </w:rPr>
        <w:t>F</w:t>
      </w:r>
      <w:r w:rsidR="00421E0F">
        <w:rPr>
          <w:rFonts w:eastAsiaTheme="minorEastAsia"/>
          <w:lang w:val="en-US"/>
        </w:rPr>
        <w:t xml:space="preserve">or a </w:t>
      </w:r>
      <w:proofErr w:type="spellStart"/>
      <w:r w:rsidR="00421E0F">
        <w:rPr>
          <w:rFonts w:eastAsiaTheme="minorEastAsia"/>
          <w:lang w:val="en-US"/>
        </w:rPr>
        <w:t>polyenergetic</w:t>
      </w:r>
      <w:proofErr w:type="spellEnd"/>
      <w:r w:rsidR="00421E0F">
        <w:rPr>
          <w:rFonts w:eastAsiaTheme="minorEastAsia"/>
          <w:lang w:val="en-US"/>
        </w:rPr>
        <w:t xml:space="preserve"> </w:t>
      </w:r>
      <w:r w:rsidR="000955A6">
        <w:rPr>
          <w:rFonts w:eastAsiaTheme="minorEastAsia"/>
          <w:lang w:val="en-US"/>
        </w:rPr>
        <w:t>beam with energies E</w:t>
      </w:r>
      <w:r w:rsidR="00F1116A">
        <w:rPr>
          <w:rFonts w:eastAsiaTheme="minorEastAsia"/>
          <w:lang w:val="en-US"/>
        </w:rPr>
        <w:t>,</w:t>
      </w:r>
      <w:r w:rsidR="00667C0C">
        <w:rPr>
          <w:rFonts w:eastAsiaTheme="minorEastAsia"/>
          <w:lang w:val="en-US"/>
        </w:rPr>
        <w:t xml:space="preserve"> we </w:t>
      </w:r>
      <w:r w:rsidR="0014233C">
        <w:rPr>
          <w:rFonts w:eastAsiaTheme="minorEastAsia"/>
          <w:lang w:val="en-US"/>
        </w:rPr>
        <w:t>define</w:t>
      </w:r>
      <w:r>
        <w:rPr>
          <w:rFonts w:eastAsiaTheme="minorEastAsia"/>
          <w:lang w:val="en-US"/>
        </w:rPr>
        <w:t xml:space="preserve"> </w:t>
      </w:r>
      <w:r>
        <w:rPr>
          <w:rFonts w:eastAsiaTheme="minorEastAsia"/>
          <w:b/>
          <w:bCs/>
          <w:lang w:val="en-US"/>
        </w:rPr>
        <w:t xml:space="preserve">energy fluence </w:t>
      </w:r>
      <w:r>
        <w:rPr>
          <w:rFonts w:eastAsiaTheme="minorEastAsia"/>
          <w:lang w:val="en-US"/>
        </w:rPr>
        <w:t xml:space="preserve"> </w:t>
      </w:r>
      <m:oMath>
        <m:r>
          <m:rPr>
            <m:sty m:val="b"/>
          </m:rPr>
          <w:rPr>
            <w:rFonts w:ascii="Cambria Math" w:eastAsiaTheme="minorEastAsia" w:hAnsi="Cambria Math"/>
            <w:lang w:val="en-US"/>
          </w:rPr>
          <m:t>Ψ</m:t>
        </m:r>
      </m:oMath>
    </w:p>
    <w:p w14:paraId="6A8B35E0" w14:textId="3D554259" w:rsidR="00027BD8" w:rsidRPr="00282EE2" w:rsidRDefault="00282EE2" w:rsidP="004D7B5D">
      <w:pPr>
        <w:spacing w:after="160" w:line="360" w:lineRule="auto"/>
        <w:rPr>
          <w:rFonts w:eastAsiaTheme="minorEastAsia"/>
          <w:lang w:val="en-US"/>
        </w:rPr>
      </w:pPr>
      <m:oMathPara>
        <m:oMath>
          <m:r>
            <m:rPr>
              <m:sty m:val="p"/>
            </m:rPr>
            <w:rPr>
              <w:rFonts w:ascii="Cambria Math" w:eastAsiaTheme="minorEastAsia" w:hAnsi="Cambria Math"/>
              <w:lang w:val="en-US"/>
            </w:rPr>
            <m:t>Ψ=</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N</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m:rPr>
                  <m:sty m:val="p"/>
                </m:rPr>
                <w:rPr>
                  <w:rFonts w:ascii="Cambria Math" w:eastAsiaTheme="minorEastAsia" w:hAnsi="Cambria Math"/>
                  <w:lang w:val="en-US"/>
                </w:rPr>
                <m:t>dadE</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ty m:val="p"/>
                </m:rPr>
                <w:rPr>
                  <w:rFonts w:ascii="Cambria Math" w:eastAsiaTheme="minorEastAsia" w:hAnsi="Cambria Math"/>
                  <w:lang w:val="en-US"/>
                </w:rPr>
                <m:t>Φ</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w:rPr>
                  <w:rFonts w:ascii="Cambria Math" w:eastAsiaTheme="minorEastAsia" w:hAnsi="Cambria Math"/>
                  <w:lang w:val="en-US"/>
                </w:rPr>
                <m:t>dE</m:t>
              </m:r>
            </m:den>
          </m:f>
        </m:oMath>
      </m:oMathPara>
    </w:p>
    <w:p w14:paraId="7F9950F9" w14:textId="353DDEFC" w:rsidR="00E15EF5" w:rsidRDefault="00B16EBB" w:rsidP="004D7B5D">
      <w:pPr>
        <w:spacing w:after="160" w:line="360" w:lineRule="auto"/>
        <w:rPr>
          <w:rFonts w:eastAsiaTheme="minorEastAsia"/>
          <w:lang w:val="en-US"/>
        </w:rPr>
      </w:pPr>
      <w:r w:rsidRPr="005C552D">
        <w:rPr>
          <w:b/>
          <w:bCs/>
          <w:noProof/>
          <w:lang w:val="en-US"/>
        </w:rPr>
        <w:drawing>
          <wp:anchor distT="0" distB="0" distL="114300" distR="114300" simplePos="0" relativeHeight="251658247" behindDoc="0" locked="0" layoutInCell="1" allowOverlap="1" wp14:anchorId="22B335F0" wp14:editId="58BA51F4">
            <wp:simplePos x="0" y="0"/>
            <wp:positionH relativeFrom="margin">
              <wp:posOffset>0</wp:posOffset>
            </wp:positionH>
            <wp:positionV relativeFrom="paragraph">
              <wp:posOffset>291465</wp:posOffset>
            </wp:positionV>
            <wp:extent cx="2601595" cy="1508125"/>
            <wp:effectExtent l="0" t="0" r="825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01595" cy="1508125"/>
                    </a:xfrm>
                    <a:prstGeom prst="rect">
                      <a:avLst/>
                    </a:prstGeom>
                  </pic:spPr>
                </pic:pic>
              </a:graphicData>
            </a:graphic>
            <wp14:sizeRelH relativeFrom="margin">
              <wp14:pctWidth>0</wp14:pctWidth>
            </wp14:sizeRelH>
            <wp14:sizeRelV relativeFrom="margin">
              <wp14:pctHeight>0</wp14:pctHeight>
            </wp14:sizeRelV>
          </wp:anchor>
        </w:drawing>
      </w:r>
    </w:p>
    <w:p w14:paraId="1AC95F44" w14:textId="21A026B1" w:rsidR="00B16EBB" w:rsidRDefault="009714C9" w:rsidP="004D7B5D">
      <w:pPr>
        <w:spacing w:after="160" w:line="360" w:lineRule="auto"/>
        <w:rPr>
          <w:rFonts w:eastAsiaTheme="minorEastAsia"/>
          <w:lang w:val="en-US"/>
        </w:rPr>
      </w:pPr>
      <w:r>
        <w:rPr>
          <w:noProof/>
        </w:rPr>
        <mc:AlternateContent>
          <mc:Choice Requires="wps">
            <w:drawing>
              <wp:anchor distT="0" distB="0" distL="114300" distR="114300" simplePos="0" relativeHeight="251658248" behindDoc="0" locked="0" layoutInCell="1" allowOverlap="1" wp14:anchorId="165BF5D4" wp14:editId="7123E79F">
                <wp:simplePos x="0" y="0"/>
                <wp:positionH relativeFrom="column">
                  <wp:posOffset>2682910</wp:posOffset>
                </wp:positionH>
                <wp:positionV relativeFrom="paragraph">
                  <wp:posOffset>169189</wp:posOffset>
                </wp:positionV>
                <wp:extent cx="260159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ABDCB28" w14:textId="24E2FB9D" w:rsidR="009714C9" w:rsidRPr="006C7CAC" w:rsidRDefault="009714C9" w:rsidP="009714C9">
                            <w:pPr>
                              <w:pStyle w:val="Caption"/>
                              <w:rPr>
                                <w:b/>
                                <w:bCs/>
                                <w:noProof/>
                                <w:sz w:val="24"/>
                                <w:lang w:val="en-US"/>
                              </w:rPr>
                            </w:pPr>
                            <w:bookmarkStart w:id="33" w:name="_Ref99369557"/>
                            <w:r w:rsidRPr="006C7CA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8</w:t>
                            </w:r>
                            <w:r w:rsidR="00543048">
                              <w:rPr>
                                <w:lang w:val="en-US"/>
                              </w:rPr>
                              <w:fldChar w:fldCharType="end"/>
                            </w:r>
                            <w:bookmarkEnd w:id="33"/>
                            <w:r w:rsidRPr="006C7CAC">
                              <w:rPr>
                                <w:lang w:val="en-US"/>
                              </w:rPr>
                              <w:t xml:space="preserve">. </w:t>
                            </w:r>
                            <w:r w:rsidR="006C7CAC" w:rsidRPr="00DB7223">
                              <w:rPr>
                                <w:lang w:val="en-US"/>
                              </w:rPr>
                              <w:t>Ionizing radiation field d</w:t>
                            </w:r>
                            <w:r w:rsidR="006C7CAC">
                              <w:rPr>
                                <w:lang w:val="en-US"/>
                              </w:rPr>
                              <w:t>efined a</w:t>
                            </w:r>
                            <w:r w:rsidR="00287450">
                              <w:rPr>
                                <w:lang w:val="en-US"/>
                              </w:rPr>
                              <w:t>t</w:t>
                            </w:r>
                            <w:r w:rsidR="006C7CAC">
                              <w:rPr>
                                <w:lang w:val="en-US"/>
                              </w:rPr>
                              <w:t xml:space="preserve"> a</w:t>
                            </w:r>
                            <w:r w:rsidR="00287450">
                              <w:rPr>
                                <w:lang w:val="en-US"/>
                              </w:rPr>
                              <w:t xml:space="preserve"> point</w:t>
                            </w:r>
                            <w:r w:rsidR="00F8737D">
                              <w:rPr>
                                <w:lang w:val="en-US"/>
                              </w:rPr>
                              <w:t xml:space="preserve"> P</w:t>
                            </w:r>
                            <w:r w:rsidR="006C7CAC">
                              <w:rPr>
                                <w:lang w:val="en-US"/>
                              </w:rPr>
                              <w:t xml:space="preserve"> </w:t>
                            </w:r>
                            <w:r w:rsidR="00F8737D">
                              <w:rPr>
                                <w:lang w:val="en-US"/>
                              </w:rPr>
                              <w:t xml:space="preserve">defined by </w:t>
                            </w:r>
                            <w:r w:rsidR="00B112B0">
                              <w:rPr>
                                <w:lang w:val="en-US"/>
                              </w:rPr>
                              <w:t xml:space="preserve">an </w:t>
                            </w:r>
                            <w:r w:rsidR="006C7CAC">
                              <w:rPr>
                                <w:lang w:val="en-US"/>
                              </w:rPr>
                              <w:t xml:space="preserve">infinitesimal volume </w:t>
                            </w:r>
                            <w:proofErr w:type="spellStart"/>
                            <w:r w:rsidR="006C7CAC">
                              <w:rPr>
                                <w:lang w:val="en-US"/>
                              </w:rPr>
                              <w:t>dV</w:t>
                            </w:r>
                            <w:proofErr w:type="spellEnd"/>
                            <w:r w:rsidR="006C7CAC">
                              <w:rPr>
                                <w:lang w:val="en-US"/>
                              </w:rPr>
                              <w:t>, mass dm</w:t>
                            </w:r>
                            <w:r w:rsidR="00B112B0">
                              <w:rPr>
                                <w:lang w:val="en-US"/>
                              </w:rPr>
                              <w:t xml:space="preserve"> and</w:t>
                            </w:r>
                            <w:r w:rsidR="006C7CAC">
                              <w:rPr>
                                <w:lang w:val="en-US"/>
                              </w:rPr>
                              <w:t xml:space="preserve">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F5D4" id="Text Box 19" o:spid="_x0000_s1028" type="#_x0000_t202" style="position:absolute;margin-left:211.25pt;margin-top:13.3pt;width:204.8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82GgIAAD8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" stroked="f">
                <v:textbox style="mso-fit-shape-to-text:t" inset="0,0,0,0">
                  <w:txbxContent>
                    <w:p w14:paraId="1ABDCB28" w14:textId="24E2FB9D" w:rsidR="009714C9" w:rsidRPr="006C7CAC" w:rsidRDefault="009714C9" w:rsidP="009714C9">
                      <w:pPr>
                        <w:pStyle w:val="Caption"/>
                        <w:rPr>
                          <w:b/>
                          <w:bCs/>
                          <w:noProof/>
                          <w:sz w:val="24"/>
                          <w:lang w:val="en-US"/>
                        </w:rPr>
                      </w:pPr>
                      <w:bookmarkStart w:id="34" w:name="_Ref99369557"/>
                      <w:r w:rsidRPr="006C7CA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8</w:t>
                      </w:r>
                      <w:r w:rsidR="00543048">
                        <w:rPr>
                          <w:lang w:val="en-US"/>
                        </w:rPr>
                        <w:fldChar w:fldCharType="end"/>
                      </w:r>
                      <w:bookmarkEnd w:id="34"/>
                      <w:r w:rsidRPr="006C7CAC">
                        <w:rPr>
                          <w:lang w:val="en-US"/>
                        </w:rPr>
                        <w:t xml:space="preserve">. </w:t>
                      </w:r>
                      <w:r w:rsidR="006C7CAC" w:rsidRPr="00DB7223">
                        <w:rPr>
                          <w:lang w:val="en-US"/>
                        </w:rPr>
                        <w:t>Ionizing radiation field d</w:t>
                      </w:r>
                      <w:r w:rsidR="006C7CAC">
                        <w:rPr>
                          <w:lang w:val="en-US"/>
                        </w:rPr>
                        <w:t>efined a</w:t>
                      </w:r>
                      <w:r w:rsidR="00287450">
                        <w:rPr>
                          <w:lang w:val="en-US"/>
                        </w:rPr>
                        <w:t>t</w:t>
                      </w:r>
                      <w:r w:rsidR="006C7CAC">
                        <w:rPr>
                          <w:lang w:val="en-US"/>
                        </w:rPr>
                        <w:t xml:space="preserve"> a</w:t>
                      </w:r>
                      <w:r w:rsidR="00287450">
                        <w:rPr>
                          <w:lang w:val="en-US"/>
                        </w:rPr>
                        <w:t xml:space="preserve"> point</w:t>
                      </w:r>
                      <w:r w:rsidR="00F8737D">
                        <w:rPr>
                          <w:lang w:val="en-US"/>
                        </w:rPr>
                        <w:t xml:space="preserve"> P</w:t>
                      </w:r>
                      <w:r w:rsidR="006C7CAC">
                        <w:rPr>
                          <w:lang w:val="en-US"/>
                        </w:rPr>
                        <w:t xml:space="preserve"> </w:t>
                      </w:r>
                      <w:r w:rsidR="00F8737D">
                        <w:rPr>
                          <w:lang w:val="en-US"/>
                        </w:rPr>
                        <w:t xml:space="preserve">defined by </w:t>
                      </w:r>
                      <w:r w:rsidR="00B112B0">
                        <w:rPr>
                          <w:lang w:val="en-US"/>
                        </w:rPr>
                        <w:t xml:space="preserve">an </w:t>
                      </w:r>
                      <w:r w:rsidR="006C7CAC">
                        <w:rPr>
                          <w:lang w:val="en-US"/>
                        </w:rPr>
                        <w:t xml:space="preserve">infinitesimal volume </w:t>
                      </w:r>
                      <w:proofErr w:type="spellStart"/>
                      <w:r w:rsidR="006C7CAC">
                        <w:rPr>
                          <w:lang w:val="en-US"/>
                        </w:rPr>
                        <w:t>dV</w:t>
                      </w:r>
                      <w:proofErr w:type="spellEnd"/>
                      <w:r w:rsidR="006C7CAC">
                        <w:rPr>
                          <w:lang w:val="en-US"/>
                        </w:rPr>
                        <w:t>, mass dm</w:t>
                      </w:r>
                      <w:r w:rsidR="00B112B0">
                        <w:rPr>
                          <w:lang w:val="en-US"/>
                        </w:rPr>
                        <w:t xml:space="preserve"> and</w:t>
                      </w:r>
                      <w:r w:rsidR="006C7CAC">
                        <w:rPr>
                          <w:lang w:val="en-US"/>
                        </w:rPr>
                        <w:t xml:space="preserve">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v:textbox>
                <w10:wrap type="square"/>
              </v:shape>
            </w:pict>
          </mc:Fallback>
        </mc:AlternateContent>
      </w:r>
    </w:p>
    <w:p w14:paraId="6E556C0B" w14:textId="0E2F9596" w:rsidR="00B16EBB" w:rsidRDefault="00B16EBB" w:rsidP="004D7B5D">
      <w:pPr>
        <w:spacing w:after="160" w:line="360" w:lineRule="auto"/>
        <w:rPr>
          <w:rFonts w:eastAsiaTheme="minorEastAsia"/>
          <w:lang w:val="en-US"/>
        </w:rPr>
      </w:pPr>
    </w:p>
    <w:p w14:paraId="5D9CE11A" w14:textId="01832C85" w:rsidR="00B16EBB" w:rsidRDefault="00B16EBB" w:rsidP="004D7B5D">
      <w:pPr>
        <w:spacing w:after="160" w:line="360" w:lineRule="auto"/>
        <w:rPr>
          <w:rFonts w:eastAsiaTheme="minorEastAsia"/>
          <w:lang w:val="en-US"/>
        </w:rPr>
      </w:pPr>
    </w:p>
    <w:p w14:paraId="661FD747" w14:textId="3663590A" w:rsidR="00B16EBB" w:rsidRDefault="00B16EBB" w:rsidP="004D7B5D">
      <w:pPr>
        <w:spacing w:after="160" w:line="360" w:lineRule="auto"/>
        <w:rPr>
          <w:rFonts w:eastAsiaTheme="minorEastAsia"/>
          <w:lang w:val="en-US"/>
        </w:rPr>
      </w:pPr>
    </w:p>
    <w:p w14:paraId="3B471316" w14:textId="77777777" w:rsidR="00222E3A" w:rsidRDefault="00222E3A" w:rsidP="004D7B5D">
      <w:pPr>
        <w:spacing w:after="160" w:line="360" w:lineRule="auto"/>
        <w:rPr>
          <w:rFonts w:eastAsiaTheme="minorEastAsia"/>
          <w:lang w:val="en-US"/>
        </w:rPr>
      </w:pPr>
    </w:p>
    <w:p w14:paraId="76154822" w14:textId="77777777" w:rsidR="00835AE0" w:rsidRPr="00E747DC" w:rsidRDefault="00835AE0" w:rsidP="004D7B5D">
      <w:pPr>
        <w:pStyle w:val="Heading4"/>
        <w:spacing w:line="360" w:lineRule="auto"/>
        <w:rPr>
          <w:lang w:val="en-US"/>
        </w:rPr>
      </w:pPr>
      <w:r>
        <w:rPr>
          <w:lang w:val="en-US"/>
        </w:rPr>
        <w:t>KERMA</w:t>
      </w:r>
    </w:p>
    <w:p w14:paraId="297D24E8" w14:textId="696695DB" w:rsidR="00835AE0" w:rsidRDefault="00835AE0" w:rsidP="004D7B5D">
      <w:pPr>
        <w:spacing w:line="360" w:lineRule="auto"/>
        <w:rPr>
          <w:lang w:val="en-US"/>
        </w:rPr>
      </w:pPr>
      <w:r>
        <w:rPr>
          <w:lang w:val="en-US"/>
        </w:rPr>
        <w:t>With the energy fluence we have the</w:t>
      </w:r>
      <w:r w:rsidR="00AC2610">
        <w:rPr>
          <w:lang w:val="en-US"/>
        </w:rPr>
        <w:t xml:space="preserve"> energy spectrum of the rays </w:t>
      </w:r>
      <w:r>
        <w:rPr>
          <w:lang w:val="en-US"/>
        </w:rPr>
        <w:t>traversing the sphere, but to get a dose we need the rays to interact and release energy. This is where KERMA</w:t>
      </w:r>
      <w:r w:rsidR="00926B14">
        <w:rPr>
          <w:lang w:val="en-US"/>
        </w:rPr>
        <w:t>,</w:t>
      </w:r>
      <w:r>
        <w:rPr>
          <w:lang w:val="en-US"/>
        </w:rPr>
        <w:t xml:space="preserve"> Kinetic Energy Release per Mass</w:t>
      </w:r>
      <w:r w:rsidR="00926B14">
        <w:rPr>
          <w:lang w:val="en-US"/>
        </w:rPr>
        <w:t>, comes in</w:t>
      </w:r>
      <w:r>
        <w:rPr>
          <w:lang w:val="en-US"/>
        </w:rPr>
        <w:t xml:space="preserve">. It describes the process where uncharged particles (photons </w:t>
      </w:r>
      <w:r w:rsidR="00926B14">
        <w:rPr>
          <w:lang w:val="en-US"/>
        </w:rPr>
        <w:t>or</w:t>
      </w:r>
      <w:r>
        <w:rPr>
          <w:lang w:val="en-US"/>
        </w:rPr>
        <w:t xml:space="preserve"> neutrons) </w:t>
      </w:r>
      <w:r w:rsidR="0079031C">
        <w:rPr>
          <w:lang w:val="en-US"/>
        </w:rPr>
        <w:t>enter</w:t>
      </w:r>
      <w:r w:rsidR="00D1385D">
        <w:rPr>
          <w:lang w:val="en-US"/>
        </w:rPr>
        <w:t xml:space="preserve"> a defined volume</w:t>
      </w:r>
      <w:r w:rsidR="00073FC9">
        <w:rPr>
          <w:lang w:val="en-US"/>
        </w:rPr>
        <w:t xml:space="preserve"> </w:t>
      </w:r>
      <w:r w:rsidR="00D1385D">
        <w:rPr>
          <w:lang w:val="en-US"/>
        </w:rPr>
        <w:t xml:space="preserve">and transfers some or </w:t>
      </w:r>
      <w:proofErr w:type="gramStart"/>
      <w:r w:rsidR="00D1385D">
        <w:rPr>
          <w:lang w:val="en-US"/>
        </w:rPr>
        <w:t>all of</w:t>
      </w:r>
      <w:proofErr w:type="gramEnd"/>
      <w:r>
        <w:rPr>
          <w:lang w:val="en-US"/>
        </w:rPr>
        <w:t xml:space="preserve"> their energy to electrons in </w:t>
      </w:r>
      <w:r w:rsidR="00D1385D">
        <w:rPr>
          <w:lang w:val="en-US"/>
        </w:rPr>
        <w:t>the</w:t>
      </w:r>
      <w:r>
        <w:rPr>
          <w:lang w:val="en-US"/>
        </w:rPr>
        <w:t xml:space="preserve"> volume. The energy transfer </w:t>
      </w:r>
      <w:r w:rsidR="00A9767A">
        <w:rPr>
          <w:lang w:val="en-US"/>
        </w:rPr>
        <w:t>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BF7806" w14:paraId="2DEC9158" w14:textId="77777777" w:rsidTr="00DB4079">
        <w:tc>
          <w:tcPr>
            <w:tcW w:w="8815" w:type="dxa"/>
          </w:tcPr>
          <w:p w14:paraId="4BD3C4E9" w14:textId="5240EDAA" w:rsidR="00BF7806" w:rsidRDefault="008573DA"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γ,in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γ-rl,out</m:t>
                    </m:r>
                  </m:sub>
                </m:sSub>
                <m:r>
                  <w:rPr>
                    <w:rFonts w:ascii="Cambria Math" w:hAnsi="Cambria Math"/>
                    <w:lang w:val="en-US"/>
                  </w:rPr>
                  <m:t>+∑Q ,</m:t>
                </m:r>
              </m:oMath>
            </m:oMathPara>
          </w:p>
        </w:tc>
        <w:tc>
          <w:tcPr>
            <w:tcW w:w="536" w:type="dxa"/>
          </w:tcPr>
          <w:p w14:paraId="1635EDB2" w14:textId="6C396DC1" w:rsidR="00BF7806" w:rsidRDefault="00BF7806"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8</w:t>
            </w:r>
            <w:r>
              <w:fldChar w:fldCharType="end"/>
            </w:r>
          </w:p>
        </w:tc>
      </w:tr>
    </w:tbl>
    <w:p w14:paraId="26C8A08C" w14:textId="09F3787D" w:rsidR="00DB4079" w:rsidRDefault="00DB4079" w:rsidP="004D7B5D">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tr</m:t>
            </m:r>
          </m:sub>
        </m:sSub>
      </m:oMath>
      <w:r>
        <w:rPr>
          <w:rFonts w:eastAsiaTheme="minorEastAsia" w:cs="Times New Roman"/>
          <w:lang w:val="en-US"/>
        </w:rPr>
        <w:t xml:space="preserve"> is the</w:t>
      </w:r>
      <w:r w:rsidR="00E14A69">
        <w:rPr>
          <w:rFonts w:eastAsiaTheme="minorEastAsia" w:cs="Times New Roman"/>
          <w:lang w:val="en-US"/>
        </w:rPr>
        <w:t xml:space="preserve"> expected</w:t>
      </w:r>
      <w:r>
        <w:rPr>
          <w:rFonts w:eastAsiaTheme="minorEastAsia" w:cs="Times New Roman"/>
          <w:lang w:val="en-US"/>
        </w:rPr>
        <w:t xml:space="preserve"> energy transferred from uncharged radiation with energy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γ,in</m:t>
            </m:r>
          </m:sub>
        </m:sSub>
      </m:oMath>
      <w:r>
        <w:rPr>
          <w:rFonts w:eastAsiaTheme="minorEastAsia" w:cs="Times New Roman"/>
          <w:lang w:val="en-US"/>
        </w:rPr>
        <w:t xml:space="preserve"> into the volume minus the energy of the uncharged radiation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γ-rl,out</m:t>
            </m:r>
          </m:sub>
        </m:sSub>
      </m:oMath>
      <w:r>
        <w:rPr>
          <w:rFonts w:eastAsiaTheme="minorEastAsia" w:cs="Times New Roman"/>
          <w:lang w:val="en-US"/>
        </w:rPr>
        <w:t xml:space="preserve"> leaving the volume without interacting. </w:t>
      </w:r>
      <w:r>
        <w:rPr>
          <w:rFonts w:eastAsiaTheme="minorEastAsia" w:cs="Times New Roman"/>
          <w:lang w:val="en-US"/>
        </w:rPr>
        <w:br/>
        <w:t>RL stands for radiative losses and represents interactions where charged particles generate photon energy after the initial ionization. If these photons leave the volume, it does not matter because we</w:t>
      </w:r>
      <w:r w:rsidR="00AC23C9">
        <w:rPr>
          <w:rFonts w:eastAsiaTheme="minorEastAsia" w:cs="Times New Roman"/>
          <w:lang w:val="en-US"/>
        </w:rPr>
        <w:t xml:space="preserve"> a</w:t>
      </w:r>
      <w:r>
        <w:rPr>
          <w:rFonts w:eastAsiaTheme="minorEastAsia" w:cs="Times New Roman"/>
          <w:lang w:val="en-US"/>
        </w:rPr>
        <w:t>re only interested in the energy transferred by the incident particles entering the volume.</w:t>
      </w:r>
      <w:r>
        <w:rPr>
          <w:rFonts w:eastAsiaTheme="minorEastAsia" w:cs="Times New Roman"/>
          <w:lang w:val="en-US"/>
        </w:rPr>
        <w:br/>
        <w:t>The final term is conversion of rest mass to energy or energy to rest mass</w:t>
      </w:r>
      <w:r w:rsidR="00B70445">
        <w:rPr>
          <w:rFonts w:eastAsiaTheme="minorEastAsia" w:cs="Times New Roman"/>
          <w:lang w:val="en-US"/>
        </w:rPr>
        <w:t xml:space="preserve">. For </w:t>
      </w:r>
      <w:r w:rsidR="00A94401">
        <w:rPr>
          <w:rFonts w:eastAsiaTheme="minorEastAsia" w:cs="Times New Roman"/>
          <w:lang w:val="en-US"/>
        </w:rPr>
        <w:t>instance,</w:t>
      </w:r>
      <w:r w:rsidR="002250E9">
        <w:rPr>
          <w:rFonts w:eastAsiaTheme="minorEastAsia" w:cs="Times New Roman"/>
          <w:lang w:val="en-US"/>
        </w:rPr>
        <w:t xml:space="preserve"> </w:t>
      </w:r>
      <w:r>
        <w:rPr>
          <w:rFonts w:eastAsiaTheme="minorEastAsia" w:cs="Times New Roman"/>
          <w:lang w:val="en-US"/>
        </w:rPr>
        <w:t xml:space="preserve">pair production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380EB7">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where a photon annihilates </w:t>
      </w:r>
      <w:r w:rsidR="00A94401">
        <w:rPr>
          <w:rFonts w:eastAsiaTheme="minorEastAsia" w:cs="Times New Roman"/>
          <w:lang w:val="en-US"/>
        </w:rPr>
        <w:t>generating</w:t>
      </w:r>
      <w:r>
        <w:rPr>
          <w:rFonts w:eastAsiaTheme="minorEastAsia" w:cs="Times New Roman"/>
          <w:lang w:val="en-US"/>
        </w:rPr>
        <w:t xml:space="preserve"> an electron positron pair</w:t>
      </w:r>
      <w:r w:rsidR="00300601">
        <w:rPr>
          <w:rFonts w:eastAsiaTheme="minorEastAsia" w:cs="Times New Roman"/>
          <w:lang w:val="en-US"/>
        </w:rPr>
        <w:t xml:space="preserve">, </w:t>
      </w:r>
      <w:r w:rsidR="006D62FF">
        <w:rPr>
          <w:rFonts w:eastAsiaTheme="minorEastAsia" w:cs="Times New Roman"/>
          <w:lang w:val="en-US"/>
        </w:rPr>
        <w:t>which equates two</w:t>
      </w:r>
      <w:r w:rsidR="00CE134B">
        <w:rPr>
          <w:rFonts w:eastAsiaTheme="minorEastAsia" w:cs="Times New Roman"/>
          <w:lang w:val="en-US"/>
        </w:rPr>
        <w:t xml:space="preserve"> times </w:t>
      </w:r>
      <w:r w:rsidR="00972EFA">
        <w:rPr>
          <w:rFonts w:eastAsiaTheme="minorEastAsia" w:cs="Times New Roman"/>
          <w:lang w:val="en-US"/>
        </w:rPr>
        <w:t xml:space="preserve">the rest </w:t>
      </w:r>
      <w:r w:rsidR="00967526">
        <w:rPr>
          <w:rFonts w:eastAsiaTheme="minorEastAsia" w:cs="Times New Roman"/>
          <w:lang w:val="en-US"/>
        </w:rPr>
        <w:t>mass</w:t>
      </w:r>
      <w:r w:rsidR="00972EFA">
        <w:rPr>
          <w:rFonts w:eastAsiaTheme="minorEastAsia" w:cs="Times New Roman"/>
          <w:lang w:val="en-US"/>
        </w:rPr>
        <w:t xml:space="preserve"> of</w:t>
      </w:r>
      <w:r w:rsidR="00967526">
        <w:rPr>
          <w:rFonts w:eastAsiaTheme="minorEastAsia" w:cs="Times New Roman"/>
          <w:lang w:val="en-US"/>
        </w:rPr>
        <w:t xml:space="preserve"> an</w:t>
      </w:r>
      <w:r w:rsidR="00972EFA">
        <w:rPr>
          <w:rFonts w:eastAsiaTheme="minorEastAsia" w:cs="Times New Roman"/>
          <w:lang w:val="en-US"/>
        </w:rPr>
        <w:t xml:space="preserve"> electron</w:t>
      </w:r>
      <w:r w:rsidR="00967526">
        <w:rPr>
          <w:rFonts w:eastAsiaTheme="minorEastAsia" w:cs="Times New Roman"/>
          <w:lang w:val="en-US"/>
        </w:rPr>
        <w:t xml:space="preserve"> (1.</w:t>
      </w:r>
      <w:r w:rsidR="00451867">
        <w:rPr>
          <w:rFonts w:eastAsiaTheme="minorEastAsia" w:cs="Times New Roman"/>
          <w:lang w:val="en-US"/>
        </w:rPr>
        <w:t>022 MeV</w:t>
      </w:r>
      <w:r w:rsidR="00967526">
        <w:rPr>
          <w:rFonts w:eastAsiaTheme="minorEastAsia" w:cs="Times New Roman"/>
          <w:lang w:val="en-US"/>
        </w:rPr>
        <w:t>)</w:t>
      </w:r>
      <w:r>
        <w:rPr>
          <w:rFonts w:eastAsiaTheme="minorEastAsia" w:cs="Times New Roman"/>
          <w:lang w:val="en-US"/>
        </w:rPr>
        <w:t xml:space="preserve">. </w:t>
      </w:r>
      <w:r>
        <w:rPr>
          <w:rFonts w:eastAsiaTheme="minorEastAsia" w:cs="Times New Roman"/>
          <w:lang w:val="en-US"/>
        </w:rPr>
        <w:br/>
        <w:t xml:space="preserve">With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tr</m:t>
            </m:r>
          </m:sub>
        </m:sSub>
      </m:oMath>
      <w:r>
        <w:rPr>
          <w:rFonts w:eastAsiaTheme="minorEastAsia" w:cs="Times New Roman"/>
          <w:lang w:val="en-US"/>
        </w:rPr>
        <w:t xml:space="preserve"> we can define KERMA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A669D0" w14:paraId="466B8F6A" w14:textId="77777777" w:rsidTr="00AF04FB">
        <w:tc>
          <w:tcPr>
            <w:tcW w:w="8815" w:type="dxa"/>
          </w:tcPr>
          <w:p w14:paraId="2E103322" w14:textId="73E6BFFE" w:rsidR="00A669D0" w:rsidRDefault="002611EF" w:rsidP="004D7B5D">
            <w:pPr>
              <w:spacing w:line="360" w:lineRule="auto"/>
              <w:rPr>
                <w:lang w:val="en-US"/>
              </w:rPr>
            </w:pPr>
            <m:oMathPara>
              <m:oMath>
                <m:r>
                  <w:rPr>
                    <w:rFonts w:ascii="Cambria Math" w:hAnsi="Cambria Math"/>
                    <w:lang w:val="en-US"/>
                  </w:rPr>
                  <m:t>K=</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num>
                  <m:den>
                    <m:r>
                      <w:rPr>
                        <w:rFonts w:ascii="Cambria Math" w:hAnsi="Cambria Math"/>
                        <w:lang w:val="en-US"/>
                      </w:rPr>
                      <m:t>dm</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kg</m:t>
                        </m:r>
                      </m:den>
                    </m:f>
                  </m:e>
                </m:d>
              </m:oMath>
            </m:oMathPara>
          </w:p>
        </w:tc>
        <w:bookmarkStart w:id="35" w:name="_Ref97207278"/>
        <w:tc>
          <w:tcPr>
            <w:tcW w:w="535" w:type="dxa"/>
          </w:tcPr>
          <w:p w14:paraId="3E866F60" w14:textId="13DB03A6" w:rsidR="00A669D0" w:rsidRDefault="00A669D0"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9</w:t>
            </w:r>
            <w:r>
              <w:fldChar w:fldCharType="end"/>
            </w:r>
            <w:bookmarkEnd w:id="35"/>
          </w:p>
        </w:tc>
      </w:tr>
    </w:tbl>
    <w:p w14:paraId="285A5FE4" w14:textId="6BA41EA4" w:rsidR="0051769C" w:rsidRDefault="0051769C" w:rsidP="004D7B5D">
      <w:pPr>
        <w:spacing w:line="360" w:lineRule="auto"/>
        <w:rPr>
          <w:rFonts w:eastAsiaTheme="minorEastAsia" w:cs="Times New Roman"/>
          <w:lang w:val="en-US"/>
        </w:rPr>
      </w:pPr>
      <w:r>
        <w:rPr>
          <w:rFonts w:eastAsiaTheme="minorEastAsia" w:cs="Times New Roman"/>
          <w:lang w:val="en-US"/>
        </w:rPr>
        <w:t>For monoenergetic photons, KERMA is related to energy fluence using the expression</w:t>
      </w:r>
      <w:r w:rsidR="002C3637">
        <w:rPr>
          <w:rFonts w:eastAsiaTheme="minorEastAsia" w:cs="Times New Roman"/>
          <w:lang w:val="en-US"/>
        </w:rPr>
        <w:t xml:space="preserve"> </w:t>
      </w:r>
    </w:p>
    <w:p w14:paraId="0963918F" w14:textId="43CF6C0A" w:rsidR="00BF7806" w:rsidRDefault="00CB1ED9" w:rsidP="004D7B5D">
      <w:pPr>
        <w:spacing w:line="360" w:lineRule="auto"/>
        <w:rPr>
          <w:lang w:val="en-US"/>
        </w:rPr>
      </w:pPr>
      <m:oMathPara>
        <m:oMath>
          <m:r>
            <w:rPr>
              <w:rFonts w:ascii="Cambria Math" w:eastAsiaTheme="minorEastAsia" w:hAnsi="Cambria Math" w:cs="Times New Roman"/>
              <w:lang w:val="en-US"/>
            </w:rPr>
            <m:t>K</m:t>
          </m:r>
          <m:r>
            <w:rPr>
              <w:rFonts w:ascii="Cambria Math" w:eastAsiaTheme="minorEastAsia" w:hAnsi="Cambria Math" w:cs="Times New Roman"/>
              <w:lang w:val="sv-SE"/>
            </w:rPr>
            <m:t>=</m:t>
          </m:r>
          <m:r>
            <m:rPr>
              <m:sty m:val="p"/>
            </m:rPr>
            <w:rPr>
              <w:rFonts w:ascii="Cambria Math" w:eastAsiaTheme="minorEastAsia" w:hAnsi="Cambria Math" w:cs="Times New Roman"/>
              <w:lang w:val="en-US"/>
            </w:rPr>
            <m:t>Ψ</m:t>
          </m:r>
          <m:f>
            <m:fPr>
              <m:ctrlPr>
                <w:rPr>
                  <w:rFonts w:ascii="Cambria Math" w:eastAsiaTheme="minorEastAsia" w:hAnsi="Cambria Math" w:cs="Times New Roman"/>
                  <w:i/>
                  <w:lang w:val="sv-SE"/>
                </w:rPr>
              </m:ctrlPr>
            </m:fPr>
            <m:num>
              <m:sSub>
                <m:sSubPr>
                  <m:ctrlPr>
                    <w:rPr>
                      <w:rFonts w:ascii="Cambria Math" w:eastAsiaTheme="minorEastAsia" w:hAnsi="Cambria Math" w:cs="Times New Roman"/>
                      <w:i/>
                      <w:lang w:val="sv-SE"/>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num>
            <m:den>
              <m:r>
                <w:rPr>
                  <w:rFonts w:ascii="Cambria Math" w:eastAsiaTheme="minorEastAsia" w:hAnsi="Cambria Math" w:cs="Times New Roman"/>
                  <w:lang w:val="en-US"/>
                </w:rPr>
                <m:t>ρ</m:t>
              </m:r>
            </m:den>
          </m:f>
          <m:r>
            <w:rPr>
              <w:rFonts w:ascii="Cambria Math" w:eastAsiaTheme="minorEastAsia" w:hAnsi="Cambria Math" w:cs="Times New Roman"/>
              <w:lang w:val="sv-SE"/>
            </w:rPr>
            <m:t xml:space="preserve"> ,</m:t>
          </m:r>
        </m:oMath>
      </m:oMathPara>
    </w:p>
    <w:p w14:paraId="73061CDB" w14:textId="48C40F48" w:rsidR="00B20CAD" w:rsidRDefault="00B20CAD" w:rsidP="004D7B5D">
      <w:pPr>
        <w:spacing w:line="360" w:lineRule="auto"/>
        <w:rPr>
          <w:rFonts w:eastAsiaTheme="minorEastAsia" w:cs="Times New Roman"/>
          <w:lang w:val="en-US"/>
        </w:rPr>
      </w:pPr>
      <w:r>
        <w:rPr>
          <w:rFonts w:eastAsiaTheme="minorEastAsia"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r>
          <w:rPr>
            <w:rFonts w:ascii="Cambria Math" w:eastAsiaTheme="minorEastAsia" w:hAnsi="Cambria Math" w:cs="Times New Roman"/>
            <w:lang w:val="en-US"/>
          </w:rPr>
          <m:t>/ρ</m:t>
        </m:r>
      </m:oMath>
      <w:r>
        <w:rPr>
          <w:rFonts w:eastAsiaTheme="minorEastAsia" w:cs="Times New Roman"/>
          <w:lang w:val="en-US"/>
        </w:rPr>
        <w:t xml:space="preserve"> is the mass energy transfer coefficient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380EB7">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which represents the probability of the photons </w:t>
      </w:r>
      <w:r w:rsidR="00063391">
        <w:rPr>
          <w:rFonts w:eastAsiaTheme="minorEastAsia" w:cs="Times New Roman"/>
          <w:lang w:val="en-US"/>
        </w:rPr>
        <w:t>transferring</w:t>
      </w:r>
      <w:r w:rsidR="004244E6">
        <w:rPr>
          <w:rFonts w:eastAsiaTheme="minorEastAsia" w:cs="Times New Roman"/>
          <w:lang w:val="en-US"/>
        </w:rPr>
        <w:t xml:space="preserve"> a fractional</w:t>
      </w:r>
      <w:r>
        <w:rPr>
          <w:rFonts w:eastAsiaTheme="minorEastAsia" w:cs="Times New Roman"/>
          <w:lang w:val="en-US"/>
        </w:rPr>
        <w:t xml:space="preserve"> energy </w:t>
      </w:r>
      <w:r w:rsidR="00063391">
        <w:rPr>
          <w:rFonts w:eastAsiaTheme="minorEastAsia" w:cs="Times New Roman"/>
          <w:lang w:val="en-US"/>
        </w:rPr>
        <w:t>to</w:t>
      </w:r>
      <w:r>
        <w:rPr>
          <w:rFonts w:eastAsiaTheme="minorEastAsia" w:cs="Times New Roman"/>
          <w:lang w:val="en-US"/>
        </w:rPr>
        <w:t xml:space="preserve"> the volume</w:t>
      </w:r>
      <w:r w:rsidR="00DD3CC2">
        <w:rPr>
          <w:rFonts w:eastAsiaTheme="minorEastAsia" w:cs="Times New Roman"/>
          <w:lang w:val="en-US"/>
        </w:rPr>
        <w:t xml:space="preserve"> </w:t>
      </w:r>
      <w:r w:rsidR="00DD3CC2">
        <w:rPr>
          <w:lang w:val="en-US"/>
        </w:rPr>
        <w:fldChar w:fldCharType="begin"/>
      </w:r>
      <w:r w:rsidR="00DD3CC2">
        <w:rPr>
          <w:lang w:val="en-US"/>
        </w:rPr>
        <w:instrText xml:space="preserve"> ADDIN ZOTERO_ITEM CSL_CITATION {"citationID":"xKhZPqwe","properties":{"formattedCitation":"(Attix,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D3CC2">
        <w:rPr>
          <w:lang w:val="en-US"/>
        </w:rPr>
        <w:fldChar w:fldCharType="separate"/>
      </w:r>
      <w:r w:rsidR="00DD3CC2" w:rsidRPr="0002611E">
        <w:rPr>
          <w:rFonts w:cs="Times New Roman"/>
          <w:lang w:val="en-US"/>
        </w:rPr>
        <w:t>(</w:t>
      </w:r>
      <w:proofErr w:type="spellStart"/>
      <w:r w:rsidR="00DD3CC2" w:rsidRPr="0002611E">
        <w:rPr>
          <w:rFonts w:cs="Times New Roman"/>
          <w:lang w:val="en-US"/>
        </w:rPr>
        <w:t>Attix</w:t>
      </w:r>
      <w:proofErr w:type="spellEnd"/>
      <w:r w:rsidR="00DD3CC2" w:rsidRPr="0002611E">
        <w:rPr>
          <w:rFonts w:cs="Times New Roman"/>
          <w:lang w:val="en-US"/>
        </w:rPr>
        <w:t>, 1986</w:t>
      </w:r>
      <w:r w:rsidR="00DD3CC2">
        <w:rPr>
          <w:rFonts w:cs="Times New Roman"/>
          <w:lang w:val="en-US"/>
        </w:rPr>
        <w:t>, p. 21-22</w:t>
      </w:r>
      <w:r w:rsidR="00DD3CC2" w:rsidRPr="0002611E">
        <w:rPr>
          <w:rFonts w:cs="Times New Roman"/>
          <w:lang w:val="en-US"/>
        </w:rPr>
        <w:t>)</w:t>
      </w:r>
      <w:r w:rsidR="00DD3CC2">
        <w:rPr>
          <w:lang w:val="en-US"/>
        </w:rPr>
        <w:fldChar w:fldCharType="end"/>
      </w:r>
      <w:r>
        <w:rPr>
          <w:rFonts w:eastAsiaTheme="minorEastAsia" w:cs="Times New Roman"/>
          <w:lang w:val="en-US"/>
        </w:rPr>
        <w:t>.</w:t>
      </w:r>
    </w:p>
    <w:p w14:paraId="528263E3" w14:textId="0CD085FB" w:rsidR="00711FF5" w:rsidRDefault="00711FF5" w:rsidP="004D7B5D">
      <w:pPr>
        <w:spacing w:line="360" w:lineRule="auto"/>
        <w:rPr>
          <w:rFonts w:eastAsiaTheme="minorEastAsia"/>
          <w:lang w:val="en-US"/>
        </w:rPr>
      </w:pPr>
      <w:r>
        <w:rPr>
          <w:lang w:val="en-US"/>
        </w:rPr>
        <w:t xml:space="preserve">Until now, we’ve neglected how the electrons have spent their energy after they’ve received it from the incident photons. Accounting for radiative loss gives net energy transfer </w:t>
      </w: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Pr>
          <w:rFonts w:eastAsiaTheme="minorEastAsia"/>
          <w:lang w:val="en-US"/>
        </w:rPr>
        <w:t xml:space="preserve"> represented by this expression</w:t>
      </w:r>
    </w:p>
    <w:p w14:paraId="50D8CD5C" w14:textId="0BDF3D47" w:rsidR="0086571F" w:rsidRDefault="008573DA" w:rsidP="004D7B5D">
      <w:pPr>
        <w:spacing w:line="360" w:lineRule="auto"/>
        <w:rPr>
          <w:rFonts w:eastAsiaTheme="minorEastAsia"/>
          <w:lang w:val="en-US"/>
        </w:rPr>
      </w:pPr>
      <m:oMathPara>
        <m:oMath>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15267D0B" w14:textId="0400332C" w:rsidR="0094039A" w:rsidRDefault="008573DA" w:rsidP="004D7B5D">
      <w:pPr>
        <w:spacing w:line="360" w:lineRule="auto"/>
        <w:rPr>
          <w:rFonts w:eastAsiaTheme="minorEastAsia"/>
          <w:lang w:val="en-US"/>
        </w:rPr>
      </w:pP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sidR="0094039A">
        <w:rPr>
          <w:rFonts w:eastAsiaTheme="minorEastAsia"/>
          <w:lang w:val="en-US"/>
        </w:rPr>
        <w:t xml:space="preserve"> represents the energy of the electrons, not lost to radiative transfer. We can now separate KERMA into two</w:t>
      </w:r>
      <w:r w:rsidR="00D10327">
        <w:rPr>
          <w:rFonts w:eastAsiaTheme="minorEastAsia"/>
          <w:lang w:val="en-US"/>
        </w:rPr>
        <w:t xml:space="preserve"> parts</w:t>
      </w:r>
      <w:r w:rsidR="0094039A">
        <w:rPr>
          <w:rFonts w:eastAsiaTheme="minorEastAsia"/>
          <w:lang w:val="en-US"/>
        </w:rPr>
        <w:t xml:space="preserve">: collision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94039A">
        <w:rPr>
          <w:rFonts w:eastAsiaTheme="minorEastAsia"/>
          <w:lang w:val="en-US"/>
        </w:rPr>
        <w:t xml:space="preserve"> and radiative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r</m:t>
            </m:r>
          </m:sub>
        </m:sSub>
      </m:oMath>
      <w:r w:rsidR="00712D72">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712D72">
        <w:rPr>
          <w:rFonts w:eastAsiaTheme="minorEastAsia"/>
          <w:lang w:val="en-US"/>
        </w:rPr>
        <w:t xml:space="preserve"> </w:t>
      </w:r>
      <w:r w:rsidR="00886BC6">
        <w:rPr>
          <w:rFonts w:eastAsiaTheme="minorEastAsia"/>
          <w:lang w:val="en-US"/>
        </w:rPr>
        <w:t xml:space="preserve"> for monoenergetic photons </w:t>
      </w:r>
      <w:r w:rsidR="00712D72">
        <w:rPr>
          <w:rFonts w:eastAsiaTheme="minorEastAsia"/>
          <w:lang w:val="en-US"/>
        </w:rPr>
        <w:t xml:space="preserve">is expressed as </w:t>
      </w:r>
    </w:p>
    <w:p w14:paraId="3B256BDF" w14:textId="039F195B" w:rsidR="00712D72" w:rsidRPr="0045323F" w:rsidRDefault="008573DA" w:rsidP="004D7B5D">
      <w:pPr>
        <w:spacing w:line="360" w:lineRule="auto"/>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m:t>
              </m:r>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num>
            <m:den>
              <m:r>
                <w:rPr>
                  <w:rFonts w:ascii="Cambria Math" w:hAnsi="Cambria Math"/>
                </w:rPr>
                <m:t>dm</m:t>
              </m:r>
            </m:den>
          </m:f>
          <m:r>
            <w:rPr>
              <w:rFonts w:ascii="Cambria Math" w:hAnsi="Cambria Math"/>
            </w:rPr>
            <m:t xml:space="preserve">  . </m:t>
          </m:r>
        </m:oMath>
      </m:oMathPara>
    </w:p>
    <w:p w14:paraId="70EF4D83" w14:textId="0E3E7110" w:rsidR="003161DD" w:rsidRDefault="003161DD" w:rsidP="004D7B5D">
      <w:pPr>
        <w:spacing w:line="360" w:lineRule="auto"/>
        <w:rPr>
          <w:rFonts w:eastAsiaTheme="minorEastAsia"/>
          <w:lang w:val="en-US"/>
        </w:rPr>
      </w:pPr>
      <w:r w:rsidRPr="00B11056">
        <w:rPr>
          <w:lang w:val="en-US"/>
        </w:rPr>
        <w:t xml:space="preserve">We can relate </w:t>
      </w:r>
      <m:oMath>
        <m:sSub>
          <m:sSubPr>
            <m:ctrlPr>
              <w:rPr>
                <w:rFonts w:ascii="Cambria Math" w:hAnsi="Cambria Math"/>
                <w:i/>
                <w:lang w:val="en-US"/>
              </w:rPr>
            </m:ctrlPr>
          </m:sSubPr>
          <m:e>
            <m:r>
              <w:rPr>
                <w:rFonts w:ascii="Cambria Math" w:hAnsi="Cambria Math"/>
              </w:rPr>
              <m:t>K</m:t>
            </m:r>
            <m:ctrlPr>
              <w:rPr>
                <w:rFonts w:ascii="Cambria Math" w:hAnsi="Cambria Math"/>
                <w:i/>
              </w:rPr>
            </m:ctrlPr>
          </m:e>
          <m:sub>
            <m:r>
              <w:rPr>
                <w:rFonts w:ascii="Cambria Math" w:hAnsi="Cambria Math"/>
              </w:rPr>
              <m:t>c</m:t>
            </m:r>
          </m:sub>
        </m:sSub>
      </m:oMath>
      <w:r>
        <w:rPr>
          <w:rFonts w:eastAsiaTheme="minorEastAsia"/>
          <w:lang w:val="en-US"/>
        </w:rPr>
        <w:t xml:space="preserve"> and energy fluence to another quantity: mass energy-absorption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Pr>
          <w:rFonts w:eastAsiaTheme="minorEastAsia"/>
          <w:lang w:val="en-US"/>
        </w:rPr>
        <w:t xml:space="preserve"> </w:t>
      </w:r>
      <w:r w:rsidR="002B0003">
        <w:rPr>
          <w:rFonts w:eastAsiaTheme="minorEastAsia"/>
          <w:lang w:val="en-US"/>
        </w:rPr>
        <w:t xml:space="preserve">(see </w:t>
      </w:r>
      <w:r w:rsidR="00A97311">
        <w:rPr>
          <w:rFonts w:eastAsiaTheme="minorEastAsia"/>
          <w:lang w:val="en-US"/>
        </w:rPr>
        <w:fldChar w:fldCharType="begin"/>
      </w:r>
      <w:r w:rsidR="00A97311">
        <w:rPr>
          <w:rFonts w:eastAsiaTheme="minorEastAsia"/>
          <w:lang w:val="en-US"/>
        </w:rPr>
        <w:instrText xml:space="preserve"> REF _Ref94693766 \r \h </w:instrText>
      </w:r>
      <w:r w:rsidR="00CB30D7">
        <w:rPr>
          <w:rFonts w:eastAsiaTheme="minorEastAsia"/>
          <w:lang w:val="en-US"/>
        </w:rPr>
        <w:instrText xml:space="preserve"> \* MERGEFORMAT </w:instrText>
      </w:r>
      <w:r w:rsidR="00A97311">
        <w:rPr>
          <w:rFonts w:eastAsiaTheme="minorEastAsia"/>
          <w:lang w:val="en-US"/>
        </w:rPr>
      </w:r>
      <w:r w:rsidR="00A97311">
        <w:rPr>
          <w:rFonts w:eastAsiaTheme="minorEastAsia"/>
          <w:lang w:val="en-US"/>
        </w:rPr>
        <w:fldChar w:fldCharType="separate"/>
      </w:r>
      <w:r w:rsidR="00380EB7">
        <w:rPr>
          <w:rFonts w:eastAsiaTheme="minorEastAsia"/>
          <w:lang w:val="en-US"/>
        </w:rPr>
        <w:t>1.1.1</w:t>
      </w:r>
      <w:r w:rsidR="00A97311">
        <w:rPr>
          <w:rFonts w:eastAsiaTheme="minorEastAsia"/>
          <w:lang w:val="en-US"/>
        </w:rPr>
        <w:fldChar w:fldCharType="end"/>
      </w:r>
      <w:r w:rsidR="002B0003">
        <w:rPr>
          <w:rFonts w:eastAsiaTheme="minorEastAsia"/>
          <w:lang w:val="en-US"/>
        </w:rPr>
        <w:t>)</w:t>
      </w:r>
      <w:r w:rsidR="007E2253">
        <w:rPr>
          <w:rFonts w:eastAsiaTheme="minorEastAsia"/>
          <w:lang w:val="en-US"/>
        </w:rPr>
        <w:t xml:space="preserve"> </w:t>
      </w:r>
      <w:r w:rsidR="007E2253">
        <w:rPr>
          <w:rFonts w:eastAsiaTheme="minorEastAsia"/>
          <w:lang w:val="en-US"/>
        </w:rPr>
        <w:fldChar w:fldCharType="begin"/>
      </w:r>
      <w:r w:rsidR="00911430">
        <w:rPr>
          <w:rFonts w:eastAsiaTheme="minorEastAsia"/>
          <w:lang w:val="en-US"/>
        </w:rPr>
        <w:instrText xml:space="preserve"> ADDIN ZOTERO_ITEM CSL_CITATION {"citationID":"MuL3ZHpw","properties":{"formattedCitation":"(Attix,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7E2253">
        <w:rPr>
          <w:rFonts w:eastAsiaTheme="minorEastAsia"/>
          <w:lang w:val="en-US"/>
        </w:rPr>
        <w:fldChar w:fldCharType="separate"/>
      </w:r>
      <w:r w:rsidR="007E2253" w:rsidRPr="00FD55AC">
        <w:rPr>
          <w:rFonts w:cs="Times New Roman"/>
          <w:lang w:val="en-US"/>
        </w:rPr>
        <w:t>(</w:t>
      </w:r>
      <w:proofErr w:type="spellStart"/>
      <w:r w:rsidR="007E2253" w:rsidRPr="00FD55AC">
        <w:rPr>
          <w:rFonts w:cs="Times New Roman"/>
          <w:lang w:val="en-US"/>
        </w:rPr>
        <w:t>Attix</w:t>
      </w:r>
      <w:proofErr w:type="spellEnd"/>
      <w:r w:rsidR="007E2253" w:rsidRPr="00FD55AC">
        <w:rPr>
          <w:rFonts w:cs="Times New Roman"/>
          <w:lang w:val="en-US"/>
        </w:rPr>
        <w:t>, 1986</w:t>
      </w:r>
      <w:r w:rsidR="00FD55AC">
        <w:rPr>
          <w:rFonts w:cs="Times New Roman"/>
          <w:lang w:val="en-US"/>
        </w:rPr>
        <w:t>, p.24-25</w:t>
      </w:r>
      <w:r w:rsidR="007E2253" w:rsidRPr="00FD55AC">
        <w:rPr>
          <w:rFonts w:cs="Times New Roman"/>
          <w:lang w:val="en-US"/>
        </w:rPr>
        <w:t>)</w:t>
      </w:r>
      <w:r w:rsidR="007E2253">
        <w:rPr>
          <w:rFonts w:eastAsiaTheme="minorEastAsia"/>
          <w:lang w:val="en-US"/>
        </w:rPr>
        <w:fldChar w:fldCharType="end"/>
      </w:r>
    </w:p>
    <w:p w14:paraId="5F39C788" w14:textId="2A32370C" w:rsidR="0045323F" w:rsidRDefault="008573DA" w:rsidP="004D7B5D">
      <w:pPr>
        <w:spacing w:line="360" w:lineRule="auto"/>
        <w:rPr>
          <w:rFonts w:eastAsiaTheme="minorEastAsia"/>
          <w:lang w:val="en-US"/>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r>
            <m:rPr>
              <m:sty m:val="p"/>
            </m:rPr>
            <w:rPr>
              <w:rFonts w:ascii="Cambria Math" w:hAnsi="Cambria Math"/>
            </w:rPr>
            <m:t>Ψ</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 xml:space="preserve"> .</m:t>
          </m:r>
        </m:oMath>
      </m:oMathPara>
    </w:p>
    <w:p w14:paraId="139BD0FA" w14:textId="77777777" w:rsidR="000A229A" w:rsidRDefault="00C50B1D" w:rsidP="004D7B5D">
      <w:pPr>
        <w:pStyle w:val="Heading4"/>
        <w:spacing w:line="360" w:lineRule="auto"/>
        <w:rPr>
          <w:lang w:val="en-US"/>
        </w:rPr>
      </w:pPr>
      <w:r>
        <w:rPr>
          <w:lang w:val="en-US"/>
        </w:rPr>
        <w:t>Absorbed dose</w:t>
      </w:r>
    </w:p>
    <w:p w14:paraId="3A0AED69" w14:textId="064ABCCC" w:rsidR="00C50B1D" w:rsidRPr="000A229A" w:rsidRDefault="00DB4EA7" w:rsidP="004D7B5D">
      <w:pPr>
        <w:spacing w:line="360" w:lineRule="auto"/>
        <w:rPr>
          <w:b/>
          <w:bCs/>
          <w:lang w:val="en-US"/>
        </w:rPr>
      </w:pPr>
      <w:r>
        <w:rPr>
          <w:lang w:val="en-US"/>
        </w:rPr>
        <w:t>When describing KERMA, we</w:t>
      </w:r>
      <w:r w:rsidR="00AC23C9">
        <w:rPr>
          <w:lang w:val="en-US"/>
        </w:rPr>
        <w:t xml:space="preserve"> a</w:t>
      </w:r>
      <w:r>
        <w:rPr>
          <w:lang w:val="en-US"/>
        </w:rPr>
        <w:t xml:space="preserve">re interested in how energy is transferred from the photon to the medium. But </w:t>
      </w:r>
      <w:r w:rsidR="005241AF">
        <w:rPr>
          <w:lang w:val="en-US"/>
        </w:rPr>
        <w:t>photons are</w:t>
      </w:r>
      <w:r w:rsidR="00E436CE">
        <w:rPr>
          <w:lang w:val="en-US"/>
        </w:rPr>
        <w:t xml:space="preserve"> no</w:t>
      </w:r>
      <w:r w:rsidR="005241AF">
        <w:rPr>
          <w:lang w:val="en-US"/>
        </w:rPr>
        <w:t>t the only contributors to dose</w:t>
      </w:r>
      <w:r w:rsidR="007A4D68">
        <w:rPr>
          <w:lang w:val="en-US"/>
        </w:rPr>
        <w:t>. If we</w:t>
      </w:r>
      <w:r w:rsidR="00317B68">
        <w:rPr>
          <w:lang w:val="en-US"/>
        </w:rPr>
        <w:t xml:space="preserve"> </w:t>
      </w:r>
      <w:r w:rsidR="007A4D68">
        <w:rPr>
          <w:lang w:val="en-US"/>
        </w:rPr>
        <w:t>have a beam of charged particles, they will</w:t>
      </w:r>
      <w:r w:rsidR="005241AF">
        <w:rPr>
          <w:lang w:val="en-US"/>
        </w:rPr>
        <w:t xml:space="preserve"> </w:t>
      </w:r>
      <w:r w:rsidR="00F854B7">
        <w:rPr>
          <w:lang w:val="en-US"/>
        </w:rPr>
        <w:t xml:space="preserve">transfer </w:t>
      </w:r>
      <w:r w:rsidR="00317B68">
        <w:rPr>
          <w:lang w:val="en-US"/>
        </w:rPr>
        <w:t xml:space="preserve">additional </w:t>
      </w:r>
      <w:r w:rsidR="00F854B7">
        <w:rPr>
          <w:lang w:val="en-US"/>
        </w:rPr>
        <w:t xml:space="preserve">energy to the volume. We therefore define </w:t>
      </w:r>
      <w:r w:rsidR="005516AB">
        <w:rPr>
          <w:lang w:val="en-US"/>
        </w:rPr>
        <w:t xml:space="preserve">total energy transfer as </w:t>
      </w:r>
      <w:r w:rsidR="00EA0C77">
        <w:rPr>
          <w:lang w:val="en-US"/>
        </w:rPr>
        <w:t xml:space="preserve"> </w:t>
      </w:r>
    </w:p>
    <w:p w14:paraId="081D84E1" w14:textId="1EC9A3FF" w:rsidR="00222E3A" w:rsidRDefault="00E93AF9" w:rsidP="004D7B5D">
      <w:pPr>
        <w:spacing w:after="160" w:line="360" w:lineRule="auto"/>
        <w:rPr>
          <w:rFonts w:eastAsiaTheme="minorEastAsia"/>
          <w:lang w:val="en-US"/>
        </w:rPr>
      </w:pPr>
      <m:oMathPara>
        <m:oMath>
          <m:r>
            <w:rPr>
              <w:rFonts w:ascii="Cambria Math" w:hAnsi="Cambria Math"/>
            </w:rPr>
            <m:t>ϵ=</m:t>
          </m:r>
          <m:sSub>
            <m:sSubPr>
              <m:ctrlPr>
                <w:rPr>
                  <w:rFonts w:ascii="Cambria Math" w:hAnsi="Cambria Math"/>
                  <w:i/>
                </w:rPr>
              </m:ctrlPr>
            </m:sSubPr>
            <m:e>
              <m:r>
                <w:rPr>
                  <w:rFonts w:ascii="Cambria Math" w:hAnsi="Cambria Math"/>
                </w:rPr>
                <m:t>R</m:t>
              </m:r>
            </m:e>
            <m:sub>
              <m:r>
                <w:rPr>
                  <w:rFonts w:ascii="Cambria Math" w:hAnsi="Cambria Math"/>
                </w:rPr>
                <m:t>e,in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e,out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364132D2" w14:textId="25EC661D" w:rsidR="00B16EBB" w:rsidRDefault="00BF008F" w:rsidP="004D7B5D">
      <w:pPr>
        <w:spacing w:after="160" w:line="360" w:lineRule="auto"/>
        <w:rPr>
          <w:rFonts w:eastAsiaTheme="minorEastAsia"/>
          <w:lang w:val="en-US"/>
        </w:rPr>
      </w:pPr>
      <w:r>
        <w:rPr>
          <w:lang w:val="en-US"/>
        </w:rPr>
        <w:t>Where we include the energy</w:t>
      </w:r>
      <w:r w:rsidR="004156D2">
        <w:rPr>
          <w:lang w:val="en-US"/>
        </w:rPr>
        <w:t xml:space="preserve"> transferred</w:t>
      </w:r>
      <w:r>
        <w:rPr>
          <w:lang w:val="en-US"/>
        </w:rPr>
        <w:t xml:space="preserve"> by charged particles</w:t>
      </w:r>
      <w:r w:rsidR="00A41EB9">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oMath>
      <w:r w:rsidR="005516AB">
        <w:rPr>
          <w:rFonts w:eastAsiaTheme="minorEastAsia"/>
          <w:lang w:val="en-US"/>
        </w:rPr>
        <w:t xml:space="preserve"> entering</w:t>
      </w:r>
      <w:r w:rsidR="00317B68">
        <w:rPr>
          <w:rFonts w:eastAsiaTheme="minorEastAsia"/>
          <w:lang w:val="en-US"/>
        </w:rPr>
        <w:t xml:space="preserve"> and exiting</w:t>
      </w:r>
      <w:r w:rsidR="005516AB">
        <w:rPr>
          <w:rFonts w:eastAsiaTheme="minorEastAsia"/>
          <w:lang w:val="en-US"/>
        </w:rPr>
        <w:t xml:space="preserve"> the volume</w:t>
      </w:r>
      <w:r w:rsidR="00A41EB9">
        <w:rPr>
          <w:rFonts w:eastAsiaTheme="minorEastAsia"/>
          <w:lang w:val="en-US"/>
        </w:rPr>
        <w:t>.</w:t>
      </w:r>
      <w:r w:rsidR="00325C81">
        <w:rPr>
          <w:rFonts w:eastAsiaTheme="minorEastAsia"/>
          <w:lang w:val="en-US"/>
        </w:rPr>
        <w:t xml:space="preserve"> </w:t>
      </w:r>
      <w:r w:rsidR="00317B68">
        <w:rPr>
          <w:rFonts w:eastAsiaTheme="minorEastAsia"/>
          <w:lang w:val="en-US"/>
        </w:rPr>
        <w:t>It is now possible</w:t>
      </w:r>
      <w:r w:rsidR="00DF5B72">
        <w:rPr>
          <w:rFonts w:eastAsiaTheme="minorEastAsia"/>
          <w:lang w:val="en-US"/>
        </w:rPr>
        <w:t xml:space="preserve"> to d</w:t>
      </w:r>
      <w:r w:rsidR="00325C81">
        <w:rPr>
          <w:rFonts w:eastAsiaTheme="minorEastAsia"/>
          <w:lang w:val="en-US"/>
        </w:rPr>
        <w:t>efine</w:t>
      </w:r>
      <w:r w:rsidR="00095532">
        <w:rPr>
          <w:rFonts w:eastAsiaTheme="minorEastAsia"/>
          <w:lang w:val="en-US"/>
        </w:rPr>
        <w:t xml:space="preserve"> </w:t>
      </w:r>
      <w:r w:rsidR="00DF5B72">
        <w:rPr>
          <w:rFonts w:eastAsiaTheme="minorEastAsia"/>
          <w:lang w:val="en-US"/>
        </w:rPr>
        <w:t>absorbed</w:t>
      </w:r>
      <w:r w:rsidR="00317B68">
        <w:rPr>
          <w:rFonts w:eastAsiaTheme="minorEastAsia"/>
          <w:lang w:val="en-US"/>
        </w:rPr>
        <w:t xml:space="preserve"> </w:t>
      </w:r>
      <w:r w:rsidR="004156D2">
        <w:rPr>
          <w:rFonts w:eastAsiaTheme="minorEastAsia"/>
          <w:lang w:val="en-US"/>
        </w:rPr>
        <w:t xml:space="preserve">dose as </w:t>
      </w:r>
      <w:r w:rsidR="001D244D">
        <w:rPr>
          <w:rFonts w:eastAsiaTheme="minorEastAsia"/>
          <w:lang w:val="en-US"/>
        </w:rPr>
        <w:fldChar w:fldCharType="begin"/>
      </w:r>
      <w:r w:rsidR="00911430">
        <w:rPr>
          <w:rFonts w:eastAsiaTheme="minorEastAsia"/>
          <w:lang w:val="en-US"/>
        </w:rPr>
        <w:instrText xml:space="preserve"> ADDIN ZOTERO_ITEM CSL_CITATION {"citationID":"H1dy59sS","properties":{"formattedCitation":"(Attix,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244D">
        <w:rPr>
          <w:rFonts w:eastAsiaTheme="minorEastAsia"/>
          <w:lang w:val="en-US"/>
        </w:rPr>
        <w:fldChar w:fldCharType="separate"/>
      </w:r>
      <w:r w:rsidR="001D244D" w:rsidRPr="00317B68">
        <w:rPr>
          <w:rFonts w:cs="Times New Roman"/>
          <w:lang w:val="en-US"/>
        </w:rPr>
        <w:t>(</w:t>
      </w:r>
      <w:proofErr w:type="spellStart"/>
      <w:r w:rsidR="001D244D" w:rsidRPr="00317B68">
        <w:rPr>
          <w:rFonts w:cs="Times New Roman"/>
          <w:lang w:val="en-US"/>
        </w:rPr>
        <w:t>Attix</w:t>
      </w:r>
      <w:proofErr w:type="spellEnd"/>
      <w:r w:rsidR="001D244D" w:rsidRPr="00317B68">
        <w:rPr>
          <w:rFonts w:cs="Times New Roman"/>
          <w:lang w:val="en-US"/>
        </w:rPr>
        <w:t>, 1986, p.26-27)</w:t>
      </w:r>
      <w:r w:rsidR="001D244D">
        <w:rPr>
          <w:rFonts w:eastAsiaTheme="minorEastAsia"/>
          <w:lang w:val="en-US"/>
        </w:rPr>
        <w:fldChar w:fldCharType="end"/>
      </w:r>
    </w:p>
    <w:p w14:paraId="2A399B83" w14:textId="1C409256" w:rsidR="004156D2" w:rsidRDefault="0021320A" w:rsidP="004D7B5D">
      <w:pPr>
        <w:spacing w:after="160" w:line="360" w:lineRule="auto"/>
        <w:rPr>
          <w:rFonts w:eastAsiaTheme="minorEastAsia"/>
          <w:lang w:val="en-US"/>
        </w:rPr>
      </w:pPr>
      <m:oMathPara>
        <m:oMath>
          <m:r>
            <w:rPr>
              <w:rFonts w:ascii="Cambria Math" w:hAnsi="Cambria Math"/>
            </w:rPr>
            <m:t>D=</m:t>
          </m:r>
          <m:f>
            <m:fPr>
              <m:ctrlPr>
                <w:rPr>
                  <w:rFonts w:ascii="Cambria Math" w:hAnsi="Cambria Math"/>
                  <w:i/>
                </w:rPr>
              </m:ctrlPr>
            </m:fPr>
            <m:num>
              <m:r>
                <w:rPr>
                  <w:rFonts w:ascii="Cambria Math" w:hAnsi="Cambria Math"/>
                </w:rPr>
                <m:t>dϵ</m:t>
              </m:r>
            </m:num>
            <m:den>
              <m:r>
                <w:rPr>
                  <w:rFonts w:ascii="Cambria Math" w:hAnsi="Cambria Math"/>
                </w:rPr>
                <m:t>dm</m:t>
              </m:r>
            </m:den>
          </m:f>
          <m:r>
            <w:rPr>
              <w:rFonts w:ascii="Cambria Math" w:hAnsi="Cambria Math"/>
            </w:rPr>
            <m:t xml:space="preserve">  [J/kg].</m:t>
          </m:r>
        </m:oMath>
      </m:oMathPara>
    </w:p>
    <w:p w14:paraId="0460AFDE" w14:textId="721DF32C" w:rsidR="004A212E" w:rsidRDefault="00736FE4" w:rsidP="00B365E8">
      <w:pPr>
        <w:spacing w:after="160" w:line="360" w:lineRule="auto"/>
        <w:rPr>
          <w:rFonts w:eastAsiaTheme="minorEastAsia"/>
          <w:lang w:val="en-US"/>
        </w:rPr>
      </w:pPr>
      <w:r>
        <w:rPr>
          <w:rFonts w:eastAsiaTheme="minorEastAsia"/>
          <w:lang w:val="en-US"/>
        </w:rPr>
        <w:t xml:space="preserve">The unit is the same as </w:t>
      </w:r>
      <w:r w:rsidR="0064140F">
        <w:rPr>
          <w:rFonts w:eastAsiaTheme="minorEastAsia"/>
          <w:lang w:val="en-US"/>
        </w:rPr>
        <w:t xml:space="preserve">KERMA, but </w:t>
      </w:r>
      <w:r w:rsidR="002D3FFF">
        <w:rPr>
          <w:rFonts w:eastAsiaTheme="minorEastAsia"/>
          <w:lang w:val="en-US"/>
        </w:rPr>
        <w:t>it is called Gray</w:t>
      </w:r>
      <w:r w:rsidR="00DC3809">
        <w:rPr>
          <w:rFonts w:eastAsiaTheme="minorEastAsia"/>
          <w:lang w:val="en-US"/>
        </w:rPr>
        <w:t xml:space="preserve"> or </w:t>
      </w:r>
      <w:proofErr w:type="spellStart"/>
      <w:r w:rsidR="00DC3809">
        <w:rPr>
          <w:rFonts w:eastAsiaTheme="minorEastAsia"/>
          <w:lang w:val="en-US"/>
        </w:rPr>
        <w:t>Gy</w:t>
      </w:r>
      <w:proofErr w:type="spellEnd"/>
      <w:r w:rsidR="00444872">
        <w:rPr>
          <w:rFonts w:eastAsiaTheme="minorEastAsia"/>
          <w:lang w:val="en-US"/>
        </w:rPr>
        <w:t>.</w:t>
      </w:r>
      <w:r w:rsidR="00B40240">
        <w:rPr>
          <w:rFonts w:eastAsiaTheme="minorEastAsia"/>
          <w:lang w:val="en-US"/>
        </w:rPr>
        <w:t xml:space="preserve"> </w:t>
      </w:r>
      <w:r w:rsidR="00D07107">
        <w:rPr>
          <w:rFonts w:eastAsiaTheme="minorEastAsia"/>
          <w:lang w:val="en-US"/>
        </w:rPr>
        <w:t xml:space="preserve">The unit is especially important in </w:t>
      </w:r>
      <w:r w:rsidR="00196DFC">
        <w:rPr>
          <w:rFonts w:eastAsiaTheme="minorEastAsia"/>
          <w:lang w:val="en-US"/>
        </w:rPr>
        <w:t>radiobiology because</w:t>
      </w:r>
      <w:r w:rsidR="00D07107">
        <w:rPr>
          <w:rFonts w:eastAsiaTheme="minorEastAsia"/>
          <w:lang w:val="en-US"/>
        </w:rPr>
        <w:t xml:space="preserve"> </w:t>
      </w:r>
      <w:r w:rsidR="00B818EC">
        <w:rPr>
          <w:rFonts w:eastAsiaTheme="minorEastAsia"/>
          <w:lang w:val="en-US"/>
        </w:rPr>
        <w:t>the amount of absorbed energy</w:t>
      </w:r>
      <w:r w:rsidR="00611C80">
        <w:rPr>
          <w:rFonts w:eastAsiaTheme="minorEastAsia"/>
          <w:lang w:val="en-US"/>
        </w:rPr>
        <w:t xml:space="preserve"> </w:t>
      </w:r>
      <w:r w:rsidR="00B469D5">
        <w:rPr>
          <w:rFonts w:eastAsiaTheme="minorEastAsia"/>
          <w:lang w:val="en-US"/>
        </w:rPr>
        <w:t xml:space="preserve">affect an organism’s </w:t>
      </w:r>
      <w:r w:rsidR="00BC3D4D">
        <w:rPr>
          <w:rFonts w:eastAsiaTheme="minorEastAsia"/>
          <w:lang w:val="en-US"/>
        </w:rPr>
        <w:t>chance of repai</w:t>
      </w:r>
      <w:r w:rsidR="00056683">
        <w:rPr>
          <w:rFonts w:eastAsiaTheme="minorEastAsia"/>
          <w:lang w:val="en-US"/>
        </w:rPr>
        <w:t xml:space="preserve">ring the damage caused by the radiation (see </w:t>
      </w:r>
      <w:r w:rsidR="00056683">
        <w:rPr>
          <w:rFonts w:eastAsiaTheme="minorEastAsia"/>
          <w:lang w:val="en-US"/>
        </w:rPr>
        <w:fldChar w:fldCharType="begin"/>
      </w:r>
      <w:r w:rsidR="00056683">
        <w:rPr>
          <w:rFonts w:eastAsiaTheme="minorEastAsia"/>
          <w:lang w:val="en-US"/>
        </w:rPr>
        <w:instrText xml:space="preserve"> REF _Ref97815460 \r \h </w:instrText>
      </w:r>
      <w:r w:rsidR="00CB30D7">
        <w:rPr>
          <w:rFonts w:eastAsiaTheme="minorEastAsia"/>
          <w:lang w:val="en-US"/>
        </w:rPr>
        <w:instrText xml:space="preserve"> \* MERGEFORMAT </w:instrText>
      </w:r>
      <w:r w:rsidR="00056683">
        <w:rPr>
          <w:rFonts w:eastAsiaTheme="minorEastAsia"/>
          <w:lang w:val="en-US"/>
        </w:rPr>
      </w:r>
      <w:r w:rsidR="00056683">
        <w:rPr>
          <w:rFonts w:eastAsiaTheme="minorEastAsia"/>
          <w:lang w:val="en-US"/>
        </w:rPr>
        <w:fldChar w:fldCharType="separate"/>
      </w:r>
      <w:r w:rsidR="00380EB7">
        <w:rPr>
          <w:rFonts w:eastAsiaTheme="minorEastAsia"/>
          <w:lang w:val="en-US"/>
        </w:rPr>
        <w:t>1.7.3</w:t>
      </w:r>
      <w:r w:rsidR="00056683">
        <w:rPr>
          <w:rFonts w:eastAsiaTheme="minorEastAsia"/>
          <w:lang w:val="en-US"/>
        </w:rPr>
        <w:fldChar w:fldCharType="end"/>
      </w:r>
      <w:r w:rsidR="00056683">
        <w:rPr>
          <w:rFonts w:eastAsiaTheme="minorEastAsia"/>
          <w:lang w:val="en-US"/>
        </w:rPr>
        <w:t>).</w:t>
      </w:r>
      <w:r w:rsidR="00D07107">
        <w:rPr>
          <w:rFonts w:eastAsiaTheme="minorEastAsia"/>
          <w:lang w:val="en-US"/>
        </w:rPr>
        <w:t xml:space="preserve"> </w:t>
      </w:r>
    </w:p>
    <w:p w14:paraId="056FCEE3" w14:textId="2B99DDDF" w:rsidR="006E5F9E" w:rsidRPr="007D0F54" w:rsidRDefault="00F44158" w:rsidP="007D0F54">
      <w:pPr>
        <w:pStyle w:val="Heading4"/>
        <w:rPr>
          <w:lang w:val="en-US"/>
        </w:rPr>
      </w:pPr>
      <w:r>
        <w:rPr>
          <w:lang w:val="en-US"/>
        </w:rPr>
        <w:t>Photon dose deposition</w:t>
      </w:r>
    </w:p>
    <w:p w14:paraId="16128AD6" w14:textId="7057717C" w:rsidR="00A2438C" w:rsidRDefault="00905E4C" w:rsidP="00D117DA">
      <w:pPr>
        <w:keepNext/>
        <w:rPr>
          <w:lang w:val="en-US"/>
        </w:rPr>
      </w:pPr>
      <w:r>
        <w:rPr>
          <w:lang w:val="en-US"/>
        </w:rPr>
        <w:t xml:space="preserve">Dose distribution from a photon beam is dependent on </w:t>
      </w:r>
      <w:r w:rsidR="00815C1B">
        <w:rPr>
          <w:lang w:val="en-US"/>
        </w:rPr>
        <w:t xml:space="preserve">the energy of the photons and the atomic </w:t>
      </w:r>
      <w:r w:rsidR="00B26409">
        <w:rPr>
          <w:lang w:val="en-US"/>
        </w:rPr>
        <w:t xml:space="preserve">composition of the absorber. </w:t>
      </w:r>
      <w:r w:rsidR="00A2438C">
        <w:rPr>
          <w:lang w:val="en-US"/>
        </w:rPr>
        <w:t>A typical percentage depth dose</w:t>
      </w:r>
      <w:r w:rsidR="00B26409">
        <w:rPr>
          <w:lang w:val="en-US"/>
        </w:rPr>
        <w:t xml:space="preserve"> (PDD)</w:t>
      </w:r>
      <w:r w:rsidR="00A2438C">
        <w:rPr>
          <w:lang w:val="en-US"/>
        </w:rPr>
        <w:t xml:space="preserve"> curve from photon beams of various energies is shown in </w:t>
      </w:r>
      <w:r w:rsidR="00A2438C">
        <w:rPr>
          <w:lang w:val="en-US"/>
        </w:rPr>
        <w:fldChar w:fldCharType="begin"/>
      </w:r>
      <w:r w:rsidR="00A2438C">
        <w:rPr>
          <w:lang w:val="en-US"/>
        </w:rPr>
        <w:instrText xml:space="preserve"> REF _Ref100569426 \h  \* MERGEFORMAT </w:instrText>
      </w:r>
      <w:r w:rsidR="00A2438C">
        <w:rPr>
          <w:lang w:val="en-US"/>
        </w:rPr>
      </w:r>
      <w:r w:rsidR="00A2438C">
        <w:rPr>
          <w:lang w:val="en-US"/>
        </w:rPr>
        <w:fldChar w:fldCharType="separate"/>
      </w:r>
      <w:r w:rsidR="00D117DA" w:rsidRPr="00576766">
        <w:rPr>
          <w:lang w:val="en-US"/>
        </w:rPr>
        <w:t>Figure</w:t>
      </w:r>
      <w:r w:rsidR="00D117DA" w:rsidRPr="00576766">
        <w:rPr>
          <w:noProof/>
          <w:lang w:val="en-US"/>
        </w:rPr>
        <w:t xml:space="preserve"> </w:t>
      </w:r>
      <w:r w:rsidR="00D117DA">
        <w:rPr>
          <w:noProof/>
          <w:lang w:val="en-US"/>
        </w:rPr>
        <w:t>1</w:t>
      </w:r>
      <w:r w:rsidR="00D117DA">
        <w:rPr>
          <w:lang w:val="en-US"/>
        </w:rPr>
        <w:noBreakHyphen/>
      </w:r>
      <w:r w:rsidR="00D117DA">
        <w:rPr>
          <w:noProof/>
          <w:lang w:val="en-US"/>
        </w:rPr>
        <w:t>9</w:t>
      </w:r>
      <w:r w:rsidR="00A2438C">
        <w:rPr>
          <w:lang w:val="en-US"/>
        </w:rPr>
        <w:fldChar w:fldCharType="end"/>
      </w:r>
      <w:r w:rsidR="00A2438C">
        <w:rPr>
          <w:lang w:val="en-US"/>
        </w:rPr>
        <w:t>.</w:t>
      </w:r>
      <w:r w:rsidR="00D82C3C">
        <w:rPr>
          <w:lang w:val="en-US"/>
        </w:rPr>
        <w:t xml:space="preserve"> A PDD represent </w:t>
      </w:r>
      <w:r w:rsidR="00D63553">
        <w:rPr>
          <w:lang w:val="en-US"/>
        </w:rPr>
        <w:t>the relative dose at a depth in a medium (often water).</w:t>
      </w:r>
      <w:r w:rsidR="00A2438C">
        <w:rPr>
          <w:lang w:val="en-US"/>
        </w:rPr>
        <w:t xml:space="preserve"> As photons attenuate through the medium, they dissipate their energy by interactions mentioned in </w:t>
      </w:r>
      <w:r w:rsidR="00A2438C">
        <w:rPr>
          <w:lang w:val="en-US"/>
        </w:rPr>
        <w:fldChar w:fldCharType="begin"/>
      </w:r>
      <w:r w:rsidR="00A2438C">
        <w:rPr>
          <w:lang w:val="en-US"/>
        </w:rPr>
        <w:instrText xml:space="preserve"> REF _Ref94693766 \r \h  \* MERGEFORMAT </w:instrText>
      </w:r>
      <w:r w:rsidR="00A2438C">
        <w:rPr>
          <w:lang w:val="en-US"/>
        </w:rPr>
      </w:r>
      <w:r w:rsidR="00A2438C">
        <w:rPr>
          <w:lang w:val="en-US"/>
        </w:rPr>
        <w:fldChar w:fldCharType="separate"/>
      </w:r>
      <w:r w:rsidR="00A2438C">
        <w:rPr>
          <w:lang w:val="en-US"/>
        </w:rPr>
        <w:t>1.1.1</w:t>
      </w:r>
      <w:r w:rsidR="00A2438C">
        <w:rPr>
          <w:lang w:val="en-US"/>
        </w:rPr>
        <w:fldChar w:fldCharType="end"/>
      </w:r>
      <w:r w:rsidR="00A2438C">
        <w:rPr>
          <w:lang w:val="en-US"/>
        </w:rPr>
        <w:t>. For high-energy photons we see a buildup of dose</w:t>
      </w:r>
      <w:r w:rsidR="00E27859">
        <w:rPr>
          <w:lang w:val="en-US"/>
        </w:rPr>
        <w:t xml:space="preserve">. High energy photons generate charged particles with high kinetic energies and low stopping power (equation </w:t>
      </w:r>
      <w:r w:rsidR="00C45946">
        <w:rPr>
          <w:lang w:val="en-US"/>
        </w:rPr>
        <w:fldChar w:fldCharType="begin"/>
      </w:r>
      <w:r w:rsidR="00C45946">
        <w:rPr>
          <w:lang w:val="en-US"/>
        </w:rPr>
        <w:instrText xml:space="preserve"> REF _Ref94703179 \h </w:instrText>
      </w:r>
      <w:r w:rsidR="00C45946">
        <w:rPr>
          <w:lang w:val="en-US"/>
        </w:rPr>
      </w:r>
      <w:r w:rsidR="00C45946">
        <w:rPr>
          <w:lang w:val="en-US"/>
        </w:rPr>
        <w:fldChar w:fldCharType="separate"/>
      </w:r>
      <w:r w:rsidR="00C45946" w:rsidRPr="00C45946">
        <w:rPr>
          <w:noProof/>
          <w:lang w:val="en-US"/>
        </w:rPr>
        <w:t>1</w:t>
      </w:r>
      <w:r w:rsidR="00C45946" w:rsidRPr="00C45946">
        <w:rPr>
          <w:lang w:val="en-US"/>
        </w:rPr>
        <w:noBreakHyphen/>
      </w:r>
      <w:r w:rsidR="00C45946" w:rsidRPr="00C45946">
        <w:rPr>
          <w:noProof/>
          <w:lang w:val="en-US"/>
        </w:rPr>
        <w:t>7</w:t>
      </w:r>
      <w:r w:rsidR="00C45946">
        <w:rPr>
          <w:lang w:val="en-US"/>
        </w:rPr>
        <w:fldChar w:fldCharType="end"/>
      </w:r>
      <w:r w:rsidR="00E27859">
        <w:rPr>
          <w:lang w:val="en-US"/>
        </w:rPr>
        <w:t>)</w:t>
      </w:r>
      <w:r w:rsidR="00A2438C">
        <w:rPr>
          <w:lang w:val="en-US"/>
        </w:rPr>
        <w:t>.</w:t>
      </w:r>
      <w:r w:rsidR="00C45946">
        <w:rPr>
          <w:lang w:val="en-US"/>
        </w:rPr>
        <w:t xml:space="preserve"> The charged particles will therefore travel some distance into the medium </w:t>
      </w:r>
      <w:r w:rsidR="004A1DBC">
        <w:rPr>
          <w:lang w:val="en-US"/>
        </w:rPr>
        <w:t xml:space="preserve">before </w:t>
      </w:r>
      <w:r w:rsidR="004A1DBC">
        <w:rPr>
          <w:lang w:val="en-US"/>
        </w:rPr>
        <w:lastRenderedPageBreak/>
        <w:t>transferring</w:t>
      </w:r>
      <w:r w:rsidR="00C45946">
        <w:rPr>
          <w:lang w:val="en-US"/>
        </w:rPr>
        <w:t xml:space="preserve"> their </w:t>
      </w:r>
      <w:r w:rsidR="007363D4">
        <w:rPr>
          <w:lang w:val="en-US"/>
        </w:rPr>
        <w:t xml:space="preserve">energy </w:t>
      </w:r>
      <w:r w:rsidR="002209D7">
        <w:rPr>
          <w:lang w:val="en-US"/>
        </w:rPr>
        <w:t>as absorbed dose</w:t>
      </w:r>
      <w:r w:rsidR="00FD146F">
        <w:rPr>
          <w:lang w:val="en-US"/>
        </w:rPr>
        <w:t>.</w:t>
      </w:r>
      <w:r w:rsidR="00A2438C">
        <w:rPr>
          <w:lang w:val="en-US"/>
        </w:rPr>
        <w:t xml:space="preserve"> For k</w:t>
      </w:r>
      <w:r w:rsidR="00EB37D3">
        <w:rPr>
          <w:lang w:val="en-US"/>
        </w:rPr>
        <w:t>e</w:t>
      </w:r>
      <w:r w:rsidR="00A2438C">
        <w:rPr>
          <w:lang w:val="en-US"/>
        </w:rPr>
        <w:t xml:space="preserve">V photons the buildup is small but not negligible. </w:t>
      </w:r>
    </w:p>
    <w:p w14:paraId="6064E186" w14:textId="1F6E2811" w:rsidR="00A2438C" w:rsidRPr="001C3324" w:rsidRDefault="00F44158" w:rsidP="00A2438C">
      <w:pPr>
        <w:keepNext/>
        <w:spacing w:line="360" w:lineRule="auto"/>
        <w:rPr>
          <w:lang w:val="en-US"/>
        </w:rPr>
      </w:pPr>
      <w:r>
        <w:rPr>
          <w:noProof/>
          <w:lang w:val="en-US"/>
        </w:rPr>
        <w:drawing>
          <wp:anchor distT="0" distB="0" distL="114300" distR="114300" simplePos="0" relativeHeight="251658367" behindDoc="1" locked="0" layoutInCell="1" allowOverlap="1" wp14:anchorId="30EA16D8" wp14:editId="6003CE2B">
            <wp:simplePos x="0" y="0"/>
            <wp:positionH relativeFrom="margin">
              <wp:align>left</wp:align>
            </wp:positionH>
            <wp:positionV relativeFrom="paragraph">
              <wp:posOffset>199432</wp:posOffset>
            </wp:positionV>
            <wp:extent cx="4937760" cy="2632710"/>
            <wp:effectExtent l="0" t="0" r="0" b="0"/>
            <wp:wrapTight wrapText="bothSides">
              <wp:wrapPolygon edited="0">
                <wp:start x="0" y="0"/>
                <wp:lineTo x="0" y="21412"/>
                <wp:lineTo x="21500" y="21412"/>
                <wp:lineTo x="21500" y="0"/>
                <wp:lineTo x="0" y="0"/>
              </wp:wrapPolygon>
            </wp:wrapTight>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7760" cy="2632710"/>
                    </a:xfrm>
                    <a:prstGeom prst="rect">
                      <a:avLst/>
                    </a:prstGeom>
                  </pic:spPr>
                </pic:pic>
              </a:graphicData>
            </a:graphic>
            <wp14:sizeRelH relativeFrom="margin">
              <wp14:pctWidth>0</wp14:pctWidth>
            </wp14:sizeRelH>
            <wp14:sizeRelV relativeFrom="margin">
              <wp14:pctHeight>0</wp14:pctHeight>
            </wp14:sizeRelV>
          </wp:anchor>
        </w:drawing>
      </w:r>
      <w:r w:rsidR="00A2438C">
        <w:rPr>
          <w:lang w:val="en-US"/>
        </w:rPr>
        <w:br/>
      </w:r>
    </w:p>
    <w:p w14:paraId="192CAAD9" w14:textId="77777777" w:rsidR="00A2438C" w:rsidRDefault="00A2438C" w:rsidP="00A2438C">
      <w:pPr>
        <w:spacing w:line="360" w:lineRule="auto"/>
        <w:rPr>
          <w:lang w:val="en-US"/>
        </w:rPr>
      </w:pPr>
    </w:p>
    <w:p w14:paraId="61A30027" w14:textId="77777777" w:rsidR="00A2438C" w:rsidRDefault="00A2438C" w:rsidP="00A2438C">
      <w:pPr>
        <w:spacing w:line="360" w:lineRule="auto"/>
        <w:rPr>
          <w:lang w:val="en-US"/>
        </w:rPr>
      </w:pPr>
    </w:p>
    <w:p w14:paraId="4549B049" w14:textId="77777777" w:rsidR="00A2438C" w:rsidRDefault="00A2438C" w:rsidP="00A2438C">
      <w:pPr>
        <w:spacing w:line="360" w:lineRule="auto"/>
        <w:rPr>
          <w:lang w:val="en-US"/>
        </w:rPr>
      </w:pPr>
    </w:p>
    <w:p w14:paraId="36FCAB60" w14:textId="77777777" w:rsidR="00A2438C" w:rsidRDefault="00A2438C" w:rsidP="00A2438C">
      <w:pPr>
        <w:spacing w:line="360" w:lineRule="auto"/>
        <w:rPr>
          <w:lang w:val="en-US"/>
        </w:rPr>
      </w:pPr>
    </w:p>
    <w:p w14:paraId="164746F6" w14:textId="77777777" w:rsidR="00A2438C" w:rsidRPr="00027443" w:rsidRDefault="00A2438C" w:rsidP="00A2438C">
      <w:pPr>
        <w:keepNext/>
        <w:spacing w:line="360" w:lineRule="auto"/>
        <w:rPr>
          <w:lang w:val="en-US"/>
        </w:rPr>
      </w:pPr>
    </w:p>
    <w:p w14:paraId="06FAA4EC" w14:textId="77777777" w:rsidR="00F44158" w:rsidRDefault="00F44158" w:rsidP="00A2438C">
      <w:pPr>
        <w:pStyle w:val="Caption"/>
        <w:spacing w:line="360" w:lineRule="auto"/>
        <w:rPr>
          <w:lang w:val="en-US"/>
        </w:rPr>
      </w:pPr>
      <w:bookmarkStart w:id="36" w:name="_Ref100569426"/>
    </w:p>
    <w:p w14:paraId="48058C49" w14:textId="32B4EDC4" w:rsidR="00A2438C" w:rsidRPr="007D0F54" w:rsidRDefault="00A2438C" w:rsidP="007D0F54">
      <w:pPr>
        <w:pStyle w:val="Caption"/>
        <w:spacing w:line="360" w:lineRule="auto"/>
        <w:rPr>
          <w:b/>
          <w:bCs/>
          <w:lang w:val="en-US"/>
        </w:rPr>
      </w:pPr>
      <w:r w:rsidRPr="00576766">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9</w:t>
      </w:r>
      <w:r w:rsidR="00543048">
        <w:rPr>
          <w:lang w:val="en-US"/>
        </w:rPr>
        <w:fldChar w:fldCharType="end"/>
      </w:r>
      <w:bookmarkEnd w:id="36"/>
      <w:r w:rsidRPr="00576766">
        <w:rPr>
          <w:lang w:val="en-US"/>
        </w:rPr>
        <w:t xml:space="preserve">. </w:t>
      </w:r>
      <w:r w:rsidRPr="002D3405">
        <w:rPr>
          <w:lang w:val="en-US"/>
        </w:rPr>
        <w:t>Percent Depth D</w:t>
      </w:r>
      <w:r>
        <w:rPr>
          <w:lang w:val="en-US"/>
        </w:rPr>
        <w:t xml:space="preserve">ose curve for photon beams of different energies. As the photons attenuate through the medium they lose energy to electrons, which in turn lose energy through various interactions. A buildup region is seen for high energy photons before the maximum relative dose is reached. The same effect is not seen for photons of kV energy </w:t>
      </w:r>
      <w:r>
        <w:rPr>
          <w:lang w:val="en-US"/>
        </w:rPr>
        <w:fldChar w:fldCharType="begin"/>
      </w:r>
      <w:r>
        <w:rPr>
          <w:lang w:val="en-US"/>
        </w:rPr>
        <w:instrText xml:space="preserve"> ADDIN ZOTERO_ITEM CSL_CITATION {"citationID":"gAItQLNv","properties":{"formattedCitation":"({\\i{}Photon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71501C">
        <w:rPr>
          <w:rFonts w:cs="Times New Roman"/>
          <w:szCs w:val="24"/>
          <w:lang w:val="en-US"/>
        </w:rPr>
        <w:t>(</w:t>
      </w:r>
      <w:r w:rsidRPr="0071501C">
        <w:rPr>
          <w:rFonts w:cs="Times New Roman"/>
          <w:i w:val="0"/>
          <w:iCs w:val="0"/>
          <w:szCs w:val="24"/>
          <w:lang w:val="en-US"/>
        </w:rPr>
        <w:t>Photon Dose Distributions | Oncology Medical Physics</w:t>
      </w:r>
      <w:r w:rsidRPr="0071501C">
        <w:rPr>
          <w:rFonts w:cs="Times New Roman"/>
          <w:szCs w:val="24"/>
          <w:lang w:val="en-US"/>
        </w:rPr>
        <w:t>, n.d.)</w:t>
      </w:r>
      <w:r>
        <w:rPr>
          <w:lang w:val="en-US"/>
        </w:rPr>
        <w:fldChar w:fldCharType="end"/>
      </w:r>
      <w:r>
        <w:rPr>
          <w:lang w:val="en-US"/>
        </w:rPr>
        <w:t>.</w:t>
      </w:r>
    </w:p>
    <w:p w14:paraId="38820ED0" w14:textId="77777777" w:rsidR="00732A64" w:rsidRDefault="004A212E" w:rsidP="004D7B5D">
      <w:pPr>
        <w:pStyle w:val="Heading4"/>
        <w:spacing w:line="360" w:lineRule="auto"/>
        <w:rPr>
          <w:rFonts w:eastAsiaTheme="minorEastAsia"/>
          <w:lang w:val="en-US"/>
        </w:rPr>
      </w:pPr>
      <w:r>
        <w:rPr>
          <w:rFonts w:eastAsiaTheme="minorEastAsia"/>
          <w:lang w:val="en-US"/>
        </w:rPr>
        <w:t>Exposure</w:t>
      </w:r>
      <w:r w:rsidR="00732A64">
        <w:rPr>
          <w:rFonts w:eastAsiaTheme="minorEastAsia"/>
          <w:lang w:val="en-US"/>
        </w:rPr>
        <w:t xml:space="preserve"> </w:t>
      </w:r>
    </w:p>
    <w:p w14:paraId="47029764" w14:textId="7590EB25" w:rsidR="008924BB" w:rsidRDefault="00BD4330" w:rsidP="004D7B5D">
      <w:pPr>
        <w:spacing w:line="360" w:lineRule="auto"/>
        <w:rPr>
          <w:rFonts w:eastAsiaTheme="minorEastAsia"/>
          <w:lang w:val="en-US"/>
        </w:rPr>
      </w:pPr>
      <w:r>
        <w:rPr>
          <w:rFonts w:eastAsiaTheme="minorEastAsia"/>
          <w:lang w:val="en-US"/>
        </w:rPr>
        <w:t>Ex</w:t>
      </w:r>
      <w:r w:rsidR="009A625C">
        <w:rPr>
          <w:rFonts w:eastAsiaTheme="minorEastAsia"/>
          <w:lang w:val="en-US"/>
        </w:rPr>
        <w:t>posure is defined as total charge</w:t>
      </w:r>
      <w:r w:rsidR="000B43A2">
        <w:rPr>
          <w:rFonts w:eastAsiaTheme="minorEastAsia"/>
          <w:lang w:val="en-US"/>
        </w:rPr>
        <w:t xml:space="preserve"> Q</w:t>
      </w:r>
      <w:r w:rsidR="009A625C">
        <w:rPr>
          <w:rFonts w:eastAsiaTheme="minorEastAsia"/>
          <w:lang w:val="en-US"/>
        </w:rPr>
        <w:t xml:space="preserve"> of ions of </w:t>
      </w:r>
      <w:r w:rsidR="00E15254">
        <w:rPr>
          <w:rFonts w:eastAsiaTheme="minorEastAsia"/>
          <w:lang w:val="en-US"/>
        </w:rPr>
        <w:t>one sign (+ or -) produced</w:t>
      </w:r>
      <w:r w:rsidR="00672C77">
        <w:rPr>
          <w:rFonts w:eastAsiaTheme="minorEastAsia"/>
          <w:lang w:val="en-US"/>
        </w:rPr>
        <w:t xml:space="preserve"> by X-rays or </w:t>
      </w:r>
      <m:oMath>
        <m:r>
          <w:rPr>
            <w:rFonts w:ascii="Cambria Math" w:eastAsiaTheme="minorEastAsia" w:hAnsi="Cambria Math"/>
            <w:lang w:val="en-US"/>
          </w:rPr>
          <m:t>γ</m:t>
        </m:r>
      </m:oMath>
      <w:r w:rsidR="00672C77">
        <w:rPr>
          <w:rFonts w:eastAsiaTheme="minorEastAsia"/>
          <w:lang w:val="en-US"/>
        </w:rPr>
        <w:t>-rays</w:t>
      </w:r>
      <w:r w:rsidR="00E15254">
        <w:rPr>
          <w:rFonts w:eastAsiaTheme="minorEastAsia"/>
          <w:lang w:val="en-US"/>
        </w:rPr>
        <w:t xml:space="preserve"> </w:t>
      </w:r>
      <w:r w:rsidR="00E16839">
        <w:rPr>
          <w:rFonts w:eastAsiaTheme="minorEastAsia"/>
          <w:lang w:val="en-US"/>
        </w:rPr>
        <w:t>per mass</w:t>
      </w:r>
      <w:r w:rsidR="000B43A2">
        <w:rPr>
          <w:rFonts w:eastAsiaTheme="minorEastAsia"/>
          <w:lang w:val="en-US"/>
        </w:rPr>
        <w:t xml:space="preserve"> m</w:t>
      </w:r>
      <w:r w:rsidR="00E16839">
        <w:rPr>
          <w:rFonts w:eastAsiaTheme="minorEastAsia"/>
          <w:lang w:val="en-US"/>
        </w:rPr>
        <w:t xml:space="preserve"> of</w:t>
      </w:r>
      <w:r w:rsidR="00E15254">
        <w:rPr>
          <w:rFonts w:eastAsiaTheme="minorEastAsia"/>
          <w:lang w:val="en-US"/>
        </w:rPr>
        <w:t xml:space="preserve"> </w:t>
      </w:r>
      <w:r w:rsidR="00506E2E">
        <w:rPr>
          <w:rFonts w:eastAsiaTheme="minorEastAsia"/>
          <w:lang w:val="en-US"/>
        </w:rPr>
        <w:t>air when all secondary electrons are stopped in the air</w:t>
      </w:r>
      <w:r w:rsidR="00FC7E45">
        <w:rPr>
          <w:rFonts w:eastAsiaTheme="minorEastAsia"/>
          <w:lang w:val="en-US"/>
        </w:rPr>
        <w:t xml:space="preserve"> and charged particle </w:t>
      </w:r>
      <w:r w:rsidR="001B272E">
        <w:rPr>
          <w:rFonts w:eastAsiaTheme="minorEastAsia"/>
          <w:lang w:val="en-US"/>
        </w:rPr>
        <w:t>equilibrium</w:t>
      </w:r>
      <w:r w:rsidR="00FC7E45">
        <w:rPr>
          <w:rFonts w:eastAsiaTheme="minorEastAsia"/>
          <w:lang w:val="en-US"/>
        </w:rPr>
        <w:t xml:space="preserve"> (see </w:t>
      </w:r>
      <w:r w:rsidR="00DA1A1E">
        <w:rPr>
          <w:rFonts w:eastAsiaTheme="minorEastAsia"/>
          <w:lang w:val="en-US"/>
        </w:rPr>
        <w:t>next paragraph</w:t>
      </w:r>
      <w:r w:rsidR="00FC7E45">
        <w:rPr>
          <w:rFonts w:eastAsiaTheme="minorEastAsia"/>
          <w:lang w:val="en-US"/>
        </w:rPr>
        <w:t>)</w:t>
      </w:r>
      <w:r w:rsidR="00DA1A1E">
        <w:rPr>
          <w:rFonts w:eastAsiaTheme="minorEastAsia"/>
          <w:lang w:val="en-US"/>
        </w:rPr>
        <w:t xml:space="preserve"> is achieved</w:t>
      </w:r>
      <w:r w:rsidR="008E0E52">
        <w:rPr>
          <w:rFonts w:eastAsiaTheme="minorEastAsia"/>
          <w:lang w:val="en-US"/>
        </w:rPr>
        <w:t xml:space="preserve"> </w:t>
      </w:r>
      <w:r w:rsidR="008E0E52">
        <w:rPr>
          <w:rFonts w:eastAsiaTheme="minorEastAsia"/>
          <w:lang w:val="en-US"/>
        </w:rPr>
        <w:fldChar w:fldCharType="begin"/>
      </w:r>
      <w:r w:rsidR="003F507D">
        <w:rPr>
          <w:rFonts w:eastAsiaTheme="minorEastAsia"/>
          <w:lang w:val="en-US"/>
        </w:rPr>
        <w:instrText xml:space="preserve"> ADDIN ZOTERO_ITEM CSL_CITATION {"citationID":"oHMN9EgI","properties":{"formattedCitation":"(Attix,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8E0E52">
        <w:rPr>
          <w:rFonts w:eastAsiaTheme="minorEastAsia"/>
          <w:lang w:val="en-US"/>
        </w:rPr>
        <w:fldChar w:fldCharType="separate"/>
      </w:r>
      <w:r w:rsidR="008E0E52" w:rsidRPr="008924BB">
        <w:rPr>
          <w:rFonts w:cs="Times New Roman"/>
          <w:lang w:val="en-US"/>
        </w:rPr>
        <w:t>(</w:t>
      </w:r>
      <w:proofErr w:type="spellStart"/>
      <w:r w:rsidR="008E0E52" w:rsidRPr="008924BB">
        <w:rPr>
          <w:rFonts w:cs="Times New Roman"/>
          <w:lang w:val="en-US"/>
        </w:rPr>
        <w:t>Attix</w:t>
      </w:r>
      <w:proofErr w:type="spellEnd"/>
      <w:r w:rsidR="008E0E52" w:rsidRPr="008924BB">
        <w:rPr>
          <w:rFonts w:cs="Times New Roman"/>
          <w:lang w:val="en-US"/>
        </w:rPr>
        <w:t>, 1986</w:t>
      </w:r>
      <w:r w:rsidR="008924BB">
        <w:rPr>
          <w:rFonts w:cs="Times New Roman"/>
          <w:lang w:val="en-US"/>
        </w:rPr>
        <w:t>, p.29-30</w:t>
      </w:r>
      <w:r w:rsidR="008E0E52" w:rsidRPr="008924BB">
        <w:rPr>
          <w:rFonts w:cs="Times New Roman"/>
          <w:lang w:val="en-US"/>
        </w:rPr>
        <w:t>)</w:t>
      </w:r>
      <w:r w:rsidR="008E0E52">
        <w:rPr>
          <w:rFonts w:eastAsiaTheme="minorEastAsia"/>
          <w:lang w:val="en-US"/>
        </w:rPr>
        <w:fldChar w:fldCharType="end"/>
      </w:r>
      <w:r w:rsidR="00506E2E">
        <w:rPr>
          <w:rFonts w:eastAsiaTheme="minorEastAsia"/>
          <w:lang w:val="en-US"/>
        </w:rPr>
        <w:t xml:space="preserve">. </w:t>
      </w:r>
      <w:r w:rsidR="008924BB">
        <w:rPr>
          <w:rFonts w:eastAsiaTheme="minorEastAsia"/>
          <w:lang w:val="en-US"/>
        </w:rPr>
        <w:t xml:space="preserve">The expression for exposure </w:t>
      </w:r>
      <w:r w:rsidR="00755E59">
        <w:rPr>
          <w:rFonts w:eastAsiaTheme="minorEastAsia"/>
          <w:lang w:val="en-US"/>
        </w:rPr>
        <w:t>in an infinitesimal air volume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2A3A12" w14:paraId="72FB3FCB" w14:textId="77777777" w:rsidTr="002A3A12">
        <w:tc>
          <w:tcPr>
            <w:tcW w:w="8815" w:type="dxa"/>
          </w:tcPr>
          <w:p w14:paraId="70892032" w14:textId="5173FB42" w:rsidR="002A3A12" w:rsidRDefault="002A3A12" w:rsidP="004D7B5D">
            <w:pPr>
              <w:spacing w:line="360" w:lineRule="auto"/>
            </w:pPr>
            <m:oMathPara>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dm</m:t>
                    </m:r>
                  </m:den>
                </m:f>
                <m:r>
                  <w:rPr>
                    <w:rFonts w:ascii="Cambria Math" w:eastAsiaTheme="minorEastAsia" w:hAnsi="Cambria Math"/>
                    <w:lang w:val="en-US"/>
                  </w:rPr>
                  <m:t xml:space="preserve">   [C/kg].</m:t>
                </m:r>
              </m:oMath>
            </m:oMathPara>
          </w:p>
        </w:tc>
        <w:bookmarkStart w:id="37" w:name="_Ref98952580"/>
        <w:tc>
          <w:tcPr>
            <w:tcW w:w="535" w:type="dxa"/>
          </w:tcPr>
          <w:p w14:paraId="57A513F3" w14:textId="55D70116" w:rsidR="002A3A12" w:rsidRDefault="002A3A1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10</w:t>
            </w:r>
            <w:r>
              <w:fldChar w:fldCharType="end"/>
            </w:r>
            <w:bookmarkEnd w:id="37"/>
          </w:p>
        </w:tc>
      </w:tr>
    </w:tbl>
    <w:p w14:paraId="38844AA3" w14:textId="5D239ACB" w:rsidR="00E16839" w:rsidRDefault="00B106C1" w:rsidP="004D7B5D">
      <w:pPr>
        <w:spacing w:line="360" w:lineRule="auto"/>
        <w:rPr>
          <w:rFonts w:eastAsiaTheme="minorEastAsia"/>
          <w:lang w:val="en-US"/>
        </w:rPr>
      </w:pPr>
      <w:r>
        <w:rPr>
          <w:rFonts w:eastAsiaTheme="minorEastAsia"/>
          <w:lang w:val="en-US"/>
        </w:rPr>
        <w:t xml:space="preserve">We can relate exposure to </w:t>
      </w:r>
      <w:r w:rsidR="00273FD3">
        <w:rPr>
          <w:rFonts w:eastAsiaTheme="minorEastAsia"/>
          <w:lang w:val="en-US"/>
        </w:rPr>
        <w:t xml:space="preserve">mass energy </w:t>
      </w:r>
      <w:r w:rsidR="000138A0">
        <w:rPr>
          <w:rFonts w:eastAsiaTheme="minorEastAsia"/>
          <w:lang w:val="en-US"/>
        </w:rPr>
        <w:t>absorption</w:t>
      </w:r>
      <w:r w:rsidR="00273FD3">
        <w:rPr>
          <w:rFonts w:eastAsiaTheme="minorEastAsia"/>
          <w:lang w:val="en-US"/>
        </w:rPr>
        <w:t xml:space="preserve">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sidR="00273FD3">
        <w:rPr>
          <w:rFonts w:eastAsiaTheme="minorEastAsia"/>
          <w:lang w:val="en-US"/>
        </w:rPr>
        <w:t>) and energy fluence</w:t>
      </w:r>
      <w:r w:rsidR="000138A0">
        <w:rPr>
          <w:rFonts w:eastAsiaTheme="minorEastAsia"/>
          <w:lang w:val="en-US"/>
        </w:rPr>
        <w:t xml:space="preserve"> </w:t>
      </w:r>
      <m:oMath>
        <m:r>
          <m:rPr>
            <m:sty m:val="p"/>
          </m:rPr>
          <w:rPr>
            <w:rFonts w:ascii="Cambria Math" w:eastAsiaTheme="minorEastAsia" w:hAnsi="Cambria Math"/>
            <w:lang w:val="en-US"/>
          </w:rPr>
          <m:t>Ψ</m:t>
        </m:r>
      </m:oMath>
      <w:r w:rsidR="00F77BF3">
        <w:rPr>
          <w:rFonts w:eastAsiaTheme="minorEastAsia"/>
          <w:lang w:val="en-US"/>
        </w:rPr>
        <w:t xml:space="preserve"> by introducing the variable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4D1C3D">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6A7388">
        <w:rPr>
          <w:rFonts w:eastAsiaTheme="minorEastAsia"/>
          <w:lang w:val="en-US"/>
        </w:rPr>
        <w:t xml:space="preserve"> </w:t>
      </w:r>
      <w:r w:rsidR="004D1C3D">
        <w:rPr>
          <w:rFonts w:eastAsiaTheme="minorEastAsia"/>
          <w:lang w:val="en-US"/>
        </w:rPr>
        <w:t xml:space="preserve">is the </w:t>
      </w:r>
      <w:r w:rsidR="00A4526B">
        <w:rPr>
          <w:rFonts w:eastAsiaTheme="minorEastAsia"/>
          <w:lang w:val="en-US"/>
        </w:rPr>
        <w:t xml:space="preserve">mean energy </w:t>
      </w:r>
      <w:r w:rsidR="002A677E">
        <w:rPr>
          <w:rFonts w:eastAsiaTheme="minorEastAsia"/>
          <w:lang w:val="en-US"/>
        </w:rPr>
        <w:t>required</w:t>
      </w:r>
      <w:r w:rsidR="00A4526B">
        <w:rPr>
          <w:rFonts w:eastAsiaTheme="minorEastAsia"/>
          <w:lang w:val="en-US"/>
        </w:rPr>
        <w:t xml:space="preserve"> </w:t>
      </w:r>
      <w:r w:rsidR="002A677E">
        <w:rPr>
          <w:rFonts w:eastAsiaTheme="minorEastAsia"/>
          <w:lang w:val="en-US"/>
        </w:rPr>
        <w:t>to create</w:t>
      </w:r>
      <w:r w:rsidR="00A4526B">
        <w:rPr>
          <w:rFonts w:eastAsiaTheme="minorEastAsia"/>
          <w:lang w:val="en-US"/>
        </w:rPr>
        <w:t xml:space="preserve"> a</w:t>
      </w:r>
      <w:r w:rsidR="002A677E">
        <w:rPr>
          <w:rFonts w:eastAsiaTheme="minorEastAsia"/>
          <w:lang w:val="en-US"/>
        </w:rPr>
        <w:t>n</w:t>
      </w:r>
      <w:r w:rsidR="00B657E0">
        <w:rPr>
          <w:rFonts w:eastAsiaTheme="minorEastAsia"/>
          <w:lang w:val="en-US"/>
        </w:rPr>
        <w:t xml:space="preserve"> ion pairs</w:t>
      </w:r>
      <w:r w:rsidR="002A677E">
        <w:rPr>
          <w:rFonts w:eastAsiaTheme="minorEastAsia"/>
          <w:lang w:val="en-US"/>
        </w:rPr>
        <w:t xml:space="preserve"> </w:t>
      </w:r>
      <w:r w:rsidR="002A677E">
        <w:rPr>
          <w:rFonts w:eastAsiaTheme="minorEastAsia"/>
          <w:lang w:val="en-US"/>
        </w:rPr>
        <w:fldChar w:fldCharType="begin"/>
      </w:r>
      <w:r w:rsidR="003F507D">
        <w:rPr>
          <w:rFonts w:eastAsiaTheme="minorEastAsia"/>
          <w:lang w:val="en-US"/>
        </w:rPr>
        <w:instrText xml:space="preserve"> ADDIN ZOTERO_ITEM CSL_CITATION {"citationID":"DTWp17kX","properties":{"formattedCitation":"(Podgorsak,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2A677E">
        <w:rPr>
          <w:rFonts w:eastAsiaTheme="minorEastAsia"/>
          <w:lang w:val="en-US"/>
        </w:rPr>
        <w:fldChar w:fldCharType="separate"/>
      </w:r>
      <w:r w:rsidR="002A677E" w:rsidRPr="009E0562">
        <w:rPr>
          <w:rFonts w:cs="Times New Roman"/>
          <w:lang w:val="en-US"/>
        </w:rPr>
        <w:t>(</w:t>
      </w:r>
      <w:proofErr w:type="spellStart"/>
      <w:r w:rsidR="002A677E" w:rsidRPr="009E0562">
        <w:rPr>
          <w:rFonts w:cs="Times New Roman"/>
          <w:lang w:val="en-US"/>
        </w:rPr>
        <w:t>Podgorsak</w:t>
      </w:r>
      <w:proofErr w:type="spellEnd"/>
      <w:r w:rsidR="002A677E" w:rsidRPr="009E0562">
        <w:rPr>
          <w:rFonts w:cs="Times New Roman"/>
          <w:lang w:val="en-US"/>
        </w:rPr>
        <w:t>, 2016</w:t>
      </w:r>
      <w:r w:rsidR="009E0562">
        <w:rPr>
          <w:rFonts w:cs="Times New Roman"/>
          <w:lang w:val="en-US"/>
        </w:rPr>
        <w:t>, p. 744</w:t>
      </w:r>
      <w:r w:rsidR="002A677E" w:rsidRPr="009E0562">
        <w:rPr>
          <w:rFonts w:cs="Times New Roman"/>
          <w:lang w:val="en-US"/>
        </w:rPr>
        <w:t>)</w:t>
      </w:r>
      <w:r w:rsidR="002A677E">
        <w:rPr>
          <w:rFonts w:eastAsiaTheme="minorEastAsia"/>
          <w:lang w:val="en-US"/>
        </w:rPr>
        <w:fldChar w:fldCharType="end"/>
      </w:r>
      <w:r w:rsidR="003D461D">
        <w:rPr>
          <w:rFonts w:eastAsiaTheme="minorEastAsia"/>
          <w:lang w:val="en-US"/>
        </w:rPr>
        <w:t xml:space="preserve">. </w:t>
      </w:r>
      <w:r w:rsidR="00A730C7">
        <w:rPr>
          <w:rFonts w:eastAsiaTheme="minorEastAsia"/>
          <w:lang w:val="en-US"/>
        </w:rPr>
        <w:t xml:space="preserve">The resulting expression for </w:t>
      </w:r>
      <w:r w:rsidR="00FA729B">
        <w:rPr>
          <w:rFonts w:eastAsiaTheme="minorEastAsia"/>
          <w:lang w:val="en-US"/>
        </w:rPr>
        <w:t>monoenergetic</w:t>
      </w:r>
      <w:r w:rsidR="0066025B">
        <w:rPr>
          <w:rFonts w:eastAsiaTheme="minorEastAsia"/>
          <w:lang w:val="en-US"/>
        </w:rPr>
        <w:t xml:space="preserve"> photons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E3EE9" w14:paraId="5B4A17A8" w14:textId="77777777" w:rsidTr="00EE3EE9">
        <w:tc>
          <w:tcPr>
            <w:tcW w:w="8815" w:type="dxa"/>
          </w:tcPr>
          <w:p w14:paraId="3514C423" w14:textId="78D7B54D" w:rsidR="00EE3EE9" w:rsidRPr="00EE3EE9" w:rsidRDefault="00EE3EE9" w:rsidP="004D7B5D">
            <w:pPr>
              <w:spacing w:line="360" w:lineRule="auto"/>
              <w:rPr>
                <w:rFonts w:eastAsiaTheme="minorEastAsia"/>
                <w:lang w:val="en-US"/>
              </w:rPr>
            </w:pPr>
            <m:oMathPara>
              <m:oMath>
                <m:r>
                  <w:rPr>
                    <w:rFonts w:ascii="Cambria Math" w:eastAsiaTheme="minorEastAsia" w:hAnsi="Cambria Math"/>
                    <w:lang w:val="en-US"/>
                  </w:rPr>
                  <m:t>X=</m:t>
                </m:r>
                <m:r>
                  <m:rPr>
                    <m:sty m:val="p"/>
                  </m:rPr>
                  <w:rPr>
                    <w:rFonts w:ascii="Cambria Math" w:eastAsiaTheme="minorEastAsia" w:hAnsi="Cambria Math"/>
                    <w:lang w:val="en-US"/>
                  </w:rPr>
                  <m:t>Ψ</m:t>
                </m:r>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air</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oMath>
            </m:oMathPara>
          </w:p>
        </w:tc>
        <w:bookmarkStart w:id="38" w:name="_Ref97207347"/>
        <w:tc>
          <w:tcPr>
            <w:tcW w:w="535" w:type="dxa"/>
          </w:tcPr>
          <w:p w14:paraId="78B5389F" w14:textId="6B3CA9DF" w:rsidR="00EE3EE9" w:rsidRDefault="00EE3EE9"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11</w:t>
            </w:r>
            <w:r>
              <w:fldChar w:fldCharType="end"/>
            </w:r>
            <w:bookmarkEnd w:id="38"/>
          </w:p>
        </w:tc>
      </w:tr>
    </w:tbl>
    <w:p w14:paraId="115F43B2" w14:textId="7336387C" w:rsidR="00356C84" w:rsidRDefault="00356C84" w:rsidP="004D7B5D">
      <w:pPr>
        <w:spacing w:line="360" w:lineRule="auto"/>
        <w:rPr>
          <w:rFonts w:eastAsiaTheme="minorEastAsia"/>
          <w:lang w:val="en-US"/>
        </w:rPr>
      </w:pPr>
      <m:oMath>
        <m:r>
          <w:rPr>
            <w:rFonts w:ascii="Cambria Math" w:eastAsiaTheme="minorEastAsia" w:hAnsi="Cambria Math"/>
            <w:lang w:val="en-US"/>
          </w:rPr>
          <m:t>e</m:t>
        </m:r>
      </m:oMath>
      <w:r>
        <w:rPr>
          <w:rFonts w:eastAsiaTheme="minorEastAsia"/>
          <w:lang w:val="en-US"/>
        </w:rPr>
        <w:t xml:space="preserve"> is the elementary charge. </w:t>
      </w:r>
    </w:p>
    <w:p w14:paraId="5E0573DE" w14:textId="6EBFF906" w:rsidR="00732A64" w:rsidRDefault="00732A64" w:rsidP="004D7B5D">
      <w:pPr>
        <w:pStyle w:val="Heading4"/>
        <w:spacing w:line="360" w:lineRule="auto"/>
        <w:rPr>
          <w:rFonts w:eastAsiaTheme="minorEastAsia"/>
          <w:lang w:val="en-US"/>
        </w:rPr>
      </w:pPr>
      <w:r>
        <w:rPr>
          <w:rFonts w:eastAsiaTheme="minorEastAsia"/>
          <w:lang w:val="en-US"/>
        </w:rPr>
        <w:lastRenderedPageBreak/>
        <w:t>Charged Particle Equilibrium (CPE)</w:t>
      </w:r>
    </w:p>
    <w:p w14:paraId="0F981607" w14:textId="5F643C0F" w:rsidR="001921C4" w:rsidRPr="001921C4" w:rsidRDefault="001921C4" w:rsidP="004D7B5D">
      <w:pPr>
        <w:spacing w:line="360" w:lineRule="auto"/>
        <w:rPr>
          <w:b/>
          <w:bCs/>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e,out</m:t>
            </m:r>
          </m:sub>
        </m:sSub>
      </m:oMath>
      <w:r>
        <w:rPr>
          <w:rFonts w:eastAsiaTheme="minorEastAsia"/>
          <w:lang w:val="en-US"/>
        </w:rPr>
        <w:t xml:space="preserve"> the </w:t>
      </w:r>
      <w:r w:rsidR="007D32A0">
        <w:rPr>
          <w:rFonts w:eastAsiaTheme="minorEastAsia"/>
          <w:lang w:val="en-US"/>
        </w:rPr>
        <w:t>energy distribution of</w:t>
      </w:r>
      <w:r>
        <w:rPr>
          <w:rFonts w:eastAsiaTheme="minorEastAsia"/>
          <w:lang w:val="en-US"/>
        </w:rPr>
        <w:t xml:space="preserve"> charged particles entering the volume is equal to the energy </w:t>
      </w:r>
      <w:r w:rsidR="007D32A0">
        <w:rPr>
          <w:rFonts w:eastAsiaTheme="minorEastAsia"/>
          <w:lang w:val="en-US"/>
        </w:rPr>
        <w:t xml:space="preserve">distribution of charged particles </w:t>
      </w:r>
      <w:r>
        <w:rPr>
          <w:rFonts w:eastAsiaTheme="minorEastAsia"/>
          <w:lang w:val="en-US"/>
        </w:rPr>
        <w:t>leaving the volume</w:t>
      </w:r>
      <w:r w:rsidR="00402C66">
        <w:rPr>
          <w:rFonts w:eastAsiaTheme="minorEastAsia"/>
          <w:lang w:val="en-US"/>
        </w:rPr>
        <w:t xml:space="preserve"> (</w:t>
      </w:r>
      <w:r w:rsidR="00D360E0">
        <w:rPr>
          <w:rFonts w:eastAsiaTheme="minorEastAsia"/>
          <w:lang w:val="en-US"/>
        </w:rPr>
        <w:t xml:space="preserve">visualized in </w:t>
      </w:r>
      <w:r w:rsidR="00D360E0">
        <w:rPr>
          <w:rFonts w:eastAsiaTheme="minorEastAsia"/>
          <w:lang w:val="en-US"/>
        </w:rPr>
        <w:fldChar w:fldCharType="begin"/>
      </w:r>
      <w:r w:rsidR="00D360E0">
        <w:rPr>
          <w:rFonts w:eastAsiaTheme="minorEastAsia"/>
          <w:lang w:val="en-US"/>
        </w:rPr>
        <w:instrText xml:space="preserve"> REF _Ref94698801 \h </w:instrText>
      </w:r>
      <w:r w:rsidR="00CB30D7">
        <w:rPr>
          <w:rFonts w:eastAsiaTheme="minorEastAsia"/>
          <w:lang w:val="en-US"/>
        </w:rPr>
        <w:instrText xml:space="preserve"> \* MERGEFORMAT </w:instrText>
      </w:r>
      <w:r w:rsidR="00D360E0">
        <w:rPr>
          <w:rFonts w:eastAsiaTheme="minorEastAsia"/>
          <w:lang w:val="en-US"/>
        </w:rPr>
      </w:r>
      <w:r w:rsidR="00D360E0">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D360E0">
        <w:rPr>
          <w:rFonts w:eastAsiaTheme="minorEastAsia"/>
          <w:lang w:val="en-US"/>
        </w:rPr>
        <w:fldChar w:fldCharType="end"/>
      </w:r>
      <w:r w:rsidR="00402C66">
        <w:rPr>
          <w:rFonts w:eastAsiaTheme="minorEastAsia"/>
          <w:lang w:val="en-US"/>
        </w:rPr>
        <w:t>)</w:t>
      </w:r>
      <w:r w:rsidR="001962F0">
        <w:rPr>
          <w:rFonts w:eastAsiaTheme="minorEastAsia"/>
          <w:lang w:val="en-US"/>
        </w:rPr>
        <w:t xml:space="preserve"> </w:t>
      </w:r>
      <w:r w:rsidR="001962F0">
        <w:rPr>
          <w:rFonts w:eastAsiaTheme="minorEastAsia"/>
          <w:lang w:val="en-US"/>
        </w:rPr>
        <w:fldChar w:fldCharType="begin"/>
      </w:r>
      <w:r w:rsidR="00911430">
        <w:rPr>
          <w:rFonts w:eastAsiaTheme="minorEastAsia"/>
          <w:lang w:val="en-US"/>
        </w:rPr>
        <w:instrText xml:space="preserve"> ADDIN ZOTERO_ITEM CSL_CITATION {"citationID":"TxJYePqE","properties":{"formattedCitation":"(Attix,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962F0">
        <w:rPr>
          <w:rFonts w:eastAsiaTheme="minorEastAsia"/>
          <w:lang w:val="en-US"/>
        </w:rPr>
        <w:fldChar w:fldCharType="separate"/>
      </w:r>
      <w:r w:rsidR="001962F0" w:rsidRPr="001962F0">
        <w:rPr>
          <w:rFonts w:cs="Times New Roman"/>
          <w:lang w:val="en-US"/>
        </w:rPr>
        <w:t>(</w:t>
      </w:r>
      <w:proofErr w:type="spellStart"/>
      <w:r w:rsidR="001962F0" w:rsidRPr="001962F0">
        <w:rPr>
          <w:rFonts w:cs="Times New Roman"/>
          <w:lang w:val="en-US"/>
        </w:rPr>
        <w:t>Attix</w:t>
      </w:r>
      <w:proofErr w:type="spellEnd"/>
      <w:r w:rsidR="001962F0" w:rsidRPr="001962F0">
        <w:rPr>
          <w:rFonts w:cs="Times New Roman"/>
          <w:lang w:val="en-US"/>
        </w:rPr>
        <w:t>, 1986</w:t>
      </w:r>
      <w:r w:rsidR="001962F0">
        <w:rPr>
          <w:rFonts w:cs="Times New Roman"/>
          <w:lang w:val="en-US"/>
        </w:rPr>
        <w:t>, p.</w:t>
      </w:r>
      <w:r w:rsidR="003206B7">
        <w:rPr>
          <w:rFonts w:cs="Times New Roman"/>
          <w:lang w:val="en-US"/>
        </w:rPr>
        <w:t>65</w:t>
      </w:r>
      <w:r w:rsidR="001962F0" w:rsidRPr="001962F0">
        <w:rPr>
          <w:rFonts w:cs="Times New Roman"/>
          <w:lang w:val="en-US"/>
        </w:rPr>
        <w:t>)</w:t>
      </w:r>
      <w:r w:rsidR="001962F0">
        <w:rPr>
          <w:rFonts w:eastAsiaTheme="minorEastAsia"/>
          <w:lang w:val="en-US"/>
        </w:rPr>
        <w:fldChar w:fldCharType="end"/>
      </w:r>
      <w:r w:rsidR="00D360E0">
        <w:rPr>
          <w:rFonts w:eastAsiaTheme="minorEastAsia"/>
          <w:lang w:val="en-US"/>
        </w:rPr>
        <w:t>.</w:t>
      </w:r>
      <w:r>
        <w:rPr>
          <w:rFonts w:eastAsiaTheme="minorEastAsia"/>
          <w:lang w:val="en-US"/>
        </w:rPr>
        <w:t xml:space="preserve"> This situation is called </w:t>
      </w:r>
      <w:r w:rsidRPr="003D2F20">
        <w:rPr>
          <w:rFonts w:eastAsiaTheme="minorEastAsia"/>
          <w:b/>
          <w:bCs/>
          <w:lang w:val="en-US"/>
        </w:rPr>
        <w:t>charged particle equilibrium</w:t>
      </w:r>
      <w:r>
        <w:rPr>
          <w:rFonts w:eastAsiaTheme="minorEastAsia"/>
          <w:lang w:val="en-US"/>
        </w:rPr>
        <w:t xml:space="preserve"> (CPE), and</w:t>
      </w:r>
      <w:r w:rsidR="00A57157">
        <w:rPr>
          <w:rFonts w:eastAsiaTheme="minorEastAsia"/>
          <w:lang w:val="en-US"/>
        </w:rPr>
        <w:t xml:space="preserve"> if </w:t>
      </w:r>
      <w:r w:rsidR="001648A4">
        <w:rPr>
          <w:rFonts w:eastAsiaTheme="minorEastAsia"/>
          <w:lang w:val="en-US"/>
        </w:rPr>
        <w:t>satisfied,</w:t>
      </w:r>
      <w:r>
        <w:rPr>
          <w:rFonts w:eastAsiaTheme="minorEastAsia"/>
          <w:lang w:val="en-US"/>
        </w:rPr>
        <w:br/>
      </w:r>
      <w:r w:rsidR="001648A4">
        <w:rPr>
          <w:rFonts w:eastAsiaTheme="minorEastAsia"/>
          <w:lang w:val="en-US"/>
        </w:rPr>
        <w:t>reduces absorbed dose</w:t>
      </w:r>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6E3FF1">
        <w:rPr>
          <w:rFonts w:eastAsiaTheme="minorEastAsia"/>
          <w:lang w:val="en-US"/>
        </w:rPr>
        <w:t xml:space="preserve"> </w:t>
      </w:r>
      <w:r w:rsidR="00A15219">
        <w:rPr>
          <w:rFonts w:eastAsiaTheme="minorEastAsia"/>
          <w:lang w:val="en-US"/>
        </w:rPr>
        <w:fldChar w:fldCharType="begin"/>
      </w:r>
      <w:r w:rsidR="00911430">
        <w:rPr>
          <w:rFonts w:eastAsiaTheme="minorEastAsia"/>
          <w:lang w:val="en-US"/>
        </w:rPr>
        <w:instrText xml:space="preserve"> ADDIN ZOTERO_ITEM CSL_CITATION {"citationID":"K3EsxGiN","properties":{"formattedCitation":"(Attix,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15219">
        <w:rPr>
          <w:rFonts w:eastAsiaTheme="minorEastAsia"/>
          <w:lang w:val="en-US"/>
        </w:rPr>
        <w:fldChar w:fldCharType="separate"/>
      </w:r>
      <w:r w:rsidR="00A15219" w:rsidRPr="001962F0">
        <w:rPr>
          <w:rFonts w:cs="Times New Roman"/>
          <w:lang w:val="en-US"/>
        </w:rPr>
        <w:t>(</w:t>
      </w:r>
      <w:proofErr w:type="spellStart"/>
      <w:r w:rsidR="00A15219" w:rsidRPr="001962F0">
        <w:rPr>
          <w:rFonts w:cs="Times New Roman"/>
          <w:lang w:val="en-US"/>
        </w:rPr>
        <w:t>Attix</w:t>
      </w:r>
      <w:proofErr w:type="spellEnd"/>
      <w:r w:rsidR="00A15219" w:rsidRPr="001962F0">
        <w:rPr>
          <w:rFonts w:cs="Times New Roman"/>
          <w:lang w:val="en-US"/>
        </w:rPr>
        <w:t>, 1986</w:t>
      </w:r>
      <w:r w:rsidR="001962F0">
        <w:rPr>
          <w:rFonts w:cs="Times New Roman"/>
          <w:lang w:val="en-US"/>
        </w:rPr>
        <w:t>, p.69</w:t>
      </w:r>
      <w:r w:rsidR="00A15219" w:rsidRPr="001962F0">
        <w:rPr>
          <w:rFonts w:cs="Times New Roman"/>
          <w:lang w:val="en-US"/>
        </w:rPr>
        <w:t>)</w:t>
      </w:r>
      <w:r w:rsidR="00A15219">
        <w:rPr>
          <w:rFonts w:eastAsiaTheme="minorEastAsia"/>
          <w:lang w:val="en-US"/>
        </w:rPr>
        <w:fldChar w:fldCharType="end"/>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B3758" w14:paraId="6F0A4C32" w14:textId="77777777" w:rsidTr="00CB3758">
        <w:tc>
          <w:tcPr>
            <w:tcW w:w="8815" w:type="dxa"/>
          </w:tcPr>
          <w:p w14:paraId="1B27A7DB" w14:textId="129D0C99" w:rsidR="00CB3758" w:rsidRPr="00CB3758" w:rsidRDefault="00CB3758" w:rsidP="004D7B5D">
            <w:pPr>
              <w:spacing w:after="160" w:line="360" w:lineRule="auto"/>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en-US"/>
                  </w:rPr>
                  <m:t>Ψ</m:t>
                </m:r>
                <m:f>
                  <m:fPr>
                    <m:ctrlPr>
                      <w:rPr>
                        <w:rFonts w:ascii="Cambria Math" w:eastAsiaTheme="minorEastAsia" w:hAnsi="Cambria Math"/>
                        <w:i/>
                        <w:lang w:val="en-US"/>
                      </w:rPr>
                    </m:ctrlPr>
                  </m:fPr>
                  <m:num>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μ</m:t>
                        </m:r>
                      </m:e>
                      <m:sub>
                        <m:r>
                          <m:rPr>
                            <m:sty m:val="p"/>
                          </m:rPr>
                          <w:rPr>
                            <w:rFonts w:ascii="Cambria Math" w:eastAsiaTheme="minorEastAsia" w:hAnsi="Cambria Math"/>
                            <w:lang w:val="en-US"/>
                          </w:rPr>
                          <m:t>en</m:t>
                        </m:r>
                      </m:sub>
                    </m:sSub>
                  </m:num>
                  <m:den>
                    <m:r>
                      <w:rPr>
                        <w:rFonts w:ascii="Cambria Math" w:eastAsiaTheme="minorEastAsia" w:hAnsi="Cambria Math"/>
                        <w:lang w:val="en-US"/>
                      </w:rPr>
                      <m:t>ρ</m:t>
                    </m:r>
                  </m:den>
                </m:f>
                <m:r>
                  <w:rPr>
                    <w:rFonts w:ascii="Cambria Math" w:eastAsiaTheme="minorEastAsia" w:hAnsi="Cambria Math"/>
                    <w:lang w:val="en-US"/>
                  </w:rPr>
                  <m:t xml:space="preserve"> .</m:t>
                </m:r>
              </m:oMath>
            </m:oMathPara>
          </w:p>
        </w:tc>
        <w:bookmarkStart w:id="39" w:name="_Ref97207315"/>
        <w:tc>
          <w:tcPr>
            <w:tcW w:w="535" w:type="dxa"/>
          </w:tcPr>
          <w:p w14:paraId="5B5F3893" w14:textId="1F444063" w:rsidR="00CB3758" w:rsidRDefault="00CB3758"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12</w:t>
            </w:r>
            <w:r>
              <w:fldChar w:fldCharType="end"/>
            </w:r>
            <w:bookmarkEnd w:id="39"/>
          </w:p>
        </w:tc>
      </w:tr>
    </w:tbl>
    <w:p w14:paraId="6CA3712D" w14:textId="7E47A7B1" w:rsidR="00D27A64" w:rsidRDefault="00C3663D" w:rsidP="004D7B5D">
      <w:pPr>
        <w:spacing w:line="360" w:lineRule="auto"/>
        <w:rPr>
          <w:rFonts w:eastAsiaTheme="minorEastAsia"/>
          <w:lang w:val="en-US"/>
        </w:rPr>
      </w:pPr>
      <w:r>
        <w:rPr>
          <w:rFonts w:eastAsiaTheme="minorEastAsia"/>
          <w:lang w:val="en-US"/>
        </w:rPr>
        <w:t xml:space="preserve">CPE essentially demands </w:t>
      </w:r>
      <w:r w:rsidR="00DD6893">
        <w:rPr>
          <w:rFonts w:eastAsiaTheme="minorEastAsia"/>
          <w:lang w:val="en-US"/>
        </w:rPr>
        <w:t xml:space="preserve">constant photon fluence </w:t>
      </w:r>
      <w:r w:rsidR="00547CE1">
        <w:rPr>
          <w:rFonts w:eastAsiaTheme="minorEastAsia"/>
          <w:lang w:val="en-US"/>
        </w:rPr>
        <w:t>everywhere around</w:t>
      </w:r>
      <w:r w:rsidR="00A3793B">
        <w:rPr>
          <w:rFonts w:eastAsiaTheme="minorEastAsia"/>
          <w:lang w:val="en-US"/>
        </w:rPr>
        <w:t xml:space="preserve"> and within</w:t>
      </w:r>
      <w:r w:rsidR="00547CE1">
        <w:rPr>
          <w:rFonts w:eastAsiaTheme="minorEastAsia"/>
          <w:lang w:val="en-US"/>
        </w:rPr>
        <w:t xml:space="preserve"> the smaller volume v in </w:t>
      </w:r>
      <w:r w:rsidR="00547CE1">
        <w:rPr>
          <w:rFonts w:eastAsiaTheme="minorEastAsia"/>
          <w:lang w:val="en-US"/>
        </w:rPr>
        <w:fldChar w:fldCharType="begin"/>
      </w:r>
      <w:r w:rsidR="00547CE1">
        <w:rPr>
          <w:rFonts w:eastAsiaTheme="minorEastAsia"/>
          <w:lang w:val="en-US"/>
        </w:rPr>
        <w:instrText xml:space="preserve"> REF _Ref94698801 \h </w:instrText>
      </w:r>
      <w:r w:rsidR="00CB30D7">
        <w:rPr>
          <w:rFonts w:eastAsiaTheme="minorEastAsia"/>
          <w:lang w:val="en-US"/>
        </w:rPr>
        <w:instrText xml:space="preserve"> \* MERGEFORMAT </w:instrText>
      </w:r>
      <w:r w:rsidR="00547CE1">
        <w:rPr>
          <w:rFonts w:eastAsiaTheme="minorEastAsia"/>
          <w:lang w:val="en-US"/>
        </w:rPr>
      </w:r>
      <w:r w:rsidR="00547CE1">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547CE1">
        <w:rPr>
          <w:rFonts w:eastAsiaTheme="minorEastAsia"/>
          <w:lang w:val="en-US"/>
        </w:rPr>
        <w:fldChar w:fldCharType="end"/>
      </w:r>
      <w:r w:rsidR="00EF639F">
        <w:rPr>
          <w:rFonts w:eastAsiaTheme="minorEastAsia"/>
          <w:lang w:val="en-US"/>
        </w:rPr>
        <w:t xml:space="preserve">. If </w:t>
      </w:r>
      <w:r w:rsidR="00FC05F0">
        <w:rPr>
          <w:rFonts w:eastAsiaTheme="minorEastAsia"/>
          <w:lang w:val="en-US"/>
        </w:rPr>
        <w:t>the fluence dropped significantly when entering</w:t>
      </w:r>
      <w:r w:rsidR="00F1263A">
        <w:rPr>
          <w:rFonts w:eastAsiaTheme="minorEastAsia"/>
          <w:lang w:val="en-US"/>
        </w:rPr>
        <w:t xml:space="preserve"> the large</w:t>
      </w:r>
      <w:r w:rsidR="00FC05F0">
        <w:rPr>
          <w:rFonts w:eastAsiaTheme="minorEastAsia"/>
          <w:lang w:val="en-US"/>
        </w:rPr>
        <w:t xml:space="preserve"> volume </w:t>
      </w:r>
      <w:r w:rsidR="00F1263A">
        <w:rPr>
          <w:rFonts w:eastAsiaTheme="minorEastAsia"/>
          <w:lang w:val="en-US"/>
        </w:rPr>
        <w:t>V</w:t>
      </w:r>
      <w:r w:rsidR="00FC05F0">
        <w:rPr>
          <w:rFonts w:eastAsiaTheme="minorEastAsia"/>
          <w:lang w:val="en-US"/>
        </w:rPr>
        <w:t xml:space="preserve">, more </w:t>
      </w:r>
      <w:r w:rsidR="003B7782">
        <w:rPr>
          <w:rFonts w:eastAsiaTheme="minorEastAsia"/>
          <w:lang w:val="en-US"/>
        </w:rPr>
        <w:t>secondary electrons</w:t>
      </w:r>
      <w:r w:rsidR="00FC05F0">
        <w:rPr>
          <w:rFonts w:eastAsiaTheme="minorEastAsia"/>
          <w:lang w:val="en-US"/>
        </w:rPr>
        <w:t xml:space="preserve"> would be generated </w:t>
      </w:r>
      <w:r w:rsidR="00510B98">
        <w:rPr>
          <w:rFonts w:eastAsiaTheme="minorEastAsia"/>
          <w:lang w:val="en-US"/>
        </w:rPr>
        <w:t>at the entrance of v, compared to the exit</w:t>
      </w:r>
      <w:r w:rsidR="00B80835">
        <w:rPr>
          <w:rFonts w:eastAsiaTheme="minorEastAsia"/>
          <w:lang w:val="en-US"/>
        </w:rPr>
        <w:t xml:space="preserve"> and </w:t>
      </w:r>
      <w:r w:rsidR="00501D43">
        <w:rPr>
          <w:rFonts w:eastAsiaTheme="minorEastAsia"/>
          <w:lang w:val="en-US"/>
        </w:rPr>
        <w:t>we don’t have CPE</w:t>
      </w:r>
      <w:r w:rsidR="00984C47">
        <w:rPr>
          <w:rFonts w:eastAsiaTheme="minorEastAsia"/>
          <w:lang w:val="en-US"/>
        </w:rPr>
        <w:t xml:space="preserve"> </w:t>
      </w:r>
      <w:r w:rsidR="00287C34">
        <w:rPr>
          <w:rFonts w:eastAsiaTheme="minorEastAsia"/>
          <w:lang w:val="en-US"/>
        </w:rPr>
        <w:fldChar w:fldCharType="begin"/>
      </w:r>
      <w:r w:rsidR="00911430">
        <w:rPr>
          <w:rFonts w:eastAsiaTheme="minorEastAsia"/>
          <w:lang w:val="en-US"/>
        </w:rPr>
        <w:instrText xml:space="preserve"> ADDIN ZOTERO_ITEM CSL_CITATION {"citationID":"6auPUBwH","properties":{"formattedCitation":"(Attix,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287C34">
        <w:rPr>
          <w:rFonts w:eastAsiaTheme="minorEastAsia"/>
          <w:lang w:val="en-US"/>
        </w:rPr>
        <w:fldChar w:fldCharType="separate"/>
      </w:r>
      <w:r w:rsidR="00287C34" w:rsidRPr="00950531">
        <w:rPr>
          <w:rFonts w:cs="Times New Roman"/>
          <w:lang w:val="en-US"/>
        </w:rPr>
        <w:t>(</w:t>
      </w:r>
      <w:proofErr w:type="spellStart"/>
      <w:r w:rsidR="00287C34" w:rsidRPr="00950531">
        <w:rPr>
          <w:rFonts w:cs="Times New Roman"/>
          <w:lang w:val="en-US"/>
        </w:rPr>
        <w:t>Attix</w:t>
      </w:r>
      <w:proofErr w:type="spellEnd"/>
      <w:r w:rsidR="00287C34" w:rsidRPr="00950531">
        <w:rPr>
          <w:rFonts w:cs="Times New Roman"/>
          <w:lang w:val="en-US"/>
        </w:rPr>
        <w:t>, 1986</w:t>
      </w:r>
      <w:r w:rsidR="00950531">
        <w:rPr>
          <w:rFonts w:cs="Times New Roman"/>
          <w:lang w:val="en-US"/>
        </w:rPr>
        <w:t>, p.67</w:t>
      </w:r>
      <w:r w:rsidR="00287C34" w:rsidRPr="00950531">
        <w:rPr>
          <w:rFonts w:cs="Times New Roman"/>
          <w:lang w:val="en-US"/>
        </w:rPr>
        <w:t>)</w:t>
      </w:r>
      <w:r w:rsidR="00287C34">
        <w:rPr>
          <w:rFonts w:eastAsiaTheme="minorEastAsia"/>
          <w:lang w:val="en-US"/>
        </w:rPr>
        <w:fldChar w:fldCharType="end"/>
      </w:r>
      <w:r w:rsidR="00501D43">
        <w:rPr>
          <w:rFonts w:eastAsiaTheme="minorEastAsia"/>
          <w:lang w:val="en-US"/>
        </w:rPr>
        <w:t>.</w:t>
      </w:r>
      <w:r w:rsidR="00950531">
        <w:rPr>
          <w:rFonts w:eastAsiaTheme="minorEastAsia"/>
          <w:lang w:val="en-US"/>
        </w:rPr>
        <w:t xml:space="preserve"> </w:t>
      </w:r>
      <w:r w:rsidR="00693BB9">
        <w:rPr>
          <w:rFonts w:eastAsiaTheme="minorEastAsia"/>
          <w:lang w:val="en-US"/>
        </w:rPr>
        <w:t xml:space="preserve"> </w:t>
      </w:r>
      <w:r w:rsidR="00D27A64">
        <w:rPr>
          <w:rFonts w:eastAsiaTheme="minorEastAsia"/>
          <w:lang w:val="en-US"/>
        </w:rPr>
        <w:t xml:space="preserve">When CPE is achieved, we can easily find the dose ratio between two volumes. This is a practical metric because we often need to relate dose </w:t>
      </w:r>
      <w:r w:rsidR="00E426F8">
        <w:rPr>
          <w:rFonts w:eastAsiaTheme="minorEastAsia"/>
          <w:lang w:val="en-US"/>
        </w:rPr>
        <w:t xml:space="preserve">to mediums of different </w:t>
      </w:r>
      <w:r w:rsidR="004E388D">
        <w:rPr>
          <w:rFonts w:eastAsiaTheme="minorEastAsia"/>
          <w:lang w:val="en-US"/>
        </w:rPr>
        <w:t>atomic compositions</w:t>
      </w:r>
      <w:r w:rsidR="00D27A64">
        <w:rPr>
          <w:rFonts w:eastAsiaTheme="minorEastAsia"/>
          <w:lang w:val="en-US"/>
        </w:rPr>
        <w:t xml:space="preserve">. </w:t>
      </w:r>
      <w:r w:rsidR="00D27A64">
        <w:rPr>
          <w:lang w:val="en-US"/>
        </w:rPr>
        <w:t xml:space="preserve">CPE is not necessarily easy to achieve. If the volumes </w:t>
      </w:r>
      <w:r w:rsidR="00D27A64">
        <w:rPr>
          <w:rFonts w:eastAsiaTheme="minorEastAsia"/>
          <w:lang w:val="en-US"/>
        </w:rPr>
        <w:t xml:space="preserve">are near the source, we’ll have much higher fluence on the side closest to the source </w:t>
      </w:r>
      <w:r w:rsidR="00D27A64">
        <w:rPr>
          <w:rFonts w:eastAsiaTheme="minorEastAsia"/>
          <w:lang w:val="en-US"/>
        </w:rPr>
        <w:fldChar w:fldCharType="begin"/>
      </w:r>
      <w:r w:rsidR="003F507D">
        <w:rPr>
          <w:rFonts w:eastAsiaTheme="minorEastAsia"/>
          <w:lang w:val="en-US"/>
        </w:rPr>
        <w:instrText xml:space="preserve"> ADDIN ZOTERO_ITEM CSL_CITATION {"citationID":"hN4Rhr5U","properties":{"formattedCitation":"(Attix,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27A64">
        <w:rPr>
          <w:rFonts w:eastAsiaTheme="minorEastAsia"/>
          <w:lang w:val="en-US"/>
        </w:rPr>
        <w:fldChar w:fldCharType="separate"/>
      </w:r>
      <w:r w:rsidR="00D27A64" w:rsidRPr="006260FD">
        <w:rPr>
          <w:rFonts w:cs="Times New Roman"/>
          <w:lang w:val="en-US"/>
        </w:rPr>
        <w:t>(</w:t>
      </w:r>
      <w:proofErr w:type="spellStart"/>
      <w:r w:rsidR="00D27A64" w:rsidRPr="006260FD">
        <w:rPr>
          <w:rFonts w:cs="Times New Roman"/>
          <w:lang w:val="en-US"/>
        </w:rPr>
        <w:t>Attix</w:t>
      </w:r>
      <w:proofErr w:type="spellEnd"/>
      <w:r w:rsidR="00D27A64" w:rsidRPr="006260FD">
        <w:rPr>
          <w:rFonts w:cs="Times New Roman"/>
          <w:lang w:val="en-US"/>
        </w:rPr>
        <w:t>, 1986</w:t>
      </w:r>
      <w:r w:rsidR="00D27A64">
        <w:rPr>
          <w:rFonts w:cs="Times New Roman"/>
          <w:lang w:val="en-US"/>
        </w:rPr>
        <w:t>, p.72</w:t>
      </w:r>
      <w:r w:rsidR="00D27A64" w:rsidRPr="006260FD">
        <w:rPr>
          <w:rFonts w:cs="Times New Roman"/>
          <w:lang w:val="en-US"/>
        </w:rPr>
        <w:t>)</w:t>
      </w:r>
      <w:r w:rsidR="00D27A64">
        <w:rPr>
          <w:rFonts w:eastAsiaTheme="minorEastAsia"/>
          <w:lang w:val="en-US"/>
        </w:rPr>
        <w:fldChar w:fldCharType="end"/>
      </w:r>
      <w:r w:rsidR="00D27A64">
        <w:rPr>
          <w:rFonts w:eastAsiaTheme="minorEastAsia"/>
          <w:lang w:val="en-US"/>
        </w:rPr>
        <w:t>. This causes more ionizations closer to the surface of V, compared to the surface of v, and CPE fails. For larger photon energies, the range of the liberated charged particles will increase compared to the range of the photons</w:t>
      </w:r>
      <w:r w:rsidR="004564A9">
        <w:rPr>
          <w:rFonts w:eastAsiaTheme="minorEastAsia"/>
          <w:lang w:val="en-US"/>
        </w:rPr>
        <w:t xml:space="preserve">, because </w:t>
      </w:r>
      <w:r w:rsidR="00925BEC">
        <w:rPr>
          <w:rFonts w:eastAsiaTheme="minorEastAsia"/>
          <w:lang w:val="en-US"/>
        </w:rPr>
        <w:t>of decreased stopping power (</w:t>
      </w:r>
      <w:r w:rsidR="001F20DF">
        <w:rPr>
          <w:rFonts w:eastAsiaTheme="minorEastAsia"/>
          <w:lang w:val="en-US"/>
        </w:rPr>
        <w:t xml:space="preserve">equation </w:t>
      </w:r>
      <w:r w:rsidR="001F20DF">
        <w:rPr>
          <w:rFonts w:eastAsiaTheme="minorEastAsia"/>
          <w:lang w:val="en-US"/>
        </w:rPr>
        <w:fldChar w:fldCharType="begin"/>
      </w:r>
      <w:r w:rsidR="001F20DF">
        <w:rPr>
          <w:rFonts w:eastAsiaTheme="minorEastAsia"/>
          <w:lang w:val="en-US"/>
        </w:rPr>
        <w:instrText xml:space="preserve"> REF _Ref94703179 \h </w:instrText>
      </w:r>
      <w:r w:rsidR="001F20DF">
        <w:rPr>
          <w:rFonts w:eastAsiaTheme="minorEastAsia"/>
          <w:lang w:val="en-US"/>
        </w:rPr>
      </w:r>
      <w:r w:rsidR="001F20DF">
        <w:rPr>
          <w:rFonts w:eastAsiaTheme="minorEastAsia"/>
          <w:lang w:val="en-US"/>
        </w:rPr>
        <w:fldChar w:fldCharType="separate"/>
      </w:r>
      <w:r w:rsidR="001F20DF" w:rsidRPr="001F20DF">
        <w:rPr>
          <w:noProof/>
          <w:lang w:val="en-US"/>
        </w:rPr>
        <w:t>1</w:t>
      </w:r>
      <w:r w:rsidR="001F20DF" w:rsidRPr="001F20DF">
        <w:rPr>
          <w:lang w:val="en-US"/>
        </w:rPr>
        <w:noBreakHyphen/>
      </w:r>
      <w:r w:rsidR="001F20DF" w:rsidRPr="001F20DF">
        <w:rPr>
          <w:noProof/>
          <w:lang w:val="en-US"/>
        </w:rPr>
        <w:t>7</w:t>
      </w:r>
      <w:r w:rsidR="001F20DF">
        <w:rPr>
          <w:rFonts w:eastAsiaTheme="minorEastAsia"/>
          <w:lang w:val="en-US"/>
        </w:rPr>
        <w:fldChar w:fldCharType="end"/>
      </w:r>
      <w:r w:rsidR="00925BEC">
        <w:rPr>
          <w:rFonts w:eastAsiaTheme="minorEastAsia"/>
          <w:lang w:val="en-US"/>
        </w:rPr>
        <w:t>)</w:t>
      </w:r>
      <w:r w:rsidR="00D27A64">
        <w:rPr>
          <w:rFonts w:eastAsiaTheme="minorEastAsia"/>
          <w:lang w:val="en-US"/>
        </w:rPr>
        <w:t xml:space="preserve">. Therefore, </w:t>
      </w:r>
      <w:r w:rsidR="002234F0">
        <w:rPr>
          <w:rFonts w:eastAsiaTheme="minorEastAsia"/>
          <w:lang w:val="en-US"/>
        </w:rPr>
        <w:t xml:space="preserve">there will be more charged particles generated </w:t>
      </w:r>
      <w:r w:rsidR="00A96755">
        <w:rPr>
          <w:rFonts w:eastAsiaTheme="minorEastAsia"/>
          <w:lang w:val="en-US"/>
        </w:rPr>
        <w:t xml:space="preserve">near the surface of </w:t>
      </w:r>
      <w:r w:rsidR="002234F0">
        <w:rPr>
          <w:rFonts w:eastAsiaTheme="minorEastAsia"/>
          <w:lang w:val="en-US"/>
        </w:rPr>
        <w:t>V that reaches v, compared to charged particles generated</w:t>
      </w:r>
      <w:r w:rsidR="00A96755">
        <w:rPr>
          <w:rFonts w:eastAsiaTheme="minorEastAsia"/>
          <w:lang w:val="en-US"/>
        </w:rPr>
        <w:t xml:space="preserve"> at the entrance of </w:t>
      </w:r>
      <w:r w:rsidR="002234F0">
        <w:rPr>
          <w:rFonts w:eastAsiaTheme="minorEastAsia"/>
          <w:lang w:val="en-US"/>
        </w:rPr>
        <w:t xml:space="preserve">v </w:t>
      </w:r>
      <w:r w:rsidR="000C5296">
        <w:rPr>
          <w:rFonts w:eastAsiaTheme="minorEastAsia"/>
          <w:lang w:val="en-US"/>
        </w:rPr>
        <w:t xml:space="preserve">and CPE fails. </w:t>
      </w:r>
      <w:r w:rsidR="002234F0">
        <w:rPr>
          <w:rFonts w:eastAsiaTheme="minorEastAsia"/>
          <w:lang w:val="en-US"/>
        </w:rPr>
        <w:t xml:space="preserve"> </w:t>
      </w:r>
      <w:r w:rsidR="00D27A64">
        <w:rPr>
          <w:rFonts w:eastAsiaTheme="minorEastAsia"/>
          <w:lang w:val="en-US"/>
        </w:rPr>
        <w:t xml:space="preserve"> </w:t>
      </w:r>
    </w:p>
    <w:p w14:paraId="21AD1947" w14:textId="0C6DD57A" w:rsidR="00400AB2" w:rsidRDefault="00400AB2" w:rsidP="004D7B5D">
      <w:pPr>
        <w:spacing w:line="360" w:lineRule="auto"/>
        <w:rPr>
          <w:rFonts w:eastAsiaTheme="minorEastAsia"/>
          <w:lang w:val="en-US"/>
        </w:rPr>
      </w:pPr>
      <w:r>
        <w:rPr>
          <w:rFonts w:eastAsiaTheme="minorEastAsia"/>
          <w:noProof/>
          <w:lang w:val="en-US"/>
        </w:rPr>
        <w:drawing>
          <wp:anchor distT="0" distB="0" distL="114300" distR="114300" simplePos="0" relativeHeight="251658249" behindDoc="1" locked="0" layoutInCell="1" allowOverlap="1" wp14:anchorId="4FA29A6F" wp14:editId="13BAA9F1">
            <wp:simplePos x="0" y="0"/>
            <wp:positionH relativeFrom="margin">
              <wp:posOffset>-635</wp:posOffset>
            </wp:positionH>
            <wp:positionV relativeFrom="paragraph">
              <wp:posOffset>294005</wp:posOffset>
            </wp:positionV>
            <wp:extent cx="4658360" cy="2578735"/>
            <wp:effectExtent l="0" t="0" r="8890" b="0"/>
            <wp:wrapTight wrapText="bothSides">
              <wp:wrapPolygon edited="0">
                <wp:start x="0" y="0"/>
                <wp:lineTo x="0" y="21382"/>
                <wp:lineTo x="21553" y="21382"/>
                <wp:lineTo x="2155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0">
                      <a:extLst>
                        <a:ext uri="{28A0092B-C50C-407E-A947-70E740481C1C}">
                          <a14:useLocalDpi xmlns:a14="http://schemas.microsoft.com/office/drawing/2010/main" val="0"/>
                        </a:ext>
                      </a:extLst>
                    </a:blip>
                    <a:srcRect t="257" r="45360" b="45972"/>
                    <a:stretch/>
                  </pic:blipFill>
                  <pic:spPr bwMode="auto">
                    <a:xfrm>
                      <a:off x="0" y="0"/>
                      <a:ext cx="4658360" cy="2578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E461B1" w14:textId="2ACA26DD" w:rsidR="00400AB2" w:rsidRDefault="00400AB2" w:rsidP="004D7B5D">
      <w:pPr>
        <w:spacing w:after="160" w:line="360" w:lineRule="auto"/>
        <w:rPr>
          <w:rFonts w:eastAsiaTheme="minorEastAsia"/>
          <w:lang w:val="en-US"/>
        </w:rPr>
      </w:pPr>
      <w:r>
        <w:rPr>
          <w:noProof/>
        </w:rPr>
        <mc:AlternateContent>
          <mc:Choice Requires="wps">
            <w:drawing>
              <wp:anchor distT="0" distB="0" distL="114300" distR="114300" simplePos="0" relativeHeight="251658250" behindDoc="1" locked="0" layoutInCell="1" allowOverlap="1" wp14:anchorId="2F5034BC" wp14:editId="72C143B7">
                <wp:simplePos x="0" y="0"/>
                <wp:positionH relativeFrom="page">
                  <wp:posOffset>5435949</wp:posOffset>
                </wp:positionH>
                <wp:positionV relativeFrom="paragraph">
                  <wp:posOffset>413092</wp:posOffset>
                </wp:positionV>
                <wp:extent cx="1768475" cy="635"/>
                <wp:effectExtent l="0" t="0" r="3175" b="8255"/>
                <wp:wrapTight wrapText="bothSides">
                  <wp:wrapPolygon edited="0">
                    <wp:start x="0" y="0"/>
                    <wp:lineTo x="0" y="20698"/>
                    <wp:lineTo x="21406" y="20698"/>
                    <wp:lineTo x="2140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1C41AE7E" w14:textId="400C0789" w:rsidR="00400AB2" w:rsidRPr="00B72C5F" w:rsidRDefault="00400AB2" w:rsidP="00400AB2">
                            <w:pPr>
                              <w:pStyle w:val="Caption"/>
                              <w:rPr>
                                <w:noProof/>
                                <w:sz w:val="24"/>
                                <w:lang w:val="en-US"/>
                              </w:rPr>
                            </w:pPr>
                            <w:bookmarkStart w:id="40" w:name="_Ref94698801"/>
                            <w:r w:rsidRPr="00B72C5F">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10</w:t>
                            </w:r>
                            <w:r w:rsidR="00543048">
                              <w:rPr>
                                <w:lang w:val="en-US"/>
                              </w:rPr>
                              <w:fldChar w:fldCharType="end"/>
                            </w:r>
                            <w:bookmarkEnd w:id="40"/>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34BC" id="Text Box 21" o:spid="_x0000_s1029" type="#_x0000_t202" style="position:absolute;margin-left:428.05pt;margin-top:32.55pt;width:139.25pt;height:.05pt;z-index:-25165823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" stroked="f">
                <v:textbox style="mso-fit-shape-to-text:t" inset="0,0,0,0">
                  <w:txbxContent>
                    <w:p w14:paraId="1C41AE7E" w14:textId="400C0789" w:rsidR="00400AB2" w:rsidRPr="00B72C5F" w:rsidRDefault="00400AB2" w:rsidP="00400AB2">
                      <w:pPr>
                        <w:pStyle w:val="Caption"/>
                        <w:rPr>
                          <w:noProof/>
                          <w:sz w:val="24"/>
                          <w:lang w:val="en-US"/>
                        </w:rPr>
                      </w:pPr>
                      <w:bookmarkStart w:id="41" w:name="_Ref94698801"/>
                      <w:r w:rsidRPr="00B72C5F">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10</w:t>
                      </w:r>
                      <w:r w:rsidR="00543048">
                        <w:rPr>
                          <w:lang w:val="en-US"/>
                        </w:rPr>
                        <w:fldChar w:fldCharType="end"/>
                      </w:r>
                      <w:bookmarkEnd w:id="41"/>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v:textbox>
                <w10:wrap type="tight" anchorx="page"/>
              </v:shape>
            </w:pict>
          </mc:Fallback>
        </mc:AlternateContent>
      </w:r>
    </w:p>
    <w:p w14:paraId="04D827E7" w14:textId="1F8E9B33" w:rsidR="00400AB2" w:rsidRDefault="00400AB2" w:rsidP="004D7B5D">
      <w:pPr>
        <w:spacing w:after="160" w:line="360" w:lineRule="auto"/>
        <w:rPr>
          <w:rFonts w:eastAsiaTheme="minorEastAsia"/>
          <w:lang w:val="en-US"/>
        </w:rPr>
      </w:pPr>
    </w:p>
    <w:p w14:paraId="7B6CB087" w14:textId="77777777" w:rsidR="00400AB2" w:rsidRDefault="00400AB2" w:rsidP="004D7B5D">
      <w:pPr>
        <w:spacing w:after="160" w:line="360" w:lineRule="auto"/>
        <w:rPr>
          <w:rFonts w:eastAsiaTheme="minorEastAsia"/>
          <w:lang w:val="en-US"/>
        </w:rPr>
      </w:pPr>
    </w:p>
    <w:p w14:paraId="0E9D4F9E" w14:textId="77777777" w:rsidR="00B365E8" w:rsidRDefault="00B365E8" w:rsidP="004D7B5D">
      <w:pPr>
        <w:spacing w:after="160" w:line="360" w:lineRule="auto"/>
        <w:rPr>
          <w:rFonts w:eastAsiaTheme="minorEastAsia"/>
          <w:lang w:val="en-US"/>
        </w:rPr>
      </w:pPr>
    </w:p>
    <w:p w14:paraId="75FF97A7" w14:textId="6BA1E1EA" w:rsidR="00B16EBB" w:rsidRPr="00B365E8" w:rsidRDefault="0032369F" w:rsidP="00B365E8">
      <w:pPr>
        <w:pStyle w:val="Heading2"/>
        <w:spacing w:line="360" w:lineRule="auto"/>
        <w:rPr>
          <w:rFonts w:eastAsiaTheme="minorEastAsia"/>
          <w:lang w:val="en-US"/>
        </w:rPr>
      </w:pPr>
      <w:bookmarkStart w:id="42" w:name="_Ref95321523"/>
      <w:bookmarkStart w:id="43" w:name="_Ref95480055"/>
      <w:bookmarkStart w:id="44" w:name="_Toc107354671"/>
      <w:r>
        <w:rPr>
          <w:rFonts w:eastAsiaTheme="minorEastAsia"/>
          <w:lang w:val="en-US"/>
        </w:rPr>
        <w:t>Cavity Theo</w:t>
      </w:r>
      <w:r w:rsidR="005316EE">
        <w:rPr>
          <w:rFonts w:eastAsiaTheme="minorEastAsia"/>
          <w:lang w:val="en-US"/>
        </w:rPr>
        <w:t>ry</w:t>
      </w:r>
      <w:bookmarkEnd w:id="42"/>
      <w:bookmarkEnd w:id="43"/>
      <w:bookmarkEnd w:id="44"/>
    </w:p>
    <w:p w14:paraId="516B9EFB" w14:textId="674864F3" w:rsidR="00F42AEA" w:rsidRDefault="00A52680" w:rsidP="004D7B5D">
      <w:pPr>
        <w:spacing w:after="160" w:line="360" w:lineRule="auto"/>
        <w:rPr>
          <w:lang w:val="en-US"/>
        </w:rPr>
      </w:pPr>
      <w:r>
        <w:rPr>
          <w:lang w:val="en-US"/>
        </w:rPr>
        <w:t>When measuring dose, we use a dosimeter. A very popular dosimeter is the ionization chamber, which we’ll discuss in detail (</w:t>
      </w:r>
      <w:r w:rsidR="00762E30">
        <w:rPr>
          <w:lang w:val="en-US"/>
        </w:rPr>
        <w:fldChar w:fldCharType="begin"/>
      </w:r>
      <w:r w:rsidR="00762E30">
        <w:rPr>
          <w:lang w:val="en-US"/>
        </w:rPr>
        <w:instrText xml:space="preserve"> REF _Ref98923974 \r \h </w:instrText>
      </w:r>
      <w:r w:rsidR="00CB30D7">
        <w:rPr>
          <w:lang w:val="en-US"/>
        </w:rPr>
        <w:instrText xml:space="preserve"> \* MERGEFORMAT </w:instrText>
      </w:r>
      <w:r w:rsidR="00762E30">
        <w:rPr>
          <w:lang w:val="en-US"/>
        </w:rPr>
      </w:r>
      <w:r w:rsidR="00762E30">
        <w:rPr>
          <w:lang w:val="en-US"/>
        </w:rPr>
        <w:fldChar w:fldCharType="separate"/>
      </w:r>
      <w:r w:rsidR="00380EB7">
        <w:rPr>
          <w:lang w:val="en-US"/>
        </w:rPr>
        <w:t>1.5</w:t>
      </w:r>
      <w:r w:rsidR="00762E30">
        <w:rPr>
          <w:lang w:val="en-US"/>
        </w:rPr>
        <w:fldChar w:fldCharType="end"/>
      </w:r>
      <w:r>
        <w:rPr>
          <w:lang w:val="en-US"/>
        </w:rPr>
        <w:t xml:space="preserve">). A </w:t>
      </w:r>
      <w:r w:rsidR="002D3942">
        <w:rPr>
          <w:lang w:val="en-US"/>
        </w:rPr>
        <w:t>simple</w:t>
      </w:r>
      <w:r>
        <w:rPr>
          <w:lang w:val="en-US"/>
        </w:rPr>
        <w:t xml:space="preserve"> description of an ion chamber </w:t>
      </w:r>
      <w:r w:rsidR="000178C7">
        <w:rPr>
          <w:lang w:val="en-US"/>
        </w:rPr>
        <w:t>is</w:t>
      </w:r>
      <w:r>
        <w:rPr>
          <w:lang w:val="en-US"/>
        </w:rPr>
        <w:t xml:space="preserve"> a gas filled chamber connected to an electrometer. Radiation ionizes the gas, and the electrometer measures a charge proportional to absorbed dose. However, dose (a.k.a., energy absorbed in the medium) is not equal between mediums of different </w:t>
      </w:r>
      <w:r w:rsidR="00941291">
        <w:rPr>
          <w:lang w:val="en-US"/>
        </w:rPr>
        <w:t>atomic composition</w:t>
      </w:r>
      <w:r>
        <w:rPr>
          <w:lang w:val="en-US"/>
        </w:rPr>
        <w:t xml:space="preserve">. We therefore need to relate the dose absorbed </w:t>
      </w:r>
      <w:r w:rsidR="00941291">
        <w:rPr>
          <w:lang w:val="en-US"/>
        </w:rPr>
        <w:t>measured in</w:t>
      </w:r>
      <w:r>
        <w:rPr>
          <w:lang w:val="en-US"/>
        </w:rPr>
        <w:t xml:space="preserve"> the gas to the medium we</w:t>
      </w:r>
      <w:r w:rsidR="00AC23C9">
        <w:rPr>
          <w:lang w:val="en-US"/>
        </w:rPr>
        <w:t xml:space="preserve"> a</w:t>
      </w:r>
      <w:r>
        <w:rPr>
          <w:lang w:val="en-US"/>
        </w:rPr>
        <w:t xml:space="preserve">re interested in. </w:t>
      </w:r>
      <w:r w:rsidR="000927EE">
        <w:rPr>
          <w:lang w:val="en-US"/>
        </w:rPr>
        <w:t xml:space="preserve">The situation is visualized in </w:t>
      </w:r>
      <w:r w:rsidR="000927EE">
        <w:rPr>
          <w:lang w:val="en-US"/>
        </w:rPr>
        <w:fldChar w:fldCharType="begin"/>
      </w:r>
      <w:r w:rsidR="000927EE">
        <w:rPr>
          <w:lang w:val="en-US"/>
        </w:rPr>
        <w:instrText xml:space="preserve"> REF _Ref98956460 \h </w:instrText>
      </w:r>
      <w:r w:rsidR="00CB30D7">
        <w:rPr>
          <w:lang w:val="en-US"/>
        </w:rPr>
        <w:instrText xml:space="preserve"> \* MERGEFORMAT </w:instrText>
      </w:r>
      <w:r w:rsidR="000927EE">
        <w:rPr>
          <w:lang w:val="en-US"/>
        </w:rPr>
      </w:r>
      <w:r w:rsidR="000927EE">
        <w:rPr>
          <w:lang w:val="en-US"/>
        </w:rPr>
        <w:fldChar w:fldCharType="separate"/>
      </w:r>
      <w:r w:rsidR="00380EB7" w:rsidRPr="008A198C">
        <w:rPr>
          <w:lang w:val="en-US"/>
        </w:rPr>
        <w:t xml:space="preserve">Figure </w:t>
      </w:r>
      <w:r w:rsidR="00380EB7">
        <w:rPr>
          <w:noProof/>
          <w:lang w:val="en-US"/>
        </w:rPr>
        <w:t>1</w:t>
      </w:r>
      <w:r w:rsidR="00380EB7">
        <w:rPr>
          <w:noProof/>
          <w:lang w:val="en-US"/>
        </w:rPr>
        <w:noBreakHyphen/>
        <w:t>11</w:t>
      </w:r>
      <w:r w:rsidR="000927EE">
        <w:rPr>
          <w:lang w:val="en-US"/>
        </w:rPr>
        <w:fldChar w:fldCharType="end"/>
      </w:r>
      <w:r w:rsidR="000927EE">
        <w:rPr>
          <w:lang w:val="en-US"/>
        </w:rPr>
        <w:t xml:space="preserve">. </w:t>
      </w:r>
    </w:p>
    <w:p w14:paraId="28BED2D6" w14:textId="77777777" w:rsidR="00F42AEA" w:rsidRDefault="00F42AEA" w:rsidP="004D7B5D">
      <w:pPr>
        <w:pStyle w:val="Heading3"/>
        <w:spacing w:line="360" w:lineRule="auto"/>
        <w:rPr>
          <w:lang w:val="en-US"/>
        </w:rPr>
      </w:pPr>
      <w:bookmarkStart w:id="45" w:name="_Toc107354672"/>
      <w:r>
        <w:rPr>
          <w:lang w:val="en-US"/>
        </w:rPr>
        <w:t>Bragg-Gray cavity</w:t>
      </w:r>
      <w:bookmarkEnd w:id="45"/>
    </w:p>
    <w:p w14:paraId="48C9ABE4" w14:textId="65FA6603" w:rsidR="00BD66D4" w:rsidRDefault="00DE3EF1" w:rsidP="004D7B5D">
      <w:pPr>
        <w:spacing w:line="360" w:lineRule="auto"/>
        <w:rPr>
          <w:lang w:val="en-US"/>
        </w:rPr>
      </w:pPr>
      <w:r>
        <w:rPr>
          <w:lang w:val="en-US"/>
        </w:rPr>
        <w:t>In Bragg-Gray cavity theory, dose to water is related to dose to air by</w:t>
      </w:r>
    </w:p>
    <w:p w14:paraId="7BD42D8E" w14:textId="2EFEE723" w:rsidR="00BD66D4" w:rsidRPr="003020DB" w:rsidRDefault="008573DA"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r>
            <w:rPr>
              <w:rFonts w:ascii="Cambria Math" w:hAnsi="Cambria Math"/>
              <w:lang w:val="en-US"/>
            </w:rPr>
            <m:t>⋅</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air</m:t>
              </m:r>
            </m:sub>
            <m:sup>
              <m:r>
                <w:rPr>
                  <w:rFonts w:ascii="Cambria Math" w:hAnsi="Cambria Math"/>
                  <w:lang w:val="en-US"/>
                </w:rPr>
                <m:t>w</m:t>
              </m:r>
            </m:sup>
          </m:sSubSup>
          <m:r>
            <w:rPr>
              <w:rFonts w:ascii="Cambria Math" w:hAnsi="Cambria Math"/>
              <w:lang w:val="en-US"/>
            </w:rPr>
            <m:t xml:space="preserve"> ,</m:t>
          </m:r>
        </m:oMath>
      </m:oMathPara>
    </w:p>
    <w:p w14:paraId="15E497BA" w14:textId="6A82881C" w:rsidR="00BD66D4" w:rsidRPr="004634FB" w:rsidRDefault="00C06630" w:rsidP="004D7B5D">
      <w:pPr>
        <w:spacing w:line="360" w:lineRule="auto"/>
        <w:rPr>
          <w:rFonts w:eastAsiaTheme="minorEastAsia"/>
          <w:lang w:val="en-US"/>
        </w:rPr>
      </w:pPr>
      <w:r>
        <w:rPr>
          <w:lang w:val="en-US"/>
        </w:rPr>
        <w:t>w</w:t>
      </w:r>
      <w:r w:rsidR="00BD66D4">
        <w:rPr>
          <w:lang w:val="en-US"/>
        </w:rPr>
        <w:t xml:space="preserve">here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sidR="00BD66D4">
        <w:rPr>
          <w:rFonts w:eastAsiaTheme="minorEastAsia"/>
          <w:lang w:val="en-US"/>
        </w:rPr>
        <w:t xml:space="preserve">is the mass stopping power ratio between water and </w:t>
      </w:r>
      <w:proofErr w:type="gramStart"/>
      <w:r w:rsidR="00BD66D4">
        <w:rPr>
          <w:rFonts w:eastAsiaTheme="minorEastAsia"/>
          <w:lang w:val="en-US"/>
        </w:rPr>
        <w:t>air.</w:t>
      </w:r>
      <w:proofErr w:type="gramEnd"/>
      <w:r w:rsidR="00AA3019">
        <w:rPr>
          <w:rFonts w:eastAsiaTheme="minorEastAsia"/>
          <w:lang w:val="en-US"/>
        </w:rPr>
        <w:t xml:space="preserve"> </w:t>
      </w:r>
      <w:r w:rsidR="0029561C">
        <w:rPr>
          <w:rFonts w:eastAsiaTheme="minorEastAsia"/>
          <w:lang w:val="en-US"/>
        </w:rPr>
        <w:t>Dose to water is often used</w:t>
      </w:r>
      <w:r w:rsidR="00AA3019">
        <w:rPr>
          <w:rFonts w:eastAsiaTheme="minorEastAsia"/>
          <w:lang w:val="en-US"/>
        </w:rPr>
        <w:t xml:space="preserve"> because </w:t>
      </w:r>
      <w:r w:rsidR="00CE283D">
        <w:rPr>
          <w:rFonts w:eastAsiaTheme="minorEastAsia"/>
          <w:lang w:val="en-US"/>
        </w:rPr>
        <w:t>radiation beams in the clinic are calibrated with the assumption that all tissue</w:t>
      </w:r>
      <w:r w:rsidR="00941291">
        <w:rPr>
          <w:rFonts w:eastAsiaTheme="minorEastAsia"/>
          <w:lang w:val="en-US"/>
        </w:rPr>
        <w:t xml:space="preserve">s in the human body are </w:t>
      </w:r>
      <w:r w:rsidR="00CE283D">
        <w:rPr>
          <w:rFonts w:eastAsiaTheme="minorEastAsia"/>
          <w:lang w:val="en-US"/>
        </w:rPr>
        <w:t xml:space="preserve">“water-like” </w:t>
      </w:r>
      <w:r w:rsidR="004348EF">
        <w:rPr>
          <w:rFonts w:eastAsiaTheme="minorEastAsia"/>
          <w:lang w:val="en-US"/>
        </w:rPr>
        <w:fldChar w:fldCharType="begin"/>
      </w:r>
      <w:r w:rsidR="004348EF">
        <w:rPr>
          <w:rFonts w:eastAsiaTheme="minorEastAsia"/>
          <w:lang w:val="en-US"/>
        </w:rPr>
        <w:instrText xml:space="preserve"> ADDIN ZOTERO_ITEM CSL_CITATION {"citationID":"9iBuPyns","properties":{"formattedCitation":"(Andreo, 2015)","plainCitation":"(Andreo, 2015)","noteIndex":0},"citationItems":[{"id":265,"uris":["http://zotero.org/users/9228513/items/EGZPD6L7"],"itemData":{"id":265,"type":"article-journal","abstract":"The difference between Monte Carlo Treatment Planning (MCTP) based on the assumption of ‘water-like’ tissues with densities obtained from CT procedures, or on tissue compositions derived from CT-determined densities, have been investigated. Stopping powers and electron fluences have been calculated for a range of media and body tissues for 6 MV photon beams, including changes in their physical data (density and stopping powers). These quantities have been used to determine absorbed doses using cavity theory. It is emphasized that tissue compositions given in ICRU or ICRP reports should not be given the standing of physical constants as they correspond to average values obtained for a limited number of human-body samples.","container-title":"Physics in Medicine and Biology","DOI":"10.1088/0031-9155/60/1/309","ISSN":"0031-9155, 1361-6560","issue":"1","journalAbbreviation":"Phys. Med. Biol.","language":"en","page":"309-337","source":"DOI.org (Crossref)","title":"Dose to ‘water-like’ media or dose to tissue in MV photons radiotherapy treatment planning: still a matter of debate","title-short":"Dose to ‘water-like’ media or dose to tissue in MV photons radiotherapy treatment planning","volume":"60","author":[{"family":"Andreo","given":"Pedro"}],"issued":{"date-parts":[["2015",1,7]]}}}],"schema":"https://github.com/citation-style-language/schema/raw/master/csl-citation.json"} </w:instrText>
      </w:r>
      <w:r w:rsidR="004348EF">
        <w:rPr>
          <w:rFonts w:eastAsiaTheme="minorEastAsia"/>
          <w:lang w:val="en-US"/>
        </w:rPr>
        <w:fldChar w:fldCharType="separate"/>
      </w:r>
      <w:r w:rsidR="004348EF" w:rsidRPr="0029561C">
        <w:rPr>
          <w:rFonts w:cs="Times New Roman"/>
          <w:lang w:val="en-US"/>
        </w:rPr>
        <w:t>(</w:t>
      </w:r>
      <w:proofErr w:type="spellStart"/>
      <w:r w:rsidR="004348EF" w:rsidRPr="0029561C">
        <w:rPr>
          <w:rFonts w:cs="Times New Roman"/>
          <w:lang w:val="en-US"/>
        </w:rPr>
        <w:t>Andreo</w:t>
      </w:r>
      <w:proofErr w:type="spellEnd"/>
      <w:r w:rsidR="004348EF" w:rsidRPr="0029561C">
        <w:rPr>
          <w:rFonts w:cs="Times New Roman"/>
          <w:lang w:val="en-US"/>
        </w:rPr>
        <w:t>, 2015)</w:t>
      </w:r>
      <w:r w:rsidR="004348EF">
        <w:rPr>
          <w:rFonts w:eastAsiaTheme="minorEastAsia"/>
          <w:lang w:val="en-US"/>
        </w:rPr>
        <w:fldChar w:fldCharType="end"/>
      </w:r>
      <w:r w:rsidR="00CE283D">
        <w:rPr>
          <w:rFonts w:eastAsiaTheme="minorEastAsia"/>
          <w:lang w:val="en-US"/>
        </w:rPr>
        <w:t xml:space="preserve">. </w:t>
      </w:r>
      <w:r w:rsidR="00BD66D4">
        <w:rPr>
          <w:rFonts w:eastAsiaTheme="minorEastAsia"/>
          <w:lang w:val="en-US"/>
        </w:rPr>
        <w:t xml:space="preserve">We see that the electron fluence is assumed constant, but for this to be true two conditions needs to be fulfilled </w:t>
      </w:r>
      <w:r w:rsidR="00BD66D4">
        <w:rPr>
          <w:lang w:val="en-US"/>
        </w:rPr>
        <w:fldChar w:fldCharType="begin"/>
      </w:r>
      <w:r w:rsidR="003F507D">
        <w:rPr>
          <w:lang w:val="en-US"/>
        </w:rPr>
        <w:instrText xml:space="preserve"> ADDIN ZOTERO_ITEM CSL_CITATION {"citationID":"oocCCI17","properties":{"formattedCitation":"(Attix,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D66D4">
        <w:rPr>
          <w:lang w:val="en-US"/>
        </w:rPr>
        <w:fldChar w:fldCharType="separate"/>
      </w:r>
      <w:r w:rsidR="00BD66D4" w:rsidRPr="007A680C">
        <w:rPr>
          <w:rFonts w:cs="Times New Roman"/>
          <w:lang w:val="en-US"/>
        </w:rPr>
        <w:t>(</w:t>
      </w:r>
      <w:proofErr w:type="spellStart"/>
      <w:r w:rsidR="00BD66D4" w:rsidRPr="007A680C">
        <w:rPr>
          <w:rFonts w:cs="Times New Roman"/>
          <w:lang w:val="en-US"/>
        </w:rPr>
        <w:t>Attix</w:t>
      </w:r>
      <w:proofErr w:type="spellEnd"/>
      <w:r w:rsidR="00BD66D4" w:rsidRPr="007A680C">
        <w:rPr>
          <w:rFonts w:cs="Times New Roman"/>
          <w:lang w:val="en-US"/>
        </w:rPr>
        <w:t>, 1986</w:t>
      </w:r>
      <w:r w:rsidR="00BD66D4">
        <w:rPr>
          <w:rFonts w:cs="Times New Roman"/>
          <w:lang w:val="en-US"/>
        </w:rPr>
        <w:t>, p. 232</w:t>
      </w:r>
      <w:r w:rsidR="00BD66D4" w:rsidRPr="007A680C">
        <w:rPr>
          <w:rFonts w:cs="Times New Roman"/>
          <w:lang w:val="en-US"/>
        </w:rPr>
        <w:t>)</w:t>
      </w:r>
      <w:r w:rsidR="00BD66D4">
        <w:rPr>
          <w:lang w:val="en-US"/>
        </w:rPr>
        <w:fldChar w:fldCharType="end"/>
      </w:r>
      <w:r w:rsidR="00BD66D4">
        <w:rPr>
          <w:lang w:val="en-US"/>
        </w:rPr>
        <w:t>:</w:t>
      </w:r>
    </w:p>
    <w:p w14:paraId="7D9D66D9" w14:textId="0B84A1A5" w:rsidR="00BD66D4" w:rsidRDefault="004C79FA" w:rsidP="004D7B5D">
      <w:pPr>
        <w:pStyle w:val="ListParagraph"/>
        <w:numPr>
          <w:ilvl w:val="0"/>
          <w:numId w:val="7"/>
        </w:numPr>
        <w:spacing w:line="360" w:lineRule="auto"/>
        <w:rPr>
          <w:lang w:val="en-US"/>
        </w:rPr>
      </w:pPr>
      <w:r>
        <w:rPr>
          <w:lang w:val="en-US"/>
        </w:rPr>
        <w:t>The f</w:t>
      </w:r>
      <w:r w:rsidR="00BD66D4">
        <w:rPr>
          <w:lang w:val="en-US"/>
        </w:rPr>
        <w:t xml:space="preserve">luence of charged particles should not be perturbed </w:t>
      </w:r>
      <w:r w:rsidR="00CD7BB0">
        <w:rPr>
          <w:lang w:val="en-US"/>
        </w:rPr>
        <w:t>in the cavity</w:t>
      </w:r>
    </w:p>
    <w:p w14:paraId="1A7FA073" w14:textId="1C65F1DC" w:rsidR="00BD66D4" w:rsidRDefault="00BD66D4" w:rsidP="004D7B5D">
      <w:pPr>
        <w:pStyle w:val="ListParagraph"/>
        <w:numPr>
          <w:ilvl w:val="0"/>
          <w:numId w:val="7"/>
        </w:numPr>
        <w:spacing w:line="360" w:lineRule="auto"/>
        <w:rPr>
          <w:lang w:val="en-US"/>
        </w:rPr>
      </w:pPr>
      <w:r>
        <w:rPr>
          <w:lang w:val="en-US"/>
        </w:rPr>
        <w:t xml:space="preserve">Only charged particles crossing the cavity contributes to </w:t>
      </w:r>
      <w:r w:rsidR="00856886">
        <w:rPr>
          <w:lang w:val="en-US"/>
        </w:rPr>
        <w:t xml:space="preserve">the </w:t>
      </w:r>
      <w:r>
        <w:rPr>
          <w:lang w:val="en-US"/>
        </w:rPr>
        <w:t xml:space="preserve">dose. </w:t>
      </w:r>
    </w:p>
    <w:p w14:paraId="7467B0C0" w14:textId="5D271681" w:rsidR="000852EC" w:rsidRPr="000852EC" w:rsidRDefault="00CD7BB0" w:rsidP="004D7B5D">
      <w:pPr>
        <w:spacing w:line="360" w:lineRule="auto"/>
        <w:rPr>
          <w:lang w:val="en-US"/>
        </w:rPr>
      </w:pPr>
      <w:r>
        <w:rPr>
          <w:lang w:val="en-US"/>
        </w:rPr>
        <w:t xml:space="preserve">The second </w:t>
      </w:r>
      <w:r w:rsidR="00527D9D">
        <w:rPr>
          <w:lang w:val="en-US"/>
        </w:rPr>
        <w:t>condition requires no significant attenuation of photons inside the cavity</w:t>
      </w:r>
      <w:r w:rsidR="00254BCC">
        <w:rPr>
          <w:lang w:val="en-US"/>
        </w:rPr>
        <w:t>,</w:t>
      </w:r>
      <w:r w:rsidR="00527D9D">
        <w:rPr>
          <w:lang w:val="en-US"/>
        </w:rPr>
        <w:t xml:space="preserve"> </w:t>
      </w:r>
      <w:r w:rsidR="00254BCC">
        <w:rPr>
          <w:lang w:val="en-US"/>
        </w:rPr>
        <w:t>w</w:t>
      </w:r>
      <w:r w:rsidR="00AF680E">
        <w:rPr>
          <w:lang w:val="en-US"/>
        </w:rPr>
        <w:t xml:space="preserve">hich in turn requires an infinitesimally </w:t>
      </w:r>
      <w:r w:rsidR="003E7F9F">
        <w:rPr>
          <w:lang w:val="en-US"/>
        </w:rPr>
        <w:t xml:space="preserve">dimensioned cavity. Gray calculated the </w:t>
      </w:r>
      <w:r w:rsidR="00D046A2">
        <w:rPr>
          <w:lang w:val="en-US"/>
        </w:rPr>
        <w:t>size that satisfies the</w:t>
      </w:r>
      <w:r w:rsidR="004F2A25">
        <w:rPr>
          <w:lang w:val="en-US"/>
        </w:rPr>
        <w:t>se</w:t>
      </w:r>
      <w:r w:rsidR="00D046A2">
        <w:rPr>
          <w:lang w:val="en-US"/>
        </w:rPr>
        <w:t xml:space="preserve"> </w:t>
      </w:r>
      <w:r w:rsidR="0039589B">
        <w:rPr>
          <w:lang w:val="en-US"/>
        </w:rPr>
        <w:t>conditions and</w:t>
      </w:r>
      <w:r w:rsidR="00D046A2">
        <w:rPr>
          <w:lang w:val="en-US"/>
        </w:rPr>
        <w:t xml:space="preserve"> </w:t>
      </w:r>
      <w:r w:rsidR="00CD58FF">
        <w:rPr>
          <w:lang w:val="en-US"/>
        </w:rPr>
        <w:t>found that for</w:t>
      </w:r>
      <w:r w:rsidR="00857299">
        <w:rPr>
          <w:lang w:val="en-US"/>
        </w:rPr>
        <w:t xml:space="preserve"> unfiltered</w:t>
      </w:r>
      <w:r w:rsidR="00CD58FF">
        <w:rPr>
          <w:lang w:val="en-US"/>
        </w:rPr>
        <w:t xml:space="preserve"> </w:t>
      </w:r>
      <m:oMath>
        <m:r>
          <w:rPr>
            <w:rFonts w:ascii="Cambria Math" w:hAnsi="Cambria Math"/>
            <w:lang w:val="en-US"/>
          </w:rPr>
          <m:t>γ</m:t>
        </m:r>
      </m:oMath>
      <w:r w:rsidR="00857299">
        <w:rPr>
          <w:rFonts w:eastAsiaTheme="minorEastAsia"/>
          <w:lang w:val="en-US"/>
        </w:rPr>
        <w:t xml:space="preserve">-radiation you would need a </w:t>
      </w:r>
      <m:oMath>
        <m:r>
          <w:rPr>
            <w:rFonts w:ascii="Cambria Math" w:eastAsiaTheme="minorEastAsia" w:hAnsi="Cambria Math"/>
            <w:lang w:val="en-US"/>
          </w:rPr>
          <m:t>3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AB2BE0">
        <w:rPr>
          <w:rFonts w:eastAsiaTheme="minorEastAsia"/>
          <w:lang w:val="en-US"/>
        </w:rPr>
        <w:t xml:space="preserve"> air volume, while </w:t>
      </w:r>
      <m:oMath>
        <m:r>
          <w:rPr>
            <w:rFonts w:ascii="Cambria Math" w:eastAsiaTheme="minorEastAsia" w:hAnsi="Cambria Math"/>
            <w:lang w:val="en-US"/>
          </w:rPr>
          <m:t>100 kV</m:t>
        </m:r>
      </m:oMath>
      <w:r w:rsidR="00DA0F20">
        <w:rPr>
          <w:rFonts w:eastAsiaTheme="minorEastAsia"/>
          <w:lang w:val="en-US"/>
        </w:rPr>
        <w:t xml:space="preserve"> X-rays require </w:t>
      </w:r>
      <m:oMath>
        <m:r>
          <w:rPr>
            <w:rFonts w:ascii="Cambria Math" w:eastAsiaTheme="minorEastAsia" w:hAnsi="Cambria Math"/>
            <w:lang w:val="en-US"/>
          </w:rPr>
          <m:t>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D76332">
        <w:rPr>
          <w:rFonts w:eastAsiaTheme="minorEastAsia"/>
          <w:lang w:val="en-US"/>
        </w:rPr>
        <w:t xml:space="preserve"> </w:t>
      </w:r>
      <w:r w:rsidR="004F2A25">
        <w:rPr>
          <w:rFonts w:eastAsiaTheme="minorEastAsia"/>
          <w:lang w:val="en-US"/>
        </w:rPr>
        <w:t xml:space="preserve">for </w:t>
      </w:r>
      <w:r w:rsidR="0039589B">
        <w:rPr>
          <w:rFonts w:eastAsiaTheme="minorEastAsia"/>
          <w:lang w:val="en-US"/>
        </w:rPr>
        <w:t xml:space="preserve">air filled cavity with graphite walls </w:t>
      </w:r>
      <w:r w:rsidR="0039589B">
        <w:rPr>
          <w:rFonts w:eastAsiaTheme="minorEastAsia"/>
          <w:lang w:val="en-US"/>
        </w:rPr>
        <w:fldChar w:fldCharType="begin"/>
      </w:r>
      <w:r w:rsidR="003F507D">
        <w:rPr>
          <w:rFonts w:eastAsiaTheme="minorEastAsia"/>
          <w:lang w:val="en-US"/>
        </w:rPr>
        <w:instrText xml:space="preserve"> ADDIN ZOTERO_ITEM CSL_CITATION {"citationID":"ZXPvbTcM","properties":{"formattedCitation":"(Alm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39589B">
        <w:rPr>
          <w:rFonts w:eastAsiaTheme="minorEastAsia"/>
          <w:lang w:val="en-US"/>
        </w:rPr>
        <w:fldChar w:fldCharType="separate"/>
      </w:r>
      <w:r w:rsidR="0039589B" w:rsidRPr="0039589B">
        <w:rPr>
          <w:rFonts w:cs="Times New Roman"/>
          <w:lang w:val="en-US"/>
        </w:rPr>
        <w:t>(</w:t>
      </w:r>
      <w:proofErr w:type="spellStart"/>
      <w:r w:rsidR="0039589B" w:rsidRPr="0039589B">
        <w:rPr>
          <w:rFonts w:cs="Times New Roman"/>
          <w:lang w:val="en-US"/>
        </w:rPr>
        <w:t>Alm</w:t>
      </w:r>
      <w:proofErr w:type="spellEnd"/>
      <w:r w:rsidR="0039589B" w:rsidRPr="0039589B">
        <w:rPr>
          <w:rFonts w:cs="Times New Roman"/>
          <w:lang w:val="en-US"/>
        </w:rPr>
        <w:t xml:space="preserve"> Carlsson, 2001)</w:t>
      </w:r>
      <w:r w:rsidR="0039589B">
        <w:rPr>
          <w:rFonts w:eastAsiaTheme="minorEastAsia"/>
          <w:lang w:val="en-US"/>
        </w:rPr>
        <w:fldChar w:fldCharType="end"/>
      </w:r>
      <w:r w:rsidR="0039589B">
        <w:rPr>
          <w:rFonts w:eastAsiaTheme="minorEastAsia"/>
          <w:lang w:val="en-US"/>
        </w:rPr>
        <w:t xml:space="preserve">. </w:t>
      </w:r>
    </w:p>
    <w:p w14:paraId="54170821" w14:textId="3A2FF030" w:rsidR="00DF65C1" w:rsidRDefault="00BE18EF" w:rsidP="004D7B5D">
      <w:pPr>
        <w:spacing w:after="160" w:line="360" w:lineRule="auto"/>
        <w:rPr>
          <w:rFonts w:eastAsiaTheme="minorEastAsia"/>
          <w:lang w:val="en-US"/>
        </w:rPr>
      </w:pPr>
      <w:r>
        <w:rPr>
          <w:noProof/>
          <w:lang w:val="en-US"/>
        </w:rPr>
        <w:lastRenderedPageBreak/>
        <w:drawing>
          <wp:anchor distT="0" distB="0" distL="114300" distR="114300" simplePos="0" relativeHeight="251658252" behindDoc="1" locked="0" layoutInCell="1" allowOverlap="1" wp14:anchorId="0DD1B266" wp14:editId="77918616">
            <wp:simplePos x="0" y="0"/>
            <wp:positionH relativeFrom="column">
              <wp:posOffset>100483</wp:posOffset>
            </wp:positionH>
            <wp:positionV relativeFrom="paragraph">
              <wp:posOffset>165483</wp:posOffset>
            </wp:positionV>
            <wp:extent cx="2527108" cy="1818752"/>
            <wp:effectExtent l="0" t="0" r="6985" b="0"/>
            <wp:wrapTight wrapText="bothSides">
              <wp:wrapPolygon edited="0">
                <wp:start x="0" y="0"/>
                <wp:lineTo x="0" y="21268"/>
                <wp:lineTo x="21497" y="21268"/>
                <wp:lineTo x="21497" y="0"/>
                <wp:lineTo x="0" y="0"/>
              </wp:wrapPolygon>
            </wp:wrapTight>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l="6932" t="14127" r="70747" b="57314"/>
                    <a:stretch/>
                  </pic:blipFill>
                  <pic:spPr bwMode="auto">
                    <a:xfrm>
                      <a:off x="0" y="0"/>
                      <a:ext cx="2527108" cy="1818752"/>
                    </a:xfrm>
                    <a:prstGeom prst="rect">
                      <a:avLst/>
                    </a:prstGeom>
                    <a:ln>
                      <a:noFill/>
                    </a:ln>
                    <a:extLst>
                      <a:ext uri="{53640926-AAD7-44D8-BBD7-CCE9431645EC}">
                        <a14:shadowObscured xmlns:a14="http://schemas.microsoft.com/office/drawing/2010/main"/>
                      </a:ext>
                    </a:extLst>
                  </pic:spPr>
                </pic:pic>
              </a:graphicData>
            </a:graphic>
          </wp:anchor>
        </w:drawing>
      </w:r>
    </w:p>
    <w:p w14:paraId="1696FD1A" w14:textId="6E981900" w:rsidR="00DF65C1" w:rsidRDefault="00DF65C1" w:rsidP="004D7B5D">
      <w:pPr>
        <w:spacing w:after="160" w:line="360" w:lineRule="auto"/>
        <w:rPr>
          <w:rFonts w:eastAsiaTheme="minorEastAsia"/>
          <w:lang w:val="en-US"/>
        </w:rPr>
      </w:pPr>
    </w:p>
    <w:p w14:paraId="5EA451D6" w14:textId="13D0B225" w:rsidR="00DF65C1" w:rsidRDefault="000B2978" w:rsidP="004D7B5D">
      <w:pPr>
        <w:spacing w:after="160" w:line="360" w:lineRule="auto"/>
        <w:rPr>
          <w:rFonts w:eastAsiaTheme="minorEastAsia"/>
          <w:lang w:val="en-US"/>
        </w:rPr>
      </w:pPr>
      <w:r>
        <w:rPr>
          <w:noProof/>
        </w:rPr>
        <mc:AlternateContent>
          <mc:Choice Requires="wps">
            <w:drawing>
              <wp:anchor distT="0" distB="0" distL="114300" distR="114300" simplePos="0" relativeHeight="251658251" behindDoc="1" locked="0" layoutInCell="1" allowOverlap="1" wp14:anchorId="7C2DB287" wp14:editId="28EE19B2">
                <wp:simplePos x="0" y="0"/>
                <wp:positionH relativeFrom="column">
                  <wp:posOffset>2922905</wp:posOffset>
                </wp:positionH>
                <wp:positionV relativeFrom="paragraph">
                  <wp:posOffset>325755</wp:posOffset>
                </wp:positionV>
                <wp:extent cx="27990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B08C2F8" w14:textId="5B71C2F6" w:rsidR="008A198C" w:rsidRPr="002C3C7F" w:rsidRDefault="00D3644F" w:rsidP="008A198C">
                            <w:pPr>
                              <w:pStyle w:val="Caption"/>
                              <w:rPr>
                                <w:lang w:val="en-US"/>
                              </w:rPr>
                            </w:pPr>
                            <w:bookmarkStart w:id="46" w:name="_Ref98956460"/>
                            <w:r w:rsidRPr="008A198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11</w:t>
                            </w:r>
                            <w:r w:rsidR="00543048">
                              <w:rPr>
                                <w:lang w:val="en-US"/>
                              </w:rPr>
                              <w:fldChar w:fldCharType="end"/>
                            </w:r>
                            <w:bookmarkEnd w:id="46"/>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 xml:space="preserve">releasing </w:t>
                            </w:r>
                            <w:r w:rsidR="00254BCC">
                              <w:rPr>
                                <w:rFonts w:eastAsiaTheme="minorEastAsia"/>
                                <w:lang w:val="en-US"/>
                              </w:rPr>
                              <w:t>electrons</w:t>
                            </w:r>
                            <w:r w:rsidR="00DE056A">
                              <w:rPr>
                                <w:rFonts w:eastAsiaTheme="minorEastAsia"/>
                                <w:lang w:val="en-US"/>
                              </w:rPr>
                              <w:t xml:space="preserve"> contributing to dose inside the cavity.</w:t>
                            </w:r>
                          </w:p>
                          <w:p w14:paraId="1B61C54D" w14:textId="2A2C705F" w:rsidR="00D3644F" w:rsidRPr="008A198C" w:rsidRDefault="00D3644F" w:rsidP="00D3644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B287" id="Text Box 22" o:spid="_x0000_s1030" type="#_x0000_t202" style="position:absolute;margin-left:230.15pt;margin-top:25.65pt;width:220.4pt;height:.05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q0Gg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f8083N9JpCkmJX7z/G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" stroked="f">
                <v:textbox style="mso-fit-shape-to-text:t" inset="0,0,0,0">
                  <w:txbxContent>
                    <w:p w14:paraId="4B08C2F8" w14:textId="5B71C2F6" w:rsidR="008A198C" w:rsidRPr="002C3C7F" w:rsidRDefault="00D3644F" w:rsidP="008A198C">
                      <w:pPr>
                        <w:pStyle w:val="Caption"/>
                        <w:rPr>
                          <w:lang w:val="en-US"/>
                        </w:rPr>
                      </w:pPr>
                      <w:bookmarkStart w:id="47" w:name="_Ref98956460"/>
                      <w:r w:rsidRPr="008A198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11</w:t>
                      </w:r>
                      <w:r w:rsidR="00543048">
                        <w:rPr>
                          <w:lang w:val="en-US"/>
                        </w:rPr>
                        <w:fldChar w:fldCharType="end"/>
                      </w:r>
                      <w:bookmarkEnd w:id="47"/>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 xml:space="preserve">releasing </w:t>
                      </w:r>
                      <w:r w:rsidR="00254BCC">
                        <w:rPr>
                          <w:rFonts w:eastAsiaTheme="minorEastAsia"/>
                          <w:lang w:val="en-US"/>
                        </w:rPr>
                        <w:t>electrons</w:t>
                      </w:r>
                      <w:r w:rsidR="00DE056A">
                        <w:rPr>
                          <w:rFonts w:eastAsiaTheme="minorEastAsia"/>
                          <w:lang w:val="en-US"/>
                        </w:rPr>
                        <w:t xml:space="preserve"> contributing to dose inside the cavity.</w:t>
                      </w:r>
                    </w:p>
                    <w:p w14:paraId="1B61C54D" w14:textId="2A2C705F" w:rsidR="00D3644F" w:rsidRPr="008A198C" w:rsidRDefault="00D3644F" w:rsidP="00D3644F">
                      <w:pPr>
                        <w:pStyle w:val="Caption"/>
                        <w:rPr>
                          <w:noProof/>
                          <w:sz w:val="24"/>
                          <w:lang w:val="en-US"/>
                        </w:rPr>
                      </w:pPr>
                    </w:p>
                  </w:txbxContent>
                </v:textbox>
                <w10:wrap type="tight"/>
              </v:shape>
            </w:pict>
          </mc:Fallback>
        </mc:AlternateContent>
      </w:r>
    </w:p>
    <w:p w14:paraId="703942EA" w14:textId="77777777" w:rsidR="00AA5E52" w:rsidRDefault="00AA5E52" w:rsidP="004D7B5D">
      <w:pPr>
        <w:spacing w:line="360" w:lineRule="auto"/>
        <w:rPr>
          <w:rFonts w:eastAsiaTheme="minorEastAsia"/>
          <w:lang w:val="en-US"/>
        </w:rPr>
      </w:pPr>
    </w:p>
    <w:p w14:paraId="6B264C94" w14:textId="77777777" w:rsidR="00BC133C" w:rsidRDefault="00BC133C" w:rsidP="004D7B5D">
      <w:pPr>
        <w:spacing w:line="360" w:lineRule="auto"/>
        <w:rPr>
          <w:rFonts w:eastAsiaTheme="minorEastAsia"/>
          <w:lang w:val="en-US"/>
        </w:rPr>
      </w:pPr>
    </w:p>
    <w:p w14:paraId="4F3DEDF3" w14:textId="0EE487C5" w:rsidR="00CB4BE5" w:rsidRPr="00503705" w:rsidRDefault="00CB4BE5" w:rsidP="004D7B5D">
      <w:pPr>
        <w:pStyle w:val="Heading3"/>
        <w:spacing w:line="360" w:lineRule="auto"/>
        <w:rPr>
          <w:lang w:val="en-US"/>
        </w:rPr>
      </w:pPr>
      <w:bookmarkStart w:id="48" w:name="_Toc107354673"/>
      <w:r>
        <w:rPr>
          <w:lang w:val="en-US"/>
        </w:rPr>
        <w:t>Bragg-Gray-Laurence</w:t>
      </w:r>
      <w:bookmarkEnd w:id="48"/>
    </w:p>
    <w:p w14:paraId="241380E5" w14:textId="76ACC00E" w:rsidR="00CE5238" w:rsidRDefault="00CB4BE5" w:rsidP="004D7B5D">
      <w:pPr>
        <w:spacing w:line="360" w:lineRule="auto"/>
        <w:rPr>
          <w:rFonts w:eastAsiaTheme="minorEastAsia"/>
          <w:lang w:val="en-US"/>
        </w:rPr>
      </w:pPr>
      <w:r>
        <w:rPr>
          <w:lang w:val="en-US"/>
        </w:rPr>
        <w:t xml:space="preserve">The ideal Bragg-Gray scenario is not possible, as it would require an infinitesimally dimensioned dosimeter </w:t>
      </w:r>
      <w:r w:rsidR="00663874">
        <w:rPr>
          <w:lang w:val="en-US"/>
        </w:rPr>
        <w:t>not to</w:t>
      </w:r>
      <w:r>
        <w:rPr>
          <w:lang w:val="en-US"/>
        </w:rPr>
        <w:t xml:space="preserve"> </w:t>
      </w:r>
      <w:r w:rsidR="00043881">
        <w:rPr>
          <w:lang w:val="en-US"/>
        </w:rPr>
        <w:t>alter the</w:t>
      </w:r>
      <w:r>
        <w:rPr>
          <w:lang w:val="en-US"/>
        </w:rPr>
        <w:t xml:space="preserve"> charged particle</w:t>
      </w:r>
      <w:r w:rsidR="00043881">
        <w:rPr>
          <w:lang w:val="en-US"/>
        </w:rPr>
        <w:t xml:space="preserve"> fluence</w:t>
      </w:r>
      <w:r>
        <w:rPr>
          <w:lang w:val="en-US"/>
        </w:rPr>
        <w:t xml:space="preserve">. It also demands the stopping power ratio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Pr>
          <w:rFonts w:eastAsiaTheme="minorEastAsia"/>
          <w:lang w:val="en-US"/>
        </w:rPr>
        <w:t>to be independent o</w:t>
      </w:r>
      <w:r w:rsidR="00254BCC">
        <w:rPr>
          <w:rFonts w:eastAsiaTheme="minorEastAsia"/>
          <w:lang w:val="en-US"/>
        </w:rPr>
        <w:t>f</w:t>
      </w:r>
      <w:r>
        <w:rPr>
          <w:rFonts w:eastAsiaTheme="minorEastAsia"/>
          <w:lang w:val="en-US"/>
        </w:rPr>
        <w:t xml:space="preserve"> energ</w:t>
      </w:r>
      <w:r w:rsidR="007A4023">
        <w:rPr>
          <w:rFonts w:eastAsiaTheme="minorEastAsia"/>
          <w:lang w:val="en-US"/>
        </w:rPr>
        <w:t xml:space="preserve">y, which is not the case </w:t>
      </w:r>
      <w:r w:rsidR="00ED48E7">
        <w:rPr>
          <w:rFonts w:eastAsiaTheme="minorEastAsia"/>
          <w:lang w:val="en-US"/>
        </w:rPr>
        <w:t>for increasingly different medium</w:t>
      </w:r>
      <w:r w:rsidR="009B311D">
        <w:rPr>
          <w:rFonts w:eastAsiaTheme="minorEastAsia"/>
          <w:lang w:val="en-US"/>
        </w:rPr>
        <w:t>s</w:t>
      </w:r>
      <w:r w:rsidR="00337B6F">
        <w:rPr>
          <w:rFonts w:eastAsiaTheme="minorEastAsia"/>
          <w:lang w:val="en-US"/>
        </w:rPr>
        <w:t xml:space="preserve"> </w:t>
      </w:r>
      <w:r w:rsidR="00F530F2">
        <w:rPr>
          <w:rFonts w:eastAsiaTheme="minorEastAsia"/>
          <w:lang w:val="en-US"/>
        </w:rPr>
        <w:fldChar w:fldCharType="begin"/>
      </w:r>
      <w:r w:rsidR="003F507D">
        <w:rPr>
          <w:rFonts w:eastAsiaTheme="minorEastAsia"/>
          <w:lang w:val="en-US"/>
        </w:rPr>
        <w:instrText xml:space="preserve"> ADDIN ZOTERO_ITEM CSL_CITATION {"citationID":"zAs5JM0P","properties":{"formattedCitation":"(Alm Carlsson, 2002)","plainCitation":"(Alm Carlsson, 2002)","noteIndex":0},"citationItems":[{"id":51,"uris":["http://zotero.org/users/9228513/items/K2L9DKED"],"itemData":{"id":51,"type":"book","abstract":"The cavity theory by Spencer and Attix treats the energy deposition in a Bragg-Gray (B-G) cavity (detector). Originally the theory was developed for the case of a B-G detector inside a medium irrad ...","language":"eng","publisher":"Linköping University Electronic Press","source":"liu.diva-portal.org","title":"Spencer-Attix Cavity Theory","URL":"http://urn.kb.se/resolve?urn=urn:nbn:se:liu:diva-57893","author":[{"family":"Alm Carlsson","given":"Gudrun"}],"accessed":{"date-parts":[["2022",2,2]]},"issued":{"date-parts":[["2002"]]}}}],"schema":"https://github.com/citation-style-language/schema/raw/master/csl-citation.json"} </w:instrText>
      </w:r>
      <w:r w:rsidR="00F530F2">
        <w:rPr>
          <w:rFonts w:eastAsiaTheme="minorEastAsia"/>
          <w:lang w:val="en-US"/>
        </w:rPr>
        <w:fldChar w:fldCharType="separate"/>
      </w:r>
      <w:r w:rsidR="00F530F2" w:rsidRPr="00855C10">
        <w:rPr>
          <w:rFonts w:cs="Times New Roman"/>
          <w:lang w:val="en-US"/>
        </w:rPr>
        <w:t>(</w:t>
      </w:r>
      <w:proofErr w:type="spellStart"/>
      <w:r w:rsidR="00F530F2" w:rsidRPr="00855C10">
        <w:rPr>
          <w:rFonts w:cs="Times New Roman"/>
          <w:lang w:val="en-US"/>
        </w:rPr>
        <w:t>Alm</w:t>
      </w:r>
      <w:proofErr w:type="spellEnd"/>
      <w:r w:rsidR="00F530F2" w:rsidRPr="00855C10">
        <w:rPr>
          <w:rFonts w:cs="Times New Roman"/>
          <w:lang w:val="en-US"/>
        </w:rPr>
        <w:t xml:space="preserve"> Carlsson, 2002)</w:t>
      </w:r>
      <w:r w:rsidR="00F530F2">
        <w:rPr>
          <w:rFonts w:eastAsiaTheme="minorEastAsia"/>
          <w:lang w:val="en-US"/>
        </w:rPr>
        <w:fldChar w:fldCharType="end"/>
      </w:r>
      <w:r w:rsidR="009B311D">
        <w:rPr>
          <w:rFonts w:eastAsiaTheme="minorEastAsia"/>
          <w:lang w:val="en-US"/>
        </w:rPr>
        <w:t xml:space="preserve">. </w:t>
      </w:r>
      <w:r w:rsidR="00E42751">
        <w:rPr>
          <w:rFonts w:eastAsiaTheme="minorEastAsia"/>
          <w:lang w:val="en-US"/>
        </w:rPr>
        <w:t>The theory was im</w:t>
      </w:r>
      <w:r w:rsidR="004872B2">
        <w:rPr>
          <w:rFonts w:eastAsiaTheme="minorEastAsia"/>
          <w:lang w:val="en-US"/>
        </w:rPr>
        <w:t>proved by introducing CSDA</w:t>
      </w:r>
      <w:r w:rsidR="00A3193A">
        <w:rPr>
          <w:rFonts w:eastAsiaTheme="minorEastAsia"/>
          <w:lang w:val="en-US"/>
        </w:rPr>
        <w:t xml:space="preserve"> of the charged particles</w:t>
      </w:r>
      <w:r w:rsidR="00727381">
        <w:rPr>
          <w:rFonts w:eastAsiaTheme="minorEastAsia"/>
          <w:lang w:val="en-US"/>
        </w:rPr>
        <w:t xml:space="preserve">. </w:t>
      </w:r>
      <w:r w:rsidR="005E7D1A">
        <w:rPr>
          <w:rFonts w:eastAsiaTheme="minorEastAsia"/>
          <w:lang w:val="en-US"/>
        </w:rPr>
        <w:t>This allows the charged particles to slow down inside the cavity, and we need to integrate over the stopping power ratio</w:t>
      </w:r>
    </w:p>
    <w:p w14:paraId="7BB0A4CA" w14:textId="4F28D150" w:rsidR="00627EE9" w:rsidRPr="00F225FB" w:rsidRDefault="008573DA" w:rsidP="004D7B5D">
      <w:pPr>
        <w:spacing w:line="360" w:lineRule="auto"/>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den>
          </m:f>
          <m:r>
            <w:rPr>
              <w:rFonts w:ascii="Cambria Math" w:eastAsiaTheme="minorEastAsia" w:hAnsi="Cambria Math"/>
              <w:lang w:val="en-US"/>
            </w:rPr>
            <m:t xml:space="preserve">= </m:t>
          </m:r>
          <m:nary>
            <m:naryPr>
              <m:limLoc m:val="undOvr"/>
              <m:ctrlPr>
                <w:rPr>
                  <w:rFonts w:ascii="Cambria Math" w:eastAsiaTheme="minorEastAsia" w:hAnsi="Cambria Math"/>
                  <w:i/>
                  <w:lang w:val="en-US"/>
                </w:rPr>
              </m:ctrlPr>
            </m:naryPr>
            <m:sub>
              <m:r>
                <w:rPr>
                  <w:rFonts w:ascii="Cambria Math" w:eastAsiaTheme="minorEastAsia" w:hAnsi="Cambria Math"/>
                  <w:lang w:val="en-US"/>
                </w:rPr>
                <m:t>0</m:t>
              </m:r>
            </m:sub>
            <m:sup>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max</m:t>
                  </m:r>
                </m:sub>
              </m:sSub>
            </m:sup>
            <m:e>
              <m:f>
                <m:fPr>
                  <m:ctrlPr>
                    <w:rPr>
                      <w:rFonts w:ascii="Cambria Math" w:eastAsiaTheme="minorEastAsia" w:hAnsi="Cambria Math"/>
                      <w:i/>
                      <w:lang w:val="en-US"/>
                    </w:rPr>
                  </m:ctrlPr>
                </m:fPr>
                <m:num>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air</m:t>
                      </m:r>
                    </m:sub>
                  </m:sSub>
                </m:den>
              </m:f>
              <m:r>
                <w:rPr>
                  <w:rFonts w:ascii="Cambria Math" w:eastAsiaTheme="minorEastAsia" w:hAnsi="Cambria Math"/>
                  <w:lang w:val="en-US"/>
                </w:rPr>
                <m:t xml:space="preserve"> dT .   </m:t>
              </m:r>
            </m:e>
          </m:nary>
        </m:oMath>
      </m:oMathPara>
    </w:p>
    <w:p w14:paraId="7C08D4E3" w14:textId="25B38A39" w:rsidR="00AA3AF2" w:rsidRPr="00F07FDE" w:rsidRDefault="00682750" w:rsidP="004D7B5D">
      <w:pPr>
        <w:spacing w:line="360" w:lineRule="auto"/>
        <w:rPr>
          <w:lang w:val="en-US"/>
        </w:rPr>
      </w:pPr>
      <w:r>
        <w:rPr>
          <w:lang w:val="en-US"/>
        </w:rPr>
        <w:t xml:space="preserve">Bragg-Gray-Laurence in its simplest form </w:t>
      </w:r>
      <w:r w:rsidR="00A0020E">
        <w:rPr>
          <w:lang w:val="en-US"/>
        </w:rPr>
        <w:t>requires CPE to accurately cal</w:t>
      </w:r>
      <w:r w:rsidR="00D63795">
        <w:rPr>
          <w:lang w:val="en-US"/>
        </w:rPr>
        <w:t>culate the energy distribution of the electrons</w:t>
      </w:r>
      <w:r w:rsidR="00FA0226">
        <w:rPr>
          <w:lang w:val="en-US"/>
        </w:rPr>
        <w:t xml:space="preserve"> </w:t>
      </w:r>
      <w:r w:rsidR="00D63795">
        <w:rPr>
          <w:lang w:val="en-US"/>
        </w:rPr>
        <w:fldChar w:fldCharType="begin"/>
      </w:r>
      <w:r w:rsidR="003F507D">
        <w:rPr>
          <w:lang w:val="en-US"/>
        </w:rPr>
        <w:instrText xml:space="preserve"> ADDIN ZOTERO_ITEM CSL_CITATION {"citationID":"Ir39rJ11","properties":{"formattedCitation":"(Alm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D63795">
        <w:rPr>
          <w:lang w:val="en-US"/>
        </w:rPr>
        <w:fldChar w:fldCharType="separate"/>
      </w:r>
      <w:r w:rsidR="00D63795" w:rsidRPr="00FA0226">
        <w:rPr>
          <w:rFonts w:cs="Times New Roman"/>
          <w:lang w:val="en-US"/>
        </w:rPr>
        <w:t>(</w:t>
      </w:r>
      <w:proofErr w:type="spellStart"/>
      <w:r w:rsidR="00D63795" w:rsidRPr="00FA0226">
        <w:rPr>
          <w:rFonts w:cs="Times New Roman"/>
          <w:lang w:val="en-US"/>
        </w:rPr>
        <w:t>Alm</w:t>
      </w:r>
      <w:proofErr w:type="spellEnd"/>
      <w:r w:rsidR="00D63795" w:rsidRPr="00FA0226">
        <w:rPr>
          <w:rFonts w:cs="Times New Roman"/>
          <w:lang w:val="en-US"/>
        </w:rPr>
        <w:t xml:space="preserve"> Carlsson, 2001)</w:t>
      </w:r>
      <w:r w:rsidR="00D63795">
        <w:rPr>
          <w:lang w:val="en-US"/>
        </w:rPr>
        <w:fldChar w:fldCharType="end"/>
      </w:r>
      <w:r w:rsidR="00D63795">
        <w:rPr>
          <w:lang w:val="en-US"/>
        </w:rPr>
        <w:t>.</w:t>
      </w:r>
      <w:r w:rsidR="008C7598">
        <w:rPr>
          <w:lang w:val="en-US"/>
        </w:rPr>
        <w:t xml:space="preserve"> </w:t>
      </w:r>
      <w:r w:rsidR="007D387C">
        <w:rPr>
          <w:lang w:val="en-US"/>
        </w:rPr>
        <w:t xml:space="preserve">It might seem like a contradiction </w:t>
      </w:r>
      <w:r w:rsidR="00200102">
        <w:rPr>
          <w:lang w:val="en-US"/>
        </w:rPr>
        <w:t>to incorporate CSDA</w:t>
      </w:r>
      <w:r w:rsidR="00103627">
        <w:rPr>
          <w:lang w:val="en-US"/>
        </w:rPr>
        <w:t>,</w:t>
      </w:r>
      <w:r w:rsidR="00200102">
        <w:rPr>
          <w:lang w:val="en-US"/>
        </w:rPr>
        <w:t xml:space="preserve"> because CPE requires the energy </w:t>
      </w:r>
      <w:r w:rsidR="00DD4974">
        <w:rPr>
          <w:lang w:val="en-US"/>
        </w:rPr>
        <w:t>of entering charged particles to be equal to the</w:t>
      </w:r>
      <w:r w:rsidR="00103627">
        <w:rPr>
          <w:lang w:val="en-US"/>
        </w:rPr>
        <w:t xml:space="preserve"> energy of the</w:t>
      </w:r>
      <w:r w:rsidR="00DD4974">
        <w:rPr>
          <w:lang w:val="en-US"/>
        </w:rPr>
        <w:t xml:space="preserve"> exiting charged particles. </w:t>
      </w:r>
      <w:r w:rsidR="00CD053C">
        <w:rPr>
          <w:lang w:val="en-US"/>
        </w:rPr>
        <w:t xml:space="preserve">However, the cavity is still assumed to be </w:t>
      </w:r>
      <w:r w:rsidR="008B11D0">
        <w:rPr>
          <w:lang w:val="en-US"/>
        </w:rPr>
        <w:t xml:space="preserve">small compared to the </w:t>
      </w:r>
      <w:r w:rsidR="00701BA7">
        <w:rPr>
          <w:lang w:val="en-US"/>
        </w:rPr>
        <w:t>charged particle</w:t>
      </w:r>
      <w:r w:rsidR="008B11D0">
        <w:rPr>
          <w:lang w:val="en-US"/>
        </w:rPr>
        <w:t xml:space="preserve"> range</w:t>
      </w:r>
      <w:r w:rsidR="00883564">
        <w:rPr>
          <w:lang w:val="en-US"/>
        </w:rPr>
        <w:t xml:space="preserve"> and the energy loss inside the cavity is negligible</w:t>
      </w:r>
      <w:r w:rsidR="00007C7A">
        <w:rPr>
          <w:lang w:val="en-US"/>
        </w:rPr>
        <w:t xml:space="preserve">. </w:t>
      </w:r>
      <w:r w:rsidR="00A101C0">
        <w:rPr>
          <w:lang w:val="en-US"/>
        </w:rPr>
        <w:t>And because of the small size of the cavity</w:t>
      </w:r>
      <w:r w:rsidR="00110797">
        <w:rPr>
          <w:lang w:val="en-US"/>
        </w:rPr>
        <w:t>,</w:t>
      </w:r>
      <w:r w:rsidR="00C221D4">
        <w:rPr>
          <w:lang w:val="en-US"/>
        </w:rPr>
        <w:t xml:space="preserve"> even small energy transfers</w:t>
      </w:r>
      <w:r w:rsidR="00110797">
        <w:rPr>
          <w:lang w:val="en-US"/>
        </w:rPr>
        <w:t xml:space="preserve"> will result in a </w:t>
      </w:r>
      <w:r w:rsidR="008C4E54">
        <w:rPr>
          <w:lang w:val="en-US"/>
        </w:rPr>
        <w:t>significant dose.</w:t>
      </w:r>
      <w:r w:rsidR="00EB6A51">
        <w:rPr>
          <w:lang w:val="en-US"/>
        </w:rPr>
        <w:t xml:space="preserve"> </w:t>
      </w:r>
      <w:r w:rsidR="00C221D4">
        <w:rPr>
          <w:lang w:val="en-US"/>
        </w:rPr>
        <w:t xml:space="preserve"> </w:t>
      </w:r>
      <w:r w:rsidR="00701BA7">
        <w:rPr>
          <w:lang w:val="en-US"/>
        </w:rPr>
        <w:t xml:space="preserve"> </w:t>
      </w:r>
    </w:p>
    <w:p w14:paraId="041B7D4C" w14:textId="498005AC" w:rsidR="00A810A3" w:rsidRPr="00B365E8" w:rsidRDefault="00850130" w:rsidP="004D7B5D">
      <w:pPr>
        <w:spacing w:line="360" w:lineRule="auto"/>
        <w:rPr>
          <w:rFonts w:eastAsiaTheme="minorEastAsia"/>
          <w:lang w:val="en-US"/>
        </w:rPr>
      </w:pPr>
      <w:r>
        <w:rPr>
          <w:rFonts w:eastAsiaTheme="minorEastAsia"/>
          <w:lang w:val="en-US"/>
        </w:rPr>
        <w:lastRenderedPageBreak/>
        <w:t xml:space="preserve">The Bragg-Gray-Laurence cavity theory does not account for secondary electrons </w:t>
      </w:r>
      <w:r w:rsidR="009D33F0">
        <w:rPr>
          <w:rFonts w:eastAsiaTheme="minorEastAsia"/>
          <w:lang w:val="en-US"/>
        </w:rPr>
        <w:t>(</w:t>
      </w:r>
      <m:oMath>
        <m:r>
          <w:rPr>
            <w:rFonts w:ascii="Cambria Math" w:eastAsiaTheme="minorEastAsia" w:hAnsi="Cambria Math"/>
            <w:lang w:val="en-US"/>
          </w:rPr>
          <m:t>δ</m:t>
        </m:r>
      </m:oMath>
      <w:r w:rsidR="009D33F0">
        <w:rPr>
          <w:rFonts w:eastAsiaTheme="minorEastAsia"/>
          <w:lang w:val="en-US"/>
        </w:rPr>
        <w:t>-rays) generated inside the cavity</w:t>
      </w:r>
      <w:r w:rsidR="00F60CAD">
        <w:rPr>
          <w:rFonts w:eastAsiaTheme="minorEastAsia"/>
          <w:lang w:val="en-US"/>
        </w:rPr>
        <w:t xml:space="preserve">. The </w:t>
      </w:r>
      <w:r w:rsidR="00F60CAD">
        <w:rPr>
          <w:rFonts w:eastAsiaTheme="minorEastAsia"/>
          <w:b/>
          <w:bCs/>
          <w:lang w:val="en-US"/>
        </w:rPr>
        <w:t>Spencer-</w:t>
      </w:r>
      <w:proofErr w:type="spellStart"/>
      <w:r w:rsidR="00F60CAD">
        <w:rPr>
          <w:rFonts w:eastAsiaTheme="minorEastAsia"/>
          <w:b/>
          <w:bCs/>
          <w:lang w:val="en-US"/>
        </w:rPr>
        <w:t>Attix</w:t>
      </w:r>
      <w:proofErr w:type="spellEnd"/>
      <w:r w:rsidR="00F60CAD">
        <w:rPr>
          <w:rFonts w:eastAsiaTheme="minorEastAsia"/>
          <w:b/>
          <w:bCs/>
          <w:lang w:val="en-US"/>
        </w:rPr>
        <w:t xml:space="preserve"> </w:t>
      </w:r>
      <w:r w:rsidR="00CA5FAB">
        <w:rPr>
          <w:rFonts w:eastAsiaTheme="minorEastAsia"/>
          <w:lang w:val="en-US"/>
        </w:rPr>
        <w:t xml:space="preserve">cavity theory </w:t>
      </w:r>
      <w:r w:rsidR="00C46784">
        <w:rPr>
          <w:rFonts w:eastAsiaTheme="minorEastAsia"/>
          <w:lang w:val="en-US"/>
        </w:rPr>
        <w:t xml:space="preserve">accounts for these electrons, and sets a cutoff energy </w:t>
      </w:r>
      <m:oMath>
        <m:r>
          <m:rPr>
            <m:sty m:val="p"/>
          </m:rPr>
          <w:rPr>
            <w:rFonts w:ascii="Cambria Math" w:eastAsiaTheme="minorEastAsia" w:hAnsi="Cambria Math"/>
            <w:lang w:val="en-US"/>
          </w:rPr>
          <m:t>Δ</m:t>
        </m:r>
      </m:oMath>
      <w:r w:rsidR="00D43FB7">
        <w:rPr>
          <w:rFonts w:eastAsiaTheme="minorEastAsia"/>
          <w:lang w:val="en-US"/>
        </w:rPr>
        <w:t xml:space="preserve">, where all </w:t>
      </w:r>
      <m:oMath>
        <m:r>
          <w:rPr>
            <w:rFonts w:ascii="Cambria Math" w:eastAsiaTheme="minorEastAsia" w:hAnsi="Cambria Math"/>
            <w:lang w:val="en-US"/>
          </w:rPr>
          <m:t>δ</m:t>
        </m:r>
      </m:oMath>
      <w:r w:rsidR="00D43FB7">
        <w:rPr>
          <w:rFonts w:eastAsiaTheme="minorEastAsia"/>
          <w:lang w:val="en-US"/>
        </w:rPr>
        <w:t xml:space="preserve">-rays </w:t>
      </w:r>
      <w:r w:rsidR="00883604">
        <w:rPr>
          <w:rFonts w:eastAsiaTheme="minorEastAsia"/>
          <w:lang w:val="en-US"/>
        </w:rPr>
        <w:t xml:space="preserve">with energy higher than </w:t>
      </w:r>
      <m:oMath>
        <m:r>
          <m:rPr>
            <m:sty m:val="p"/>
          </m:rPr>
          <w:rPr>
            <w:rFonts w:ascii="Cambria Math" w:eastAsiaTheme="minorEastAsia" w:hAnsi="Cambria Math"/>
            <w:lang w:val="en-US"/>
          </w:rPr>
          <m:t>Δ</m:t>
        </m:r>
      </m:oMath>
      <w:r w:rsidR="00883604">
        <w:rPr>
          <w:rFonts w:eastAsiaTheme="minorEastAsia"/>
          <w:lang w:val="en-US"/>
        </w:rPr>
        <w:t xml:space="preserve"> </w:t>
      </w:r>
      <w:r w:rsidR="0075052C">
        <w:rPr>
          <w:rFonts w:eastAsiaTheme="minorEastAsia"/>
          <w:lang w:val="en-US"/>
        </w:rPr>
        <w:t>escapes the cavity</w:t>
      </w:r>
      <w:r w:rsidR="00504324">
        <w:rPr>
          <w:rFonts w:eastAsiaTheme="minorEastAsia"/>
          <w:lang w:val="en-US"/>
        </w:rPr>
        <w:t xml:space="preserve">. </w:t>
      </w:r>
      <w:r w:rsidR="0000012B">
        <w:rPr>
          <w:rFonts w:eastAsiaTheme="minorEastAsia"/>
          <w:lang w:val="en-US"/>
        </w:rPr>
        <w:t>As a result, more low energy electrons are added to the fluence</w:t>
      </w:r>
      <w:r w:rsidR="00150BE2">
        <w:rPr>
          <w:rFonts w:eastAsiaTheme="minorEastAsia"/>
          <w:lang w:val="en-US"/>
        </w:rPr>
        <w:t>.</w:t>
      </w:r>
      <w:r w:rsidR="00D313DC">
        <w:rPr>
          <w:rFonts w:eastAsiaTheme="minorEastAsia"/>
          <w:lang w:val="en-US"/>
        </w:rPr>
        <w:t xml:space="preserve"> </w:t>
      </w:r>
    </w:p>
    <w:p w14:paraId="2F6CBC0E" w14:textId="6456B616" w:rsidR="00900B6D" w:rsidRDefault="00E46A3A" w:rsidP="004D7B5D">
      <w:pPr>
        <w:pStyle w:val="Heading2"/>
        <w:spacing w:line="360" w:lineRule="auto"/>
        <w:rPr>
          <w:rFonts w:eastAsiaTheme="minorEastAsia"/>
          <w:lang w:val="en-US"/>
        </w:rPr>
      </w:pPr>
      <w:bookmarkStart w:id="49" w:name="_Ref98923974"/>
      <w:bookmarkStart w:id="50" w:name="_Toc107354674"/>
      <w:r>
        <w:rPr>
          <w:rFonts w:eastAsiaTheme="minorEastAsia"/>
          <w:lang w:val="en-US"/>
        </w:rPr>
        <w:t xml:space="preserve">Dosimetry </w:t>
      </w:r>
      <w:r w:rsidR="00521603">
        <w:rPr>
          <w:rFonts w:eastAsiaTheme="minorEastAsia"/>
          <w:lang w:val="en-US"/>
        </w:rPr>
        <w:t>methods</w:t>
      </w:r>
      <w:bookmarkEnd w:id="49"/>
      <w:bookmarkEnd w:id="50"/>
    </w:p>
    <w:p w14:paraId="0217D32F" w14:textId="07AAEAE7" w:rsidR="00812CA7" w:rsidRPr="002555C8" w:rsidRDefault="00153FAF" w:rsidP="004D7B5D">
      <w:pPr>
        <w:spacing w:line="360" w:lineRule="auto"/>
        <w:rPr>
          <w:sz w:val="16"/>
          <w:szCs w:val="16"/>
          <w:lang w:val="en-US"/>
        </w:rPr>
      </w:pPr>
      <w:r w:rsidRPr="00153FAF">
        <w:rPr>
          <w:lang w:val="en-US"/>
        </w:rPr>
        <w:t xml:space="preserve">As mentioned in </w:t>
      </w:r>
      <w:r>
        <w:rPr>
          <w:lang w:val="en-US"/>
        </w:rPr>
        <w:fldChar w:fldCharType="begin"/>
      </w:r>
      <w:r>
        <w:rPr>
          <w:lang w:val="en-US"/>
        </w:rPr>
        <w:instrText xml:space="preserve"> REF _Ref95382713 \r \h </w:instrText>
      </w:r>
      <w:r w:rsidR="00CB30D7">
        <w:rPr>
          <w:lang w:val="en-US"/>
        </w:rPr>
        <w:instrText xml:space="preserve"> \* MERGEFORMAT </w:instrText>
      </w:r>
      <w:r>
        <w:rPr>
          <w:lang w:val="en-US"/>
        </w:rPr>
      </w:r>
      <w:r>
        <w:rPr>
          <w:lang w:val="en-US"/>
        </w:rPr>
        <w:fldChar w:fldCharType="separate"/>
      </w:r>
      <w:r w:rsidR="00380EB7">
        <w:rPr>
          <w:lang w:val="en-US"/>
        </w:rPr>
        <w:t>1.3</w:t>
      </w:r>
      <w:r>
        <w:rPr>
          <w:lang w:val="en-US"/>
        </w:rPr>
        <w:fldChar w:fldCharType="end"/>
      </w:r>
      <w:r>
        <w:rPr>
          <w:lang w:val="en-US"/>
        </w:rPr>
        <w:t xml:space="preserve"> different techniques are used for </w:t>
      </w:r>
      <w:r w:rsidR="003F55F7">
        <w:rPr>
          <w:lang w:val="en-US"/>
        </w:rPr>
        <w:t>dose measur</w:t>
      </w:r>
      <w:r w:rsidR="00757143">
        <w:rPr>
          <w:lang w:val="en-US"/>
        </w:rPr>
        <w:t>ements</w:t>
      </w:r>
      <w:r w:rsidR="003F55F7">
        <w:rPr>
          <w:lang w:val="en-US"/>
        </w:rPr>
        <w:t>.</w:t>
      </w:r>
      <w:r w:rsidR="00983641">
        <w:rPr>
          <w:lang w:val="en-US"/>
        </w:rPr>
        <w:t xml:space="preserve"> However, this thesis will focus on</w:t>
      </w:r>
      <w:r w:rsidR="00757143">
        <w:rPr>
          <w:lang w:val="en-US"/>
        </w:rPr>
        <w:t xml:space="preserve"> two</w:t>
      </w:r>
      <w:r w:rsidR="00983641">
        <w:rPr>
          <w:lang w:val="en-US"/>
        </w:rPr>
        <w:t xml:space="preserve"> different </w:t>
      </w:r>
      <w:r w:rsidR="00290653">
        <w:rPr>
          <w:lang w:val="en-US"/>
        </w:rPr>
        <w:t>dosimeters</w:t>
      </w:r>
      <w:r w:rsidR="00DE27BF">
        <w:rPr>
          <w:lang w:val="en-US"/>
        </w:rPr>
        <w:t>:</w:t>
      </w:r>
      <w:r w:rsidR="00290653">
        <w:rPr>
          <w:lang w:val="en-US"/>
        </w:rPr>
        <w:t xml:space="preserve"> Ionization chamber</w:t>
      </w:r>
      <w:r w:rsidR="00757143">
        <w:rPr>
          <w:lang w:val="en-US"/>
        </w:rPr>
        <w:t xml:space="preserve"> and</w:t>
      </w:r>
      <w:r w:rsidR="00DE27BF">
        <w:rPr>
          <w:lang w:val="en-US"/>
        </w:rPr>
        <w:t xml:space="preserve"> </w:t>
      </w:r>
      <w:proofErr w:type="spellStart"/>
      <w:r w:rsidR="00757143">
        <w:rPr>
          <w:lang w:val="en-US"/>
        </w:rPr>
        <w:t>Radiochromic</w:t>
      </w:r>
      <w:proofErr w:type="spellEnd"/>
      <w:r w:rsidR="005C6710">
        <w:rPr>
          <w:lang w:val="en-US"/>
        </w:rPr>
        <w:t xml:space="preserve"> film </w:t>
      </w:r>
      <w:r w:rsidR="007601A3">
        <w:rPr>
          <w:lang w:val="en-US"/>
        </w:rPr>
        <w:t>dosimeter</w:t>
      </w:r>
      <w:r w:rsidR="002C21C1">
        <w:rPr>
          <w:lang w:val="en-US"/>
        </w:rPr>
        <w:t>.</w:t>
      </w:r>
      <w:r w:rsidR="00677B7E">
        <w:rPr>
          <w:lang w:val="en-US"/>
        </w:rPr>
        <w:t xml:space="preserve"> </w:t>
      </w:r>
      <w:r w:rsidR="000A67DB">
        <w:rPr>
          <w:lang w:val="en-US"/>
        </w:rPr>
        <w:t>These dosimeters fall into</w:t>
      </w:r>
      <w:r w:rsidR="00670F00">
        <w:rPr>
          <w:lang w:val="en-US"/>
        </w:rPr>
        <w:t xml:space="preserve"> one of</w:t>
      </w:r>
      <w:r w:rsidR="000A67DB">
        <w:rPr>
          <w:lang w:val="en-US"/>
        </w:rPr>
        <w:t xml:space="preserve"> two categories: Absolute and relative dosimeters.</w:t>
      </w:r>
      <w:r w:rsidR="00757143">
        <w:rPr>
          <w:lang w:val="en-US"/>
        </w:rPr>
        <w:t xml:space="preserve"> A</w:t>
      </w:r>
      <w:r w:rsidR="00A64C9A">
        <w:rPr>
          <w:lang w:val="en-US"/>
        </w:rPr>
        <w:t>n</w:t>
      </w:r>
      <w:r w:rsidR="000A67DB">
        <w:rPr>
          <w:lang w:val="en-US"/>
        </w:rPr>
        <w:t xml:space="preserve"> </w:t>
      </w:r>
      <w:r w:rsidR="00E91F67">
        <w:rPr>
          <w:lang w:val="en-US"/>
        </w:rPr>
        <w:t>absolute dosimeter</w:t>
      </w:r>
      <w:r w:rsidR="006733E7">
        <w:rPr>
          <w:lang w:val="en-US"/>
        </w:rPr>
        <w:t xml:space="preserve"> respond</w:t>
      </w:r>
      <w:r w:rsidR="007C1DF0">
        <w:rPr>
          <w:lang w:val="en-US"/>
        </w:rPr>
        <w:t>s</w:t>
      </w:r>
      <w:r w:rsidR="006733E7">
        <w:rPr>
          <w:lang w:val="en-US"/>
        </w:rPr>
        <w:t xml:space="preserve"> </w:t>
      </w:r>
      <w:r w:rsidR="00283990">
        <w:rPr>
          <w:lang w:val="en-US"/>
        </w:rPr>
        <w:t>to radiation</w:t>
      </w:r>
      <w:r w:rsidR="00377180">
        <w:rPr>
          <w:lang w:val="en-US"/>
        </w:rPr>
        <w:t xml:space="preserve"> </w:t>
      </w:r>
      <w:r w:rsidR="0055216F">
        <w:rPr>
          <w:lang w:val="en-US"/>
        </w:rPr>
        <w:t>in such a way that</w:t>
      </w:r>
      <w:r w:rsidR="00774D88">
        <w:rPr>
          <w:lang w:val="en-US"/>
        </w:rPr>
        <w:t xml:space="preserve"> we</w:t>
      </w:r>
      <w:r w:rsidR="00AC23C9">
        <w:rPr>
          <w:lang w:val="en-US"/>
        </w:rPr>
        <w:t xml:space="preserve"> a</w:t>
      </w:r>
      <w:r w:rsidR="00774D88">
        <w:rPr>
          <w:lang w:val="en-US"/>
        </w:rPr>
        <w:t>re able to directly measure the received</w:t>
      </w:r>
      <w:r w:rsidR="0061759E">
        <w:rPr>
          <w:lang w:val="en-US"/>
        </w:rPr>
        <w:t xml:space="preserve"> dose</w:t>
      </w:r>
      <w:r w:rsidR="00283990">
        <w:rPr>
          <w:lang w:val="en-US"/>
        </w:rPr>
        <w:t xml:space="preserve"> </w:t>
      </w:r>
      <w:r w:rsidR="00831381">
        <w:rPr>
          <w:lang w:val="en-US"/>
        </w:rPr>
        <w:t>a</w:t>
      </w:r>
      <w:r w:rsidR="0055216F">
        <w:rPr>
          <w:lang w:val="en-US"/>
        </w:rPr>
        <w:t>nd</w:t>
      </w:r>
      <w:r w:rsidR="00283990">
        <w:rPr>
          <w:lang w:val="en-US"/>
        </w:rPr>
        <w:t xml:space="preserve"> does not require calibration </w:t>
      </w:r>
      <w:r w:rsidR="00761867">
        <w:rPr>
          <w:lang w:val="en-US"/>
        </w:rPr>
        <w:t xml:space="preserve">in a known radiation field </w:t>
      </w:r>
      <w:r w:rsidR="00323B2B">
        <w:rPr>
          <w:lang w:val="en-US"/>
        </w:rPr>
        <w:fldChar w:fldCharType="begin"/>
      </w:r>
      <w:r w:rsidR="003F507D">
        <w:rPr>
          <w:lang w:val="en-US"/>
        </w:rPr>
        <w:instrText xml:space="preserve"> ADDIN ZOTERO_ITEM CSL_CITATION {"citationID":"v61LSmVa","properties":{"formattedCitation":"(Attix,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23B2B">
        <w:rPr>
          <w:lang w:val="en-US"/>
        </w:rPr>
        <w:fldChar w:fldCharType="separate"/>
      </w:r>
      <w:r w:rsidR="00323B2B" w:rsidRPr="00323B2B">
        <w:rPr>
          <w:rFonts w:cs="Times New Roman"/>
          <w:lang w:val="en-US"/>
        </w:rPr>
        <w:t>(</w:t>
      </w:r>
      <w:proofErr w:type="spellStart"/>
      <w:r w:rsidR="00323B2B" w:rsidRPr="00323B2B">
        <w:rPr>
          <w:rFonts w:cs="Times New Roman"/>
          <w:lang w:val="en-US"/>
        </w:rPr>
        <w:t>Attix</w:t>
      </w:r>
      <w:proofErr w:type="spellEnd"/>
      <w:r w:rsidR="00323B2B" w:rsidRPr="00323B2B">
        <w:rPr>
          <w:rFonts w:cs="Times New Roman"/>
          <w:lang w:val="en-US"/>
        </w:rPr>
        <w:t>, 1986</w:t>
      </w:r>
      <w:r w:rsidR="00323B2B">
        <w:rPr>
          <w:rFonts w:cs="Times New Roman"/>
          <w:lang w:val="en-US"/>
        </w:rPr>
        <w:t>, p</w:t>
      </w:r>
      <w:r w:rsidR="00E91ED7">
        <w:rPr>
          <w:rFonts w:cs="Times New Roman"/>
          <w:lang w:val="en-US"/>
        </w:rPr>
        <w:t>. 277</w:t>
      </w:r>
      <w:r w:rsidR="00323B2B" w:rsidRPr="00323B2B">
        <w:rPr>
          <w:rFonts w:cs="Times New Roman"/>
          <w:lang w:val="en-US"/>
        </w:rPr>
        <w:t>)</w:t>
      </w:r>
      <w:r w:rsidR="00323B2B">
        <w:rPr>
          <w:lang w:val="en-US"/>
        </w:rPr>
        <w:fldChar w:fldCharType="end"/>
      </w:r>
      <w:r w:rsidR="00323B2B">
        <w:rPr>
          <w:lang w:val="en-US"/>
        </w:rPr>
        <w:t>.</w:t>
      </w:r>
      <w:r w:rsidR="00056CE5">
        <w:rPr>
          <w:lang w:val="en-US"/>
        </w:rPr>
        <w:t xml:space="preserve"> </w:t>
      </w:r>
      <w:r w:rsidR="001D2C50">
        <w:rPr>
          <w:lang w:val="en-US"/>
        </w:rPr>
        <w:t xml:space="preserve">For </w:t>
      </w:r>
      <w:r w:rsidR="00B11473">
        <w:rPr>
          <w:lang w:val="en-US"/>
        </w:rPr>
        <w:t>instance,</w:t>
      </w:r>
      <w:r w:rsidR="00056CE5">
        <w:rPr>
          <w:lang w:val="en-US"/>
        </w:rPr>
        <w:t xml:space="preserve"> </w:t>
      </w:r>
      <w:r w:rsidR="007C2A82">
        <w:rPr>
          <w:lang w:val="en-US"/>
        </w:rPr>
        <w:t>a free</w:t>
      </w:r>
      <w:r w:rsidR="00700B20">
        <w:rPr>
          <w:lang w:val="en-US"/>
        </w:rPr>
        <w:t>-</w:t>
      </w:r>
      <w:r w:rsidR="007C2A82">
        <w:rPr>
          <w:lang w:val="en-US"/>
        </w:rPr>
        <w:t xml:space="preserve">air ionization chamber is an ionization chamber without </w:t>
      </w:r>
      <w:r w:rsidR="009621A8">
        <w:rPr>
          <w:lang w:val="en-US"/>
        </w:rPr>
        <w:t xml:space="preserve">walls, where </w:t>
      </w:r>
      <w:r w:rsidR="008E7848">
        <w:rPr>
          <w:lang w:val="en-US"/>
        </w:rPr>
        <w:t>the goal is to measure exposure (</w:t>
      </w:r>
      <w:r w:rsidR="003E1033">
        <w:rPr>
          <w:lang w:val="en-US"/>
        </w:rPr>
        <w:fldChar w:fldCharType="begin"/>
      </w:r>
      <w:r w:rsidR="003E1033">
        <w:rPr>
          <w:lang w:val="en-US"/>
        </w:rPr>
        <w:instrText xml:space="preserve"> REF _Ref94700940 \r \h </w:instrText>
      </w:r>
      <w:r w:rsidR="00CB30D7">
        <w:rPr>
          <w:lang w:val="en-US"/>
        </w:rPr>
        <w:instrText xml:space="preserve"> \* MERGEFORMAT </w:instrText>
      </w:r>
      <w:r w:rsidR="003E1033">
        <w:rPr>
          <w:lang w:val="en-US"/>
        </w:rPr>
      </w:r>
      <w:r w:rsidR="003E1033">
        <w:rPr>
          <w:lang w:val="en-US"/>
        </w:rPr>
        <w:fldChar w:fldCharType="separate"/>
      </w:r>
      <w:r w:rsidR="00380EB7">
        <w:rPr>
          <w:lang w:val="en-US"/>
        </w:rPr>
        <w:t>1.3.1</w:t>
      </w:r>
      <w:r w:rsidR="003E1033">
        <w:rPr>
          <w:lang w:val="en-US"/>
        </w:rPr>
        <w:fldChar w:fldCharType="end"/>
      </w:r>
      <w:r w:rsidR="008E7848">
        <w:rPr>
          <w:lang w:val="en-US"/>
        </w:rPr>
        <w:t xml:space="preserve">) </w:t>
      </w:r>
      <w:r w:rsidR="001245C3">
        <w:rPr>
          <w:lang w:val="en-US"/>
        </w:rPr>
        <w:t xml:space="preserve">in a known mass of air. </w:t>
      </w:r>
      <w:r w:rsidR="00056CE5">
        <w:rPr>
          <w:lang w:val="en-US"/>
        </w:rPr>
        <w:t xml:space="preserve"> </w:t>
      </w:r>
      <w:r w:rsidR="00700B20">
        <w:rPr>
          <w:lang w:val="en-US"/>
        </w:rPr>
        <w:t>However,</w:t>
      </w:r>
      <w:r w:rsidR="004A685C">
        <w:rPr>
          <w:lang w:val="en-US"/>
        </w:rPr>
        <w:t xml:space="preserve"> for photon energies surpassing 1.5 MeV</w:t>
      </w:r>
      <w:r w:rsidR="00E7243E">
        <w:rPr>
          <w:lang w:val="en-US"/>
        </w:rPr>
        <w:t xml:space="preserve"> the secondary electrons </w:t>
      </w:r>
      <w:r w:rsidR="000879F3">
        <w:rPr>
          <w:lang w:val="en-US"/>
        </w:rPr>
        <w:t>have such a large range that</w:t>
      </w:r>
      <w:r w:rsidR="00700B20">
        <w:rPr>
          <w:lang w:val="en-US"/>
        </w:rPr>
        <w:t xml:space="preserve"> the free-air ionization chamber</w:t>
      </w:r>
      <w:r w:rsidR="003B471E">
        <w:rPr>
          <w:lang w:val="en-US"/>
        </w:rPr>
        <w:t xml:space="preserve"> can</w:t>
      </w:r>
      <w:r w:rsidR="00AC23C9">
        <w:rPr>
          <w:lang w:val="en-US"/>
        </w:rPr>
        <w:t>no</w:t>
      </w:r>
      <w:r w:rsidR="003B471E">
        <w:rPr>
          <w:lang w:val="en-US"/>
        </w:rPr>
        <w:t xml:space="preserve">t </w:t>
      </w:r>
      <w:r w:rsidR="00B76A0A">
        <w:rPr>
          <w:lang w:val="en-US"/>
        </w:rPr>
        <w:t xml:space="preserve">fulfill CPE without becoming </w:t>
      </w:r>
      <w:r w:rsidR="002555C8">
        <w:rPr>
          <w:lang w:val="en-US"/>
        </w:rPr>
        <w:t>unpractically large</w:t>
      </w:r>
      <w:r w:rsidR="00B7482A">
        <w:rPr>
          <w:lang w:val="en-US"/>
        </w:rPr>
        <w:t xml:space="preserve"> </w:t>
      </w:r>
      <w:r w:rsidR="00EB4DA5">
        <w:rPr>
          <w:lang w:val="en-US"/>
        </w:rPr>
        <w:fldChar w:fldCharType="begin"/>
      </w:r>
      <w:r w:rsidR="003F507D">
        <w:rPr>
          <w:lang w:val="en-US"/>
        </w:rPr>
        <w:instrText xml:space="preserve"> ADDIN ZOTERO_ITEM CSL_CITATION {"citationID":"CgB3wXfl","properties":{"formattedCitation":"(Podgorsak,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EB4DA5">
        <w:rPr>
          <w:lang w:val="en-US"/>
        </w:rPr>
        <w:fldChar w:fldCharType="separate"/>
      </w:r>
      <w:r w:rsidR="00EB4DA5" w:rsidRPr="00EB4DA5">
        <w:rPr>
          <w:rFonts w:cs="Times New Roman"/>
          <w:lang w:val="en-US"/>
        </w:rPr>
        <w:t>(</w:t>
      </w:r>
      <w:proofErr w:type="spellStart"/>
      <w:r w:rsidR="00EB4DA5" w:rsidRPr="00EB4DA5">
        <w:rPr>
          <w:rFonts w:cs="Times New Roman"/>
          <w:lang w:val="en-US"/>
        </w:rPr>
        <w:t>Podgorsak</w:t>
      </w:r>
      <w:proofErr w:type="spellEnd"/>
      <w:r w:rsidR="00EB4DA5" w:rsidRPr="00EB4DA5">
        <w:rPr>
          <w:rFonts w:cs="Times New Roman"/>
          <w:lang w:val="en-US"/>
        </w:rPr>
        <w:t>, 2016</w:t>
      </w:r>
      <w:r w:rsidR="00EB4DA5">
        <w:rPr>
          <w:rFonts w:cs="Times New Roman"/>
          <w:lang w:val="en-US"/>
        </w:rPr>
        <w:t>, p. 737</w:t>
      </w:r>
      <w:r w:rsidR="00EB4DA5" w:rsidRPr="00EB4DA5">
        <w:rPr>
          <w:rFonts w:cs="Times New Roman"/>
          <w:lang w:val="en-US"/>
        </w:rPr>
        <w:t>)</w:t>
      </w:r>
      <w:r w:rsidR="00EB4DA5">
        <w:rPr>
          <w:lang w:val="en-US"/>
        </w:rPr>
        <w:fldChar w:fldCharType="end"/>
      </w:r>
      <w:r w:rsidR="00EB4DA5">
        <w:rPr>
          <w:lang w:val="en-US"/>
        </w:rPr>
        <w:t xml:space="preserve">. </w:t>
      </w:r>
      <w:r w:rsidR="00364723">
        <w:rPr>
          <w:lang w:val="en-US"/>
        </w:rPr>
        <w:t>The</w:t>
      </w:r>
      <w:r w:rsidR="000955D0">
        <w:rPr>
          <w:lang w:val="en-US"/>
        </w:rPr>
        <w:t xml:space="preserve"> ionization chambers we’ll discuss here </w:t>
      </w:r>
      <w:r w:rsidR="00F21A47">
        <w:rPr>
          <w:lang w:val="en-US"/>
        </w:rPr>
        <w:t>are</w:t>
      </w:r>
      <w:r w:rsidR="000955D0">
        <w:rPr>
          <w:lang w:val="en-US"/>
        </w:rPr>
        <w:t xml:space="preserve"> relative dosimeters</w:t>
      </w:r>
      <w:r w:rsidR="00F302F5">
        <w:rPr>
          <w:lang w:val="en-US"/>
        </w:rPr>
        <w:t>.</w:t>
      </w:r>
    </w:p>
    <w:p w14:paraId="142BEBE1" w14:textId="4E097F56" w:rsidR="00812CA7" w:rsidRDefault="003700D1" w:rsidP="004D7B5D">
      <w:pPr>
        <w:pStyle w:val="Heading3"/>
        <w:spacing w:line="360" w:lineRule="auto"/>
        <w:rPr>
          <w:lang w:val="en-US"/>
        </w:rPr>
      </w:pPr>
      <w:bookmarkStart w:id="51" w:name="_Toc107354675"/>
      <w:r>
        <w:rPr>
          <w:lang w:val="en-US"/>
        </w:rPr>
        <w:t xml:space="preserve">Parallel- Plate </w:t>
      </w:r>
      <w:r w:rsidR="00812CA7">
        <w:rPr>
          <w:lang w:val="en-US"/>
        </w:rPr>
        <w:t>Ionization Chamber</w:t>
      </w:r>
      <w:bookmarkEnd w:id="51"/>
    </w:p>
    <w:p w14:paraId="75498C6C" w14:textId="32195038" w:rsidR="00081436" w:rsidRDefault="00251C93" w:rsidP="004D7B5D">
      <w:pPr>
        <w:spacing w:line="360" w:lineRule="auto"/>
        <w:rPr>
          <w:lang w:val="en-US"/>
        </w:rPr>
      </w:pPr>
      <w:r>
        <w:rPr>
          <w:lang w:val="en-US"/>
        </w:rPr>
        <w:t xml:space="preserve">The purpose of an ionization chamber is measuring ionizations inside a gas-filled </w:t>
      </w:r>
      <w:r w:rsidR="00D97219">
        <w:rPr>
          <w:lang w:val="en-US"/>
        </w:rPr>
        <w:t xml:space="preserve">cavity. </w:t>
      </w:r>
      <w:r w:rsidR="00D4036C">
        <w:rPr>
          <w:lang w:val="en-US"/>
        </w:rPr>
        <w:t>A</w:t>
      </w:r>
      <w:r w:rsidR="004A299A">
        <w:rPr>
          <w:lang w:val="en-US"/>
        </w:rPr>
        <w:t xml:space="preserve"> fundamental type of</w:t>
      </w:r>
      <w:r w:rsidR="00D97219">
        <w:rPr>
          <w:lang w:val="en-US"/>
        </w:rPr>
        <w:t xml:space="preserve"> ionization chamber </w:t>
      </w:r>
      <w:r w:rsidR="002F1007">
        <w:rPr>
          <w:lang w:val="en-US"/>
        </w:rPr>
        <w:t xml:space="preserve">is </w:t>
      </w:r>
      <w:r w:rsidR="00D4036C">
        <w:rPr>
          <w:lang w:val="en-US"/>
        </w:rPr>
        <w:t>the</w:t>
      </w:r>
      <w:r w:rsidR="004A299A">
        <w:rPr>
          <w:lang w:val="en-US"/>
        </w:rPr>
        <w:t xml:space="preserve"> parallel plate </w:t>
      </w:r>
      <w:r w:rsidR="005A7435">
        <w:rPr>
          <w:lang w:val="en-US"/>
        </w:rPr>
        <w:t>chamber</w:t>
      </w:r>
      <w:r w:rsidR="00D97219">
        <w:rPr>
          <w:lang w:val="en-US"/>
        </w:rPr>
        <w:t xml:space="preserve"> illustrated in </w:t>
      </w:r>
      <w:r w:rsidR="00F776F5">
        <w:rPr>
          <w:lang w:val="en-US"/>
        </w:rPr>
        <w:fldChar w:fldCharType="begin"/>
      </w:r>
      <w:r w:rsidR="00F776F5">
        <w:rPr>
          <w:lang w:val="en-US"/>
        </w:rPr>
        <w:instrText xml:space="preserve"> REF _Ref97216960 \h </w:instrText>
      </w:r>
      <w:r w:rsidR="00CB30D7">
        <w:rPr>
          <w:lang w:val="en-US"/>
        </w:rPr>
        <w:instrText xml:space="preserve"> \* MERGEFORMAT </w:instrText>
      </w:r>
      <w:r w:rsidR="00F776F5">
        <w:rPr>
          <w:lang w:val="en-US"/>
        </w:rPr>
      </w:r>
      <w:r w:rsidR="00F776F5">
        <w:rPr>
          <w:lang w:val="en-US"/>
        </w:rPr>
        <w:fldChar w:fldCharType="separate"/>
      </w:r>
      <w:r w:rsidR="00D117DA" w:rsidRPr="000E085E">
        <w:rPr>
          <w:lang w:val="en-US"/>
        </w:rPr>
        <w:t xml:space="preserve">Figure </w:t>
      </w:r>
      <w:r w:rsidR="00D117DA">
        <w:rPr>
          <w:noProof/>
          <w:lang w:val="en-US"/>
        </w:rPr>
        <w:t>1</w:t>
      </w:r>
      <w:r w:rsidR="00D117DA">
        <w:rPr>
          <w:noProof/>
          <w:lang w:val="en-US"/>
        </w:rPr>
        <w:noBreakHyphen/>
        <w:t>12</w:t>
      </w:r>
      <w:r w:rsidR="00F776F5">
        <w:rPr>
          <w:lang w:val="en-US"/>
        </w:rPr>
        <w:fldChar w:fldCharType="end"/>
      </w:r>
      <w:r w:rsidR="00A85115">
        <w:rPr>
          <w:lang w:val="en-US"/>
        </w:rPr>
        <w:br/>
        <w:t>The chamber is connected to a polarizing</w:t>
      </w:r>
      <w:r w:rsidR="002C17DB">
        <w:rPr>
          <w:lang w:val="en-US"/>
        </w:rPr>
        <w:t xml:space="preserve"> (</w:t>
      </w:r>
      <w:r w:rsidR="004364B2">
        <w:rPr>
          <w:lang w:val="en-US"/>
        </w:rPr>
        <w:t xml:space="preserve">negative </w:t>
      </w:r>
      <w:r w:rsidR="002C17DB">
        <w:rPr>
          <w:lang w:val="en-US"/>
        </w:rPr>
        <w:t>cathode)</w:t>
      </w:r>
      <w:r w:rsidR="00A85115">
        <w:rPr>
          <w:lang w:val="en-US"/>
        </w:rPr>
        <w:t xml:space="preserve"> and </w:t>
      </w:r>
      <w:r w:rsidR="002C17DB">
        <w:rPr>
          <w:lang w:val="en-US"/>
        </w:rPr>
        <w:t>measuring electrode</w:t>
      </w:r>
      <w:r w:rsidR="004364B2">
        <w:rPr>
          <w:lang w:val="en-US"/>
        </w:rPr>
        <w:t xml:space="preserve"> (positive anode)</w:t>
      </w:r>
      <w:r w:rsidR="00D85261">
        <w:rPr>
          <w:lang w:val="en-US"/>
        </w:rPr>
        <w:t>. The polarizing electrode is directly connected to the power supply and creates the voltage difference, which in turn generates an electric field</w:t>
      </w:r>
      <w:r w:rsidR="00B6586F">
        <w:rPr>
          <w:lang w:val="en-US"/>
        </w:rPr>
        <w:t xml:space="preserve">. </w:t>
      </w:r>
      <w:r w:rsidR="00D7407D">
        <w:rPr>
          <w:lang w:val="en-US"/>
        </w:rPr>
        <w:t>Adjacent to the mea</w:t>
      </w:r>
      <w:r w:rsidR="001C089A">
        <w:rPr>
          <w:lang w:val="en-US"/>
        </w:rPr>
        <w:t xml:space="preserve">suring electrode you have the guarding ring/electrode </w:t>
      </w:r>
      <w:r w:rsidR="007D3206">
        <w:rPr>
          <w:lang w:val="en-US"/>
        </w:rPr>
        <w:t xml:space="preserve">with the purpose of </w:t>
      </w:r>
      <w:r w:rsidR="005C6274">
        <w:rPr>
          <w:lang w:val="en-US"/>
        </w:rPr>
        <w:t xml:space="preserve">preventing leaking current from </w:t>
      </w:r>
      <w:r w:rsidR="000058B8">
        <w:rPr>
          <w:lang w:val="en-US"/>
        </w:rPr>
        <w:t>being measured</w:t>
      </w:r>
      <w:r w:rsidR="00683D60">
        <w:rPr>
          <w:lang w:val="en-US"/>
        </w:rPr>
        <w:t xml:space="preserve"> by the electrometer </w:t>
      </w:r>
      <w:r w:rsidR="00683D60">
        <w:rPr>
          <w:lang w:val="en-US"/>
        </w:rPr>
        <w:fldChar w:fldCharType="begin"/>
      </w:r>
      <w:r w:rsidR="003F507D">
        <w:rPr>
          <w:lang w:val="en-US"/>
        </w:rPr>
        <w:instrText xml:space="preserve"> ADDIN ZOTERO_ITEM CSL_CITATION {"citationID":"LIdsfHW8","properties":{"formattedCitation":"(Podgorsak,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683D60">
        <w:rPr>
          <w:lang w:val="en-US"/>
        </w:rPr>
        <w:fldChar w:fldCharType="separate"/>
      </w:r>
      <w:r w:rsidR="00683D60" w:rsidRPr="00A866AC">
        <w:rPr>
          <w:rFonts w:cs="Times New Roman"/>
          <w:lang w:val="en-US"/>
        </w:rPr>
        <w:t>(</w:t>
      </w:r>
      <w:proofErr w:type="spellStart"/>
      <w:r w:rsidR="00683D60" w:rsidRPr="00A866AC">
        <w:rPr>
          <w:rFonts w:cs="Times New Roman"/>
          <w:lang w:val="en-US"/>
        </w:rPr>
        <w:t>Podgorsak</w:t>
      </w:r>
      <w:proofErr w:type="spellEnd"/>
      <w:r w:rsidR="00683D60" w:rsidRPr="00A866AC">
        <w:rPr>
          <w:rFonts w:cs="Times New Roman"/>
          <w:lang w:val="en-US"/>
        </w:rPr>
        <w:t>, 2016</w:t>
      </w:r>
      <w:r w:rsidR="00683D60">
        <w:rPr>
          <w:rFonts w:cs="Times New Roman"/>
          <w:lang w:val="en-US"/>
        </w:rPr>
        <w:t>, p. 702</w:t>
      </w:r>
      <w:r w:rsidR="00683D60" w:rsidRPr="00A866AC">
        <w:rPr>
          <w:rFonts w:cs="Times New Roman"/>
          <w:lang w:val="en-US"/>
        </w:rPr>
        <w:t>)</w:t>
      </w:r>
      <w:r w:rsidR="00683D60">
        <w:rPr>
          <w:lang w:val="en-US"/>
        </w:rPr>
        <w:fldChar w:fldCharType="end"/>
      </w:r>
      <w:r w:rsidR="00683D60">
        <w:rPr>
          <w:lang w:val="en-US"/>
        </w:rPr>
        <w:t xml:space="preserve">. </w:t>
      </w:r>
      <w:r w:rsidR="000066A5">
        <w:rPr>
          <w:lang w:val="en-US"/>
        </w:rPr>
        <w:t>L</w:t>
      </w:r>
      <w:r w:rsidR="00CA5506">
        <w:rPr>
          <w:lang w:val="en-US"/>
        </w:rPr>
        <w:t xml:space="preserve">ooking at </w:t>
      </w:r>
      <w:r w:rsidR="00CA5506">
        <w:rPr>
          <w:lang w:val="en-US"/>
        </w:rPr>
        <w:fldChar w:fldCharType="begin"/>
      </w:r>
      <w:r w:rsidR="00CA5506">
        <w:rPr>
          <w:lang w:val="en-US"/>
        </w:rPr>
        <w:instrText xml:space="preserve"> REF _Ref97216960 \h </w:instrText>
      </w:r>
      <w:r w:rsidR="00CB30D7">
        <w:rPr>
          <w:lang w:val="en-US"/>
        </w:rPr>
        <w:instrText xml:space="preserve"> \* MERGEFORMAT </w:instrText>
      </w:r>
      <w:r w:rsidR="00CA5506">
        <w:rPr>
          <w:lang w:val="en-US"/>
        </w:rPr>
      </w:r>
      <w:r w:rsidR="00CA5506">
        <w:rPr>
          <w:lang w:val="en-US"/>
        </w:rPr>
        <w:fldChar w:fldCharType="separate"/>
      </w:r>
      <w:r w:rsidR="00D117DA" w:rsidRPr="000E085E">
        <w:rPr>
          <w:lang w:val="en-US"/>
        </w:rPr>
        <w:t xml:space="preserve">Figure </w:t>
      </w:r>
      <w:r w:rsidR="00D117DA">
        <w:rPr>
          <w:noProof/>
          <w:lang w:val="en-US"/>
        </w:rPr>
        <w:t>1</w:t>
      </w:r>
      <w:r w:rsidR="00D117DA">
        <w:rPr>
          <w:noProof/>
          <w:lang w:val="en-US"/>
        </w:rPr>
        <w:noBreakHyphen/>
        <w:t>12</w:t>
      </w:r>
      <w:r w:rsidR="00CA5506">
        <w:rPr>
          <w:lang w:val="en-US"/>
        </w:rPr>
        <w:fldChar w:fldCharType="end"/>
      </w:r>
      <w:r w:rsidR="00CA5506">
        <w:rPr>
          <w:lang w:val="en-US"/>
        </w:rPr>
        <w:t xml:space="preserve"> you see that the electrometer is connected to the power supply</w:t>
      </w:r>
      <w:r w:rsidR="00DE0D33">
        <w:rPr>
          <w:lang w:val="en-US"/>
        </w:rPr>
        <w:t xml:space="preserve">. Ideally the </w:t>
      </w:r>
      <w:r w:rsidR="00831CCB">
        <w:rPr>
          <w:lang w:val="en-US"/>
        </w:rPr>
        <w:t>impedance</w:t>
      </w:r>
      <w:r w:rsidR="008D0317">
        <w:rPr>
          <w:lang w:val="en-US"/>
        </w:rPr>
        <w:t xml:space="preserve"> (</w:t>
      </w:r>
      <w:r w:rsidR="00127FB1">
        <w:rPr>
          <w:lang w:val="en-US"/>
        </w:rPr>
        <w:t>a circuit’s opposition to charge</w:t>
      </w:r>
      <w:r w:rsidR="008D0317">
        <w:rPr>
          <w:lang w:val="en-US"/>
        </w:rPr>
        <w:t>)</w:t>
      </w:r>
      <w:r w:rsidR="00DE0D33">
        <w:rPr>
          <w:lang w:val="en-US"/>
        </w:rPr>
        <w:t xml:space="preserve"> inside the electrometer is</w:t>
      </w:r>
      <w:r w:rsidR="007E5A13">
        <w:rPr>
          <w:lang w:val="en-US"/>
        </w:rPr>
        <w:t xml:space="preserve"> sufficiently</w:t>
      </w:r>
      <w:r w:rsidR="00DE0D33">
        <w:rPr>
          <w:lang w:val="en-US"/>
        </w:rPr>
        <w:t xml:space="preserve"> </w:t>
      </w:r>
      <w:r w:rsidR="0039597E">
        <w:rPr>
          <w:lang w:val="en-US"/>
        </w:rPr>
        <w:t xml:space="preserve">high </w:t>
      </w:r>
      <w:r w:rsidR="00060AA8">
        <w:rPr>
          <w:lang w:val="en-US"/>
        </w:rPr>
        <w:t xml:space="preserve">(typically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14</m:t>
            </m:r>
          </m:sup>
        </m:sSup>
        <m:r>
          <w:rPr>
            <w:rFonts w:ascii="Cambria Math" w:eastAsiaTheme="minorEastAsia" w:hAnsi="Cambria Math"/>
            <w:lang w:val="en-US"/>
          </w:rPr>
          <m:t xml:space="preserve"> </m:t>
        </m:r>
        <m:r>
          <m:rPr>
            <m:sty m:val="p"/>
          </m:rPr>
          <w:rPr>
            <w:rFonts w:ascii="Cambria Math" w:eastAsiaTheme="minorEastAsia" w:hAnsi="Cambria Math"/>
            <w:lang w:val="en-US"/>
          </w:rPr>
          <m:t>Ω</m:t>
        </m:r>
      </m:oMath>
      <w:r w:rsidR="00060AA8">
        <w:rPr>
          <w:lang w:val="en-US"/>
        </w:rPr>
        <w:t>)</w:t>
      </w:r>
      <w:r w:rsidR="0039597E">
        <w:rPr>
          <w:lang w:val="en-US"/>
        </w:rPr>
        <w:t xml:space="preserve"> </w:t>
      </w:r>
      <w:r w:rsidR="00FB042A">
        <w:rPr>
          <w:lang w:val="en-US"/>
        </w:rPr>
        <w:t>and</w:t>
      </w:r>
      <w:r w:rsidR="0039597E">
        <w:rPr>
          <w:lang w:val="en-US"/>
        </w:rPr>
        <w:t xml:space="preserve"> no charge moves through it</w:t>
      </w:r>
      <w:r w:rsidR="00565E3D">
        <w:rPr>
          <w:lang w:val="en-US"/>
        </w:rPr>
        <w:t xml:space="preserve"> </w:t>
      </w:r>
      <w:r w:rsidR="00565E3D">
        <w:rPr>
          <w:lang w:val="en-US"/>
        </w:rPr>
        <w:fldChar w:fldCharType="begin"/>
      </w:r>
      <w:r w:rsidR="00565E3D">
        <w:rPr>
          <w:lang w:val="en-US"/>
        </w:rPr>
        <w:instrText xml:space="preserve"> ADDIN ZOTERO_ITEM CSL_CITATION {"citationID":"Eriena3z","properties":{"formattedCitation":"({\\i{}High Accuracy Electrometers for Low Current/High Resistance Applications | Tektronix}, n.d.)","plainCitation":"(High Accuracy Electrometers for Low Current/High Resistance Applications | Tektronix, n.d.)","noteIndex":0},"citationItems":[{"id":283,"uris":["http://zotero.org/users/9228513/items/ZNH5KRIT"],"itemData":{"id":283,"type":"webpage","abstract":"Keithley has more than a half-century of experience in designing and producing sensitive instrumentation. As new testing requirements have evolved, we've developed dozens of different models to address our customers needs for higher resolution, accuracy, and sensitivity, as well as support for specific applications. Keithley electrometers are at work around the world in production test applications, industrial R&amp;#x26;D centers, and university and government laboratories wherever people need to make high precision current, voltage, resistance, or charge measurements.\n        \n    \t\n\t\n           \n            What is an electrometer?    \n            Essentially, an electrometer is a highly refined digital multimeter (DMM). Electrometers can be used for virtually any measurement task that a conventional DMM can and offer the advantages of very high input resistance when used as voltmeters, and ultra-low current sensitivity with low voltage burden when used as ammeters. Electrometers are superior to DMMs by three to eight orders of magnitude in these respects. That makes them the instruments of choice for measuring voltages with high source impedance or currents with low source impedance (i.e.,signals from non-ideal sources). Electrometers can also measure charge directly. \n\t\t\tWhy is high input impedance necessary?\n\t\t\tWhen measuring voltage, the input impedance of the meter must be many decades higher than the impedance of the voltage source. For example, if the meter's input impedance is only 1G&amp;#x2126; (typical of DMMs), and the source of voltage has 10M&amp;#x2126; of impedance, then the meter will introduce a 1% error due to its relatively low input impedance. In contrast, an electrometer with 1014&amp;#x2126; input impedance will cause only a 0.00001% error. It's also important for the voltage measurement instrumentation to have a low bias current, because any current coming out of the meter input will be forced through the source, and change its voltage.Electrometers use active cancellation to reduce bias current to the single femtoamp level.\n\t\t\tWhy is low voltage burden critical?\n\t\t\tVoltage burden is the voltage that appears across the ammeter input terminals when measuring. As Figure 1 illustrates, a DMM uses a shunt ammeter that requires voltage (typically 200mV) to be developed across a shunt resistor in order to measure current.This voltage burden will reduce the actual current flowing in the circuit, and reduce accuracy. An electrometer uses a feedback ammeter to reduce this terminal voltage by several orders of magnitude. Some electrometers go a step further, adding a compensating voltage that eliminates any residual offset voltages at the ammeter input, down to as little as 20&amp;#xB5;V (Figure 2).\n        \n    \n\t\n\t\t\n\t\t\t\n                \n                \n            \n\t\t\n\t\t\n\t\t\t\n                \n                \n            \n\t\t\n\t\n\t\n            \n            Model 6517A Packed with high performance functions\n        \n    \n\t\n\t\t\n\t\t\t\n                \n                \n            \n\t\t\n\t\n\t\n            \n            The Model 6517A Electrometer/High Resistance Meter combines exceptional accuracy and sensitivity with a variety of features that simplify measuring high resistances and the resistivity of insulating materials. Reading rates of up to 125 readings/second make it ideal for production test applications.\n\t\t\t\n\t\t\t\tMeasures currents from 1fA to 20mA\n\t\t\t\tVoltage measurements from 10&amp;#xB5;V to 200V\n\t\t\t\tMeasures resistances up to 1017&amp;#x2126;\n\t\t\t\tCharge measurements from 10fC to 2&amp;#xB5;C\n\t\t\t\t&amp;lt;20&amp;#xB5;V burden voltage on the lowest current ranges\n\t\t\t\t200T&amp;#x2126; input impedance\n\t\t\t\t&amp;lt;3fA bias current\n\t\t\t\t0.75fA p-p noise\n\t\t\t\tBuilt-in &amp;#xB1;1kV source\t\t\t\t\n\t\t\t\n\t\t\tIndustry-Leading Performance\n\t\t\tThe Model 6517A's low current input amplifier has an input bias current of &amp;lt;3fA with just 0.75fA p-p (peak-to-peak) noise and &amp;lt;20&amp;#xB5;V burden voltage on the lower ranges. The input impedance for voltage measurements is &amp;gt;200T&amp;#x2126;, for near ideal circuit loading. These specifications give the Model 6517A the accuracy and sensitivity needed for accurate low current,high impedance voltage, resistance, and charge measurements.A built-in &amp;#xB1;1kV voltage source with a sweep capability simplifies leakage, breakdown, and resistance testing, as well as volume (&amp;#x2126;-cm) and surface resistivity (&amp;#x2126;/square) measurements on insulating materials.\n\t\t\tHigh Accuracy Resistance Measurements\n\t\t\tSeveral instrument features help ensure the accuracy of high resistance measurements. For example, the built-in voltage source simplifies determining the relationship between an insulator's resistivity and the level of voltage applied. It is well suited for capacitor leakage and insulation resistance measurements, tests of the surface insulation of printed circuit boards, voltage coefficient testing of resistors, and diode leakage characterization. \n\t\t\tTemperature and Humidity Stamping\n\t\t\tHumidity and temperature can significantly influence the resistivity of materials. The Model 6517A has a built-in type K thermocouple and an optional Relative Humidity Probe to simplify making accurate comparisons of readings acquired under varying conditions. A built-in data storage buffer can record and recall readings stamped with the time, temperature, and relative humidity at which they were acquired.\n\t\t\tNIST-Traceable Calibration\n\t\t\tAn optional Model 5156 calibration unit provides all the NISTtraceable standards needed to calibrate the Model 6517A's 20pA - 2&amp;#xB5;A current ranges and the 2nC - 2&amp;#xB5;C charge ranges.Model 6521 and 6522 10-Channel Scanner Cards make it easy to scan and measure multiple signals rapidly and economically.\n\t\t\tThe Model 65 High Resistivity Measurement Package includes the Model 6517A, the Model 6524 software, and the Model 8009 Resistivity Test Fixture. The software simplifies operating the 6517A via a computer controller and helps in optimizing the Alternating Polarity method resistance test parameters (delay time, voltage,etc.) for the specific material or device under test. The package also includes all meter and fixture cables. A built-in test sequence incorporates an Alternating Polarity method for measuring very high resistances, especially useful in materials and devices where the inherent background currents in the sample once made accurate measurements impossible.\n        \n    \n\t\n\t\t\n\t\t\t\n                \n                \n            \n\t\t\n\t\t\n\t\t\t\n                \n                \n            \n\t\t\n\t\n\t\n            \n            Model 6430 The measurement industry's lowest noise\n        \n    \n\t\n\t\t\n\t\t\t\n                \n                \n            \n\t\t\n\t\n\t\n            \n            The design of the Model 6430 Sub-Femtoamp Remote SourceMeter&amp;reg; instrument builds on the advantages of Keithley's popular SourceMeter and Source-Measure Unit products,including full four-quadrant source/sink capability. These advantages are combined with sensitivity, noise, and input resistance specifications superior to an electrometer's.The Model 6430 also offers the lowest noise (just 400aA p-p) and best long-term stability of any instrument available.\n\t\t\t\n\t\t\t\tMeasures current, voltage, and resistance\n\t\t\t\t0.4fAp-p noise\n\t\t\t\tRemote PreAmp minimizes cable noise\n\t\t\t\t&amp;gt;1016&amp;#x2126; input resistance on voltage measurements\n\t\t\t\t6&amp;#xBD;-digit resolution\n\t\t\t\tUp to 2000 source/measure readings/second\n\t\t\t\tProgrammable digital I/O and GPIB interfaces for fast component characterization or selection\n\t\t\t\n\t\t\tRemote PreAmp architecture\n\t\t\tAll these advantages are the result of a Remote PreAmp architecture, which provides a very sensitive bi-directional amplifier with sensitive feedback elements for measuring or sourcing currents at the DUT. The amplified signals the Remote PreAmp produces are not subject to cable noise as they are carried to the controlling mainframe. This architecture makes the Model 6430 the most sensitive current measurement instrument on the market.\n\t\t\tHigh speed measurements\n\t\t\tThe Model 6430 is our fastest option for voltage, current and resistance measurements at up to 2000 source/measure readings per second. For example, it can measure currents less than 100 nanoamps in as little as five milliseconds, including setting time.For high speed component testing applications, a built-in IEEE-488 interface transmits up to 75 readings per second to an external computer controller, including pass/fail indication. The built-in component handler interface simplifies creating automated test systems. Simple pass/fail tests can be completed in less than 1.1ms per device.\n\t\t\tBroad resistance measurement range\n\t\t\tHigh resistances can be measured directly using either the Constant Current (for resistances up to 1015&amp;#x2126;) or the Constant Voltage technique (for higher resistances). This makes the Model 6430 a good choice for research on high resistance materials, calibration of high value precision resistors, and measuring a wide range of resistances on a single device. Its high input impedance and low input bias current on voltage measurements gives the Model 6430 the widest resistance measurement range in the industry. The constant current mode can be used for measuring resistances from 1&amp;#x2126; to 1015&amp;#x2126;,much higher than any other instrument that uses this method.This eliminates the need to switch methods, avoiding the data discontinuities that can occur when two different measurement methods are used. The Model 6430 is equally useful for making four-terminal measurements of low resistance DUTs using current up to 100mA.\t\t\t\t\t\n\t\t\tModel 6430 Applications\n\t\t\t\n\t\t\t\tLow current measurements.&amp;nbsp;&amp;nbsp;&amp;nbsp;&amp;nbsp;- Particle beam experiments, including precision mass spectrometry.&amp;nbsp;&amp;nbsp;&amp;nbsp;&amp;nbsp;- Single-electron tunneling and other quantum experiments.\n\t\t\t\tHigh resistance measurements.&amp;nbsp;&amp;nbsp;&amp;nbsp;&amp;nbsp;- Research on insulators, dielectrics, polymers, etc.&amp;nbsp;&amp;nbsp;&amp;nbsp;&amp;nbsp;- Precise measurements of high resistances.\n\t\t\t\tFour-terminal low resistance measurements.\n\t\t\t\tSemiconductor research and characterization.&amp;nbsp;&amp;nbsp;&amp;nbsp;&amp;nbsp;- Measuring sub-femtoamp gate currents.&amp;nbsp;&amp;nbsp;&amp;nbsp;&amp;nbsp;- Characterizing sub-threshold I-V curves.&amp;nbsp;&amp;nbsp;- Characterizing prober performance.\n\t\t\t\tComponent testing.&amp;nbsp;&amp;nbsp;&amp;nbsp;&amp;nbsp;- Development labs.&amp;nbsp;&amp;nbsp;&amp;nbsp;&amp;nbsp;- Production facilities.\n\t\t\t\n        \n    \n\t\n            \n            Model 6514 Easy to use, even easier to afford\n        \n    \n\t\n\t\t\n\t\t\t\n                \n                \n            \n\t\t\n\t\n\t\n            \n            The Model 6514 Programmable Electrometer is ideal for applications that demand fast, yet precise measurements of low currents, voltages from high resistance sources, charges, and high resistances. For applications that don’t require the use of a voltage source, it offers exceptional measurement performance at an affordable price. While its cost is comparable to many highend DMMs, the Model 6514 offers far greater current sensitivity and significantly lower voltage burden (as low as 20&amp;#xB5;V) than DMMs can provide.\n\t\t\tThe Model 6514 offers the flexibility and sensitivity needed for a wide array of experiments. A built-in constant current source simplifies measuring resistance. The 2V analog output can be used with strip-chart data recorders.\n\t\t\t\n\t\t\t\t6&amp;#xBD;-digit resolution\n\t\t\t\tUp to 1200 readings/second\n\t\t\t\tUncomplicated user interface\n\t\t\t\t&amp;lt;1fA noise\n\t\t\t\t&amp;gt;200T&amp;#x2126; input impedance on voltage measurements\n\t\t\t\tBuilt-in constant current source\n\t\t\t\tActive cancellation of voltage and current offsets\n\t\t\t\tIEEE-488 and RS-232 interfaces\n\t\t\t\tDigital I/O and handler interface for automated test\n\t\t\t\n\t\t\tHigh speed component testing\n\t\t\tWhile earlier electrometers couldn't keep up with the high throughput that production test applications demand, the Model 6514 is designed for fast, sensitive measurements. Its affordable price makes it suitable for a wide array of low current measurement applications, such as testing resistance and leakage current in switches, relays, and other components. Built-in IEEE-488, RS-232, and digital I/O interfaces make it simple to configure fully automated, high speed systems for low level testing. The Model 6514 provides speeds up to 1200 readings per second with fast integration or 17 measurements per second with 60Hz line cycle integration. It offers 10fA resolution on 2nA signals, settling to within 10% of the final value in just 15ms.\n\t\t\tLow burden voltage and input bias current\n\t\t\tThe Model 6514's feedback ammeter design minimizes the voltage drops (burden voltage) that can interfere with making accurate current measurements. With less than 20&amp;#xB5;V of burden voltage on the lowest current measurement ranges and less than 3fA of input bias (offset) current, the Model 6514 can provide superior low current measurement accuracy. It does this by active cancellation of input voltage and current offsets, and can be adjusted either manually or over the bus.\n        \n    \n\t\n            \n            Keithley electrometers are at work in a wide range of applications\n        \n    \n\t\n\t\t\n\t\t\n\t\t\t\n                \n                \n            \n\t\t\n\t\t\n\t\n\t\n        \n\t\t\tSemiconductor measurements\n\t\t\tGate leakage or channel leakage in FET-based components can generate errors in MOSFETs, JFETs, analog switches, and many other circuits. By allowing researchers to measure extremely low-level currents and voltages, the Model 6430 can help them understand the design limitations of these components, and investigate alternative device structures or materials.\n        \n    \n\t\n\t\t\n\t\t\n\t\t\t\n                \n                \n            \n\t\t\n\t\t\n\t\n\t\n        \n\t\t\tDark current measurements\n\t\t\tDark current (ID) from a device such as a photodiode is the current generated by the detector with no light falling on the device. Dark current measurements to characterize the detector are usually performed with a voltage bias applied or sometimes with a variety of bias voltages. Any voltage that the ammeter presents across its input terminals is added to the applied bias,reducing accuracy. If the photodiode bias is fairly small (on the order of a few volts), the voltage burden of a DMM (up to 200mV) will have a substantial effect. In the case of solar cells,dark current is measured with 0V bias, so a low voltage burden is even more crucial. This figure illustrates how the Model 6514's CAL VOFFSET can be adjusted to cancel VBURDEN to within a few microvolts, so the applied bias is precisely the intended value, and the measurement reflects the true dark current of the photodiode.\n        \n    \n\t\n\t\t\n\t\t\n\t\t\t\n                \n                \n            \n\t\t\n\t\t\n\t\n\t\n        \n\t\t\tResistivity measurements\n\t\t\tVolume resistivity measurements are used to characterize a material's dielectric purity, dissipation factor, moisture content,mechanical continuity, etc. Determining volume resistivity requires measuring the resistance of a sample of known physical dimensions. A voltage is applied, the current through the sample is measured, and the resistivity is calculated. The Model 8009 Resistivity Test Fixture defines the cross-sectional area of the sample, so the researcher only needs to know its thickness. The fixture also supports surface resistivity measurements\n        \n    \n\t\n        \n\t\t\tSET research\n\t\t\tThe Model 6430's superior low current measurement ability (&amp;lt;0.4fAp-p) makes it extremely useful for single electron transistor (SET) and quantum-dot research. Using a technique similar to a lock-in, the 6430 can measure currents with 1aA sensitivity (10-18A = 6e-/Sec).\n        \n    \n\t\n        \n\t\t\tKeithley offers a broad range of low solutions in addition to electrometers.\n\t\t\tKeithley has a wide range of low current, high resistance test solutions, which span the most often needed measurement ranges.For the most demanding applications, electrometers offer the best combination of functionality, sensitivity, and accuracy. Find the solution that offers the best combination of measurement range and capabilities for your application.\n\t\t\t\n\t\t\t\t\n\t\t\t\t\t\n\t\t\t\t\t\t\t\t\t\t\t\t\t\n\t\t\t\t\t\t\t\t\t\t\t\t\t\t\t\n\t\t\t\t\t\t\t\t\n\t\t\t\t\t\t\t\t\n\t\t\t\t\t\t\t\tTypical Applications\n\t\t\t\t\t\t\t\tSummary\n\t\t\t\t\t\t\t\n\t\t\t\t\t\t\t\n\t\t\t\t\t\t\t\tElectrometers\n\t\t\t\t\t\t\t\tModel 6517A Electrometer/High Resistance Meter\n\t\t\t\t\t\t\t\t\n\t\t\t\t\t\t\t\t\t\n\t\t\t\t\t\t\t\t\t\tLow current and high impedance voltage,resistance, and charge measurements\n\t\t\t\t\t\t\t\t\t\tSolar cell experiments\n\t\t\t\t\t\t\t\t\t\tLeakage, breakdown, and resistance testing\n\t\t\t\t\t\t\t\t\t\tVolume and surface resistivity measurements\n\t\t\t\t\t\t\t\t\t\n\t\t\t\t\t\t\t\t\n\t\t\t\t\t\t\t\t\n\t\t\t\t\t\t\t\t\t\n\t\t\t\t\t\t\t\t\t\t1kV source\n\t\t\t\t\t\t\t\t\t\t&amp;lt;20&amp;#xB5;V burden voltage on the lowest current ranges\n\t\t\t\t\t\t\t\t\t\t&amp;lt;3fA bias current\n\t\t\t\t\t\t\t\t\t\t0.75fA p-p noise\n\t\t\t\t\t\t\t\t\t\n\t\t\t\t\t\t\t\t\n\t\t\t\t\t\t\t\n\t\t\t\t\t\t\t\t\t\t\t\t\t\t\t\n\t\t\t\t\t\t\t\tModel 6514 Programmable Electrometer\n\t\t\t\t\t\t\t\t\n\t\t\t\t\t\t\t\t\t\n\t\t\t\t\t\t\t\t\t\tRadiation detector, photo detector, and photodiode current measurements\n\t\t\t\t\t\t\t\t\t\tLeakage current measurements on opto-isolators and photo-sensitive semiconductors\n\t\t\t\t\t\t\t\t\t\tDark current characterization\n\t\t\t\t\t\t\t\t\t\tComponent evaluation tasks \n\t\t\t\t\t\t\t\t\t\tTroubleshooting high impedance circuits \n\t\t\t\t\t\t\t\t\t\tTracing circuit board leakages\n\t\t\t\t\t\t\t\t\t\n\t\t\t\t\t\t\t\t\n\t\t\t\t\t\t\t\t\n\t\t\t\t\t\t\t\t\t\n\t\t\t\t\t\t\t\t\t\t6&amp;#xBD;-digit resolution\n\t\t\t\t\t\t\t\t\t\tUp to 1200 readings/second\n\t\t\t\t\t\t\t\t\t\tUncomplicated user interface\n\t\t\t\t\t\t\t\t\t\t&amp;lt;1fA noise\n\t\t\t\t\t\t\t\t\t\tBuilt-in constant current source\n\t\t\t\t\t\t\t\t\t\tActive cancellation of voltage and current offsets\n\t\t\t\t\t\t\t\t\t\tIEEE-488 and RS-232 interfaces\n\t\t\t\t\t\t\t\t\t\n\t\t\t\t\t\t\t\t\n\t\t\t\t\t\t\t\n\t\t\t\t\t\t\t\t\t\t\t\t\t\t\t\n\t\t\t\t\t\t\t\tModel 6430 Sub-Femtoamp Remote SourceMeter&amp;reg; Instrument\n\t\t\t\t\t\t\t\t\n\t\t\t\t\t\t\t\t\t\n\t\t\t\t\t\t\t\t\t\tLow current measurements\n\t\t\t\t\t\t\t\t\t\tHigh resistance measurements\n\t\t\t\t\t\t\t\t\t\tFour-terminal low resistance measurements\n\t\t\t\t\t\t\t\t\t\tComponent testing\n\t\t\t\t\t\t\t\t\t\tI-V measurements\n\t\t\t\t\t\t\t\t\t\n\t\t\t\t\t\t\t\t\n\t\t\t\t\t\t\t\t\n\t\t\t\t\t\t\t\t\t\n\t\t\t\t\t\t\t\t\t\tMeasures current, voltage, and resistance\n\t\t\t\t\t\t\t\t\t\t0.4fA p-p noise\n\t\t\t\t\t\t\t\t\t\tRemote PreAmp minimizes cable noise\n\t\t\t\t\t\t\t\t\t\t6&amp;#xBD;-digit resolution\n\t\t\t\t\t\t\t\t\t\tUp to 2000 source/measure readings/second\n\t\t\t\t\t\t\t\t\t\tProgrammable digital I/O and GPIB interfaces\n\t\t\t\t\t\t\t\t\t \n\t\t\t\t\t\t\t\t\n\t\t\t\t\t\t\t\n\t\t\t\t\t\t\t\n\t\t\t\t\t\t\t\tPicoammeters\n\t\t\t\t\t\t\t\tModel 6485 Picoammeter\n\t\t\t\t\t\t\t\t\n\t\t\t\t\t\t\t\t\t\n\t\t\t\t\t\t\t\t\t\tBeam monitoring and radiation monitoring\n\t\t\t\t\t\t\t\t\t\tLeakage current testing\n\t\t\t\t\t\t\t\t\t\tOptoelectronic device testing and characterization\n\t\t\t\t\t\t\t\t\t\tOptical fiber alignment\n\t\t\t\t\t\t\t\t\t\tSensor characterization\n\t\t\t\t\t\t\t\t\t\n\t\t\t\t\t\t\t\t\n\t\t\t\t\t\t\t\t\n\t\t\t\t\t\t\t\t\t\n\t\t\t\t\t\t\t\t\t\tCost-effective low current measurement solution\n\t\t\t\t\t\t\t\t\t\t10fA resolution\n\t\t\t\t\t\t\t\t\t\t5&amp;#xBD;-digit resolution\n\t\t\t\t\t\t\t\t\t\tUp to 1000 readings/second\n\t\t\t\t\t\t\t\t\t\tIEEE-488 and RS-232 interfaces\n\t\t\t\t\t\t\t\t\t\tAnalog output\n\t\t\t\t\t\t\t\t\t \n\t\t\t\t\t\t\t\t\n\t\t\t\t\t\t\t\n\t\t\t\t\t\t\t\n\t\t\t\t\t\t\t\tModel 6487 Picoammeter/Voltage Source\n\t\t\t\t\t\t\t\t\n\t\t\t\t\t\t\t\t\t\n\t\t\t\t\t\t\t\t\t\tResistivity measurements\n\t\t\t\t\t\t\t\t\t\tI-V characterization\n\t\t\t\t\t\t\t\t\t\tComponent leakage tests Voltage method\n\t\t\t\t\t\t\t\t\t\tInsulation resistance testing\n\t\t\t\t\t\t\t\t\t\n\t\t\t\t\t\t\t\t\n\t\t\t\t\t\t\t\t\n\t\t\t\t\t\t\t\t\t\n\t\t\t\t\t\t\t\t\t\tCombination picoammeter and voltage source\n\t\t\t\t\t\t\t\t\t\tResistance measurements, including Alternating\n\t\t\t\t\t\t\t\t\t\tFloating measurements up to 500V\n\t\t\t\t\t\t\t\t\t \n\t\t\t\t\t\t\t\t\n\t\t\t\t\t\t\t\n\t\t\t\t\t\t\t\n\t\t\t\t\t\t\t\tModel 428 Current Amplifier\n\t\t\t\t\t\t\t\t\n\t\t\t\t\t\t\t\t\t\n\t\t\t\t\t\t\t\t\t\tSurface science studies\n\t\t\t\t\t\t\t\t\t\tLaser and light measurements\n\t\t\t\t\t\t\t\t\t\tTransient phenomena\n\t\t\t\t\t\t\t\t\t\tFront-end amplifier/converter for oscilloscopes or waveform digitizers\n\t\t\t\t\t\t\t\t\t\tOptical fiber alignment\n\t\t\t\t\t\t\t\t\t\n\t\t\t\t\t\t\t\t\n\t\t\t\t\t\t\t\t\n\t\t\t\t\t\t\t\t\t\n\t\t\t\t\t\t\t\t\t\tConverts fast, small currents to a voltage\n\t\t\t\t\t\t\t\t\t\tSelectable rise times from 2&amp;#xB5;s to 300ms\n\t\t\t\t\t\t\t\t\t\t1.2fA rms noise\n\t\t\t\t\t\t\t\t\t\tIEEE-488 interface\n\t\t\t\t\t\t\t\t\t\n\t\t\t\t\t\t\t\t\n\t\t\t\t\t\t\t\n\t\t\t\t\t\t\t\n\t\t\t\t\t\t\t\tSource Measure Units\n\t\t\t\t\t\t\t\tSeries 236/7/8 Source-Measure Units\n\t\t\t\t\t\t\t\t\n\t\t\t\t\t\t\t\t\t\n\t\t\t\t\t\t\t\t\t\tCharacterization of semiconductor devices\n\t\t\t\t\t\t\t\t\t\tLeakage current measurements\n\t\t\t\t\t\t\t\t\t\tInsulation resistance measurements\n\t\t\t\t\t\t\t\t\t\n\t\t\t\t\t\t\t\t\n\t\t\t\t\t\t\t\t\n\t\t\t\t\t\t\t\t\t\n\t\t\t\t\t\t\t\t\t\tFour instruments in one: V-source, V-measure, I-source, I-measure Units\n\t\t\t\t\t\t\t\t\t\t10fA, 10&amp;#xB5;V measurement sensitivity\n\t\t\t\t\t\t\t\t\t\t1000 source/measurements/second\n\t\t\t\t\t\t\t\t\t\tFour-quadrant source operation\n\t\t\t\t\t\t\t\t\t\n\t\t\t\t\t\t\t\t\n\t\t\t\t\t\t\t\n\t\t\t\t\t\t\t\t\t\t\t\t\t\t\t\n\t\t\t\t\t\t\t\tSeries 2400 SourceMeter&amp;reg; Instruments\n\t\t\t\t\t\t\t\t\n\t\t\t\t\t\t\t\t\t\n\t\t\t\t\t\t\t\t\t\tResistance measurements at a specified current or voltage\n\t\t\t\t\t\t\t\t\t\tBreakdown voltage, leakage current, basic insulation resistance measurements\n\t\t\t\t\t\t\t\t\t\tElectrical characterization of a wide range of components\n\t\t\t\t\t\t\t\t\t\n\t\t\t\t\t\t\t\t\n\t\t\t\t\t\t\t\t\n\t\t\t\t\t\t\t\t\t\n\t\t\t\t\t\t\t\t\t\t20 to 1000W source capability\n\t\t\t\t\t\t\t\t\t\t4-quadrant operation\n\t\t\t\t\t\t\t\t\t\t0.012% basic accuracy with 5-&amp;#xBD; digit resolution\n\t\t\t\t\t\t\t\t\t\t1000 readings/second at 4-&amp;#xBD; digits via GPIB\n\t\t\t\t\t\t\t\t\t\n\t\t\t\t\t\t\t\t\n\t\t\t\t\t\t\t\n\t\t\t\t\t\t\n\t\t\t\t\t\n\t\t\t\t\n\t\t\t\n        \n    \n\t\n\t\t\n\t\t\tcurrent/high resistance measurement\n\t\t\t\n\t\t\t\t\t\t\t\t\t\t\t\n\t\t\t\t\t\t\t\t\t\t\t\n\t\t\t\t\t\tCapabilities\n\t\t\t\t\t\tKey Specifications\n\t\t\t\t\t\n\t\t\t\t\t\n\t\t\t\t\t\tI-V Curves\n\t\t\t\t\t\tLow Current Measurements(tens of fAs)\n\t\t\t\t\t\tUltra Low current measurements (&amp;#x2264;1fA)\n\t\t\t\t\t\tHigh Resistance Measurements\n\t\t\t\t\t\tCharge Measurements\n\t\t\t\t\t\tHigh Impedance Voltage Measurements\n\t\t\t\t\t\tInput Impedance in V measurement\n\t\t\t\t\t\tCurrent Measurement Range\t\t\t\t\t\n\t\t\t\t\t\tResistance Measurement Range\n\t\t\t\t\t\tCharge Measurement Range\n\t\t\t\t\t\tBuilt-in Voltage Source\n\t\t\t\t\t\tSpecial Features\n\t\t\t\t\t\n\t\t\t\t\t\n\t\t\t\t\t\t&amp;#x2022;1\n\t\t\t\t\t\t&amp;#x2022;\n\t\t\t\t\t\t&amp;#x2022;\n\t\t\t\t\t\t&amp;#x2022;2\n\t\t\t\t\t\t&amp;#x2022;\n\t\t\t\t\t\t&amp;#x2022;\n\t\t\t\t\t\t200T&amp;#x2126;\n\t\t\t\t\t\t1fA-20mA\t\t\t\t\t\n\t\t\t\t\t\t50&amp;#x2126;-100,000T&amp;#x2126;\n\t\t\t\t\t\t10fC-2&amp;#xB5;C\n\t\t\t\t\t\t1000V\n\t\t\t\t\t\t\n\t\t\t\t\t\t\t\n\t\t\t\t\t\t\t\tTemperature/RH measurements\n\t\t\t\t\t\t\t\tAlternating polarity method for HI-R\n\t\t\t\t\t\t\t\tPlug-in switch cards available\n\t\t\t\t\t\t\t\n\t\t\t\t\t\t\n\t\t\t\t\t\n\t\t\t\t\t\n\t\t\t\t\t\t\n\t\t\t\t\t\t&amp;#x2022;\n\t\t\t\t\t\t&amp;#x2022;\n\t\t\t\t\t\t\n\t\t\t\t\t\t&amp;#x2022;3\n\t\t\t\t\t\t&amp;#x2022;\n\t\t\t\t\t\t200T&amp;#x2126;\n\t\t\t\t\t\t1fA-20mA\t\t\t\t\t\n\t\t\t\t\t\t50&amp;#x2126;-200G&amp;#x2126;\n\t\t\t\t\t\t10fC-20&amp;#xB5;C\n\t\t\t\t\t\t-\n\t\t\t\t\t\t\n\t\t\t\t\t\t\t\n\t\t\t\t\t\t\t\tDigital I/O and handler interface for automated test\n\t\t\t\t\t\t\t\n\t\t\t\t\t\t\n\t\t\t\t\t\n\t\t\t\t\t\n\t\t\t\t\t\t&amp;#x2022;\n\t\t\t\t\t\t&amp;#x2022;\n\t\t\t\t\t\t&amp;#x2022;4\n\t\t\t\t\t\t&amp;#x2022;5\n\t\t\t\t\t\t\n\t\t\t\t\t\t&amp;#x2022;6\n\t\t\t\t\t\t10,000T&amp;#x2126;\n\t\t\t\t\t\t0.4fA-100mA\t\t\t\t\t\n\t\t\t\t\t\t0.5&amp;#x2126;-10,000T&amp;#x2126;\n\t\t\t\t\t\t-\n\t\t\t\t\t\t210V\n\t\t\t\t\t\t\n\t\t\t\t\t\t\t\n\t\t\t\t\t\t\t\t4-quadrant sourcing of up to 2.2W\n\t\t\t\t\t\t\t\n\t\t\t\t\t\t\n\t\t\t\t\t\n\t\t\t\t\t\n\t\t\t\t\t\t&amp;#x2022;7\n\t\t\t\t\t\t&amp;#x2022;\n\t\t\t\t\t\t\n\t\t\t\t\t\t\n\t\t\t\t\t\t\n\t\t\t\t\t\t\n\t\t\t\t\t\t-\n\t\t\t\t\t\t20fA-20mA\t\t\t\t\t\n\t\t\t\t\t\t-\n\t\t\t\t\t\t-\n\t\t\t\t\t\t-\n\t\t\t\t\t\t\n\t\t\t\t\t\t\t\n\t\t\t\t\t\t\t\t5&amp;#xBD; digits\n\t\t\t\t\t\t\t\tAutoranging\n\t\t\t\t\t\t\t\t2500 point storage buffer\n\t\t\t\t\t\t\t\n\t\t\t\t\t\t\n\t\t\t\t\t\n\t\t\t\t\t\n\t\t\t\t\t\t\n\t\t\t\t\t\t&amp;#x2022;\n\t\t\t\t\t\t\n\t\t\t\t\t\t&amp;#x2022;\n\t\t\t\t\t\t\n\t\t\t\t\t\t\n\t\t\t\t\t\t-\n\t\t\t\t\t\t20fA-20mA\t\t\t\t\t\n\t\t\t\t\t\t200&amp;#x2126;-100,000T&amp;#x2126;\n\t\t\t\t\t\t-\n\t\t\t\t\t\t500V\n\t\t\t\t\t\t\n\t\t\t\t\t\t\t\n\t\t\t\t\t\t\t\tSuitable for performing ASTM's D257 test procedure\n\t\t\t\t\t\t\t\tSource from 200µV to 505V\n\t\t\t\t\t\t\t\tDigital I/O\n\t\t\t\t\t\t\t\n\t\t\t\t\t\t\n\t\t\t\t\t\n\t\t\t\t\t\n\t\t\t\t\t\t\n\t\t\t\t\t\t&amp;#x2022;\n\t\t\t\t\t\t\n\t\t\t\t\t\t\n\t\t\t\t\t\t\n\t\t\t\t\t\t\n\t\t\t\t\t\t-\n\t\t\t\t\t\t1.2fA-10mA\t\t\t\t\t\n\t\t\t\t\t\t-\n\t\t\t\t\t\t-\n\t\t\t\t\t\t-\n\t\t\t\t\t\t\n\t\t\t\t\t\t\t\n\t\t\t\t\t\t\t\tUp to 1011V/A gain\n\t\t\t\t\t\t\t\n\t\t\t\t\t\t\n\t\t\t\t\t\n\t\t\t\t\t\n\t\t\t\t\t\t&amp;#x2022;\n\t\t\t\t\t\t&amp;#x2022;\n\t\t\t\t\t\t\n\t\t\t\t\t\t&amp;#x2022;\n\t\t\t\t\t\t\n\t\t\t\t\t\t&amp;#x2022;\n\t\t\t\t\t\t100T&amp;#x2126;\n\t\t\t\t\t\t20fA-1A\t\t\t\t\t\n\t\t\t\t\t\t0.05&amp;#x2126;-1000T&amp;#x2126;\n\t\t\t\t\t\t-\n\t\t\t\t\t\t110V-1100V\n\t\t\t\t\t\t\n\t\t\t\t\t\t\t\n\t\t\t\t\t\t\t\tHigh speed\n\t\t\t\t\t\t\t\tBuilt-in waveforms\n\t\t\t\t\t\t\t\tInternal 1000-reading memory\n\t\t\t\t\t\t\t\n\t\t\t\t\t\t\n\t\t\t\t\t\n\t\t\t\t\t\n\t\t\t\t\t\t&amp;#x2022;\n\t\t\t\t\t\t\n\t\t\t\t\t\t\n\t\t\t\t\t\t\n\t\t\t\t\t\t\n\t\t\t\t\t\t\n\t\t\t\t\t\tDepends on model chosen. Visit www.keithley.com for detailed Series 2400 specifications.\t\t\t\t\t\t\n\t\t\t\t\t\n\t\t\t\t\n\t\t\t\n\t\t\t\n\t\t\n\t\n\t\n        \n\t\t\tA greater measure of confidence\n\t\t\tInformative reference materials\n\t\t\tVisit our web site, www.keithley.com, to access our reference library, including:\n\t\t\tLow Level Measurements This informative handbook describes the theoretical and practical considerations involved in measuring low DC currents, high resistances, low DC voltages,and low resistances.\n\t\t\tApplication Notes Discover practical, real-world answers to many low level measurement applications questions.\n\t\t\tLab Exercises Keithley engineers have developed these lab exercises to help students learn about making electrical and physical measurements by giving their instructors the information they need to create a hands-on experience. These lab exercises can be downloaded for free from our website:\n\t\t\t\n\t\t\t\tEnergy Gap in a Semiconductor\n\t\t\t\tDigital Multimeter and Oscilloscope\n\t\t\t\tLinear Op Amp Circuits\n\t\t\t\tStep Response of Passive Circuits\n\t\t\t\tThe Electric Field\n\t\t\t\tField Effect Transistors\n\t\t\t\tNon-Linear Op Amp Circuits\n\t\t\t\tFrequency Domain Analysis of Signals\n\t\t\t\n\t\t\tService you can depend on\n\t\t\tWhen you need help with low level measurement applications, contact us at www.keithley.com or call us at 1-888-KEITHLEY (534-8453). Whatever measurement challenge you're facing, Keithley's application engineers are ready to help, before and after the sale. They can suggest the most effective system configurations and provide prompt, reliable applications support once your system is in place. The next time you need help or applications guidance,give us a call. We’ll help you find an accurate, cost-effective solution.\n\t\t\tA greater measure of confidence\n\t\t\tWith more than a half-century of experience in designing low level measurement solutions, we offer our customers a greater measure of testing confidence on the production floor, in the QA lab, and in R&amp;amp;D. To learn how Keithley test solutions can help you keep pace with changing technologies, call your local Keithley sales engineer or visit our website.","language":"en","title":"High Accuracy Electrometers for Low Current/High Resistance Applications | Tektronix","URL":"https://www.tek.com/en/documents/brochure/high-accuracy-electrometers-low-current-high-resistance-applications","accessed":{"date-parts":[["2022",3,28]]}}}],"schema":"https://github.com/citation-style-language/schema/raw/master/csl-citation.json"} </w:instrText>
      </w:r>
      <w:r w:rsidR="00565E3D">
        <w:rPr>
          <w:lang w:val="en-US"/>
        </w:rPr>
        <w:fldChar w:fldCharType="separate"/>
      </w:r>
      <w:r w:rsidR="00565E3D" w:rsidRPr="00565E3D">
        <w:rPr>
          <w:rFonts w:cs="Times New Roman"/>
          <w:szCs w:val="24"/>
          <w:lang w:val="en-US"/>
        </w:rPr>
        <w:t>(</w:t>
      </w:r>
      <w:r w:rsidR="00565E3D" w:rsidRPr="00565E3D">
        <w:rPr>
          <w:rFonts w:cs="Times New Roman"/>
          <w:i/>
          <w:iCs/>
          <w:szCs w:val="24"/>
          <w:lang w:val="en-US"/>
        </w:rPr>
        <w:t>High Accuracy Electrometers for Low Current/High Resistance Applications | Tektronix</w:t>
      </w:r>
      <w:r w:rsidR="00565E3D" w:rsidRPr="00565E3D">
        <w:rPr>
          <w:rFonts w:cs="Times New Roman"/>
          <w:szCs w:val="24"/>
          <w:lang w:val="en-US"/>
        </w:rPr>
        <w:t>, n.d.)</w:t>
      </w:r>
      <w:r w:rsidR="00565E3D">
        <w:rPr>
          <w:lang w:val="en-US"/>
        </w:rPr>
        <w:fldChar w:fldCharType="end"/>
      </w:r>
      <w:r w:rsidR="0039597E">
        <w:rPr>
          <w:lang w:val="en-US"/>
        </w:rPr>
        <w:t xml:space="preserve">. </w:t>
      </w:r>
      <w:r w:rsidR="00FE2561">
        <w:rPr>
          <w:lang w:val="en-US"/>
        </w:rPr>
        <w:t xml:space="preserve">However, some leakage will </w:t>
      </w:r>
      <w:r w:rsidR="00C1641B">
        <w:rPr>
          <w:lang w:val="en-US"/>
        </w:rPr>
        <w:t>occur,</w:t>
      </w:r>
      <w:r w:rsidR="00CE1F28">
        <w:rPr>
          <w:lang w:val="en-US"/>
        </w:rPr>
        <w:t xml:space="preserve"> and the guard ri</w:t>
      </w:r>
      <w:r w:rsidR="00366A9B">
        <w:rPr>
          <w:lang w:val="en-US"/>
        </w:rPr>
        <w:t>ngs are there to prevent this</w:t>
      </w:r>
      <w:r w:rsidR="00FB042A">
        <w:rPr>
          <w:lang w:val="en-US"/>
        </w:rPr>
        <w:t xml:space="preserve"> from </w:t>
      </w:r>
      <w:r w:rsidR="009C2C91">
        <w:rPr>
          <w:lang w:val="en-US"/>
        </w:rPr>
        <w:t>being measured</w:t>
      </w:r>
      <w:r w:rsidR="00366A9B">
        <w:rPr>
          <w:lang w:val="en-US"/>
        </w:rPr>
        <w:t xml:space="preserve">. </w:t>
      </w:r>
      <w:r w:rsidR="00393574">
        <w:rPr>
          <w:lang w:val="en-US"/>
        </w:rPr>
        <w:t xml:space="preserve">The second purpose is to </w:t>
      </w:r>
      <w:r w:rsidR="00D570DE">
        <w:rPr>
          <w:lang w:val="en-US"/>
        </w:rPr>
        <w:t>help define the effective collection volume of the chamber (see</w:t>
      </w:r>
      <w:r w:rsidR="0096721E">
        <w:rPr>
          <w:lang w:val="en-US"/>
        </w:rPr>
        <w:t xml:space="preserve"> </w:t>
      </w:r>
      <w:r w:rsidR="0096721E">
        <w:rPr>
          <w:lang w:val="en-US"/>
        </w:rPr>
        <w:fldChar w:fldCharType="begin"/>
      </w:r>
      <w:r w:rsidR="0096721E">
        <w:rPr>
          <w:lang w:val="en-US"/>
        </w:rPr>
        <w:instrText xml:space="preserve"> REF _Ref99376583 \r \h </w:instrText>
      </w:r>
      <w:r w:rsidR="00CB30D7">
        <w:rPr>
          <w:lang w:val="en-US"/>
        </w:rPr>
        <w:instrText xml:space="preserve"> \* MERGEFORMAT </w:instrText>
      </w:r>
      <w:r w:rsidR="0096721E">
        <w:rPr>
          <w:lang w:val="en-US"/>
        </w:rPr>
      </w:r>
      <w:r w:rsidR="0096721E">
        <w:rPr>
          <w:lang w:val="en-US"/>
        </w:rPr>
        <w:fldChar w:fldCharType="separate"/>
      </w:r>
      <w:r w:rsidR="00380EB7">
        <w:rPr>
          <w:lang w:val="en-US"/>
        </w:rPr>
        <w:t>1.5.2</w:t>
      </w:r>
      <w:r w:rsidR="0096721E">
        <w:rPr>
          <w:lang w:val="en-US"/>
        </w:rPr>
        <w:fldChar w:fldCharType="end"/>
      </w:r>
      <w:r w:rsidR="00D570DE">
        <w:rPr>
          <w:lang w:val="en-US"/>
        </w:rPr>
        <w:t>)</w:t>
      </w:r>
      <w:r w:rsidR="00225698">
        <w:rPr>
          <w:lang w:val="en-US"/>
        </w:rPr>
        <w:t xml:space="preserve">, by </w:t>
      </w:r>
      <w:r w:rsidR="00BD4356">
        <w:rPr>
          <w:lang w:val="en-US"/>
        </w:rPr>
        <w:t xml:space="preserve">ensuring </w:t>
      </w:r>
      <w:r w:rsidR="00341E16">
        <w:rPr>
          <w:lang w:val="en-US"/>
        </w:rPr>
        <w:t>straight electric field lines</w:t>
      </w:r>
      <w:r w:rsidR="00F32D6D">
        <w:rPr>
          <w:lang w:val="en-US"/>
        </w:rPr>
        <w:t xml:space="preserve"> </w:t>
      </w:r>
      <w:r w:rsidR="00F32D6D">
        <w:rPr>
          <w:lang w:val="en-US"/>
        </w:rPr>
        <w:fldChar w:fldCharType="begin"/>
      </w:r>
      <w:r w:rsidR="00911430">
        <w:rPr>
          <w:lang w:val="en-US"/>
        </w:rPr>
        <w:instrText xml:space="preserve"> ADDIN ZOTERO_ITEM CSL_CITATION {"citationID":"seIzr74d","properties":{"formattedCitation":"(Podgorsak,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F32D6D">
        <w:rPr>
          <w:lang w:val="en-US"/>
        </w:rPr>
        <w:fldChar w:fldCharType="separate"/>
      </w:r>
      <w:r w:rsidR="00F32D6D" w:rsidRPr="00F32D6D">
        <w:rPr>
          <w:rFonts w:cs="Times New Roman"/>
          <w:lang w:val="en-US"/>
        </w:rPr>
        <w:t>(</w:t>
      </w:r>
      <w:proofErr w:type="spellStart"/>
      <w:r w:rsidR="00F32D6D" w:rsidRPr="00F32D6D">
        <w:rPr>
          <w:rFonts w:cs="Times New Roman"/>
          <w:lang w:val="en-US"/>
        </w:rPr>
        <w:t>Podgorsak</w:t>
      </w:r>
      <w:proofErr w:type="spellEnd"/>
      <w:r w:rsidR="00F32D6D" w:rsidRPr="00F32D6D">
        <w:rPr>
          <w:rFonts w:cs="Times New Roman"/>
          <w:lang w:val="en-US"/>
        </w:rPr>
        <w:t>, 2016</w:t>
      </w:r>
      <w:r w:rsidR="00F32D6D">
        <w:rPr>
          <w:rFonts w:cs="Times New Roman"/>
          <w:lang w:val="en-US"/>
        </w:rPr>
        <w:t>, p.703</w:t>
      </w:r>
      <w:r w:rsidR="00F32D6D" w:rsidRPr="00F32D6D">
        <w:rPr>
          <w:rFonts w:cs="Times New Roman"/>
          <w:lang w:val="en-US"/>
        </w:rPr>
        <w:t>)</w:t>
      </w:r>
      <w:r w:rsidR="00F32D6D">
        <w:rPr>
          <w:lang w:val="en-US"/>
        </w:rPr>
        <w:fldChar w:fldCharType="end"/>
      </w:r>
      <w:r w:rsidR="00341E16">
        <w:rPr>
          <w:lang w:val="en-US"/>
        </w:rPr>
        <w:t xml:space="preserve">. </w:t>
      </w:r>
    </w:p>
    <w:p w14:paraId="21BE0E93" w14:textId="13BA4CBD" w:rsidR="00081436" w:rsidRDefault="00081436" w:rsidP="004D7B5D">
      <w:pPr>
        <w:spacing w:line="360" w:lineRule="auto"/>
        <w:rPr>
          <w:lang w:val="en-US"/>
        </w:rPr>
      </w:pPr>
    </w:p>
    <w:p w14:paraId="6B8FC14D" w14:textId="77777777" w:rsidR="002B1C80" w:rsidRDefault="006141AA" w:rsidP="004D7B5D">
      <w:pPr>
        <w:spacing w:line="360" w:lineRule="auto"/>
        <w:rPr>
          <w:lang w:val="en-US"/>
        </w:rPr>
      </w:pPr>
      <w:r>
        <w:rPr>
          <w:noProof/>
        </w:rPr>
        <mc:AlternateContent>
          <mc:Choice Requires="wps">
            <w:drawing>
              <wp:anchor distT="0" distB="0" distL="114300" distR="114300" simplePos="0" relativeHeight="251658253" behindDoc="1" locked="0" layoutInCell="1" allowOverlap="1" wp14:anchorId="00FD9F13" wp14:editId="058C10B4">
                <wp:simplePos x="0" y="0"/>
                <wp:positionH relativeFrom="margin">
                  <wp:align>right</wp:align>
                </wp:positionH>
                <wp:positionV relativeFrom="paragraph">
                  <wp:posOffset>2870158</wp:posOffset>
                </wp:positionV>
                <wp:extent cx="5941695" cy="635"/>
                <wp:effectExtent l="0" t="0" r="1905" b="0"/>
                <wp:wrapTight wrapText="bothSides">
                  <wp:wrapPolygon edited="0">
                    <wp:start x="0" y="0"/>
                    <wp:lineTo x="0" y="20521"/>
                    <wp:lineTo x="21538" y="20521"/>
                    <wp:lineTo x="2153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5B4E53B" w14:textId="276B5609" w:rsidR="000E085E" w:rsidRPr="00731006" w:rsidRDefault="000E085E" w:rsidP="000E085E">
                            <w:pPr>
                              <w:pStyle w:val="Caption"/>
                              <w:rPr>
                                <w:noProof/>
                                <w:sz w:val="24"/>
                                <w:lang w:val="en-US"/>
                              </w:rPr>
                            </w:pPr>
                            <w:bookmarkStart w:id="52" w:name="_Ref97216960"/>
                            <w:r w:rsidRPr="000E085E">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12</w:t>
                            </w:r>
                            <w:r w:rsidR="00543048">
                              <w:rPr>
                                <w:lang w:val="en-US"/>
                              </w:rPr>
                              <w:fldChar w:fldCharType="end"/>
                            </w:r>
                            <w:bookmarkEnd w:id="52"/>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9F13" id="Text Box 37" o:spid="_x0000_s1031" type="#_x0000_t202" style="position:absolute;margin-left:416.65pt;margin-top:226pt;width:467.85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dRGgIAAD8EAAAOAAAAZHJzL2Uyb0RvYy54bWysU02P2jAQvVfqf7B8L4FtQd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SZfT20+T2e2UM0m+2cdp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" stroked="f">
                <v:textbox style="mso-fit-shape-to-text:t" inset="0,0,0,0">
                  <w:txbxContent>
                    <w:p w14:paraId="75B4E53B" w14:textId="276B5609" w:rsidR="000E085E" w:rsidRPr="00731006" w:rsidRDefault="000E085E" w:rsidP="000E085E">
                      <w:pPr>
                        <w:pStyle w:val="Caption"/>
                        <w:rPr>
                          <w:noProof/>
                          <w:sz w:val="24"/>
                          <w:lang w:val="en-US"/>
                        </w:rPr>
                      </w:pPr>
                      <w:bookmarkStart w:id="53" w:name="_Ref97216960"/>
                      <w:r w:rsidRPr="000E085E">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12</w:t>
                      </w:r>
                      <w:r w:rsidR="00543048">
                        <w:rPr>
                          <w:lang w:val="en-US"/>
                        </w:rPr>
                        <w:fldChar w:fldCharType="end"/>
                      </w:r>
                      <w:bookmarkEnd w:id="53"/>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v:textbox>
                <w10:wrap type="tight" anchorx="margin"/>
              </v:shape>
            </w:pict>
          </mc:Fallback>
        </mc:AlternateContent>
      </w:r>
      <w:r>
        <w:rPr>
          <w:noProof/>
          <w:lang w:val="en-US"/>
        </w:rPr>
        <w:drawing>
          <wp:inline distT="0" distB="0" distL="0" distR="0" wp14:anchorId="6AE52DD5" wp14:editId="5EC92F79">
            <wp:extent cx="5963840" cy="2773345"/>
            <wp:effectExtent l="0" t="0" r="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2">
                      <a:extLst>
                        <a:ext uri="{28A0092B-C50C-407E-A947-70E740481C1C}">
                          <a14:useLocalDpi xmlns:a14="http://schemas.microsoft.com/office/drawing/2010/main" val="0"/>
                        </a:ext>
                      </a:extLst>
                    </a:blip>
                    <a:srcRect l="10485" r="14623" b="38086"/>
                    <a:stretch/>
                  </pic:blipFill>
                  <pic:spPr bwMode="auto">
                    <a:xfrm>
                      <a:off x="0" y="0"/>
                      <a:ext cx="5972632" cy="2777433"/>
                    </a:xfrm>
                    <a:prstGeom prst="rect">
                      <a:avLst/>
                    </a:prstGeom>
                    <a:ln>
                      <a:noFill/>
                    </a:ln>
                    <a:extLst>
                      <a:ext uri="{53640926-AAD7-44D8-BBD7-CCE9431645EC}">
                        <a14:shadowObscured xmlns:a14="http://schemas.microsoft.com/office/drawing/2010/main"/>
                      </a:ext>
                    </a:extLst>
                  </pic:spPr>
                </pic:pic>
              </a:graphicData>
            </a:graphic>
          </wp:inline>
        </w:drawing>
      </w:r>
    </w:p>
    <w:p w14:paraId="44777EAC" w14:textId="43E781BC" w:rsidR="00A12C2F" w:rsidRDefault="002B1C80" w:rsidP="004D7B5D">
      <w:pPr>
        <w:spacing w:line="360" w:lineRule="auto"/>
        <w:rPr>
          <w:lang w:val="en-US"/>
        </w:rPr>
      </w:pPr>
      <w:r>
        <w:rPr>
          <w:lang w:val="en-US"/>
        </w:rPr>
        <w:t xml:space="preserve">When the electrons are ionized </w:t>
      </w:r>
      <w:r w:rsidR="00A80713">
        <w:rPr>
          <w:lang w:val="en-US"/>
        </w:rPr>
        <w:t>the</w:t>
      </w:r>
      <w:r w:rsidR="004E118D">
        <w:rPr>
          <w:lang w:val="en-US"/>
        </w:rPr>
        <w:t xml:space="preserve"> charge is “collected” </w:t>
      </w:r>
      <w:r w:rsidR="00E24F69">
        <w:rPr>
          <w:lang w:val="en-US"/>
        </w:rPr>
        <w:t xml:space="preserve">by </w:t>
      </w:r>
      <w:r w:rsidR="003F2638">
        <w:rPr>
          <w:lang w:val="en-US"/>
        </w:rPr>
        <w:t xml:space="preserve">a </w:t>
      </w:r>
      <w:r w:rsidR="00E24F69">
        <w:rPr>
          <w:lang w:val="en-US"/>
        </w:rPr>
        <w:t>measuring electrode</w:t>
      </w:r>
      <w:r w:rsidR="006C5A75">
        <w:rPr>
          <w:lang w:val="en-US"/>
        </w:rPr>
        <w:t xml:space="preserve"> </w:t>
      </w:r>
      <w:r w:rsidR="00E24F69">
        <w:rPr>
          <w:lang w:val="en-US"/>
        </w:rPr>
        <w:t>connected to the electrometer</w:t>
      </w:r>
      <w:r w:rsidR="00FF5072">
        <w:rPr>
          <w:lang w:val="en-US"/>
        </w:rPr>
        <w:t xml:space="preserve"> </w:t>
      </w:r>
      <w:r w:rsidR="003B227F">
        <w:rPr>
          <w:lang w:val="en-US"/>
        </w:rPr>
        <w:fldChar w:fldCharType="begin"/>
      </w:r>
      <w:r w:rsidR="003F507D">
        <w:rPr>
          <w:lang w:val="en-US"/>
        </w:rPr>
        <w:instrText xml:space="preserve"> ADDIN ZOTERO_ITEM CSL_CITATION {"citationID":"rN0TtlSB","properties":{"formattedCitation":"(Podgorsak,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B227F">
        <w:rPr>
          <w:lang w:val="en-US"/>
        </w:rPr>
        <w:fldChar w:fldCharType="separate"/>
      </w:r>
      <w:r w:rsidR="003B227F" w:rsidRPr="003B227F">
        <w:rPr>
          <w:rFonts w:cs="Times New Roman"/>
          <w:lang w:val="en-US"/>
        </w:rPr>
        <w:t>(</w:t>
      </w:r>
      <w:proofErr w:type="spellStart"/>
      <w:r w:rsidR="003B227F" w:rsidRPr="003B227F">
        <w:rPr>
          <w:rFonts w:cs="Times New Roman"/>
          <w:lang w:val="en-US"/>
        </w:rPr>
        <w:t>Podgorsak</w:t>
      </w:r>
      <w:proofErr w:type="spellEnd"/>
      <w:r w:rsidR="003B227F" w:rsidRPr="003B227F">
        <w:rPr>
          <w:rFonts w:cs="Times New Roman"/>
          <w:lang w:val="en-US"/>
        </w:rPr>
        <w:t>, 2016</w:t>
      </w:r>
      <w:r w:rsidR="003B227F">
        <w:rPr>
          <w:rFonts w:cs="Times New Roman"/>
          <w:lang w:val="en-US"/>
        </w:rPr>
        <w:t>, p.705</w:t>
      </w:r>
      <w:r w:rsidR="003B227F" w:rsidRPr="003B227F">
        <w:rPr>
          <w:rFonts w:cs="Times New Roman"/>
          <w:lang w:val="en-US"/>
        </w:rPr>
        <w:t>)</w:t>
      </w:r>
      <w:r w:rsidR="003B227F">
        <w:rPr>
          <w:lang w:val="en-US"/>
        </w:rPr>
        <w:fldChar w:fldCharType="end"/>
      </w:r>
      <w:r w:rsidR="00AB40BB">
        <w:rPr>
          <w:lang w:val="en-US"/>
        </w:rPr>
        <w:t>.</w:t>
      </w:r>
      <w:r w:rsidR="003B227F">
        <w:rPr>
          <w:lang w:val="en-US"/>
        </w:rPr>
        <w:t xml:space="preserve"> </w:t>
      </w:r>
      <w:r w:rsidR="005039D3">
        <w:rPr>
          <w:lang w:val="en-US"/>
        </w:rPr>
        <w:t>The electrometer measures the accumulated charge</w:t>
      </w:r>
      <w:r w:rsidR="006B3D94">
        <w:rPr>
          <w:lang w:val="en-US"/>
        </w:rPr>
        <w:t xml:space="preserve">, which </w:t>
      </w:r>
      <w:r w:rsidR="00435CAC">
        <w:rPr>
          <w:lang w:val="en-US"/>
        </w:rPr>
        <w:t>is</w:t>
      </w:r>
      <w:r w:rsidR="006B3D94">
        <w:rPr>
          <w:lang w:val="en-US"/>
        </w:rPr>
        <w:t xml:space="preserve"> converted to </w:t>
      </w:r>
      <w:r w:rsidR="00F567F7">
        <w:rPr>
          <w:lang w:val="en-US"/>
        </w:rPr>
        <w:t>dose</w:t>
      </w:r>
      <w:r w:rsidR="00C36896">
        <w:rPr>
          <w:lang w:val="en-US"/>
        </w:rPr>
        <w:t xml:space="preserve"> using a calibration factor</w:t>
      </w:r>
      <w:r w:rsidR="00F567F7">
        <w:rPr>
          <w:lang w:val="en-US"/>
        </w:rPr>
        <w:t xml:space="preserve">. </w:t>
      </w:r>
      <w:r w:rsidR="00FD28EA">
        <w:rPr>
          <w:lang w:val="en-US"/>
        </w:rPr>
        <w:t>If the applied voltage is too low</w:t>
      </w:r>
      <w:r w:rsidR="00216DC6">
        <w:rPr>
          <w:lang w:val="en-US"/>
        </w:rPr>
        <w:t xml:space="preserve"> </w:t>
      </w:r>
      <w:r w:rsidR="002C60CA">
        <w:rPr>
          <w:lang w:val="en-US"/>
        </w:rPr>
        <w:t>negative ion</w:t>
      </w:r>
      <w:r w:rsidR="00EF244B">
        <w:rPr>
          <w:lang w:val="en-US"/>
        </w:rPr>
        <w:t>s</w:t>
      </w:r>
      <w:r w:rsidR="002C60CA">
        <w:rPr>
          <w:lang w:val="en-US"/>
        </w:rPr>
        <w:t xml:space="preserve"> will tend to recombine with positive ion</w:t>
      </w:r>
      <w:r w:rsidR="00EF244B">
        <w:rPr>
          <w:lang w:val="en-US"/>
        </w:rPr>
        <w:t>s</w:t>
      </w:r>
      <w:r w:rsidR="00B64F67">
        <w:rPr>
          <w:lang w:val="en-US"/>
        </w:rPr>
        <w:t>.</w:t>
      </w:r>
      <w:r w:rsidR="002839A0">
        <w:rPr>
          <w:lang w:val="en-US"/>
        </w:rPr>
        <w:t xml:space="preserve"> </w:t>
      </w:r>
      <w:r w:rsidR="00B64F67">
        <w:rPr>
          <w:lang w:val="en-US"/>
        </w:rPr>
        <w:t>The</w:t>
      </w:r>
      <w:r w:rsidR="002839A0">
        <w:rPr>
          <w:lang w:val="en-US"/>
        </w:rPr>
        <w:t xml:space="preserve"> </w:t>
      </w:r>
      <w:r w:rsidR="00B64F67">
        <w:rPr>
          <w:lang w:val="en-US"/>
        </w:rPr>
        <w:t>solution</w:t>
      </w:r>
      <w:r w:rsidR="002839A0">
        <w:rPr>
          <w:lang w:val="en-US"/>
        </w:rPr>
        <w:t xml:space="preserve"> </w:t>
      </w:r>
      <w:r w:rsidR="001A0752">
        <w:rPr>
          <w:lang w:val="en-US"/>
        </w:rPr>
        <w:t xml:space="preserve">is </w:t>
      </w:r>
      <w:r w:rsidR="007148E4">
        <w:rPr>
          <w:lang w:val="en-US"/>
        </w:rPr>
        <w:t xml:space="preserve">increasing the voltage until </w:t>
      </w:r>
      <w:r w:rsidR="00021F68">
        <w:rPr>
          <w:lang w:val="en-US"/>
        </w:rPr>
        <w:t>the measured curren</w:t>
      </w:r>
      <w:r w:rsidR="00EE02C2">
        <w:rPr>
          <w:lang w:val="en-US"/>
        </w:rPr>
        <w:t>t is no longer dependent on voltage</w:t>
      </w:r>
      <w:r w:rsidR="0058507C">
        <w:rPr>
          <w:lang w:val="en-US"/>
        </w:rPr>
        <w:t xml:space="preserve">, </w:t>
      </w:r>
      <w:r w:rsidR="00EF244B">
        <w:rPr>
          <w:lang w:val="en-US"/>
        </w:rPr>
        <w:t>which</w:t>
      </w:r>
      <w:r w:rsidR="0058507C">
        <w:rPr>
          <w:lang w:val="en-US"/>
        </w:rPr>
        <w:t xml:space="preserve"> is called the saturation region</w:t>
      </w:r>
      <w:r w:rsidR="00CC6D97">
        <w:rPr>
          <w:lang w:val="en-US"/>
        </w:rPr>
        <w:t xml:space="preserve"> </w:t>
      </w:r>
      <w:r w:rsidR="00CC6D97">
        <w:rPr>
          <w:lang w:val="en-US"/>
        </w:rPr>
        <w:fldChar w:fldCharType="begin"/>
      </w:r>
      <w:r w:rsidR="00911430">
        <w:rPr>
          <w:lang w:val="en-US"/>
        </w:rPr>
        <w:instrText xml:space="preserve"> ADDIN ZOTERO_ITEM CSL_CITATION {"citationID":"b4QolKuY","properties":{"formattedCitation":"(Attix,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CC6D97">
        <w:rPr>
          <w:lang w:val="en-US"/>
        </w:rPr>
        <w:fldChar w:fldCharType="separate"/>
      </w:r>
      <w:r w:rsidR="00CC6D97" w:rsidRPr="00FC0C8C">
        <w:rPr>
          <w:rFonts w:cs="Times New Roman"/>
          <w:lang w:val="en-US"/>
        </w:rPr>
        <w:t>(</w:t>
      </w:r>
      <w:proofErr w:type="spellStart"/>
      <w:r w:rsidR="00CC6D97" w:rsidRPr="00FC0C8C">
        <w:rPr>
          <w:rFonts w:cs="Times New Roman"/>
          <w:lang w:val="en-US"/>
        </w:rPr>
        <w:t>Attix</w:t>
      </w:r>
      <w:proofErr w:type="spellEnd"/>
      <w:r w:rsidR="00CC6D97" w:rsidRPr="00FC0C8C">
        <w:rPr>
          <w:rFonts w:cs="Times New Roman"/>
          <w:lang w:val="en-US"/>
        </w:rPr>
        <w:t>, 1986</w:t>
      </w:r>
      <w:r w:rsidR="00FC0C8C">
        <w:rPr>
          <w:rFonts w:cs="Times New Roman"/>
          <w:lang w:val="en-US"/>
        </w:rPr>
        <w:t>, p.330-331</w:t>
      </w:r>
      <w:r w:rsidR="00CC6D97" w:rsidRPr="00FC0C8C">
        <w:rPr>
          <w:rFonts w:cs="Times New Roman"/>
          <w:lang w:val="en-US"/>
        </w:rPr>
        <w:t>)</w:t>
      </w:r>
      <w:r w:rsidR="00CC6D97">
        <w:rPr>
          <w:lang w:val="en-US"/>
        </w:rPr>
        <w:fldChar w:fldCharType="end"/>
      </w:r>
      <w:r w:rsidR="008A1C49">
        <w:rPr>
          <w:lang w:val="en-US"/>
        </w:rPr>
        <w:t>.</w:t>
      </w:r>
      <w:r w:rsidR="00153E39">
        <w:rPr>
          <w:lang w:val="en-US"/>
        </w:rPr>
        <w:t xml:space="preserve"> </w:t>
      </w:r>
      <w:r w:rsidR="004153B0">
        <w:rPr>
          <w:lang w:val="en-US"/>
        </w:rPr>
        <w:t xml:space="preserve">The measured output in this region is known as the saturation charge, or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F618D5">
        <w:rPr>
          <w:rFonts w:eastAsiaTheme="minorEastAsia"/>
          <w:lang w:val="en-US"/>
        </w:rPr>
        <w:t xml:space="preserve">. </w:t>
      </w:r>
    </w:p>
    <w:p w14:paraId="42541177" w14:textId="706A299E" w:rsidR="00595D36" w:rsidRDefault="00DC0300" w:rsidP="004D7B5D">
      <w:pPr>
        <w:pStyle w:val="Heading3"/>
        <w:spacing w:line="360" w:lineRule="auto"/>
        <w:rPr>
          <w:lang w:val="en-US"/>
        </w:rPr>
      </w:pPr>
      <w:bookmarkStart w:id="54" w:name="_Ref99012278"/>
      <w:bookmarkStart w:id="55" w:name="_Ref99376583"/>
      <w:bookmarkStart w:id="56" w:name="_Toc107354676"/>
      <w:r>
        <w:rPr>
          <w:lang w:val="en-US"/>
        </w:rPr>
        <w:t>Thimble</w:t>
      </w:r>
      <w:r w:rsidR="00C66EA0">
        <w:rPr>
          <w:lang w:val="en-US"/>
        </w:rPr>
        <w:t xml:space="preserve"> </w:t>
      </w:r>
      <w:r w:rsidR="00595D36">
        <w:rPr>
          <w:lang w:val="en-US"/>
        </w:rPr>
        <w:t>Ionization Chamber</w:t>
      </w:r>
      <w:bookmarkEnd w:id="54"/>
      <w:bookmarkEnd w:id="55"/>
      <w:bookmarkEnd w:id="56"/>
    </w:p>
    <w:p w14:paraId="672C12EA" w14:textId="5F3060AC" w:rsidR="002442CE" w:rsidRDefault="009E19EF" w:rsidP="004D7B5D">
      <w:pPr>
        <w:spacing w:line="360" w:lineRule="auto"/>
        <w:rPr>
          <w:lang w:val="en-US"/>
        </w:rPr>
      </w:pPr>
      <w:r>
        <w:rPr>
          <w:lang w:val="en-US"/>
        </w:rPr>
        <w:t xml:space="preserve">In </w:t>
      </w:r>
      <w:r w:rsidR="00D117DA">
        <w:rPr>
          <w:lang w:val="en-US"/>
        </w:rPr>
        <w:fldChar w:fldCharType="begin"/>
      </w:r>
      <w:r w:rsidR="00D117DA">
        <w:rPr>
          <w:lang w:val="en-US"/>
        </w:rPr>
        <w:instrText xml:space="preserve"> REF _Ref107351801 \h </w:instrText>
      </w:r>
      <w:r w:rsidR="00D117DA">
        <w:rPr>
          <w:lang w:val="en-US"/>
        </w:rPr>
      </w:r>
      <w:r w:rsidR="00D117DA">
        <w:rPr>
          <w:lang w:val="en-US"/>
        </w:rPr>
        <w:fldChar w:fldCharType="separate"/>
      </w:r>
      <w:r w:rsidR="00D117DA" w:rsidRPr="008A5BBC">
        <w:rPr>
          <w:lang w:val="en-US"/>
        </w:rPr>
        <w:t xml:space="preserve">Figure </w:t>
      </w:r>
      <w:r w:rsidR="00D117DA">
        <w:rPr>
          <w:noProof/>
          <w:lang w:val="en-US"/>
        </w:rPr>
        <w:t>1</w:t>
      </w:r>
      <w:r w:rsidR="00D117DA">
        <w:rPr>
          <w:lang w:val="en-US"/>
        </w:rPr>
        <w:noBreakHyphen/>
      </w:r>
      <w:r w:rsidR="00D117DA">
        <w:rPr>
          <w:noProof/>
          <w:lang w:val="en-US"/>
        </w:rPr>
        <w:t>13</w:t>
      </w:r>
      <w:r w:rsidR="00D117DA">
        <w:rPr>
          <w:lang w:val="en-US"/>
        </w:rPr>
        <w:fldChar w:fldCharType="end"/>
      </w:r>
      <w:r>
        <w:rPr>
          <w:lang w:val="en-US"/>
        </w:rPr>
        <w:t xml:space="preserve"> we see a thimble (a.k.a. farmer type) ionization chamber. </w:t>
      </w:r>
      <w:r w:rsidR="00A937B6">
        <w:rPr>
          <w:lang w:val="en-US"/>
        </w:rPr>
        <w:t xml:space="preserve">The chamber differs from the parallel-plate type </w:t>
      </w:r>
      <w:r w:rsidR="00DF5521">
        <w:rPr>
          <w:lang w:val="en-US"/>
        </w:rPr>
        <w:t xml:space="preserve">by having a graphite thimble surrounding the gas-filled cavity. </w:t>
      </w:r>
      <w:r w:rsidR="003E028E">
        <w:rPr>
          <w:lang w:val="en-US"/>
        </w:rPr>
        <w:t>The graphite is</w:t>
      </w:r>
      <w:r w:rsidR="0001580D">
        <w:rPr>
          <w:lang w:val="en-US"/>
        </w:rPr>
        <w:t xml:space="preserve"> chosen because it</w:t>
      </w:r>
      <w:r w:rsidR="00196363">
        <w:rPr>
          <w:lang w:val="en-US"/>
        </w:rPr>
        <w:t xml:space="preserve"> protects the sensitive </w:t>
      </w:r>
      <w:r w:rsidR="00C15E8A">
        <w:rPr>
          <w:lang w:val="en-US"/>
        </w:rPr>
        <w:t>volume</w:t>
      </w:r>
      <w:r w:rsidR="00F177D2">
        <w:rPr>
          <w:lang w:val="en-US"/>
        </w:rPr>
        <w:t xml:space="preserve"> and</w:t>
      </w:r>
      <w:r w:rsidR="00EF244B">
        <w:rPr>
          <w:lang w:val="en-US"/>
        </w:rPr>
        <w:t xml:space="preserve"> </w:t>
      </w:r>
      <w:r w:rsidR="00504ABF">
        <w:rPr>
          <w:lang w:val="en-US"/>
        </w:rPr>
        <w:t>is air</w:t>
      </w:r>
      <w:r w:rsidR="00DE71C2">
        <w:rPr>
          <w:lang w:val="en-US"/>
        </w:rPr>
        <w:t xml:space="preserve"> equivalent</w:t>
      </w:r>
      <w:r w:rsidR="006D7E0A">
        <w:rPr>
          <w:lang w:val="en-US"/>
        </w:rPr>
        <w:t>, therefore</w:t>
      </w:r>
      <w:r w:rsidR="00E74A70">
        <w:rPr>
          <w:lang w:val="en-US"/>
        </w:rPr>
        <w:t xml:space="preserve"> </w:t>
      </w:r>
      <w:r w:rsidR="001A12B8">
        <w:rPr>
          <w:lang w:val="en-US"/>
        </w:rPr>
        <w:t>minimiz</w:t>
      </w:r>
      <w:r w:rsidR="006D7E0A">
        <w:rPr>
          <w:lang w:val="en-US"/>
        </w:rPr>
        <w:t>ing</w:t>
      </w:r>
      <w:r w:rsidR="001A12B8">
        <w:rPr>
          <w:lang w:val="en-US"/>
        </w:rPr>
        <w:t xml:space="preserve"> the </w:t>
      </w:r>
      <w:r w:rsidR="00EA4671">
        <w:rPr>
          <w:lang w:val="en-US"/>
        </w:rPr>
        <w:t xml:space="preserve">density </w:t>
      </w:r>
      <w:r w:rsidR="001A12B8">
        <w:rPr>
          <w:lang w:val="en-US"/>
        </w:rPr>
        <w:t>difference between cavity and wall</w:t>
      </w:r>
      <w:r w:rsidR="006D7E0A">
        <w:rPr>
          <w:lang w:val="en-US"/>
        </w:rPr>
        <w:t>. This</w:t>
      </w:r>
      <w:r w:rsidR="001A12B8">
        <w:rPr>
          <w:lang w:val="en-US"/>
        </w:rPr>
        <w:t xml:space="preserve"> </w:t>
      </w:r>
      <w:r w:rsidR="00D50FE1">
        <w:rPr>
          <w:lang w:val="en-US"/>
        </w:rPr>
        <w:t>achieve</w:t>
      </w:r>
      <w:r w:rsidR="006D7E0A">
        <w:rPr>
          <w:lang w:val="en-US"/>
        </w:rPr>
        <w:t>s</w:t>
      </w:r>
      <w:r w:rsidR="00D50FE1">
        <w:rPr>
          <w:lang w:val="en-US"/>
        </w:rPr>
        <w:t xml:space="preserve"> charged particle equilibrium </w:t>
      </w:r>
      <w:r w:rsidR="0045030A">
        <w:rPr>
          <w:lang w:val="en-US"/>
        </w:rPr>
        <w:fldChar w:fldCharType="begin"/>
      </w:r>
      <w:r w:rsidR="003F507D">
        <w:rPr>
          <w:lang w:val="en-US"/>
        </w:rPr>
        <w:instrText xml:space="preserve"> ADDIN ZOTERO_ITEM CSL_CITATION {"citationID":"Il5Auwd7","properties":{"formattedCitation":"(Shortt et al., 2002)","plainCitation":"(Shortt et al., 2002)","noteIndex":0},"citationItems":[{"id":79,"uris":["http://zotero.org/users/9228513/items/9X6MZPUA"],"itemData":{"id":79,"type":"article-journal","abstract":"Air-ﬁlled ionization chambers are used widely for radiation dosimetry. For some applications it is important to know the effect on the chamber response of photon attenuation and scattering in the chamber walls. Traditionally, the wall effect is determined by measuring the chamber response as a function of wall thickness and extrapolating linearly to zero thickness. We have constructed a spherical graphite chamber with variable wall thickness. The change in the chamber response with wall thickness has been measured in a 137Cs γ -ray beam. Our data show that the change in response is not linear with wall thickness, in agreement with the theoretical prediction of Bielajew (1990 Med. Phys. 17 583–7). A linear versus non-linear extrapolation of the measured data to zero wall thickness leads to a difference of almost 1% in the estimate of the wall correction factor, Kw. The value of Kw obtained using the non-linear extrapolation is in good agreement with the result obtained using Monte Carlo techniques.","container-title":"Physics in Medicine and Biology","DOI":"10.1088/0031-9155/47/10/308","ISSN":"00319155","issue":"10","journalAbbreviation":"Phys. Med. Biol.","language":"en","page":"1721-1731","source":"DOI.org (Crossref)","title":"The effect of wall thickness on the response of a spherical ionization chamber","volume":"47","author":[{"family":"Shortt","given":"K R"},{"family":"Bielajew","given":"A F"},{"family":"Ross","given":"C K"},{"family":"Stewart","given":"K J"},{"family":"Burke","given":"J T"},{"family":"Corsten","given":"M J"}],"issued":{"date-parts":[["2002",5,21]]}}}],"schema":"https://github.com/citation-style-language/schema/raw/master/csl-citation.json"} </w:instrText>
      </w:r>
      <w:r w:rsidR="0045030A">
        <w:rPr>
          <w:lang w:val="en-US"/>
        </w:rPr>
        <w:fldChar w:fldCharType="separate"/>
      </w:r>
      <w:r w:rsidR="0045030A" w:rsidRPr="0045030A">
        <w:rPr>
          <w:rFonts w:cs="Times New Roman"/>
          <w:lang w:val="en-US"/>
        </w:rPr>
        <w:t>(</w:t>
      </w:r>
      <w:proofErr w:type="spellStart"/>
      <w:r w:rsidR="0045030A" w:rsidRPr="0045030A">
        <w:rPr>
          <w:rFonts w:cs="Times New Roman"/>
          <w:lang w:val="en-US"/>
        </w:rPr>
        <w:t>Shortt</w:t>
      </w:r>
      <w:proofErr w:type="spellEnd"/>
      <w:r w:rsidR="0045030A" w:rsidRPr="0045030A">
        <w:rPr>
          <w:rFonts w:cs="Times New Roman"/>
          <w:lang w:val="en-US"/>
        </w:rPr>
        <w:t xml:space="preserve"> et al., 2002)</w:t>
      </w:r>
      <w:r w:rsidR="0045030A">
        <w:rPr>
          <w:lang w:val="en-US"/>
        </w:rPr>
        <w:fldChar w:fldCharType="end"/>
      </w:r>
      <w:r w:rsidR="0048463D">
        <w:rPr>
          <w:lang w:val="en-US"/>
        </w:rPr>
        <w:t>.</w:t>
      </w:r>
      <w:r w:rsidR="00E74A70">
        <w:rPr>
          <w:lang w:val="en-US"/>
        </w:rPr>
        <w:t xml:space="preserve"> </w:t>
      </w:r>
      <w:r w:rsidR="00D746B0">
        <w:rPr>
          <w:lang w:val="en-US"/>
        </w:rPr>
        <w:t>The</w:t>
      </w:r>
      <w:r w:rsidR="00E152C7">
        <w:rPr>
          <w:lang w:val="en-US"/>
        </w:rPr>
        <w:t xml:space="preserve"> protection cap</w:t>
      </w:r>
      <w:r w:rsidR="00D746B0">
        <w:rPr>
          <w:lang w:val="en-US"/>
        </w:rPr>
        <w:t xml:space="preserve"> is not shown in </w:t>
      </w:r>
      <w:r w:rsidR="00B4201B">
        <w:rPr>
          <w:lang w:val="en-US"/>
        </w:rPr>
        <w:fldChar w:fldCharType="begin"/>
      </w:r>
      <w:r w:rsidR="00B4201B">
        <w:rPr>
          <w:lang w:val="en-US"/>
        </w:rPr>
        <w:instrText xml:space="preserve"> REF _Ref95388336 \h </w:instrText>
      </w:r>
      <w:r w:rsidR="00CB30D7">
        <w:rPr>
          <w:lang w:val="en-US"/>
        </w:rPr>
        <w:instrText xml:space="preserve"> \* MERGEFORMAT </w:instrText>
      </w:r>
      <w:r w:rsidR="00B4201B">
        <w:rPr>
          <w:lang w:val="en-US"/>
        </w:rPr>
        <w:fldChar w:fldCharType="separate"/>
      </w:r>
      <w:r w:rsidR="00A54A3E">
        <w:rPr>
          <w:b/>
          <w:bCs/>
          <w:lang w:val="en-US"/>
        </w:rPr>
        <w:fldChar w:fldCharType="begin"/>
      </w:r>
      <w:r w:rsidR="00A54A3E">
        <w:rPr>
          <w:lang w:val="en-US"/>
        </w:rPr>
        <w:instrText xml:space="preserve"> REF _Ref107351801 \h </w:instrText>
      </w:r>
      <w:r w:rsidR="00A54A3E">
        <w:rPr>
          <w:b/>
          <w:bCs/>
          <w:lang w:val="en-US"/>
        </w:rPr>
      </w:r>
      <w:r w:rsidR="00A54A3E">
        <w:rPr>
          <w:b/>
          <w:bCs/>
          <w:lang w:val="en-US"/>
        </w:rPr>
        <w:fldChar w:fldCharType="separate"/>
      </w:r>
      <w:r w:rsidR="00A54A3E" w:rsidRPr="008A5BBC">
        <w:rPr>
          <w:lang w:val="en-US"/>
        </w:rPr>
        <w:t xml:space="preserve">Figure </w:t>
      </w:r>
      <w:r w:rsidR="00A54A3E">
        <w:rPr>
          <w:noProof/>
          <w:lang w:val="en-US"/>
        </w:rPr>
        <w:t>1</w:t>
      </w:r>
      <w:r w:rsidR="00A54A3E">
        <w:rPr>
          <w:lang w:val="en-US"/>
        </w:rPr>
        <w:noBreakHyphen/>
      </w:r>
      <w:r w:rsidR="00A54A3E">
        <w:rPr>
          <w:noProof/>
          <w:lang w:val="en-US"/>
        </w:rPr>
        <w:t>13</w:t>
      </w:r>
      <w:r w:rsidR="00A54A3E">
        <w:rPr>
          <w:b/>
          <w:bCs/>
          <w:lang w:val="en-US"/>
        </w:rPr>
        <w:fldChar w:fldCharType="end"/>
      </w:r>
      <w:r w:rsidR="00A54A3E">
        <w:rPr>
          <w:b/>
          <w:bCs/>
          <w:lang w:val="en-US"/>
        </w:rPr>
        <w:t>.</w:t>
      </w:r>
      <w:r w:rsidR="00B4201B">
        <w:rPr>
          <w:lang w:val="en-US"/>
        </w:rPr>
        <w:fldChar w:fldCharType="end"/>
      </w:r>
      <w:r w:rsidR="00B4201B">
        <w:rPr>
          <w:lang w:val="en-US"/>
        </w:rPr>
        <w:t xml:space="preserve"> but</w:t>
      </w:r>
      <w:r w:rsidR="00065EA4">
        <w:rPr>
          <w:lang w:val="en-US"/>
        </w:rPr>
        <w:t xml:space="preserve"> it</w:t>
      </w:r>
      <w:r w:rsidR="00E152C7">
        <w:rPr>
          <w:lang w:val="en-US"/>
        </w:rPr>
        <w:t xml:space="preserve"> surrounds the wall </w:t>
      </w:r>
      <w:r w:rsidR="00DB670A">
        <w:rPr>
          <w:lang w:val="en-US"/>
        </w:rPr>
        <w:t xml:space="preserve">and </w:t>
      </w:r>
      <w:r w:rsidR="00725E6A">
        <w:rPr>
          <w:lang w:val="en-US"/>
        </w:rPr>
        <w:t xml:space="preserve"> acts as a buildup material that ensures CPE within the sensitive volume of the ionization chamber</w:t>
      </w:r>
      <w:r w:rsidR="00486745">
        <w:rPr>
          <w:lang w:val="en-US"/>
        </w:rPr>
        <w:t xml:space="preserve"> (</w:t>
      </w:r>
      <w:r w:rsidR="00486745">
        <w:rPr>
          <w:lang w:val="en-US"/>
        </w:rPr>
        <w:fldChar w:fldCharType="begin"/>
      </w:r>
      <w:r w:rsidR="00486745">
        <w:rPr>
          <w:lang w:val="en-US"/>
        </w:rPr>
        <w:instrText xml:space="preserve"> REF _Ref99377984 \r \h </w:instrText>
      </w:r>
      <w:r w:rsidR="00CB30D7">
        <w:rPr>
          <w:lang w:val="en-US"/>
        </w:rPr>
        <w:instrText xml:space="preserve"> \* MERGEFORMAT </w:instrText>
      </w:r>
      <w:r w:rsidR="00486745">
        <w:rPr>
          <w:lang w:val="en-US"/>
        </w:rPr>
      </w:r>
      <w:r w:rsidR="00486745">
        <w:rPr>
          <w:lang w:val="en-US"/>
        </w:rPr>
        <w:fldChar w:fldCharType="separate"/>
      </w:r>
      <w:r w:rsidR="00380EB7">
        <w:rPr>
          <w:lang w:val="en-US"/>
        </w:rPr>
        <w:t>1.1.2.4</w:t>
      </w:r>
      <w:r w:rsidR="00486745">
        <w:rPr>
          <w:lang w:val="en-US"/>
        </w:rPr>
        <w:fldChar w:fldCharType="end"/>
      </w:r>
      <w:r w:rsidR="00486745">
        <w:rPr>
          <w:lang w:val="en-US"/>
        </w:rPr>
        <w:t>)</w:t>
      </w:r>
      <w:r w:rsidR="00052090">
        <w:rPr>
          <w:lang w:val="en-US"/>
        </w:rPr>
        <w:t>.</w:t>
      </w:r>
      <w:r w:rsidR="00486745">
        <w:rPr>
          <w:lang w:val="en-US"/>
        </w:rPr>
        <w:t xml:space="preserve"> </w:t>
      </w:r>
      <w:r w:rsidR="00935413">
        <w:rPr>
          <w:lang w:val="en-US"/>
        </w:rPr>
        <w:t xml:space="preserve">The </w:t>
      </w:r>
      <w:r w:rsidR="00C91E6F">
        <w:rPr>
          <w:lang w:val="en-US"/>
        </w:rPr>
        <w:t>chamber has a central electrode connected to the electrometer</w:t>
      </w:r>
      <w:r w:rsidR="009E6BE6">
        <w:rPr>
          <w:lang w:val="en-US"/>
        </w:rPr>
        <w:t>.</w:t>
      </w:r>
      <w:r w:rsidR="00585A78">
        <w:rPr>
          <w:lang w:val="en-US"/>
        </w:rPr>
        <w:t xml:space="preserve"> </w:t>
      </w:r>
      <w:r w:rsidR="00346E08">
        <w:rPr>
          <w:lang w:val="en-US"/>
        </w:rPr>
        <w:br/>
      </w:r>
    </w:p>
    <w:p w14:paraId="386B3935" w14:textId="25550CA6" w:rsidR="003C08F1" w:rsidRDefault="00BA3795" w:rsidP="004D7B5D">
      <w:pPr>
        <w:spacing w:line="360" w:lineRule="auto"/>
        <w:rPr>
          <w:lang w:val="en-US"/>
        </w:rPr>
      </w:pPr>
      <w:r>
        <w:rPr>
          <w:lang w:val="en-US"/>
        </w:rPr>
        <w:lastRenderedPageBreak/>
        <w:t xml:space="preserve">In a thimble ionization </w:t>
      </w:r>
      <w:proofErr w:type="gramStart"/>
      <w:r w:rsidR="00E461B5">
        <w:rPr>
          <w:lang w:val="en-US"/>
        </w:rPr>
        <w:t>chamber</w:t>
      </w:r>
      <w:proofErr w:type="gramEnd"/>
      <w:r>
        <w:rPr>
          <w:lang w:val="en-US"/>
        </w:rPr>
        <w:t xml:space="preserve"> we want to find the exposure</w:t>
      </w:r>
      <w:r w:rsidR="00446DD0">
        <w:rPr>
          <w:lang w:val="en-US"/>
        </w:rPr>
        <w:t xml:space="preserve"> (see </w:t>
      </w:r>
      <w:r w:rsidR="00446DD0">
        <w:rPr>
          <w:lang w:val="en-US"/>
        </w:rPr>
        <w:fldChar w:fldCharType="begin"/>
      </w:r>
      <w:r w:rsidR="00446DD0">
        <w:rPr>
          <w:lang w:val="en-US"/>
        </w:rPr>
        <w:instrText xml:space="preserve"> REF _Ref94700940 \r \h </w:instrText>
      </w:r>
      <w:r w:rsidR="00CB30D7">
        <w:rPr>
          <w:lang w:val="en-US"/>
        </w:rPr>
        <w:instrText xml:space="preserve"> \* MERGEFORMAT </w:instrText>
      </w:r>
      <w:r w:rsidR="00446DD0">
        <w:rPr>
          <w:lang w:val="en-US"/>
        </w:rPr>
      </w:r>
      <w:r w:rsidR="00446DD0">
        <w:rPr>
          <w:lang w:val="en-US"/>
        </w:rPr>
        <w:fldChar w:fldCharType="separate"/>
      </w:r>
      <w:r w:rsidR="00380EB7">
        <w:rPr>
          <w:lang w:val="en-US"/>
        </w:rPr>
        <w:t>1.3.1</w:t>
      </w:r>
      <w:r w:rsidR="00446DD0">
        <w:rPr>
          <w:lang w:val="en-US"/>
        </w:rPr>
        <w:fldChar w:fldCharType="end"/>
      </w:r>
      <w:r w:rsidR="00446DD0">
        <w:rPr>
          <w:lang w:val="en-US"/>
        </w:rPr>
        <w:t>)</w:t>
      </w:r>
      <w:r w:rsidR="00E461B5">
        <w:rPr>
          <w:lang w:val="en-US"/>
        </w:rPr>
        <w:t xml:space="preserve"> to measure absorbed dose in the sensitive volume. Rearranging equation </w:t>
      </w:r>
      <w:r w:rsidR="00E461B5">
        <w:rPr>
          <w:lang w:val="en-US"/>
        </w:rPr>
        <w:fldChar w:fldCharType="begin"/>
      </w:r>
      <w:r w:rsidR="00E461B5">
        <w:rPr>
          <w:lang w:val="en-US"/>
        </w:rPr>
        <w:instrText xml:space="preserve"> REF _Ref97207347 \h </w:instrText>
      </w:r>
      <w:r w:rsidR="00CB30D7">
        <w:rPr>
          <w:lang w:val="en-US"/>
        </w:rPr>
        <w:instrText xml:space="preserve"> \* MERGEFORMAT </w:instrText>
      </w:r>
      <w:r w:rsidR="00E461B5">
        <w:rPr>
          <w:lang w:val="en-US"/>
        </w:rPr>
      </w:r>
      <w:r w:rsidR="00E461B5">
        <w:rPr>
          <w:lang w:val="en-US"/>
        </w:rPr>
        <w:fldChar w:fldCharType="separate"/>
      </w:r>
      <w:r w:rsidR="00380EB7" w:rsidRPr="00380EB7">
        <w:rPr>
          <w:noProof/>
          <w:lang w:val="en-US"/>
        </w:rPr>
        <w:t>1</w:t>
      </w:r>
      <w:r w:rsidR="00380EB7" w:rsidRPr="00380EB7">
        <w:rPr>
          <w:noProof/>
          <w:lang w:val="en-US"/>
        </w:rPr>
        <w:noBreakHyphen/>
        <w:t>11</w:t>
      </w:r>
      <w:r w:rsidR="00E461B5">
        <w:rPr>
          <w:lang w:val="en-US"/>
        </w:rPr>
        <w:fldChar w:fldCharType="end"/>
      </w:r>
      <w:r w:rsidR="00E461B5">
        <w:rPr>
          <w:lang w:val="en-US"/>
        </w:rPr>
        <w:t xml:space="preserve"> we see that </w:t>
      </w:r>
      <w:r w:rsidR="00B773F5">
        <w:rPr>
          <w:lang w:val="en-US"/>
        </w:rPr>
        <w:t xml:space="preserve">collision KERMA </w:t>
      </w:r>
      <w:r w:rsidR="00D55F38">
        <w:rPr>
          <w:lang w:val="en-US"/>
        </w:rPr>
        <w:t>can</w:t>
      </w:r>
      <w:r w:rsidR="00B773F5">
        <w:rPr>
          <w:lang w:val="en-US"/>
        </w:rPr>
        <w:t xml:space="preserve"> be written as</w:t>
      </w:r>
    </w:p>
    <w:p w14:paraId="6A4D5EE9" w14:textId="71D7E69E" w:rsidR="00E1055B" w:rsidRDefault="008573DA"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r>
            <w:rPr>
              <w:rFonts w:ascii="Cambria Math" w:hAnsi="Cambria Math"/>
              <w:lang w:val="en-US"/>
            </w:rPr>
            <m:t>= X</m:t>
          </m:r>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W</m:t>
                      </m:r>
                    </m:e>
                  </m:acc>
                </m:num>
                <m:den>
                  <m:r>
                    <w:rPr>
                      <w:rFonts w:ascii="Cambria Math" w:hAnsi="Cambria Math"/>
                      <w:lang w:val="en-US"/>
                    </w:rPr>
                    <m:t>e</m:t>
                  </m:r>
                </m:den>
              </m:f>
            </m:e>
          </m:d>
          <m:r>
            <w:rPr>
              <w:rFonts w:ascii="Cambria Math" w:hAnsi="Cambria Math"/>
              <w:lang w:val="en-US"/>
            </w:rPr>
            <m:t xml:space="preserve">  .</m:t>
          </m:r>
        </m:oMath>
      </m:oMathPara>
    </w:p>
    <w:p w14:paraId="01FF81AC" w14:textId="66CCCAE7" w:rsidR="003C08F1" w:rsidRDefault="00D712BE" w:rsidP="004D7B5D">
      <w:pPr>
        <w:spacing w:line="360" w:lineRule="auto"/>
        <w:rPr>
          <w:rFonts w:eastAsiaTheme="minorEastAsia"/>
          <w:lang w:val="en-US"/>
        </w:rPr>
      </w:pPr>
      <w:r>
        <w:rPr>
          <w:lang w:val="en-US"/>
        </w:rPr>
        <w:t xml:space="preserve">From equation </w:t>
      </w:r>
      <w:r>
        <w:rPr>
          <w:rFonts w:eastAsiaTheme="minorEastAsia"/>
          <w:lang w:val="en-US"/>
        </w:rPr>
        <w:fldChar w:fldCharType="begin"/>
      </w:r>
      <w:r>
        <w:rPr>
          <w:rFonts w:eastAsiaTheme="minorEastAsia"/>
          <w:lang w:val="en-US"/>
        </w:rPr>
        <w:instrText xml:space="preserve"> REF _Ref98952580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1</w:t>
      </w:r>
      <w:r w:rsidR="00380EB7" w:rsidRPr="00380EB7">
        <w:rPr>
          <w:noProof/>
          <w:lang w:val="en-US"/>
        </w:rPr>
        <w:noBreakHyphen/>
        <w:t>10</w:t>
      </w:r>
      <w:r>
        <w:rPr>
          <w:rFonts w:eastAsiaTheme="minorEastAsia"/>
          <w:lang w:val="en-US"/>
        </w:rPr>
        <w:fldChar w:fldCharType="end"/>
      </w:r>
      <w:r>
        <w:rPr>
          <w:rFonts w:eastAsiaTheme="minorEastAsia"/>
          <w:lang w:val="en-US"/>
        </w:rPr>
        <w:t xml:space="preserve"> </w:t>
      </w:r>
      <w:r w:rsidR="00DF6635">
        <w:rPr>
          <w:rFonts w:eastAsiaTheme="minorEastAsia"/>
          <w:lang w:val="en-US"/>
        </w:rPr>
        <w:t xml:space="preserve">we have the expression for exposure. Replacing the infinitesimal </w:t>
      </w:r>
      <m:oMath>
        <m:r>
          <w:rPr>
            <w:rFonts w:ascii="Cambria Math" w:eastAsiaTheme="minorEastAsia" w:hAnsi="Cambria Math"/>
            <w:lang w:val="en-US"/>
          </w:rPr>
          <m:t>dQ/dm</m:t>
        </m:r>
      </m:oMath>
      <w:r w:rsidR="00FB3815">
        <w:rPr>
          <w:rFonts w:eastAsiaTheme="minorEastAsia"/>
          <w:lang w:val="en-US"/>
        </w:rPr>
        <w:t xml:space="preserve"> with</w:t>
      </w:r>
      <w:r w:rsidR="00B773F5">
        <w:rPr>
          <w:lang w:val="en-US"/>
        </w:rPr>
        <w:t xml:space="preserve"> </w:t>
      </w:r>
      <w:r w:rsidR="009F1669">
        <w:rPr>
          <w:lang w:val="en-US"/>
        </w:rPr>
        <w:t>the satur</w:t>
      </w:r>
      <w:r w:rsidR="00491BA2">
        <w:rPr>
          <w:lang w:val="en-US"/>
        </w:rPr>
        <w:t xml:space="preserve">ated charge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6B2834">
        <w:rPr>
          <w:rFonts w:eastAsiaTheme="minorEastAsia"/>
          <w:lang w:val="en-US"/>
        </w:rPr>
        <w:t xml:space="preserve"> </w:t>
      </w:r>
      <w:r w:rsidR="00B3514C">
        <w:rPr>
          <w:rFonts w:eastAsiaTheme="minorEastAsia"/>
          <w:lang w:val="en-US"/>
        </w:rPr>
        <w:t xml:space="preserve">and total air mass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F618D5">
        <w:rPr>
          <w:rFonts w:eastAsiaTheme="minorEastAsia"/>
          <w:lang w:val="en-US"/>
        </w:rPr>
        <w:t>, we get</w:t>
      </w:r>
      <w:r w:rsidR="006C396A">
        <w:rPr>
          <w:rFonts w:eastAsiaTheme="minorEastAsia"/>
          <w:lang w:val="en-US"/>
        </w:rPr>
        <w:t xml:space="preserve"> collision KERMA for air</w:t>
      </w:r>
      <w:r w:rsidR="005D56A5">
        <w:rPr>
          <w:rFonts w:eastAsiaTheme="minorEastAsia"/>
          <w:lang w:val="en-US"/>
        </w:rPr>
        <w:t xml:space="preserve"> </w:t>
      </w:r>
      <w:r w:rsidR="00491BA2">
        <w:rPr>
          <w:rFonts w:eastAsiaTheme="minorEastAsia"/>
          <w:lang w:val="en-US"/>
        </w:rPr>
        <w:t xml:space="preserve"> </w:t>
      </w:r>
    </w:p>
    <w:p w14:paraId="0E253790" w14:textId="45D45663" w:rsidR="00491BA2" w:rsidRPr="003571C6" w:rsidRDefault="008573DA"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air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air</m:t>
                  </m:r>
                </m:sub>
              </m:sSub>
            </m:den>
          </m:f>
          <m:r>
            <w:rPr>
              <w:rFonts w:ascii="Cambria Math" w:hAnsi="Cambria Math"/>
              <w:lang w:val="en-US"/>
            </w:rPr>
            <m:t xml:space="preserve"> </m:t>
          </m:r>
          <m:d>
            <m:dPr>
              <m:ctrlPr>
                <w:rPr>
                  <w:rFonts w:ascii="Cambria Math" w:hAnsi="Cambria Math"/>
                  <w:i/>
                  <w:lang w:val="en-US"/>
                </w:rPr>
              </m:ctrlPr>
            </m:dPr>
            <m:e>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e</m:t>
                      </m:r>
                    </m:den>
                  </m:f>
                </m:e>
              </m:acc>
            </m:e>
          </m:d>
          <m:r>
            <w:rPr>
              <w:rFonts w:ascii="Cambria Math" w:hAnsi="Cambria Math"/>
              <w:lang w:val="en-US"/>
            </w:rPr>
            <m:t xml:space="preserve"> .</m:t>
          </m:r>
        </m:oMath>
      </m:oMathPara>
    </w:p>
    <w:p w14:paraId="66B79848" w14:textId="22A16A2A" w:rsidR="003571C6" w:rsidRPr="009F17E6" w:rsidRDefault="006367A4" w:rsidP="004D7B5D">
      <w:pPr>
        <w:spacing w:line="360" w:lineRule="auto"/>
        <w:rPr>
          <w:rFonts w:eastAsiaTheme="minorEastAsia"/>
          <w:lang w:val="en-US"/>
        </w:rPr>
      </w:pPr>
      <w:r>
        <w:rPr>
          <w:rFonts w:eastAsiaTheme="minorEastAsia"/>
          <w:lang w:val="en-US"/>
        </w:rPr>
        <w:t xml:space="preserve">CPE is achieved in a thimble ionization chamber, so </w:t>
      </w:r>
      <w:r w:rsidR="00D400D5">
        <w:rPr>
          <w:rFonts w:eastAsiaTheme="minorEastAsia"/>
          <w:lang w:val="en-US"/>
        </w:rPr>
        <w:t xml:space="preserve">absorbed dose can be found using equation </w:t>
      </w:r>
      <w:r w:rsidR="00D400D5">
        <w:rPr>
          <w:rFonts w:eastAsiaTheme="minorEastAsia"/>
          <w:lang w:val="en-US"/>
        </w:rPr>
        <w:fldChar w:fldCharType="begin"/>
      </w:r>
      <w:r w:rsidR="00D400D5">
        <w:rPr>
          <w:rFonts w:eastAsiaTheme="minorEastAsia"/>
          <w:lang w:val="en-US"/>
        </w:rPr>
        <w:instrText xml:space="preserve"> REF _Ref97207315 \h </w:instrText>
      </w:r>
      <w:r w:rsidR="00CB30D7">
        <w:rPr>
          <w:rFonts w:eastAsiaTheme="minorEastAsia"/>
          <w:lang w:val="en-US"/>
        </w:rPr>
        <w:instrText xml:space="preserve"> \* MERGEFORMAT </w:instrText>
      </w:r>
      <w:r w:rsidR="00D400D5">
        <w:rPr>
          <w:rFonts w:eastAsiaTheme="minorEastAsia"/>
          <w:lang w:val="en-US"/>
        </w:rPr>
      </w:r>
      <w:r w:rsidR="00D400D5">
        <w:rPr>
          <w:rFonts w:eastAsiaTheme="minorEastAsia"/>
          <w:lang w:val="en-US"/>
        </w:rPr>
        <w:fldChar w:fldCharType="separate"/>
      </w:r>
      <w:r w:rsidR="00380EB7" w:rsidRPr="00380EB7">
        <w:rPr>
          <w:noProof/>
          <w:lang w:val="en-US"/>
        </w:rPr>
        <w:t>1</w:t>
      </w:r>
      <w:r w:rsidR="00380EB7" w:rsidRPr="00380EB7">
        <w:rPr>
          <w:noProof/>
          <w:lang w:val="en-US"/>
        </w:rPr>
        <w:noBreakHyphen/>
        <w:t>12</w:t>
      </w:r>
      <w:r w:rsidR="00D400D5">
        <w:rPr>
          <w:rFonts w:eastAsiaTheme="minorEastAsia"/>
          <w:lang w:val="en-US"/>
        </w:rPr>
        <w:fldChar w:fldCharType="end"/>
      </w:r>
      <w:r w:rsidR="00D400D5">
        <w:rPr>
          <w:rFonts w:eastAsiaTheme="minorEastAsia"/>
          <w:lang w:val="en-US"/>
        </w:rPr>
        <w:t xml:space="preserve">. </w:t>
      </w:r>
      <w:r w:rsidR="004F18C6">
        <w:rPr>
          <w:rFonts w:eastAsiaTheme="minorEastAsia"/>
          <w:lang w:val="en-US"/>
        </w:rPr>
        <w:t>But the challenge arises</w:t>
      </w:r>
      <w:r w:rsidR="00901DE0">
        <w:rPr>
          <w:rFonts w:eastAsiaTheme="minorEastAsia"/>
          <w:lang w:val="en-US"/>
        </w:rPr>
        <w:t xml:space="preserve"> </w:t>
      </w:r>
      <w:r w:rsidR="004F18C6">
        <w:rPr>
          <w:rFonts w:eastAsiaTheme="minorEastAsia"/>
          <w:lang w:val="en-US"/>
        </w:rPr>
        <w:t xml:space="preserve">when finding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w:r w:rsidR="00ED5BCC">
        <w:rPr>
          <w:rFonts w:eastAsiaTheme="minorEastAsia"/>
          <w:lang w:val="en-US"/>
        </w:rPr>
        <w:t xml:space="preserve">is </w:t>
      </w:r>
      <w:r w:rsidR="004F18C6">
        <w:rPr>
          <w:rFonts w:eastAsiaTheme="minorEastAsia"/>
          <w:lang w:val="en-US"/>
        </w:rPr>
        <w:t xml:space="preserve">found using </w:t>
      </w:r>
      <w:r w:rsidR="00263A73">
        <w:rPr>
          <w:rFonts w:eastAsiaTheme="minorEastAsia"/>
          <w:lang w:val="en-US"/>
        </w:rPr>
        <w:t>the effective volume</w:t>
      </w:r>
      <w:r w:rsidR="00583378">
        <w:rPr>
          <w:rFonts w:eastAsiaTheme="minorEastAsia"/>
          <w:lang w:val="en-US"/>
        </w:rPr>
        <w:t>, which</w:t>
      </w:r>
      <w:r w:rsidR="00ED5BCC">
        <w:rPr>
          <w:rFonts w:eastAsiaTheme="minorEastAsia"/>
          <w:lang w:val="en-US"/>
        </w:rPr>
        <w:t xml:space="preserve"> is not</w:t>
      </w:r>
      <w:r w:rsidR="00901DE0">
        <w:rPr>
          <w:rFonts w:eastAsiaTheme="minorEastAsia"/>
          <w:lang w:val="en-US"/>
        </w:rPr>
        <w:t xml:space="preserve"> necessarily</w:t>
      </w:r>
      <w:r w:rsidR="00ED5BCC">
        <w:rPr>
          <w:rFonts w:eastAsiaTheme="minorEastAsia"/>
          <w:lang w:val="en-US"/>
        </w:rPr>
        <w:t xml:space="preserve"> the same as the geometrical volume of the </w:t>
      </w:r>
      <w:r w:rsidR="002B0999">
        <w:rPr>
          <w:rFonts w:eastAsiaTheme="minorEastAsia"/>
          <w:lang w:val="en-US"/>
        </w:rPr>
        <w:t xml:space="preserve">chamber. </w:t>
      </w:r>
      <w:r w:rsidR="00583378">
        <w:rPr>
          <w:rFonts w:eastAsiaTheme="minorEastAsia"/>
          <w:lang w:val="en-US"/>
        </w:rPr>
        <w:t xml:space="preserve">The effective volume is defined by </w:t>
      </w:r>
      <w:r w:rsidR="00297F62">
        <w:rPr>
          <w:rFonts w:eastAsiaTheme="minorEastAsia"/>
          <w:lang w:val="en-US"/>
        </w:rPr>
        <w:t xml:space="preserve">the electric field lines </w:t>
      </w:r>
      <w:r w:rsidR="00371D43">
        <w:rPr>
          <w:rFonts w:eastAsiaTheme="minorEastAsia"/>
          <w:lang w:val="en-US"/>
        </w:rPr>
        <w:t xml:space="preserve">running from polarizing electrode to measuring electrode </w:t>
      </w:r>
      <w:r w:rsidR="00371D43">
        <w:rPr>
          <w:rFonts w:eastAsiaTheme="minorEastAsia"/>
          <w:lang w:val="en-US"/>
        </w:rPr>
        <w:fldChar w:fldCharType="begin"/>
      </w:r>
      <w:r w:rsidR="00AC717D">
        <w:rPr>
          <w:rFonts w:eastAsiaTheme="minorEastAsia"/>
          <w:lang w:val="en-US"/>
        </w:rPr>
        <w:instrText xml:space="preserve"> ADDIN ZOTERO_ITEM CSL_CITATION {"citationID":"LJHtTZEn","properties":{"formattedCitation":"(Podgorsak,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71D43">
        <w:rPr>
          <w:rFonts w:eastAsiaTheme="minorEastAsia"/>
          <w:lang w:val="en-US"/>
        </w:rPr>
        <w:fldChar w:fldCharType="separate"/>
      </w:r>
      <w:r w:rsidR="00371D43" w:rsidRPr="00813EB5">
        <w:rPr>
          <w:rFonts w:cs="Times New Roman"/>
          <w:lang w:val="en-US"/>
        </w:rPr>
        <w:t>(</w:t>
      </w:r>
      <w:proofErr w:type="spellStart"/>
      <w:r w:rsidR="00371D43" w:rsidRPr="00813EB5">
        <w:rPr>
          <w:rFonts w:cs="Times New Roman"/>
          <w:lang w:val="en-US"/>
        </w:rPr>
        <w:t>Podgorsak</w:t>
      </w:r>
      <w:proofErr w:type="spellEnd"/>
      <w:r w:rsidR="00371D43" w:rsidRPr="00813EB5">
        <w:rPr>
          <w:rFonts w:cs="Times New Roman"/>
          <w:lang w:val="en-US"/>
        </w:rPr>
        <w:t>, 2016</w:t>
      </w:r>
      <w:r w:rsidR="009C77FB">
        <w:rPr>
          <w:rFonts w:cs="Times New Roman"/>
          <w:lang w:val="en-US"/>
        </w:rPr>
        <w:t>, p.745</w:t>
      </w:r>
      <w:r w:rsidR="00371D43" w:rsidRPr="00813EB5">
        <w:rPr>
          <w:rFonts w:cs="Times New Roman"/>
          <w:lang w:val="en-US"/>
        </w:rPr>
        <w:t>)</w:t>
      </w:r>
      <w:r w:rsidR="00371D43">
        <w:rPr>
          <w:rFonts w:eastAsiaTheme="minorEastAsia"/>
          <w:lang w:val="en-US"/>
        </w:rPr>
        <w:fldChar w:fldCharType="end"/>
      </w:r>
      <w:r w:rsidR="00813EB5">
        <w:rPr>
          <w:rFonts w:eastAsiaTheme="minorEastAsia"/>
          <w:lang w:val="en-US"/>
        </w:rPr>
        <w:t xml:space="preserve">. </w:t>
      </w:r>
      <w:r w:rsidR="00C20B14">
        <w:rPr>
          <w:rFonts w:eastAsiaTheme="minorEastAsia"/>
          <w:lang w:val="en-US"/>
        </w:rPr>
        <w:t xml:space="preserve">The field lines tend to bend outward away from the </w:t>
      </w:r>
      <w:r w:rsidR="006A2720">
        <w:rPr>
          <w:rFonts w:eastAsiaTheme="minorEastAsia"/>
          <w:lang w:val="en-US"/>
        </w:rPr>
        <w:t>center</w:t>
      </w:r>
      <w:r w:rsidR="00C20B14">
        <w:rPr>
          <w:rFonts w:eastAsiaTheme="minorEastAsia"/>
          <w:lang w:val="en-US"/>
        </w:rPr>
        <w:t xml:space="preserve">, and this affects the fate of the </w:t>
      </w:r>
      <w:r w:rsidR="006A2720">
        <w:rPr>
          <w:rFonts w:eastAsiaTheme="minorEastAsia"/>
          <w:lang w:val="en-US"/>
        </w:rPr>
        <w:t>ionized electron</w:t>
      </w:r>
      <w:r w:rsidR="00AC0390">
        <w:rPr>
          <w:rFonts w:eastAsiaTheme="minorEastAsia"/>
          <w:lang w:val="en-US"/>
        </w:rPr>
        <w:t xml:space="preserve">, thereby affecting the effective </w:t>
      </w:r>
      <w:r w:rsidR="00A553F3">
        <w:rPr>
          <w:rFonts w:eastAsiaTheme="minorEastAsia"/>
          <w:lang w:val="en-US"/>
        </w:rPr>
        <w:t xml:space="preserve">volume where electrons can be collected. </w:t>
      </w:r>
      <w:r w:rsidR="00954E67">
        <w:rPr>
          <w:rFonts w:eastAsiaTheme="minorEastAsia"/>
          <w:lang w:val="en-US"/>
        </w:rPr>
        <w:t>To ensure most accurate dose meas</w:t>
      </w:r>
      <w:r w:rsidR="00C54ABE">
        <w:rPr>
          <w:rFonts w:eastAsiaTheme="minorEastAsia"/>
          <w:lang w:val="en-US"/>
        </w:rPr>
        <w:t>urement</w:t>
      </w:r>
      <w:r w:rsidR="00954E67">
        <w:rPr>
          <w:rFonts w:eastAsiaTheme="minorEastAsia"/>
          <w:lang w:val="en-US"/>
        </w:rPr>
        <w:t>, a</w:t>
      </w:r>
      <w:r w:rsidR="002F2127">
        <w:rPr>
          <w:rFonts w:eastAsiaTheme="minorEastAsia"/>
          <w:lang w:val="en-US"/>
        </w:rPr>
        <w:t xml:space="preserve"> primary standards laboratory is given the job of </w:t>
      </w:r>
      <w:r w:rsidR="0086399D">
        <w:rPr>
          <w:rFonts w:eastAsiaTheme="minorEastAsia"/>
          <w:lang w:val="en-US"/>
        </w:rPr>
        <w:t>calibrating the ionization chamber</w:t>
      </w:r>
      <w:r w:rsidR="00E277C1">
        <w:rPr>
          <w:rFonts w:eastAsiaTheme="minorEastAsia"/>
          <w:lang w:val="en-US"/>
        </w:rPr>
        <w:t xml:space="preserve"> and</w:t>
      </w:r>
      <w:r w:rsidR="00D827D4">
        <w:rPr>
          <w:rFonts w:eastAsiaTheme="minorEastAsia"/>
          <w:lang w:val="en-US"/>
        </w:rPr>
        <w:t xml:space="preserve"> </w:t>
      </w:r>
      <w:r w:rsidR="00E277C1">
        <w:rPr>
          <w:rFonts w:eastAsiaTheme="minorEastAsia"/>
          <w:lang w:val="en-US"/>
        </w:rPr>
        <w:t>finding its effective volume</w:t>
      </w:r>
      <w:r w:rsidR="00382B81">
        <w:rPr>
          <w:rFonts w:eastAsiaTheme="minorEastAsia"/>
          <w:lang w:val="en-US"/>
        </w:rPr>
        <w:t>.</w:t>
      </w:r>
      <w:r w:rsidR="00C54ABE">
        <w:rPr>
          <w:rFonts w:eastAsiaTheme="minorEastAsia"/>
          <w:lang w:val="en-US"/>
        </w:rPr>
        <w:t xml:space="preserve"> </w:t>
      </w:r>
      <w:r w:rsidR="00A52AA8">
        <w:rPr>
          <w:rFonts w:eastAsiaTheme="minorEastAsia"/>
          <w:lang w:val="en-US"/>
        </w:rPr>
        <w:t xml:space="preserve">The calibration </w:t>
      </w:r>
      <w:r w:rsidR="00FD0DCC">
        <w:rPr>
          <w:rFonts w:eastAsiaTheme="minorEastAsia"/>
          <w:lang w:val="en-US"/>
        </w:rPr>
        <w:t xml:space="preserve">of a thimble ionization chamber is performed </w:t>
      </w:r>
      <w:r w:rsidR="001E5AE4">
        <w:rPr>
          <w:rFonts w:eastAsiaTheme="minorEastAsia"/>
          <w:lang w:val="en-US"/>
        </w:rPr>
        <w:t xml:space="preserve">by </w:t>
      </w:r>
      <w:r w:rsidR="00936BE3">
        <w:rPr>
          <w:rFonts w:eastAsiaTheme="minorEastAsia"/>
          <w:lang w:val="en-US"/>
        </w:rPr>
        <w:t xml:space="preserve">measuring exposure </w:t>
      </w:r>
      <m:oMath>
        <m:r>
          <w:rPr>
            <w:rFonts w:ascii="Cambria Math" w:eastAsiaTheme="minorEastAsia" w:hAnsi="Cambria Math"/>
            <w:lang w:val="en-US"/>
          </w:rPr>
          <m:t>X</m:t>
        </m:r>
      </m:oMath>
      <w:r w:rsidR="00936BE3">
        <w:rPr>
          <w:rFonts w:eastAsiaTheme="minorEastAsia"/>
          <w:lang w:val="en-US"/>
        </w:rPr>
        <w:t xml:space="preserve"> using a free-air chamber, then replacing it with a thimble chamber and measure the </w:t>
      </w:r>
      <w:r w:rsidR="0069798C">
        <w:rPr>
          <w:rFonts w:eastAsiaTheme="minorEastAsia"/>
          <w:lang w:val="en-US"/>
        </w:rPr>
        <w:t xml:space="preserve">air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69798C">
        <w:rPr>
          <w:rFonts w:eastAsiaTheme="minorEastAsia"/>
          <w:lang w:val="en-US"/>
        </w:rPr>
        <w:t xml:space="preserve">. </w:t>
      </w:r>
      <w:r w:rsidR="00F50B3C">
        <w:rPr>
          <w:rFonts w:eastAsiaTheme="minorEastAsia"/>
          <w:lang w:val="en-US"/>
        </w:rPr>
        <w:t>The measurements are performed under specific reference conditions</w:t>
      </w:r>
      <w:r w:rsidR="00E241A4">
        <w:rPr>
          <w:rFonts w:eastAsiaTheme="minorEastAsia"/>
          <w:lang w:val="en-US"/>
        </w:rPr>
        <w:t xml:space="preserve"> such as temperature, air pressure and humidity, using a reference beam energy and quality (typically </w:t>
      </w:r>
      <w:r w:rsidR="00E241A4">
        <w:rPr>
          <w:rFonts w:eastAsiaTheme="minorEastAsia"/>
          <w:vertAlign w:val="superscript"/>
          <w:lang w:val="en-US"/>
        </w:rPr>
        <w:t>60</w:t>
      </w:r>
      <w:r w:rsidR="00E241A4">
        <w:rPr>
          <w:rFonts w:eastAsiaTheme="minorEastAsia"/>
          <w:lang w:val="en-US"/>
        </w:rPr>
        <w:t xml:space="preserve">Co photons). </w:t>
      </w:r>
      <w:r w:rsidR="00F50B3C">
        <w:rPr>
          <w:rFonts w:eastAsiaTheme="minorEastAsia"/>
          <w:lang w:val="en-US"/>
        </w:rPr>
        <w:t xml:space="preserve"> </w:t>
      </w:r>
      <w:r w:rsidR="0069798C">
        <w:rPr>
          <w:rFonts w:eastAsiaTheme="minorEastAsia"/>
          <w:lang w:val="en-US"/>
        </w:rPr>
        <w:t xml:space="preserve">From this we get a calibration factor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69798C">
        <w:rPr>
          <w:rFonts w:eastAsiaTheme="minorEastAsia"/>
          <w:lang w:val="en-US"/>
        </w:rPr>
        <w:t xml:space="preserve"> that relates </w:t>
      </w:r>
      <w:r w:rsidR="009B12D2">
        <w:rPr>
          <w:rFonts w:eastAsiaTheme="minorEastAsia"/>
          <w:lang w:val="en-US"/>
        </w:rPr>
        <w:t xml:space="preserve">output in </w:t>
      </w:r>
      <w:proofErr w:type="spellStart"/>
      <w:r w:rsidR="009B12D2">
        <w:rPr>
          <w:rFonts w:eastAsiaTheme="minorEastAsia"/>
          <w:lang w:val="en-US"/>
        </w:rPr>
        <w:t>nC</w:t>
      </w:r>
      <w:proofErr w:type="spellEnd"/>
      <w:r w:rsidR="009B12D2">
        <w:rPr>
          <w:rFonts w:eastAsiaTheme="minorEastAsia"/>
          <w:lang w:val="en-US"/>
        </w:rPr>
        <w:t xml:space="preserve"> to dose </w:t>
      </w:r>
      <w:proofErr w:type="spellStart"/>
      <w:r w:rsidR="009B12D2">
        <w:rPr>
          <w:rFonts w:eastAsiaTheme="minorEastAsia"/>
          <w:lang w:val="en-US"/>
        </w:rPr>
        <w:t>Gy</w:t>
      </w:r>
      <w:proofErr w:type="spellEnd"/>
      <w:r w:rsidR="00A0106B">
        <w:rPr>
          <w:rFonts w:eastAsiaTheme="minorEastAsia"/>
          <w:lang w:val="en-US"/>
        </w:rPr>
        <w:t xml:space="preserve"> </w:t>
      </w:r>
      <w:r w:rsidR="0044235D">
        <w:rPr>
          <w:rFonts w:eastAsiaTheme="minorEastAsia"/>
          <w:lang w:val="en-US"/>
        </w:rPr>
        <w:fldChar w:fldCharType="begin"/>
      </w:r>
      <w:r w:rsidR="00AC717D">
        <w:rPr>
          <w:rFonts w:eastAsiaTheme="minorEastAsia"/>
          <w:lang w:val="en-US"/>
        </w:rPr>
        <w:instrText xml:space="preserve"> ADDIN ZOTERO_ITEM CSL_CITATION {"citationID":"ie5Xqt7S","properties":{"formattedCitation":"(Podgorsak,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44235D">
        <w:rPr>
          <w:rFonts w:eastAsiaTheme="minorEastAsia"/>
          <w:lang w:val="en-US"/>
        </w:rPr>
        <w:fldChar w:fldCharType="separate"/>
      </w:r>
      <w:r w:rsidR="0044235D" w:rsidRPr="0044235D">
        <w:rPr>
          <w:rFonts w:cs="Times New Roman"/>
          <w:lang w:val="en-US"/>
        </w:rPr>
        <w:t>(</w:t>
      </w:r>
      <w:proofErr w:type="spellStart"/>
      <w:r w:rsidR="0044235D" w:rsidRPr="0044235D">
        <w:rPr>
          <w:rFonts w:cs="Times New Roman"/>
          <w:lang w:val="en-US"/>
        </w:rPr>
        <w:t>Podgorsak</w:t>
      </w:r>
      <w:proofErr w:type="spellEnd"/>
      <w:r w:rsidR="0044235D" w:rsidRPr="0044235D">
        <w:rPr>
          <w:rFonts w:cs="Times New Roman"/>
          <w:lang w:val="en-US"/>
        </w:rPr>
        <w:t>, 2016</w:t>
      </w:r>
      <w:r w:rsidR="0044235D">
        <w:rPr>
          <w:rFonts w:cs="Times New Roman"/>
          <w:lang w:val="en-US"/>
        </w:rPr>
        <w:t>, p.</w:t>
      </w:r>
      <w:r w:rsidR="00007196">
        <w:rPr>
          <w:rFonts w:cs="Times New Roman"/>
          <w:lang w:val="en-US"/>
        </w:rPr>
        <w:t>744</w:t>
      </w:r>
      <w:r w:rsidR="0044235D" w:rsidRPr="0044235D">
        <w:rPr>
          <w:rFonts w:cs="Times New Roman"/>
          <w:lang w:val="en-US"/>
        </w:rPr>
        <w:t>)</w:t>
      </w:r>
      <w:r w:rsidR="0044235D">
        <w:rPr>
          <w:rFonts w:eastAsiaTheme="minorEastAsia"/>
          <w:lang w:val="en-US"/>
        </w:rPr>
        <w:fldChar w:fldCharType="end"/>
      </w:r>
      <w:r w:rsidR="009B12D2">
        <w:rPr>
          <w:rFonts w:eastAsiaTheme="minorEastAsia"/>
          <w:lang w:val="en-US"/>
        </w:rPr>
        <w:t xml:space="preserve">. </w:t>
      </w:r>
      <w:r w:rsidR="001578F0">
        <w:rPr>
          <w:rFonts w:eastAsiaTheme="minorEastAsia"/>
          <w:lang w:val="en-US"/>
        </w:rPr>
        <w:t>The thimble chamber is then inserted into a water phantom</w:t>
      </w:r>
      <w:r w:rsidR="00AF61B8">
        <w:rPr>
          <w:rFonts w:eastAsiaTheme="minorEastAsia"/>
          <w:lang w:val="en-US"/>
        </w:rPr>
        <w:t>, still in the known radiation field,</w:t>
      </w:r>
      <w:r w:rsidR="001578F0">
        <w:rPr>
          <w:rFonts w:eastAsiaTheme="minorEastAsia"/>
          <w:lang w:val="en-US"/>
        </w:rPr>
        <w:t xml:space="preserve"> </w:t>
      </w:r>
      <w:r w:rsidR="00DD2601">
        <w:rPr>
          <w:rFonts w:eastAsiaTheme="minorEastAsia"/>
          <w:lang w:val="en-US"/>
        </w:rPr>
        <w:t xml:space="preserve">where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70617D">
        <w:rPr>
          <w:rFonts w:eastAsiaTheme="minorEastAsia"/>
          <w:lang w:val="en-US"/>
        </w:rPr>
        <w:t xml:space="preserve"> is measured again </w:t>
      </w:r>
      <w:r w:rsidR="003F7736">
        <w:rPr>
          <w:rFonts w:eastAsiaTheme="minorEastAsia"/>
          <w:lang w:val="en-US"/>
        </w:rPr>
        <w:t>and converted to dose to</w:t>
      </w:r>
      <w:r w:rsidR="00224EB3">
        <w:rPr>
          <w:rFonts w:eastAsiaTheme="minorEastAsia"/>
          <w:lang w:val="en-US"/>
        </w:rPr>
        <w:t xml:space="preserve"> un</w:t>
      </w:r>
      <w:r w:rsidR="00C97263">
        <w:rPr>
          <w:rFonts w:eastAsiaTheme="minorEastAsia"/>
          <w:lang w:val="en-US"/>
        </w:rPr>
        <w:t>perturbed</w:t>
      </w:r>
      <w:r w:rsidR="003F7736">
        <w:rPr>
          <w:rFonts w:eastAsiaTheme="minorEastAsia"/>
          <w:lang w:val="en-US"/>
        </w:rPr>
        <w:t xml:space="preserve"> water</w:t>
      </w:r>
      <w:r w:rsidR="00224EB3">
        <w:rPr>
          <w:rFonts w:eastAsiaTheme="minorEastAsia"/>
          <w:lang w:val="en-US"/>
        </w:rPr>
        <w:t xml:space="preserve"> (as if the ionization chamber was</w:t>
      </w:r>
      <w:r w:rsidR="001962D9">
        <w:rPr>
          <w:rFonts w:eastAsiaTheme="minorEastAsia"/>
          <w:lang w:val="en-US"/>
        </w:rPr>
        <w:t>n’t present</w:t>
      </w:r>
      <w:r w:rsidR="00224EB3">
        <w:rPr>
          <w:rFonts w:eastAsiaTheme="minorEastAsia"/>
          <w:lang w:val="en-US"/>
        </w:rPr>
        <w:t>)</w:t>
      </w:r>
      <w:r w:rsidR="003F7736">
        <w:rPr>
          <w:rFonts w:eastAsiaTheme="minorEastAsia"/>
          <w:lang w:val="en-US"/>
        </w:rPr>
        <w:t xml:space="preserve"> using a conversion factor </w:t>
      </w:r>
      <w:r w:rsidR="00807AE1">
        <w:rPr>
          <w:rFonts w:eastAsiaTheme="minorEastAsia"/>
          <w:lang w:val="en-US"/>
        </w:rPr>
        <w:t>and correction factors</w:t>
      </w:r>
      <w:r w:rsidR="00090C2E">
        <w:rPr>
          <w:rFonts w:eastAsiaTheme="minorEastAsia"/>
          <w:lang w:val="en-US"/>
        </w:rPr>
        <w:t xml:space="preserve"> ) </w:t>
      </w:r>
      <w:r w:rsidR="00090C2E">
        <w:rPr>
          <w:rFonts w:eastAsiaTheme="minorEastAsia"/>
          <w:lang w:val="en-US"/>
        </w:rPr>
        <w:fldChar w:fldCharType="begin"/>
      </w:r>
      <w:r w:rsidR="00090C2E">
        <w:rPr>
          <w:rFonts w:eastAsiaTheme="minorEastAsia"/>
          <w:lang w:val="en-US"/>
        </w:rPr>
        <w:instrText xml:space="preserve"> ADDIN ZOTERO_ITEM CSL_CITATION {"citationID":"vntHJ0cK","properties":{"formattedCitation":"(P.Andreo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090C2E">
        <w:rPr>
          <w:rFonts w:eastAsiaTheme="minorEastAsia"/>
          <w:lang w:val="en-US"/>
        </w:rPr>
        <w:fldChar w:fldCharType="separate"/>
      </w:r>
      <w:r w:rsidR="00090C2E" w:rsidRPr="000F5920">
        <w:rPr>
          <w:rFonts w:cs="Times New Roman"/>
          <w:lang w:val="en-US"/>
        </w:rPr>
        <w:t>(</w:t>
      </w:r>
      <w:proofErr w:type="spellStart"/>
      <w:r w:rsidR="00090C2E" w:rsidRPr="000F5920">
        <w:rPr>
          <w:rFonts w:cs="Times New Roman"/>
          <w:lang w:val="en-US"/>
        </w:rPr>
        <w:t>P.Andreo</w:t>
      </w:r>
      <w:proofErr w:type="spellEnd"/>
      <w:r w:rsidR="00090C2E" w:rsidRPr="000F5920">
        <w:rPr>
          <w:rFonts w:cs="Times New Roman"/>
          <w:lang w:val="en-US"/>
        </w:rPr>
        <w:t xml:space="preserve"> et al., 1996</w:t>
      </w:r>
      <w:r w:rsidR="00090C2E">
        <w:rPr>
          <w:rFonts w:cs="Times New Roman"/>
          <w:lang w:val="en-US"/>
        </w:rPr>
        <w:t>, p.48</w:t>
      </w:r>
      <w:r w:rsidR="00090C2E" w:rsidRPr="000F5920">
        <w:rPr>
          <w:rFonts w:cs="Times New Roman"/>
          <w:lang w:val="en-US"/>
        </w:rPr>
        <w:t>)</w:t>
      </w:r>
      <w:r w:rsidR="00090C2E">
        <w:rPr>
          <w:rFonts w:eastAsiaTheme="minorEastAsia"/>
          <w:lang w:val="en-US"/>
        </w:rPr>
        <w:fldChar w:fldCharType="end"/>
      </w:r>
      <w:r w:rsidR="00807AE1">
        <w:rPr>
          <w:rFonts w:eastAsiaTheme="minorEastAsia"/>
          <w:lang w:val="en-US"/>
        </w:rPr>
        <w:t xml:space="preserve">. </w:t>
      </w:r>
      <w:r w:rsidR="002D3B12">
        <w:rPr>
          <w:rFonts w:eastAsiaTheme="minorEastAsia"/>
          <w:lang w:val="en-US"/>
        </w:rPr>
        <w:t xml:space="preserve"> </w:t>
      </w:r>
      <w:r w:rsidR="00DD2601">
        <w:rPr>
          <w:rFonts w:eastAsiaTheme="minorEastAsia"/>
          <w:lang w:val="en-US"/>
        </w:rPr>
        <w:t xml:space="preserve"> </w:t>
      </w:r>
    </w:p>
    <w:p w14:paraId="44217BCE" w14:textId="5A8238A6" w:rsidR="00B5429E" w:rsidRPr="00E42BDC" w:rsidRDefault="00B5429E" w:rsidP="00E42BDC">
      <w:pPr>
        <w:keepNext/>
        <w:spacing w:line="360" w:lineRule="auto"/>
      </w:pPr>
      <w:r>
        <w:rPr>
          <w:noProof/>
          <w:lang w:val="en-US"/>
        </w:rPr>
        <w:lastRenderedPageBreak/>
        <w:drawing>
          <wp:anchor distT="0" distB="0" distL="114300" distR="114300" simplePos="0" relativeHeight="251658370" behindDoc="1" locked="0" layoutInCell="1" allowOverlap="1" wp14:anchorId="63E1C5D5" wp14:editId="467A82C0">
            <wp:simplePos x="0" y="0"/>
            <wp:positionH relativeFrom="column">
              <wp:posOffset>-692430</wp:posOffset>
            </wp:positionH>
            <wp:positionV relativeFrom="paragraph">
              <wp:posOffset>380010</wp:posOffset>
            </wp:positionV>
            <wp:extent cx="7170928" cy="1413164"/>
            <wp:effectExtent l="0" t="0" r="0" b="0"/>
            <wp:wrapTight wrapText="bothSides">
              <wp:wrapPolygon edited="0">
                <wp:start x="0" y="0"/>
                <wp:lineTo x="0" y="21260"/>
                <wp:lineTo x="21520" y="21260"/>
                <wp:lineTo x="21520" y="0"/>
                <wp:lineTo x="0" y="0"/>
              </wp:wrapPolygon>
            </wp:wrapTight>
            <wp:docPr id="29" name="Picture 2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evi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70928" cy="1413164"/>
                    </a:xfrm>
                    <a:prstGeom prst="rect">
                      <a:avLst/>
                    </a:prstGeom>
                  </pic:spPr>
                </pic:pic>
              </a:graphicData>
            </a:graphic>
          </wp:anchor>
        </w:drawing>
      </w:r>
      <w:r>
        <w:rPr>
          <w:noProof/>
        </w:rPr>
        <mc:AlternateContent>
          <mc:Choice Requires="wps">
            <w:drawing>
              <wp:anchor distT="0" distB="0" distL="114300" distR="114300" simplePos="0" relativeHeight="251658368" behindDoc="1" locked="0" layoutInCell="1" allowOverlap="1" wp14:anchorId="2710EC4B" wp14:editId="41E0E5F5">
                <wp:simplePos x="0" y="0"/>
                <wp:positionH relativeFrom="margin">
                  <wp:posOffset>-95003</wp:posOffset>
                </wp:positionH>
                <wp:positionV relativeFrom="paragraph">
                  <wp:posOffset>1811012</wp:posOffset>
                </wp:positionV>
                <wp:extent cx="5736590" cy="635"/>
                <wp:effectExtent l="0" t="0" r="0" b="0"/>
                <wp:wrapTight wrapText="bothSides">
                  <wp:wrapPolygon edited="0">
                    <wp:start x="0" y="0"/>
                    <wp:lineTo x="0" y="20052"/>
                    <wp:lineTo x="21519" y="20052"/>
                    <wp:lineTo x="21519"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475D86D4" w14:textId="1D8F0292" w:rsidR="008A5BBC" w:rsidRPr="008A5BBC" w:rsidRDefault="008A5BBC" w:rsidP="008A5BBC">
                            <w:pPr>
                              <w:pStyle w:val="Caption"/>
                              <w:rPr>
                                <w:noProof/>
                                <w:sz w:val="24"/>
                                <w:lang w:val="en-US"/>
                              </w:rPr>
                            </w:pPr>
                            <w:bookmarkStart w:id="57" w:name="_Ref107351801"/>
                            <w:r w:rsidRPr="008A5BB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13</w:t>
                            </w:r>
                            <w:r w:rsidR="00543048">
                              <w:rPr>
                                <w:lang w:val="en-US"/>
                              </w:rPr>
                              <w:fldChar w:fldCharType="end"/>
                            </w:r>
                            <w:bookmarkEnd w:id="57"/>
                            <w:r w:rsidRPr="008A5BBC">
                              <w:rPr>
                                <w:lang w:val="en-US"/>
                              </w:rPr>
                              <w:t xml:space="preserve">. </w:t>
                            </w:r>
                            <w:r w:rsidRPr="005A225D">
                              <w:rPr>
                                <w:lang w:val="en-US"/>
                              </w:rPr>
                              <w:t>Schematic of thimble ionizat</w:t>
                            </w:r>
                            <w:r>
                              <w:rPr>
                                <w:lang w:val="en-US"/>
                              </w:rPr>
                              <w:t xml:space="preserve">ion chamber, where the sensitive air-filled volume is encapsulated in a thimble </w:t>
                            </w:r>
                            <w:r>
                              <w:rPr>
                                <w:lang w:val="en-US"/>
                              </w:rPr>
                              <w:fldChar w:fldCharType="begin"/>
                            </w:r>
                            <w:r>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Pr>
                                <w:lang w:val="en-US"/>
                              </w:rPr>
                              <w:fldChar w:fldCharType="separate"/>
                            </w:r>
                            <w:r w:rsidRPr="0059245B">
                              <w:rPr>
                                <w:rFonts w:cs="Times New Roman"/>
                                <w:lang w:val="en-US"/>
                              </w:rPr>
                              <w:t>(Podgorsak, 2016, p. 741)</w:t>
                            </w:r>
                            <w:r>
                              <w:rPr>
                                <w:lang w:val="en-US"/>
                              </w:rPr>
                              <w:fldChar w:fldCharType="end"/>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0EC4B" id="Text Box 24" o:spid="_x0000_s1032" type="#_x0000_t202" style="position:absolute;margin-left:-7.5pt;margin-top:142.6pt;width:451.7pt;height:.05pt;z-index:-25165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Z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j7ez6R25JPlmt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" stroked="f">
                <v:textbox style="mso-fit-shape-to-text:t" inset="0,0,0,0">
                  <w:txbxContent>
                    <w:p w14:paraId="475D86D4" w14:textId="1D8F0292" w:rsidR="008A5BBC" w:rsidRPr="008A5BBC" w:rsidRDefault="008A5BBC" w:rsidP="008A5BBC">
                      <w:pPr>
                        <w:pStyle w:val="Caption"/>
                        <w:rPr>
                          <w:noProof/>
                          <w:sz w:val="24"/>
                          <w:lang w:val="en-US"/>
                        </w:rPr>
                      </w:pPr>
                      <w:bookmarkStart w:id="58" w:name="_Ref107351801"/>
                      <w:r w:rsidRPr="008A5BB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13</w:t>
                      </w:r>
                      <w:r w:rsidR="00543048">
                        <w:rPr>
                          <w:lang w:val="en-US"/>
                        </w:rPr>
                        <w:fldChar w:fldCharType="end"/>
                      </w:r>
                      <w:bookmarkEnd w:id="58"/>
                      <w:r w:rsidRPr="008A5BBC">
                        <w:rPr>
                          <w:lang w:val="en-US"/>
                        </w:rPr>
                        <w:t xml:space="preserve">. </w:t>
                      </w:r>
                      <w:r w:rsidRPr="005A225D">
                        <w:rPr>
                          <w:lang w:val="en-US"/>
                        </w:rPr>
                        <w:t>Schematic of thimble ionizat</w:t>
                      </w:r>
                      <w:r>
                        <w:rPr>
                          <w:lang w:val="en-US"/>
                        </w:rPr>
                        <w:t xml:space="preserve">ion chamber, where the sensitive air-filled volume is encapsulated in a thimble </w:t>
                      </w:r>
                      <w:r>
                        <w:rPr>
                          <w:lang w:val="en-US"/>
                        </w:rPr>
                        <w:fldChar w:fldCharType="begin"/>
                      </w:r>
                      <w:r>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Pr>
                          <w:lang w:val="en-US"/>
                        </w:rPr>
                        <w:fldChar w:fldCharType="separate"/>
                      </w:r>
                      <w:r w:rsidRPr="0059245B">
                        <w:rPr>
                          <w:rFonts w:cs="Times New Roman"/>
                          <w:lang w:val="en-US"/>
                        </w:rPr>
                        <w:t>(Podgorsak, 2016, p. 741)</w:t>
                      </w:r>
                      <w:r>
                        <w:rPr>
                          <w:lang w:val="en-US"/>
                        </w:rPr>
                        <w:fldChar w:fldCharType="end"/>
                      </w:r>
                      <w:r>
                        <w:rPr>
                          <w:lang w:val="en-US"/>
                        </w:rPr>
                        <w:t>.</w:t>
                      </w:r>
                    </w:p>
                  </w:txbxContent>
                </v:textbox>
                <w10:wrap type="tight" anchorx="margin"/>
              </v:shape>
            </w:pict>
          </mc:Fallback>
        </mc:AlternateContent>
      </w:r>
    </w:p>
    <w:p w14:paraId="1CEC4561" w14:textId="3DB5E806" w:rsidR="00006E18" w:rsidRPr="00006E18" w:rsidRDefault="00006E18" w:rsidP="00250085">
      <w:pPr>
        <w:pStyle w:val="Heading3"/>
        <w:rPr>
          <w:lang w:val="en-US"/>
        </w:rPr>
      </w:pPr>
      <w:bookmarkStart w:id="59" w:name="_Toc107354677"/>
      <w:proofErr w:type="spellStart"/>
      <w:r>
        <w:rPr>
          <w:lang w:val="en-US"/>
        </w:rPr>
        <w:t>Radiochromic</w:t>
      </w:r>
      <w:proofErr w:type="spellEnd"/>
      <w:r>
        <w:rPr>
          <w:lang w:val="en-US"/>
        </w:rPr>
        <w:t xml:space="preserve"> film</w:t>
      </w:r>
      <w:bookmarkEnd w:id="59"/>
    </w:p>
    <w:p w14:paraId="792FC10E" w14:textId="4779ABD9" w:rsidR="00DF4A6B" w:rsidRDefault="00DF4B3C" w:rsidP="00DF4A6B">
      <w:pPr>
        <w:keepNext/>
        <w:spacing w:line="360" w:lineRule="auto"/>
        <w:rPr>
          <w:lang w:val="en-US"/>
        </w:rPr>
      </w:pPr>
      <w:proofErr w:type="spellStart"/>
      <w:r>
        <w:rPr>
          <w:lang w:val="en-US"/>
        </w:rPr>
        <w:t>Radiochromic</w:t>
      </w:r>
      <w:proofErr w:type="spellEnd"/>
      <w:r>
        <w:rPr>
          <w:lang w:val="en-US"/>
        </w:rPr>
        <w:t xml:space="preserve"> film is a self-developing film, that reacts when exposed to radiation </w:t>
      </w:r>
      <w:r>
        <w:rPr>
          <w:lang w:val="en-US"/>
        </w:rPr>
        <w:fldChar w:fldCharType="begin"/>
      </w:r>
      <w:r>
        <w:rPr>
          <w:lang w:val="en-US"/>
        </w:rPr>
        <w:instrText xml:space="preserve"> ADDIN ZOTERO_ITEM CSL_CITATION {"citationID":"bAtKjI5k","properties":{"formattedCitation":"(McLaughlin &amp; Chalkley, 1965)","plainCitation":"(McLaughlin &amp; Chalkley, 1965)","noteIndex":0},"citationItems":[{"id":286,"uris":["http://zotero.org/users/9228513/items/SHJTQ2K7"],"itemData":{"id":286,"type":"article-journal","container-title":"Radiology","DOI":"10.1148/84.1.124","ISSN":"0033-8419, 1527-1315","issue":"1","journalAbbreviation":"Radiology","language":"en","page":"124-125","source":"DOI.org (Crossref)","title":"Measurement of Radiation Dose Distributions with Photochromic Materials","volume":"84","author":[{"family":"McLaughlin","given":"William L."},{"family":"Chalkley","given":"Lyman"}],"issued":{"date-parts":[["1965",1]]}}}],"schema":"https://github.com/citation-style-language/schema/raw/master/csl-citation.json"} </w:instrText>
      </w:r>
      <w:r>
        <w:rPr>
          <w:lang w:val="en-US"/>
        </w:rPr>
        <w:fldChar w:fldCharType="separate"/>
      </w:r>
      <w:r w:rsidRPr="00693360">
        <w:rPr>
          <w:rFonts w:cs="Times New Roman"/>
          <w:lang w:val="en-US"/>
        </w:rPr>
        <w:t>(McLaughlin &amp; Chalkley, 1965)</w:t>
      </w:r>
      <w:r>
        <w:rPr>
          <w:lang w:val="en-US"/>
        </w:rPr>
        <w:fldChar w:fldCharType="end"/>
      </w:r>
      <w:r>
        <w:rPr>
          <w:lang w:val="en-US"/>
        </w:rPr>
        <w:t>. The films are typically made up of a protective layer and an active layer (</w:t>
      </w:r>
      <w:r w:rsidR="00A54A3E">
        <w:rPr>
          <w:lang w:val="en-US"/>
        </w:rPr>
        <w:fldChar w:fldCharType="begin"/>
      </w:r>
      <w:r w:rsidR="00A54A3E">
        <w:rPr>
          <w:lang w:val="en-US"/>
        </w:rPr>
        <w:instrText xml:space="preserve"> REF _Ref107351865 \h </w:instrText>
      </w:r>
      <w:r w:rsidR="00A54A3E">
        <w:rPr>
          <w:lang w:val="en-US"/>
        </w:rPr>
      </w:r>
      <w:r w:rsidR="00A54A3E">
        <w:rPr>
          <w:lang w:val="en-US"/>
        </w:rPr>
        <w:fldChar w:fldCharType="separate"/>
      </w:r>
      <w:r w:rsidR="00A54A3E" w:rsidRPr="00BD374D">
        <w:rPr>
          <w:lang w:val="en-US"/>
        </w:rPr>
        <w:t xml:space="preserve">Figure </w:t>
      </w:r>
      <w:r w:rsidR="00A54A3E">
        <w:rPr>
          <w:noProof/>
          <w:lang w:val="en-US"/>
        </w:rPr>
        <w:t>1</w:t>
      </w:r>
      <w:r w:rsidR="00A54A3E">
        <w:rPr>
          <w:lang w:val="en-US"/>
        </w:rPr>
        <w:noBreakHyphen/>
      </w:r>
      <w:r w:rsidR="00A54A3E">
        <w:rPr>
          <w:noProof/>
          <w:lang w:val="en-US"/>
        </w:rPr>
        <w:t>14</w:t>
      </w:r>
      <w:r w:rsidR="00A54A3E">
        <w:rPr>
          <w:lang w:val="en-US"/>
        </w:rPr>
        <w:fldChar w:fldCharType="end"/>
      </w:r>
      <w:r>
        <w:rPr>
          <w:lang w:val="en-US"/>
        </w:rPr>
        <w:t xml:space="preserve">) The active layer consists of one or two layers of monomers called diacetylene. Monomers are molecules that interact with other monomer molecules to create polymer chains </w:t>
      </w:r>
      <w:r>
        <w:rPr>
          <w:lang w:val="en-US"/>
        </w:rPr>
        <w:fldChar w:fldCharType="begin"/>
      </w:r>
      <w:r>
        <w:rPr>
          <w:lang w:val="en-US"/>
        </w:rPr>
        <w:instrText xml:space="preserve"> ADDIN ZOTERO_ITEM CSL_CITATION {"citationID":"nWhNrD1H","properties":{"formattedCitation":"({\\i{}Monomer | Definition &amp; Facts | Britannica}, 2022)","plainCitation":"(Monomer | Definition &amp; Facts | Britannica, 2022)","noteIndex":0},"citationItems":[{"id":141,"uris":["http://zotero.org/users/9228513/items/B6SE7P9M"],"itemData":{"id":141,"type":"webpage","abstract":"Monomer, a molecule of any class of compounds, mostly organic, that can react with other molecules to form very large molecules, or polymers. The essential feature of a monomer is polyfunctionality, the capacity to form chemical bonds to as least two other monomer molecules.","language":"en","title":"monomer | Definition &amp; Facts | Britannica","URL":"https://www.britannica.com/science/monomer","accessed":{"date-parts":[["2022",3,2]]},"issued":{"date-parts":[["2022",3,5]]}}}],"schema":"https://github.com/citation-style-language/schema/raw/master/csl-citation.json"} </w:instrText>
      </w:r>
      <w:r>
        <w:rPr>
          <w:lang w:val="en-US"/>
        </w:rPr>
        <w:fldChar w:fldCharType="separate"/>
      </w:r>
      <w:r w:rsidRPr="002B5346">
        <w:rPr>
          <w:rFonts w:cs="Times New Roman"/>
          <w:szCs w:val="24"/>
          <w:lang w:val="en-US"/>
        </w:rPr>
        <w:t>(</w:t>
      </w:r>
      <w:r w:rsidRPr="002B5346">
        <w:rPr>
          <w:rFonts w:cs="Times New Roman"/>
          <w:i/>
          <w:iCs/>
          <w:szCs w:val="24"/>
          <w:lang w:val="en-US"/>
        </w:rPr>
        <w:t>Monomer | Definition &amp; Facts | Britannica</w:t>
      </w:r>
      <w:r w:rsidRPr="002B5346">
        <w:rPr>
          <w:rFonts w:cs="Times New Roman"/>
          <w:szCs w:val="24"/>
          <w:lang w:val="en-US"/>
        </w:rPr>
        <w:t>, 2022)</w:t>
      </w:r>
      <w:r>
        <w:rPr>
          <w:lang w:val="en-US"/>
        </w:rPr>
        <w:fldChar w:fldCharType="end"/>
      </w:r>
      <w:r>
        <w:rPr>
          <w:lang w:val="en-US"/>
        </w:rPr>
        <w:t xml:space="preserve">. When diacetylene is exposed to radiation it polymerizes to create polydiacetylene, changing both the chemical and optical characteristic of the active layer </w:t>
      </w:r>
      <w:r>
        <w:rPr>
          <w:lang w:val="en-US"/>
        </w:rPr>
        <w:fldChar w:fldCharType="begin"/>
      </w:r>
      <w:r>
        <w:rPr>
          <w:lang w:val="en-US"/>
        </w:rPr>
        <w:instrText xml:space="preserve"> ADDIN ZOTERO_ITEM CSL_CITATION {"citationID":"Fp4yXDBh","properties":{"formattedCitation":"(McLaughlin et al., 1996)","plainCitation":"(McLaughlin et al., 1996)","noteIndex":0},"citationItems":[{"id":288,"uris":["http://zotero.org/users/9228513/items/4KZV9FAP"],"itemData":{"id":288,"type":"article-journal","abstract":"New transparent radiochromic films, GafChromic MD-55 and NMD-55, which turn from colourless to deep blue upon irradiation, have been designed particularly for measuring radiation therapy absorbed doses (1 Gy to 100 Gy). They are also useful for high resolution mapping of dose distributions, radiographic imaging, treatment planning dosimetry, beam penumbra measurements, and interface dosimetry with ionising photons, electrons and protons. The gamma ray responses are linear with dose in terms of increase of optical absorbance at 670, 633 and 600 nm and are independent of absorbed dose rate and relative humidity. The radiochromic images show a slight gradual post-irradiation increase in absorbance especially during the first 24 h. In addition, there is a small but predictable variation of sensitivity with temperature, both during irradiation and during spectrophotometry. The films also have a slight sensitivity to ultraviolet radiation (250 to 350 nm) in direct sunlight. Experiments with X ray beams show no appreciable energy dependence relative to dose in water at photon energies greater than 100 keV, but they have a sensitivity that gives readings of about 60% of the dose in water for photons at 20 to 40 keV.","container-title":"Radiation Protection Dosimetry","DOI":"10.1093/oxfordjournals.rpd.a031731","ISSN":"0144-8420","issue":"1-4","journalAbbreviation":"Radiation Protection Dosimetry","page":"263-268","source":"Silverchair","title":"Novel Radiochromic Films for Clinical Dosimetry","volume":"66","author":[{"family":"McLaughlin","given":"W.L."},{"family":"Puhl","given":"J.M."},{"family":"Al-Sheikhly","given":"M."},{"family":"Christou","given":"C.A."},{"family":"Miller","given":"A."},{"family":"Kovács","given":"A."},{"family":"Wojnarovits","given":"L."},{"family":"Lewis","given":"D.F."}],"issued":{"date-parts":[["1996",7,1]]}}}],"schema":"https://github.com/citation-style-language/schema/raw/master/csl-citation.json"} </w:instrText>
      </w:r>
      <w:r>
        <w:rPr>
          <w:lang w:val="en-US"/>
        </w:rPr>
        <w:fldChar w:fldCharType="separate"/>
      </w:r>
      <w:r w:rsidRPr="00BE3661">
        <w:rPr>
          <w:rFonts w:cs="Times New Roman"/>
          <w:lang w:val="en-US"/>
        </w:rPr>
        <w:t>(McLaughlin et al., 1996)</w:t>
      </w:r>
      <w:r>
        <w:rPr>
          <w:lang w:val="en-US"/>
        </w:rPr>
        <w:fldChar w:fldCharType="end"/>
      </w:r>
      <w:r>
        <w:rPr>
          <w:lang w:val="en-US"/>
        </w:rPr>
        <w:t xml:space="preserve">. The color of the film darkens and the optical density (OD) can be measured either by measuring light transmitted through the film, or light reflected by the film </w:t>
      </w:r>
      <w:r>
        <w:rPr>
          <w:lang w:val="en-US"/>
        </w:rPr>
        <w:fldChar w:fldCharType="begin"/>
      </w:r>
      <w:r>
        <w:rPr>
          <w:lang w:val="en-US"/>
        </w:rPr>
        <w:instrText xml:space="preserve"> ADDIN ZOTERO_ITEM CSL_CITATION {"citationID":"Dqyz4UQg","properties":{"formattedCitation":"(Andreo et al., 2017)","plainCitation":"(Andreo et al., 2017)","dontUpdate":true,"noteIndex":0},"citationItems":[{"id":137,"uris":["http://zotero.org/users/9228513/items/RM78T5FA"],"itemData":{"id":137,"type":"chapter","container-title":"Fundamentals of Ionizing Radiation Dosimetry","edition":"1","page":"562–562","publisher":"John Wiley &amp;amp; Sons, Incorporated","title":"Chemical Dosimeters","author":[{"family":"Andreo","given":"Pedro"},{"family":"Burns","given":"David T."},{"family":"Nahum","given":"Alan E."},{"family":"Seuntjens","given":"Jan"},{"family":"Attix","given":"Frank H"}],"issued":{"date-parts":[["2017"]]}}}],"schema":"https://github.com/citation-style-language/schema/raw/master/csl-citation.json"} </w:instrText>
      </w:r>
      <w:r>
        <w:rPr>
          <w:lang w:val="en-US"/>
        </w:rPr>
        <w:fldChar w:fldCharType="separate"/>
      </w:r>
      <w:r w:rsidRPr="00D97103">
        <w:rPr>
          <w:rFonts w:cs="Times New Roman"/>
          <w:lang w:val="en-US"/>
        </w:rPr>
        <w:t>(</w:t>
      </w:r>
      <w:proofErr w:type="spellStart"/>
      <w:r w:rsidRPr="00D97103">
        <w:rPr>
          <w:rFonts w:cs="Times New Roman"/>
          <w:lang w:val="en-US"/>
        </w:rPr>
        <w:t>Andreo</w:t>
      </w:r>
      <w:proofErr w:type="spellEnd"/>
      <w:r w:rsidRPr="00D97103">
        <w:rPr>
          <w:rFonts w:cs="Times New Roman"/>
          <w:lang w:val="en-US"/>
        </w:rPr>
        <w:t xml:space="preserve"> et al., 2017</w:t>
      </w:r>
      <w:r>
        <w:rPr>
          <w:rFonts w:cs="Times New Roman"/>
          <w:lang w:val="en-US"/>
        </w:rPr>
        <w:t>, 562</w:t>
      </w:r>
      <w:r w:rsidRPr="00D97103">
        <w:rPr>
          <w:rFonts w:cs="Times New Roman"/>
          <w:lang w:val="en-US"/>
        </w:rPr>
        <w:t>)</w:t>
      </w:r>
      <w:r>
        <w:rPr>
          <w:lang w:val="en-US"/>
        </w:rPr>
        <w:fldChar w:fldCharType="end"/>
      </w:r>
      <w:r>
        <w:rPr>
          <w:lang w:val="en-US"/>
        </w:rPr>
        <w:t>.</w:t>
      </w:r>
      <w:r w:rsidR="00E42BDC">
        <w:rPr>
          <w:lang w:val="en-US"/>
        </w:rPr>
        <w:t xml:space="preserve">  </w:t>
      </w:r>
      <w:r w:rsidR="00DF4A6B">
        <w:rPr>
          <w:lang w:val="en-US"/>
        </w:rPr>
        <w:t xml:space="preserve">Extracting absolute dose from the films requires an established relationship between the film response </w:t>
      </w:r>
      <w:r w:rsidR="00FC67BB">
        <w:rPr>
          <w:lang w:val="en-US"/>
        </w:rPr>
        <w:t xml:space="preserve">and absorbed dose, which demands calibration the films and accounting for factors that might change the response, such as time waited after irradiation before scanning the films, </w:t>
      </w:r>
      <w:r w:rsidR="004A149F">
        <w:rPr>
          <w:lang w:val="en-US"/>
        </w:rPr>
        <w:t>temperature</w:t>
      </w:r>
      <w:r w:rsidR="00FC67BB">
        <w:rPr>
          <w:lang w:val="en-US"/>
        </w:rPr>
        <w:t xml:space="preserve"> and light exposure </w:t>
      </w:r>
      <w:r w:rsidR="00DF4A6B">
        <w:rPr>
          <w:lang w:val="en-US"/>
        </w:rPr>
        <w:t xml:space="preserve"> </w:t>
      </w:r>
      <w:r w:rsidR="004A149F">
        <w:rPr>
          <w:lang w:val="en-US"/>
        </w:rPr>
        <w:fldChar w:fldCharType="begin"/>
      </w:r>
      <w:r w:rsidR="00C36D58">
        <w:rPr>
          <w:lang w:val="en-US"/>
        </w:rPr>
        <w:instrText xml:space="preserve"> ADDIN ZOTERO_ITEM CSL_CITATION {"citationID":"mjCPEJUw","properties":{"formattedCitation":"(Girard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4A149F">
        <w:rPr>
          <w:lang w:val="en-US"/>
        </w:rPr>
        <w:fldChar w:fldCharType="separate"/>
      </w:r>
      <w:r w:rsidR="00C36D58" w:rsidRPr="00C36D58">
        <w:rPr>
          <w:rFonts w:cs="Times New Roman"/>
          <w:lang w:val="en-US"/>
        </w:rPr>
        <w:t>(Girard et al., 2012; Park et al., 2012)</w:t>
      </w:r>
      <w:r w:rsidR="004A149F">
        <w:rPr>
          <w:lang w:val="en-US"/>
        </w:rPr>
        <w:fldChar w:fldCharType="end"/>
      </w:r>
      <w:r w:rsidR="00C36D58">
        <w:rPr>
          <w:lang w:val="en-US"/>
        </w:rPr>
        <w:t xml:space="preserve">. New calibrations are necessary for every new batch, because of batch-to-batch variation caused by e.g., variation in the thickness of the sensitive layer or different scanner sensitivities </w:t>
      </w:r>
      <w:r w:rsidR="00915BA7">
        <w:rPr>
          <w:lang w:val="en-US"/>
        </w:rPr>
        <w:fldChar w:fldCharType="begin"/>
      </w:r>
      <w:r w:rsidR="00915BA7">
        <w:rPr>
          <w:lang w:val="en-US"/>
        </w:rPr>
        <w:instrText xml:space="preserve"> ADDIN ZOTERO_ITEM CSL_CITATION {"citationID":"hWVDXics","properties":{"formattedCitation":"(Devic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915BA7">
        <w:rPr>
          <w:lang w:val="en-US"/>
        </w:rPr>
        <w:fldChar w:fldCharType="separate"/>
      </w:r>
      <w:r w:rsidR="00915BA7" w:rsidRPr="00915BA7">
        <w:rPr>
          <w:rFonts w:cs="Times New Roman"/>
          <w:lang w:val="en-US"/>
        </w:rPr>
        <w:t>(</w:t>
      </w:r>
      <w:proofErr w:type="spellStart"/>
      <w:r w:rsidR="00915BA7" w:rsidRPr="00915BA7">
        <w:rPr>
          <w:rFonts w:cs="Times New Roman"/>
          <w:lang w:val="en-US"/>
        </w:rPr>
        <w:t>Devic</w:t>
      </w:r>
      <w:proofErr w:type="spellEnd"/>
      <w:r w:rsidR="00915BA7" w:rsidRPr="00915BA7">
        <w:rPr>
          <w:rFonts w:cs="Times New Roman"/>
          <w:lang w:val="en-US"/>
        </w:rPr>
        <w:t xml:space="preserve"> et al., 2016)</w:t>
      </w:r>
      <w:r w:rsidR="00915BA7">
        <w:rPr>
          <w:lang w:val="en-US"/>
        </w:rPr>
        <w:fldChar w:fldCharType="end"/>
      </w:r>
      <w:r w:rsidR="00915BA7">
        <w:rPr>
          <w:lang w:val="en-US"/>
        </w:rPr>
        <w:t xml:space="preserve">. </w:t>
      </w:r>
      <w:r w:rsidR="00DF4A6B">
        <w:rPr>
          <w:lang w:val="en-US"/>
        </w:rPr>
        <w:t xml:space="preserve">              </w:t>
      </w:r>
    </w:p>
    <w:p w14:paraId="05F9D7BF" w14:textId="5115FA45" w:rsidR="00992CA4" w:rsidRPr="006C6937" w:rsidRDefault="00E42BDC" w:rsidP="00915BA7">
      <w:pPr>
        <w:keepNext/>
        <w:spacing w:line="360" w:lineRule="auto"/>
        <w:rPr>
          <w:lang w:val="en-US"/>
        </w:rPr>
      </w:pPr>
      <w:r w:rsidRPr="00915BA7">
        <w:rPr>
          <w:color w:val="FFFFFF" w:themeColor="background1"/>
          <w:lang w:val="en-US"/>
        </w:rPr>
        <w:t>hhhhhhhhhhhhhhhhhhhhhhhhhhhhhhhhhhhhhhhhhhhhhhhhhhhhhhhhhhhhhhhhhhhhhhhhhhhhhh</w:t>
      </w:r>
      <w:r w:rsidRPr="00A54A3E">
        <w:rPr>
          <w:color w:val="FFFFFF" w:themeColor="background1"/>
          <w:lang w:val="en-US"/>
        </w:rPr>
        <w:t>hh</w:t>
      </w:r>
      <w:commentRangeStart w:id="60"/>
      <w:r w:rsidRPr="00A54A3E">
        <w:rPr>
          <w:color w:val="FFFFFF" w:themeColor="background1"/>
          <w:lang w:val="en-US"/>
        </w:rPr>
        <w:t>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w:t>
      </w:r>
      <w:commentRangeEnd w:id="60"/>
      <w:r w:rsidR="00915BA7" w:rsidRPr="00A54A3E">
        <w:rPr>
          <w:rStyle w:val="CommentReference"/>
          <w:color w:val="FFFFFF" w:themeColor="background1"/>
        </w:rPr>
        <w:commentReference w:id="60"/>
      </w:r>
      <w:r w:rsidRPr="00A54A3E">
        <w:rPr>
          <w:color w:val="FFFFFF" w:themeColor="background1"/>
          <w:lang w:val="en-US"/>
        </w:rPr>
        <w:t>hh</w:t>
      </w:r>
      <w:r>
        <w:rPr>
          <w:lang w:val="en-US"/>
        </w:rPr>
        <w:br/>
      </w:r>
      <w:r w:rsidR="00915BA7">
        <w:rPr>
          <w:noProof/>
        </w:rPr>
        <w:lastRenderedPageBreak/>
        <mc:AlternateContent>
          <mc:Choice Requires="wps">
            <w:drawing>
              <wp:anchor distT="0" distB="0" distL="114300" distR="114300" simplePos="0" relativeHeight="251658369" behindDoc="1" locked="0" layoutInCell="1" allowOverlap="1" wp14:anchorId="612F8E66" wp14:editId="6E0A639C">
                <wp:simplePos x="0" y="0"/>
                <wp:positionH relativeFrom="margin">
                  <wp:posOffset>531816</wp:posOffset>
                </wp:positionH>
                <wp:positionV relativeFrom="paragraph">
                  <wp:posOffset>2204720</wp:posOffset>
                </wp:positionV>
                <wp:extent cx="4999355" cy="635"/>
                <wp:effectExtent l="0" t="0" r="0" b="0"/>
                <wp:wrapTight wrapText="bothSides">
                  <wp:wrapPolygon edited="0">
                    <wp:start x="0" y="0"/>
                    <wp:lineTo x="0" y="20521"/>
                    <wp:lineTo x="21482" y="20521"/>
                    <wp:lineTo x="21482"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5863574" w14:textId="2706A90E" w:rsidR="00D862CB" w:rsidRPr="00BD374D" w:rsidRDefault="00D862CB" w:rsidP="00D862CB">
                            <w:pPr>
                              <w:pStyle w:val="Caption"/>
                              <w:rPr>
                                <w:noProof/>
                                <w:sz w:val="24"/>
                                <w:lang w:val="en-US"/>
                              </w:rPr>
                            </w:pPr>
                            <w:bookmarkStart w:id="61" w:name="_Ref107351865"/>
                            <w:r w:rsidRPr="00BD374D">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14</w:t>
                            </w:r>
                            <w:r w:rsidR="00543048">
                              <w:rPr>
                                <w:lang w:val="en-US"/>
                              </w:rPr>
                              <w:fldChar w:fldCharType="end"/>
                            </w:r>
                            <w:bookmarkEnd w:id="61"/>
                            <w:r w:rsidRPr="00BD374D">
                              <w:rPr>
                                <w:lang w:val="en-US"/>
                              </w:rPr>
                              <w:t xml:space="preserve">. </w:t>
                            </w:r>
                            <w:r w:rsidR="00BD374D" w:rsidRPr="00F226E6">
                              <w:rPr>
                                <w:lang w:val="en-US"/>
                              </w:rPr>
                              <w:t xml:space="preserve">Different </w:t>
                            </w:r>
                            <w:proofErr w:type="spellStart"/>
                            <w:r w:rsidR="00BD374D" w:rsidRPr="00F226E6">
                              <w:rPr>
                                <w:lang w:val="en-US"/>
                              </w:rPr>
                              <w:t>radiochromic</w:t>
                            </w:r>
                            <w:proofErr w:type="spellEnd"/>
                            <w:r w:rsidR="00BD374D" w:rsidRPr="00F226E6">
                              <w:rPr>
                                <w:lang w:val="en-US"/>
                              </w:rPr>
                              <w:t xml:space="preserve"> film s</w:t>
                            </w:r>
                            <w:r w:rsidR="00BD374D">
                              <w:rPr>
                                <w:lang w:val="en-US"/>
                              </w:rPr>
                              <w:t xml:space="preserve">tructures used for external beam therapy (EBT) </w:t>
                            </w:r>
                            <w:r w:rsidR="00BD374D">
                              <w:rPr>
                                <w:lang w:val="en-US"/>
                              </w:rPr>
                              <w:fldChar w:fldCharType="begin"/>
                            </w:r>
                            <w:r w:rsidR="00BD374D">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BD374D">
                              <w:rPr>
                                <w:lang w:val="en-US"/>
                              </w:rPr>
                              <w:fldChar w:fldCharType="separate"/>
                            </w:r>
                            <w:r w:rsidR="00BD374D" w:rsidRPr="005146FC">
                              <w:rPr>
                                <w:rFonts w:cs="Times New Roman"/>
                                <w:lang w:val="en-US"/>
                              </w:rPr>
                              <w:t>(Devic et al., 2016)</w:t>
                            </w:r>
                            <w:r w:rsidR="00BD374D">
                              <w:rPr>
                                <w:lang w:val="en-US"/>
                              </w:rPr>
                              <w:fldChar w:fldCharType="end"/>
                            </w:r>
                            <w:r w:rsidR="00BD374D">
                              <w:rPr>
                                <w:lang w:val="en-US"/>
                              </w:rPr>
                              <w:t>. The active layer is made from monomers that polymerize when exposed to radiation, causing a darkening of the film. The optical density (OD) is measured and related to dose.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2F8E66" id="Text Box 75" o:spid="_x0000_s1033" type="#_x0000_t202" style="position:absolute;margin-left:41.9pt;margin-top:173.6pt;width:393.65pt;height:.05pt;z-index:-25165811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hfGwIAAD8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" stroked="f">
                <v:textbox style="mso-fit-shape-to-text:t" inset="0,0,0,0">
                  <w:txbxContent>
                    <w:p w14:paraId="05863574" w14:textId="2706A90E" w:rsidR="00D862CB" w:rsidRPr="00BD374D" w:rsidRDefault="00D862CB" w:rsidP="00D862CB">
                      <w:pPr>
                        <w:pStyle w:val="Caption"/>
                        <w:rPr>
                          <w:noProof/>
                          <w:sz w:val="24"/>
                          <w:lang w:val="en-US"/>
                        </w:rPr>
                      </w:pPr>
                      <w:bookmarkStart w:id="62" w:name="_Ref107351865"/>
                      <w:r w:rsidRPr="00BD374D">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14</w:t>
                      </w:r>
                      <w:r w:rsidR="00543048">
                        <w:rPr>
                          <w:lang w:val="en-US"/>
                        </w:rPr>
                        <w:fldChar w:fldCharType="end"/>
                      </w:r>
                      <w:bookmarkEnd w:id="62"/>
                      <w:r w:rsidRPr="00BD374D">
                        <w:rPr>
                          <w:lang w:val="en-US"/>
                        </w:rPr>
                        <w:t xml:space="preserve">. </w:t>
                      </w:r>
                      <w:r w:rsidR="00BD374D" w:rsidRPr="00F226E6">
                        <w:rPr>
                          <w:lang w:val="en-US"/>
                        </w:rPr>
                        <w:t xml:space="preserve">Different </w:t>
                      </w:r>
                      <w:proofErr w:type="spellStart"/>
                      <w:r w:rsidR="00BD374D" w:rsidRPr="00F226E6">
                        <w:rPr>
                          <w:lang w:val="en-US"/>
                        </w:rPr>
                        <w:t>radiochromic</w:t>
                      </w:r>
                      <w:proofErr w:type="spellEnd"/>
                      <w:r w:rsidR="00BD374D" w:rsidRPr="00F226E6">
                        <w:rPr>
                          <w:lang w:val="en-US"/>
                        </w:rPr>
                        <w:t xml:space="preserve"> film s</w:t>
                      </w:r>
                      <w:r w:rsidR="00BD374D">
                        <w:rPr>
                          <w:lang w:val="en-US"/>
                        </w:rPr>
                        <w:t xml:space="preserve">tructures used for external beam therapy (EBT) </w:t>
                      </w:r>
                      <w:r w:rsidR="00BD374D">
                        <w:rPr>
                          <w:lang w:val="en-US"/>
                        </w:rPr>
                        <w:fldChar w:fldCharType="begin"/>
                      </w:r>
                      <w:r w:rsidR="00BD374D">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BD374D">
                        <w:rPr>
                          <w:lang w:val="en-US"/>
                        </w:rPr>
                        <w:fldChar w:fldCharType="separate"/>
                      </w:r>
                      <w:r w:rsidR="00BD374D" w:rsidRPr="005146FC">
                        <w:rPr>
                          <w:rFonts w:cs="Times New Roman"/>
                          <w:lang w:val="en-US"/>
                        </w:rPr>
                        <w:t>(Devic et al., 2016)</w:t>
                      </w:r>
                      <w:r w:rsidR="00BD374D">
                        <w:rPr>
                          <w:lang w:val="en-US"/>
                        </w:rPr>
                        <w:fldChar w:fldCharType="end"/>
                      </w:r>
                      <w:r w:rsidR="00BD374D">
                        <w:rPr>
                          <w:lang w:val="en-US"/>
                        </w:rPr>
                        <w:t>. The active layer is made from monomers that polymerize when exposed to radiation, causing a darkening of the film. The optical density (OD) is measured and related to dose.</w:t>
                      </w:r>
                    </w:p>
                  </w:txbxContent>
                </v:textbox>
                <w10:wrap type="tight" anchorx="margin"/>
              </v:shape>
            </w:pict>
          </mc:Fallback>
        </mc:AlternateContent>
      </w:r>
      <w:r w:rsidR="00915BA7" w:rsidRPr="00992CA4">
        <w:rPr>
          <w:noProof/>
          <w:lang w:val="en-US"/>
        </w:rPr>
        <w:drawing>
          <wp:anchor distT="0" distB="0" distL="114300" distR="114300" simplePos="0" relativeHeight="251658371" behindDoc="1" locked="0" layoutInCell="1" allowOverlap="1" wp14:anchorId="42DCA053" wp14:editId="456FE828">
            <wp:simplePos x="0" y="0"/>
            <wp:positionH relativeFrom="column">
              <wp:posOffset>-23750</wp:posOffset>
            </wp:positionH>
            <wp:positionV relativeFrom="paragraph">
              <wp:posOffset>-206</wp:posOffset>
            </wp:positionV>
            <wp:extent cx="5943600" cy="2002155"/>
            <wp:effectExtent l="0" t="0" r="0" b="0"/>
            <wp:wrapTight wrapText="bothSides">
              <wp:wrapPolygon edited="0">
                <wp:start x="0" y="0"/>
                <wp:lineTo x="0" y="21374"/>
                <wp:lineTo x="21531" y="21374"/>
                <wp:lineTo x="21531" y="0"/>
                <wp:lineTo x="0" y="0"/>
              </wp:wrapPolygon>
            </wp:wrapTight>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28">
                      <a:extLst>
                        <a:ext uri="{28A0092B-C50C-407E-A947-70E740481C1C}">
                          <a14:useLocalDpi xmlns:a14="http://schemas.microsoft.com/office/drawing/2010/main" val="0"/>
                        </a:ext>
                      </a:extLst>
                    </a:blip>
                    <a:srcRect b="11520"/>
                    <a:stretch/>
                  </pic:blipFill>
                  <pic:spPr bwMode="auto">
                    <a:xfrm>
                      <a:off x="0" y="0"/>
                      <a:ext cx="5943600" cy="20021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br/>
      </w:r>
      <w:r>
        <w:rPr>
          <w:lang w:val="en-US"/>
        </w:rPr>
        <w:br/>
      </w:r>
      <w:r>
        <w:rPr>
          <w:lang w:val="en-US"/>
        </w:rPr>
        <w:br/>
      </w:r>
      <w:r>
        <w:rPr>
          <w:lang w:val="en-US"/>
        </w:rPr>
        <w:br/>
      </w:r>
      <w:r>
        <w:rPr>
          <w:lang w:val="en-US"/>
        </w:rPr>
        <w:br/>
      </w:r>
    </w:p>
    <w:p w14:paraId="55F6203B" w14:textId="0CDE06C8" w:rsidR="006B4453" w:rsidRDefault="006B4453" w:rsidP="004D7B5D">
      <w:pPr>
        <w:pStyle w:val="Heading2"/>
        <w:spacing w:line="360" w:lineRule="auto"/>
        <w:rPr>
          <w:lang w:val="en-US"/>
        </w:rPr>
      </w:pPr>
      <w:bookmarkStart w:id="63" w:name="_Toc107354678"/>
      <w:r>
        <w:rPr>
          <w:lang w:val="en-US"/>
        </w:rPr>
        <w:t>S</w:t>
      </w:r>
      <w:r w:rsidR="00626D36">
        <w:rPr>
          <w:lang w:val="en-US"/>
        </w:rPr>
        <w:t>tatistics</w:t>
      </w:r>
      <w:bookmarkEnd w:id="63"/>
    </w:p>
    <w:p w14:paraId="35CA3C75" w14:textId="2A506226" w:rsidR="00626D36" w:rsidRDefault="00626D36" w:rsidP="004D7B5D">
      <w:pPr>
        <w:pStyle w:val="Heading3"/>
        <w:spacing w:line="360" w:lineRule="auto"/>
        <w:rPr>
          <w:lang w:val="en-US"/>
        </w:rPr>
      </w:pPr>
      <w:bookmarkStart w:id="64" w:name="_Ref98754619"/>
      <w:bookmarkStart w:id="65" w:name="_Toc107354679"/>
      <w:r>
        <w:rPr>
          <w:lang w:val="en-US"/>
        </w:rPr>
        <w:t>Non-linear curve fit</w:t>
      </w:r>
      <w:bookmarkEnd w:id="64"/>
      <w:bookmarkEnd w:id="65"/>
    </w:p>
    <w:p w14:paraId="0BDBC280" w14:textId="5947D920" w:rsidR="0067471A" w:rsidRDefault="008C3407" w:rsidP="004D7B5D">
      <w:pPr>
        <w:spacing w:line="360" w:lineRule="auto"/>
        <w:rPr>
          <w:lang w:val="en-US"/>
        </w:rPr>
      </w:pPr>
      <w:r>
        <w:rPr>
          <w:lang w:val="en-US"/>
        </w:rPr>
        <w:t xml:space="preserve">Regression is </w:t>
      </w:r>
      <w:r w:rsidR="00A8301F">
        <w:rPr>
          <w:lang w:val="en-US"/>
        </w:rPr>
        <w:t>a tool used for</w:t>
      </w:r>
      <w:r w:rsidR="00097965">
        <w:rPr>
          <w:lang w:val="en-US"/>
        </w:rPr>
        <w:t xml:space="preserve"> analyzing </w:t>
      </w:r>
      <w:r w:rsidR="00A8301F">
        <w:rPr>
          <w:lang w:val="en-US"/>
        </w:rPr>
        <w:t>data</w:t>
      </w:r>
      <w:r w:rsidR="006C0B95">
        <w:rPr>
          <w:lang w:val="en-US"/>
        </w:rPr>
        <w:t xml:space="preserve"> and making predictions</w:t>
      </w:r>
      <w:r w:rsidR="00A8301F">
        <w:rPr>
          <w:lang w:val="en-US"/>
        </w:rPr>
        <w:t xml:space="preserve">. </w:t>
      </w:r>
      <w:r w:rsidR="002F7BC3">
        <w:rPr>
          <w:lang w:val="en-US"/>
        </w:rPr>
        <w:t xml:space="preserve">In traditional linear regression </w:t>
      </w:r>
      <w:r w:rsidR="00E07E49">
        <w:rPr>
          <w:lang w:val="en-US"/>
        </w:rPr>
        <w:t>there is</w:t>
      </w:r>
      <w:r w:rsidR="002F7BC3">
        <w:rPr>
          <w:lang w:val="en-US"/>
        </w:rPr>
        <w:t xml:space="preserve"> a dataset containing</w:t>
      </w:r>
      <w:r w:rsidR="00BA7E78">
        <w:rPr>
          <w:lang w:val="en-US"/>
        </w:rPr>
        <w:t xml:space="preserve"> </w:t>
      </w:r>
      <w:r w:rsidR="00BE48CB" w:rsidRPr="00084FF9">
        <w:rPr>
          <w:lang w:val="en-US"/>
        </w:rPr>
        <w:t>m</w:t>
      </w:r>
      <w:r w:rsidR="002F7BC3">
        <w:rPr>
          <w:lang w:val="en-US"/>
        </w:rPr>
        <w:t xml:space="preserve"> response</w:t>
      </w:r>
      <w:r w:rsidR="006D5861">
        <w:rPr>
          <w:lang w:val="en-US"/>
        </w:rPr>
        <w:t>/dependent</w:t>
      </w:r>
      <w:r w:rsidR="002F7BC3">
        <w:rPr>
          <w:lang w:val="en-US"/>
        </w:rPr>
        <w:t xml:space="preserve"> variables </w:t>
      </w:r>
      <m:oMath>
        <m:r>
          <m:rPr>
            <m:sty m:val="bi"/>
          </m:rPr>
          <w:rPr>
            <w:rFonts w:ascii="Cambria Math" w:hAnsi="Cambria Math"/>
            <w:lang w:val="en-US"/>
          </w:rPr>
          <m:t>y</m:t>
        </m:r>
      </m:oMath>
      <w:r w:rsidR="006D5861">
        <w:rPr>
          <w:lang w:val="en-US"/>
        </w:rPr>
        <w:t xml:space="preserve"> </w:t>
      </w:r>
      <w:r w:rsidR="002F7BC3">
        <w:rPr>
          <w:lang w:val="en-US"/>
        </w:rPr>
        <w:t>and</w:t>
      </w:r>
      <w:r w:rsidR="00084FF9">
        <w:rPr>
          <w:lang w:val="en-US"/>
        </w:rPr>
        <w:t xml:space="preserve"> </w:t>
      </w:r>
      <w:proofErr w:type="spellStart"/>
      <w:r w:rsidR="00084FF9">
        <w:rPr>
          <w:lang w:val="en-US"/>
        </w:rPr>
        <w:t>n</w:t>
      </w:r>
      <w:proofErr w:type="spellEnd"/>
      <w:r w:rsidR="002F7BC3">
        <w:rPr>
          <w:lang w:val="en-US"/>
        </w:rPr>
        <w:t xml:space="preserve"> </w:t>
      </w:r>
      <w:r w:rsidR="006D5861">
        <w:rPr>
          <w:lang w:val="en-US"/>
        </w:rPr>
        <w:t xml:space="preserve">explanatory/independent </w:t>
      </w:r>
      <w:r w:rsidR="00E07E49">
        <w:rPr>
          <w:lang w:val="en-US"/>
        </w:rPr>
        <w:t>variables</w:t>
      </w:r>
      <w:r w:rsidR="006D5861">
        <w:rPr>
          <w:lang w:val="en-US"/>
        </w:rPr>
        <w:t xml:space="preserve"> </w:t>
      </w:r>
      <m:oMath>
        <m:r>
          <m:rPr>
            <m:sty m:val="bi"/>
          </m:rPr>
          <w:rPr>
            <w:rFonts w:ascii="Cambria Math" w:hAnsi="Cambria Math"/>
            <w:lang w:val="en-US"/>
          </w:rPr>
          <m:t>x</m:t>
        </m:r>
      </m:oMath>
      <w:r w:rsidR="003C2314">
        <w:rPr>
          <w:lang w:val="en-US"/>
        </w:rPr>
        <w:t>. Linear</w:t>
      </w:r>
      <w:r w:rsidR="00060F12">
        <w:rPr>
          <w:lang w:val="en-US"/>
        </w:rPr>
        <w:t xml:space="preserve"> regression</w:t>
      </w:r>
      <w:r w:rsidR="003C2314">
        <w:rPr>
          <w:lang w:val="en-US"/>
        </w:rPr>
        <w:t xml:space="preserve"> </w:t>
      </w:r>
      <w:r w:rsidR="00203E6A">
        <w:rPr>
          <w:lang w:val="en-US"/>
        </w:rPr>
        <w:t xml:space="preserve">tries to </w:t>
      </w:r>
      <w:r w:rsidR="00000791">
        <w:rPr>
          <w:lang w:val="en-US"/>
        </w:rPr>
        <w:t xml:space="preserve">find the optimal coefficients/parameters </w:t>
      </w:r>
      <m:oMath>
        <m:acc>
          <m:accPr>
            <m:ctrlPr>
              <w:rPr>
                <w:rFonts w:ascii="Cambria Math" w:hAnsi="Cambria Math"/>
                <w:b/>
                <w:bCs/>
                <w:i/>
                <w:lang w:val="en-US"/>
              </w:rPr>
            </m:ctrlPr>
          </m:accPr>
          <m:e>
            <m:r>
              <m:rPr>
                <m:sty m:val="bi"/>
              </m:rPr>
              <w:rPr>
                <w:rFonts w:ascii="Cambria Math" w:hAnsi="Cambria Math"/>
                <w:lang w:val="en-US"/>
              </w:rPr>
              <m:t>β</m:t>
            </m:r>
            <m:ctrlPr>
              <w:rPr>
                <w:rFonts w:ascii="Cambria Math" w:hAnsi="Cambria Math"/>
                <w:i/>
                <w:lang w:val="en-US"/>
              </w:rPr>
            </m:ctrlPr>
          </m:e>
        </m:acc>
      </m:oMath>
      <w:r w:rsidR="00E07E49">
        <w:rPr>
          <w:rFonts w:eastAsiaTheme="minorEastAsia"/>
          <w:lang w:val="en-US"/>
        </w:rPr>
        <w:t xml:space="preserve">, that fits </w:t>
      </w:r>
      <w:r w:rsidR="00203E6A">
        <w:rPr>
          <w:lang w:val="en-US"/>
        </w:rPr>
        <w:t>the equa</w:t>
      </w:r>
      <w:r w:rsidR="00DD4DF6">
        <w:rPr>
          <w:lang w:val="en-US"/>
        </w:rPr>
        <w:t>tion</w:t>
      </w:r>
      <w:r w:rsidR="00203E6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36782" w14:paraId="2B9E87BD" w14:textId="77777777" w:rsidTr="00136782">
        <w:tc>
          <w:tcPr>
            <w:tcW w:w="8815" w:type="dxa"/>
          </w:tcPr>
          <w:p w14:paraId="0EF5520E" w14:textId="34B2C700" w:rsidR="00136782" w:rsidRDefault="008573DA" w:rsidP="004D7B5D">
            <w:pPr>
              <w:spacing w:line="360" w:lineRule="auto"/>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 xml:space="preserve"> , </m:t>
                </m:r>
              </m:oMath>
            </m:oMathPara>
          </w:p>
        </w:tc>
        <w:tc>
          <w:tcPr>
            <w:tcW w:w="535" w:type="dxa"/>
          </w:tcPr>
          <w:p w14:paraId="74599463" w14:textId="719BD264" w:rsidR="00136782" w:rsidRDefault="0013678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14</w:t>
            </w:r>
            <w:r>
              <w:fldChar w:fldCharType="end"/>
            </w:r>
          </w:p>
        </w:tc>
      </w:tr>
    </w:tbl>
    <w:p w14:paraId="55F1E15B" w14:textId="0885EB4B" w:rsidR="003E5DE5" w:rsidRDefault="00E96B1E" w:rsidP="004D7B5D">
      <w:pPr>
        <w:spacing w:line="360" w:lineRule="auto"/>
        <w:rPr>
          <w:rFonts w:eastAsiaTheme="minorEastAsia"/>
          <w:lang w:val="en-US"/>
        </w:rPr>
      </w:pPr>
      <w:r>
        <w:rPr>
          <w:rFonts w:eastAsiaTheme="minorEastAsia"/>
          <w:lang w:val="en-US"/>
        </w:rPr>
        <w:t>u</w:t>
      </w:r>
      <w:r w:rsidR="00A06B3C">
        <w:rPr>
          <w:rFonts w:eastAsiaTheme="minorEastAsia"/>
          <w:lang w:val="en-US"/>
        </w:rPr>
        <w:t xml:space="preserve">sing </w:t>
      </w:r>
      <w:r w:rsidR="00D30F95">
        <w:rPr>
          <w:rFonts w:eastAsiaTheme="minorEastAsia"/>
          <w:lang w:val="en-US"/>
        </w:rPr>
        <w:t>the method of least square</w:t>
      </w:r>
      <w:r w:rsidR="00AE1E81">
        <w:rPr>
          <w:rFonts w:eastAsiaTheme="minorEastAsia"/>
          <w:lang w:val="en-US"/>
        </w:rPr>
        <w:t>s</w:t>
      </w:r>
      <w:r w:rsidR="0028439E">
        <w:rPr>
          <w:rFonts w:eastAsiaTheme="minorEastAsia"/>
          <w:lang w:val="en-US"/>
        </w:rPr>
        <w:t>.</w:t>
      </w:r>
      <w:r w:rsidR="00AE1E81">
        <w:rPr>
          <w:rFonts w:eastAsiaTheme="minorEastAsia"/>
          <w:lang w:val="en-US"/>
        </w:rPr>
        <w:t xml:space="preserve"> </w:t>
      </w:r>
      <w:r w:rsidR="00C44D34">
        <w:rPr>
          <w:rFonts w:eastAsiaTheme="minorEastAsia"/>
          <w:lang w:val="en-US"/>
        </w:rPr>
        <w:t xml:space="preserve">An example would be to </w:t>
      </w:r>
      <w:r w:rsidR="00060F12">
        <w:rPr>
          <w:rFonts w:eastAsiaTheme="minorEastAsia"/>
          <w:lang w:val="en-US"/>
        </w:rPr>
        <w:t>find th</w:t>
      </w:r>
      <w:r w:rsidR="002D4FF0">
        <w:rPr>
          <w:rFonts w:eastAsiaTheme="minorEastAsia"/>
          <w:lang w:val="en-US"/>
        </w:rPr>
        <w:t>e line</w:t>
      </w:r>
      <w:r w:rsidR="00302E90">
        <w:rPr>
          <w:rFonts w:eastAsiaTheme="minorEastAsia"/>
          <w:lang w:val="en-US"/>
        </w:rPr>
        <w:t xml:space="preserve"> (or plane)</w:t>
      </w:r>
      <w:r w:rsidR="002D4FF0">
        <w:rPr>
          <w:rFonts w:eastAsiaTheme="minorEastAsia"/>
          <w:lang w:val="en-US"/>
        </w:rPr>
        <w:t xml:space="preserve"> that minimizes</w:t>
      </w:r>
      <w:r w:rsidR="00465822">
        <w:rPr>
          <w:rFonts w:eastAsiaTheme="minorEastAsia"/>
          <w:lang w:val="en-US"/>
        </w:rPr>
        <w:t xml:space="preserve"> the</w:t>
      </w:r>
      <w:r w:rsidR="002D4FF0">
        <w:rPr>
          <w:rFonts w:eastAsiaTheme="minorEastAsia"/>
          <w:lang w:val="en-US"/>
        </w:rPr>
        <w:t xml:space="preserve"> deviation between the true </w:t>
      </w:r>
      <w:r w:rsidR="001D04FD">
        <w:rPr>
          <w:rFonts w:eastAsiaTheme="minorEastAsia"/>
          <w:lang w:val="en-US"/>
        </w:rPr>
        <w:t xml:space="preserve">response variables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1D04FD">
        <w:rPr>
          <w:rFonts w:eastAsiaTheme="minorEastAsia"/>
          <w:lang w:val="en-US"/>
        </w:rPr>
        <w:t xml:space="preserve"> and the </w:t>
      </w:r>
      <w:r w:rsidR="00465822">
        <w:rPr>
          <w:rFonts w:eastAsiaTheme="minorEastAsia"/>
          <w:lang w:val="en-US"/>
        </w:rPr>
        <w:t>estimated</w:t>
      </w:r>
      <w:r w:rsidR="001D04FD">
        <w:rPr>
          <w:rFonts w:eastAsiaTheme="minorEastAsia"/>
          <w:lang w:val="en-US"/>
        </w:rPr>
        <w:t xml:space="preserve"> values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4A453D">
        <w:rPr>
          <w:rFonts w:eastAsiaTheme="minorEastAsia"/>
          <w:lang w:val="en-US"/>
        </w:rPr>
        <w:t xml:space="preserve">.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β</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0</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n</m:t>
            </m:r>
          </m:sub>
        </m:sSub>
        <m:r>
          <m:rPr>
            <m:sty m:val="bi"/>
          </m:rPr>
          <w:rPr>
            <w:rFonts w:ascii="Cambria Math" w:eastAsiaTheme="minorEastAsia" w:hAnsi="Cambria Math"/>
            <w:lang w:val="en-US"/>
          </w:rPr>
          <m:t>]</m:t>
        </m:r>
      </m:oMath>
      <w:r w:rsidR="0028439E">
        <w:rPr>
          <w:rFonts w:eastAsiaTheme="minorEastAsia"/>
          <w:b/>
          <w:bCs/>
          <w:lang w:val="en-US"/>
        </w:rPr>
        <w:t xml:space="preserve"> </w:t>
      </w:r>
      <w:r w:rsidR="0028439E">
        <w:rPr>
          <w:rFonts w:eastAsiaTheme="minorEastAsia"/>
          <w:lang w:val="en-US"/>
        </w:rPr>
        <w:t>represents the coefficients that</w:t>
      </w:r>
      <w:r w:rsidR="006A4451">
        <w:rPr>
          <w:rFonts w:eastAsiaTheme="minorEastAsia"/>
          <w:lang w:val="en-US"/>
        </w:rPr>
        <w:t xml:space="preserve"> links the dependence of y to x</w:t>
      </w:r>
      <w:r w:rsidR="0028439E">
        <w:rPr>
          <w:rFonts w:eastAsiaTheme="minorEastAsia"/>
          <w:lang w:val="en-US"/>
        </w:rPr>
        <w:t>.</w:t>
      </w:r>
      <w:r w:rsidR="005B5A27">
        <w:rPr>
          <w:rFonts w:eastAsiaTheme="minorEastAsia"/>
          <w:lang w:val="en-US"/>
        </w:rPr>
        <w:t xml:space="preserve"> The linear regression </w:t>
      </w:r>
      <w:r w:rsidR="00D923FE">
        <w:rPr>
          <w:rFonts w:eastAsiaTheme="minorEastAsia"/>
          <w:lang w:val="en-US"/>
        </w:rPr>
        <w:t xml:space="preserve">does not account for measurement error in </w:t>
      </w:r>
      <m:oMath>
        <m:r>
          <m:rPr>
            <m:sty m:val="bi"/>
          </m:rPr>
          <w:rPr>
            <w:rFonts w:ascii="Cambria Math" w:eastAsiaTheme="minorEastAsia" w:hAnsi="Cambria Math"/>
            <w:lang w:val="en-US"/>
          </w:rPr>
          <m:t>x</m:t>
        </m:r>
      </m:oMath>
      <w:r w:rsidR="00D923FE">
        <w:rPr>
          <w:rFonts w:eastAsiaTheme="minorEastAsia"/>
          <w:b/>
          <w:bCs/>
          <w:lang w:val="en-US"/>
        </w:rPr>
        <w:t xml:space="preserve"> </w:t>
      </w:r>
      <w:r w:rsidR="00D923FE">
        <w:rPr>
          <w:rFonts w:eastAsiaTheme="minorEastAsia"/>
          <w:lang w:val="en-US"/>
        </w:rPr>
        <w:t>itself</w:t>
      </w:r>
      <w:r w:rsidR="0066563E">
        <w:rPr>
          <w:rFonts w:eastAsiaTheme="minorEastAsia"/>
          <w:lang w:val="en-US"/>
        </w:rPr>
        <w:t xml:space="preserve">, which might lead to the coefficients being biased towards zero </w:t>
      </w:r>
      <w:r w:rsidR="003A06DE">
        <w:rPr>
          <w:rFonts w:eastAsiaTheme="minorEastAsia"/>
          <w:lang w:val="en-US"/>
        </w:rPr>
        <w:fldChar w:fldCharType="begin"/>
      </w:r>
      <w:r w:rsidR="003A06DE">
        <w:rPr>
          <w:rFonts w:eastAsiaTheme="minorEastAsia"/>
          <w:lang w:val="en-US"/>
        </w:rPr>
        <w:instrText xml:space="preserve"> ADDIN ZOTERO_ITEM CSL_CITATION {"citationID":"odBkzi6p","properties":{"formattedCitation":"(Griliches &amp; Ringstad, 1970)","plainCitation":"(Griliches &amp; Ringstad, 1970)","noteIndex":0},"citationItems":[{"id":515,"uris":["http://zotero.org/users/9228513/items/TNGPYVR2"],"itemData":{"id":515,"type":"article-journal","container-title":"Econometrica","DOI":"10.2307/1913020","ISSN":"0012-9682","issue":"2","note":"publisher: [Wiley, Econometric Society]","page":"368-370","source":"JSTOR","title":"Error-in-the-Variables Bias in Nonlinear Contexts","volume":"38","author":[{"family":"Griliches","given":"Zvi"},{"family":"Ringstad","given":"Vidar"}],"issued":{"date-parts":[["1970"]]}}}],"schema":"https://github.com/citation-style-language/schema/raw/master/csl-citation.json"} </w:instrText>
      </w:r>
      <w:r w:rsidR="003A06DE">
        <w:rPr>
          <w:rFonts w:eastAsiaTheme="minorEastAsia"/>
          <w:lang w:val="en-US"/>
        </w:rPr>
        <w:fldChar w:fldCharType="separate"/>
      </w:r>
      <w:r w:rsidR="003A06DE" w:rsidRPr="00CF3340">
        <w:rPr>
          <w:rFonts w:cs="Times New Roman"/>
          <w:lang w:val="en-US"/>
        </w:rPr>
        <w:t>(</w:t>
      </w:r>
      <w:proofErr w:type="spellStart"/>
      <w:r w:rsidR="003A06DE" w:rsidRPr="00CF3340">
        <w:rPr>
          <w:rFonts w:cs="Times New Roman"/>
          <w:lang w:val="en-US"/>
        </w:rPr>
        <w:t>Griliches</w:t>
      </w:r>
      <w:proofErr w:type="spellEnd"/>
      <w:r w:rsidR="003A06DE" w:rsidRPr="00CF3340">
        <w:rPr>
          <w:rFonts w:cs="Times New Roman"/>
          <w:lang w:val="en-US"/>
        </w:rPr>
        <w:t xml:space="preserve"> &amp; </w:t>
      </w:r>
      <w:proofErr w:type="spellStart"/>
      <w:r w:rsidR="003A06DE" w:rsidRPr="00CF3340">
        <w:rPr>
          <w:rFonts w:cs="Times New Roman"/>
          <w:lang w:val="en-US"/>
        </w:rPr>
        <w:t>Ringstad</w:t>
      </w:r>
      <w:proofErr w:type="spellEnd"/>
      <w:r w:rsidR="003A06DE" w:rsidRPr="00CF3340">
        <w:rPr>
          <w:rFonts w:cs="Times New Roman"/>
          <w:lang w:val="en-US"/>
        </w:rPr>
        <w:t>, 1970)</w:t>
      </w:r>
      <w:r w:rsidR="003A06DE">
        <w:rPr>
          <w:rFonts w:eastAsiaTheme="minorEastAsia"/>
          <w:lang w:val="en-US"/>
        </w:rPr>
        <w:fldChar w:fldCharType="end"/>
      </w:r>
      <w:r w:rsidR="00CF3340">
        <w:rPr>
          <w:rFonts w:eastAsiaTheme="minorEastAsia"/>
          <w:lang w:val="en-US"/>
        </w:rPr>
        <w:t xml:space="preserve">. </w:t>
      </w:r>
      <w:r w:rsidR="00D66267">
        <w:rPr>
          <w:rFonts w:eastAsiaTheme="minorEastAsia"/>
          <w:lang w:val="en-US"/>
        </w:rPr>
        <w:t>However, accounting</w:t>
      </w:r>
      <w:r w:rsidR="00320238">
        <w:rPr>
          <w:rFonts w:eastAsiaTheme="minorEastAsia"/>
          <w:lang w:val="en-US"/>
        </w:rPr>
        <w:t xml:space="preserve"> for th</w:t>
      </w:r>
      <w:r w:rsidR="00D66267">
        <w:rPr>
          <w:rFonts w:eastAsiaTheme="minorEastAsia"/>
          <w:lang w:val="en-US"/>
        </w:rPr>
        <w:t>is</w:t>
      </w:r>
      <w:r w:rsidR="00320238">
        <w:rPr>
          <w:rFonts w:eastAsiaTheme="minorEastAsia"/>
          <w:lang w:val="en-US"/>
        </w:rPr>
        <w:t xml:space="preserve"> is beyond the scope of this thesis.</w:t>
      </w:r>
      <w:r w:rsidR="0028439E">
        <w:rPr>
          <w:rFonts w:eastAsiaTheme="minorEastAsia"/>
          <w:lang w:val="en-US"/>
        </w:rPr>
        <w:t xml:space="preserve"> </w:t>
      </w:r>
      <w:r w:rsidR="00693267">
        <w:rPr>
          <w:rFonts w:eastAsiaTheme="minorEastAsia"/>
          <w:lang w:val="en-US"/>
        </w:rPr>
        <w:t>The devi</w:t>
      </w:r>
      <w:r w:rsidR="00CE6EFA">
        <w:rPr>
          <w:rFonts w:eastAsiaTheme="minorEastAsia"/>
          <w:lang w:val="en-US"/>
        </w:rPr>
        <w:t>ation</w:t>
      </w:r>
      <w:r w:rsidR="002A4AF9">
        <w:rPr>
          <w:rFonts w:eastAsiaTheme="minorEastAsia"/>
          <w:lang w:val="en-US"/>
        </w:rPr>
        <w:t xml:space="preserve"> is defined as the cost function, and </w:t>
      </w:r>
      <w:r w:rsidR="00246AF6">
        <w:rPr>
          <w:rFonts w:eastAsiaTheme="minorEastAsia"/>
          <w:lang w:val="en-US"/>
        </w:rPr>
        <w:t xml:space="preserve">both linear and </w:t>
      </w:r>
      <w:r w:rsidR="004B3825">
        <w:rPr>
          <w:rFonts w:eastAsiaTheme="minorEastAsia"/>
          <w:lang w:val="en-US"/>
        </w:rPr>
        <w:t>nonlinear regression</w:t>
      </w:r>
      <w:r w:rsidR="00246AF6">
        <w:rPr>
          <w:rFonts w:eastAsiaTheme="minorEastAsia"/>
          <w:lang w:val="en-US"/>
        </w:rPr>
        <w:t xml:space="preserve"> uses the sum of squared</w:t>
      </w:r>
      <w:r w:rsidR="004B3825">
        <w:rPr>
          <w:rFonts w:eastAsiaTheme="minorEastAsia"/>
          <w:lang w:val="en-US"/>
        </w:rPr>
        <w:t xml:space="preserve"> </w:t>
      </w:r>
      <w:r w:rsidR="00CB5D06">
        <w:rPr>
          <w:rFonts w:eastAsiaTheme="minorEastAsia"/>
          <w:lang w:val="en-US"/>
        </w:rPr>
        <w:t>residuals</w:t>
      </w:r>
      <w:r w:rsidR="003E5DE5">
        <w:rPr>
          <w:rFonts w:eastAsiaTheme="minorEastAsia"/>
          <w:lang w:val="en-US"/>
        </w:rPr>
        <w:t xml:space="preserve"> </w:t>
      </w:r>
      <w:r w:rsidR="00CB5D06">
        <w:rPr>
          <w:rFonts w:eastAsiaTheme="minorEastAsia"/>
          <w:lang w:val="en-US"/>
        </w:rPr>
        <w:t>(RSS)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554939" w14:paraId="76E9BDD5" w14:textId="77777777" w:rsidTr="00554939">
        <w:tc>
          <w:tcPr>
            <w:tcW w:w="8815" w:type="dxa"/>
          </w:tcPr>
          <w:p w14:paraId="17A24EE1" w14:textId="218A8C48" w:rsidR="00D50F67" w:rsidRPr="006A22BD" w:rsidRDefault="004E71EA" w:rsidP="004D7B5D">
            <w:pPr>
              <w:spacing w:line="360" w:lineRule="auto"/>
              <w:rPr>
                <w:rFonts w:eastAsiaTheme="minorEastAsia"/>
                <w:lang w:val="en-US"/>
              </w:rPr>
            </w:pPr>
            <m:oMathPara>
              <m:oMath>
                <m:r>
                  <w:rPr>
                    <w:rFonts w:ascii="Cambria Math" w:hAnsi="Cambria Math"/>
                  </w:rPr>
                  <m:t>RSS=</m:t>
                </m:r>
                <m:nary>
                  <m:naryPr>
                    <m:chr m:val="∑"/>
                    <m:ctrlPr>
                      <w:rPr>
                        <w:rFonts w:ascii="Cambria Math" w:hAnsi="Cambria Math"/>
                        <w:i/>
                      </w:rPr>
                    </m:ctrlPr>
                  </m:naryPr>
                  <m:sub>
                    <m:r>
                      <w:rPr>
                        <w:rFonts w:ascii="Cambria Math" w:hAnsi="Cambria Math"/>
                      </w:rPr>
                      <m:t>i</m:t>
                    </m:r>
                    <m:r>
                      <w:rPr>
                        <w:rFonts w:ascii="Cambria Math" w:hAnsi="Cambria Math"/>
                        <w:lang w:val="en-US"/>
                      </w:rPr>
                      <m:t>=0</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lang w:val="en-US"/>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lang w:val="en-US"/>
                                  </w:rPr>
                                  <m:t>)</m:t>
                                </m:r>
                              </m:num>
                              <m:den>
                                <m:sSub>
                                  <m:sSubPr>
                                    <m:ctrlPr>
                                      <w:rPr>
                                        <w:rFonts w:ascii="Cambria Math" w:hAnsi="Cambria Math"/>
                                        <w:i/>
                                      </w:rPr>
                                    </m:ctrlPr>
                                  </m:sSubPr>
                                  <m:e>
                                    <m:r>
                                      <w:rPr>
                                        <w:rFonts w:ascii="Cambria Math" w:hAnsi="Cambria Math"/>
                                      </w:rPr>
                                      <m:t>σ</m:t>
                                    </m:r>
                                  </m:e>
                                  <m:sub>
                                    <m:r>
                                      <w:rPr>
                                        <w:rFonts w:ascii="Cambria Math" w:hAnsi="Cambria Math"/>
                                      </w:rPr>
                                      <m:t>y</m:t>
                                    </m:r>
                                    <m:r>
                                      <w:rPr>
                                        <w:rFonts w:ascii="Cambria Math" w:hAnsi="Cambria Math"/>
                                        <w:lang w:val="en-US"/>
                                      </w:rPr>
                                      <m:t>,</m:t>
                                    </m:r>
                                    <m:r>
                                      <w:rPr>
                                        <w:rFonts w:ascii="Cambria Math" w:hAnsi="Cambria Math"/>
                                      </w:rPr>
                                      <m:t>i</m:t>
                                    </m:r>
                                  </m:sub>
                                </m:sSub>
                              </m:den>
                            </m:f>
                          </m:e>
                        </m:d>
                      </m:e>
                      <m:sup>
                        <m:r>
                          <w:rPr>
                            <w:rFonts w:ascii="Cambria Math" w:hAnsi="Cambria Math"/>
                            <w:lang w:val="en-US"/>
                          </w:rPr>
                          <m:t>2</m:t>
                        </m:r>
                      </m:sup>
                    </m:sSup>
                  </m:e>
                </m:nary>
                <m:r>
                  <w:rPr>
                    <w:rFonts w:ascii="Cambria Math" w:hAnsi="Cambria Math"/>
                    <w:lang w:val="en-US"/>
                  </w:rPr>
                  <m:t xml:space="preserve"> ,</m:t>
                </m:r>
              </m:oMath>
            </m:oMathPara>
          </w:p>
        </w:tc>
        <w:bookmarkStart w:id="66" w:name="_Ref98590154"/>
        <w:tc>
          <w:tcPr>
            <w:tcW w:w="535" w:type="dxa"/>
          </w:tcPr>
          <w:p w14:paraId="48B8DC56" w14:textId="4F734720" w:rsidR="00554939" w:rsidRDefault="00554939"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15</w:t>
            </w:r>
            <w:r>
              <w:fldChar w:fldCharType="end"/>
            </w:r>
            <w:bookmarkEnd w:id="66"/>
          </w:p>
        </w:tc>
      </w:tr>
    </w:tbl>
    <w:p w14:paraId="04E3508F" w14:textId="77777777" w:rsidR="006A22BD" w:rsidRDefault="006A22BD" w:rsidP="004D7B5D">
      <w:pPr>
        <w:spacing w:line="360" w:lineRule="auto"/>
        <w:rPr>
          <w:rFonts w:eastAsiaTheme="minorEastAsia"/>
          <w:lang w:val="en-US"/>
        </w:rPr>
      </w:pPr>
    </w:p>
    <w:p w14:paraId="25BBBB6F" w14:textId="3F2C6C7F" w:rsidR="00F1597A" w:rsidRDefault="006A22BD" w:rsidP="004D7B5D">
      <w:pPr>
        <w:spacing w:line="360" w:lineRule="auto"/>
        <w:rPr>
          <w:rFonts w:eastAsiaTheme="minorEastAsia"/>
          <w:lang w:val="en-US"/>
        </w:rPr>
      </w:pPr>
      <w:r w:rsidRPr="00C20FCC">
        <w:rPr>
          <w:rFonts w:eastAsiaTheme="minorEastAsia"/>
          <w:lang w:val="en-US"/>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i</m:t>
            </m:r>
          </m:sub>
        </m:sSub>
      </m:oMath>
      <w:r w:rsidRPr="00C20FCC">
        <w:rPr>
          <w:rFonts w:eastAsiaTheme="minorEastAsia"/>
          <w:lang w:val="en-US"/>
        </w:rPr>
        <w:t xml:space="preserve"> is the individual weight of the </w:t>
      </w:r>
      <w:proofErr w:type="spellStart"/>
      <w:r w:rsidRPr="00C20FCC">
        <w:rPr>
          <w:rFonts w:eastAsiaTheme="minorEastAsia"/>
          <w:lang w:val="en-US"/>
        </w:rPr>
        <w:t>i</w:t>
      </w:r>
      <w:r>
        <w:rPr>
          <w:rFonts w:eastAsiaTheme="minorEastAsia"/>
          <w:vertAlign w:val="superscript"/>
          <w:lang w:val="en-US"/>
        </w:rPr>
        <w:t>th</w:t>
      </w:r>
      <w:proofErr w:type="spellEnd"/>
      <w:r>
        <w:rPr>
          <w:rFonts w:eastAsiaTheme="minorEastAsia"/>
          <w:lang w:val="en-US"/>
        </w:rPr>
        <w:t xml:space="preserve"> residual, which is used when the assumption of approximately equal residual for every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Pr>
          <w:rFonts w:eastAsiaTheme="minorEastAsia"/>
          <w:lang w:val="en-US"/>
        </w:rPr>
        <w:t xml:space="preserve"> (</w:t>
      </w:r>
      <w:r w:rsidRPr="00225B9A">
        <w:rPr>
          <w:rFonts w:eastAsiaTheme="minorEastAsia"/>
          <w:lang w:val="en-US"/>
        </w:rPr>
        <w:t>homoscedasticity</w:t>
      </w:r>
      <w:r>
        <w:rPr>
          <w:rFonts w:eastAsiaTheme="minorEastAsia"/>
          <w:lang w:val="en-US"/>
        </w:rPr>
        <w:t>)</w:t>
      </w:r>
      <w:r w:rsidRPr="00225B9A">
        <w:rPr>
          <w:rFonts w:eastAsiaTheme="minorEastAsia"/>
          <w:lang w:val="en-US"/>
        </w:rPr>
        <w:t xml:space="preserve"> </w:t>
      </w:r>
      <w:r>
        <w:rPr>
          <w:rFonts w:eastAsiaTheme="minorEastAsia"/>
          <w:lang w:val="en-US"/>
        </w:rPr>
        <w:t xml:space="preserve">is not satisfied </w:t>
      </w:r>
      <w:r>
        <w:rPr>
          <w:rFonts w:eastAsiaTheme="minorEastAsia"/>
          <w:lang w:val="en-US"/>
        </w:rPr>
        <w:fldChar w:fldCharType="begin"/>
      </w:r>
      <w:r>
        <w:rPr>
          <w:rFonts w:eastAsiaTheme="minorEastAsia"/>
          <w:lang w:val="en-US"/>
        </w:rPr>
        <w:instrText xml:space="preserve"> ADDIN ZOTERO_ITEM CSL_CITATION {"citationID":"l3Dqk12Z","properties":{"formattedCitation":"(Kirkup,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Pr>
          <w:rFonts w:eastAsiaTheme="minorEastAsia"/>
          <w:lang w:val="en-US"/>
        </w:rPr>
        <w:fldChar w:fldCharType="separate"/>
      </w:r>
      <w:r w:rsidRPr="00D9180F">
        <w:rPr>
          <w:rFonts w:cs="Times New Roman"/>
          <w:lang w:val="en-US"/>
        </w:rPr>
        <w:t>(</w:t>
      </w:r>
      <w:proofErr w:type="spellStart"/>
      <w:r w:rsidRPr="00D9180F">
        <w:rPr>
          <w:rFonts w:cs="Times New Roman"/>
          <w:lang w:val="en-US"/>
        </w:rPr>
        <w:t>Kirkup</w:t>
      </w:r>
      <w:proofErr w:type="spellEnd"/>
      <w:r w:rsidRPr="00D9180F">
        <w:rPr>
          <w:rFonts w:cs="Times New Roman"/>
          <w:lang w:val="en-US"/>
        </w:rPr>
        <w:t>, 2012</w:t>
      </w:r>
      <w:r>
        <w:rPr>
          <w:rFonts w:cs="Times New Roman"/>
          <w:lang w:val="en-US"/>
        </w:rPr>
        <w:t>, p.264</w:t>
      </w:r>
      <w:r w:rsidRPr="00D9180F">
        <w:rPr>
          <w:rFonts w:cs="Times New Roman"/>
          <w:lang w:val="en-US"/>
        </w:rPr>
        <w:t>)</w:t>
      </w:r>
      <w:r>
        <w:rPr>
          <w:rFonts w:eastAsiaTheme="minorEastAsia"/>
          <w:lang w:val="en-US"/>
        </w:rPr>
        <w:fldChar w:fldCharType="end"/>
      </w:r>
      <w:r>
        <w:rPr>
          <w:rFonts w:eastAsiaTheme="minorEastAsia"/>
          <w:lang w:val="en-US"/>
        </w:rPr>
        <w:t>.</w:t>
      </w:r>
      <w:r w:rsidR="00F1597A">
        <w:rPr>
          <w:rFonts w:eastAsiaTheme="minorEastAsia"/>
          <w:lang w:val="en-US"/>
        </w:rPr>
        <w:t xml:space="preserve"> RSS is otherwise </w:t>
      </w:r>
      <m:oMath>
        <m:nary>
          <m:naryPr>
            <m:chr m:val="∑"/>
            <m:ctrlPr>
              <w:rPr>
                <w:rFonts w:ascii="Cambria Math" w:hAnsi="Cambria Math"/>
                <w:i/>
              </w:rPr>
            </m:ctrlPr>
          </m:naryPr>
          <m:sub>
            <m:r>
              <w:rPr>
                <w:rFonts w:ascii="Cambria Math" w:hAnsi="Cambria Math"/>
              </w:rPr>
              <m:t>i</m:t>
            </m:r>
            <m:r>
              <w:rPr>
                <w:rFonts w:ascii="Cambria Math" w:hAnsi="Cambria Math"/>
                <w:lang w:val="en-US"/>
              </w:rPr>
              <m:t>=0</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lang w:val="en-US"/>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lang w:val="en-US"/>
                      </w:rPr>
                      <m:t>)</m:t>
                    </m:r>
                  </m:e>
                </m:d>
              </m:e>
              <m:sup>
                <m:r>
                  <w:rPr>
                    <w:rFonts w:ascii="Cambria Math" w:hAnsi="Cambria Math"/>
                    <w:lang w:val="en-US"/>
                  </w:rPr>
                  <m:t>2</m:t>
                </m:r>
              </m:sup>
            </m:sSup>
          </m:e>
        </m:nary>
      </m:oMath>
      <w:r w:rsidR="00F1597A">
        <w:rPr>
          <w:rFonts w:eastAsiaTheme="minorEastAsia"/>
          <w:lang w:val="en-US"/>
        </w:rPr>
        <w:t>.</w:t>
      </w:r>
    </w:p>
    <w:p w14:paraId="18EC354A" w14:textId="2383CC00" w:rsidR="003B4197" w:rsidRDefault="006A22BD" w:rsidP="004D7B5D">
      <w:pPr>
        <w:spacing w:line="360" w:lineRule="auto"/>
        <w:rPr>
          <w:rFonts w:eastAsiaTheme="minorEastAsia"/>
          <w:lang w:val="en-US"/>
        </w:rPr>
      </w:pPr>
      <w:r>
        <w:rPr>
          <w:rFonts w:eastAsiaTheme="minorEastAsia"/>
          <w:lang w:val="en-US"/>
        </w:rPr>
        <w:t xml:space="preserve"> </w:t>
      </w:r>
      <w:r w:rsidR="00CB5D06">
        <w:rPr>
          <w:rFonts w:eastAsiaTheme="minorEastAsia"/>
          <w:lang w:val="en-US"/>
        </w:rPr>
        <w:t xml:space="preserve">For </w:t>
      </w:r>
      <w:r w:rsidR="00356EFC">
        <w:rPr>
          <w:rFonts w:eastAsiaTheme="minorEastAsia"/>
          <w:lang w:val="en-US"/>
        </w:rPr>
        <w:t xml:space="preserve">a first order </w:t>
      </w:r>
      <w:r w:rsidR="00CB5D06">
        <w:rPr>
          <w:rFonts w:eastAsiaTheme="minorEastAsia"/>
          <w:lang w:val="en-US"/>
        </w:rPr>
        <w:t>linear regression, one can differentiate the</w:t>
      </w:r>
      <w:r w:rsidR="00246AF6">
        <w:rPr>
          <w:rFonts w:eastAsiaTheme="minorEastAsia"/>
          <w:lang w:val="en-US"/>
        </w:rPr>
        <w:t xml:space="preserve"> </w:t>
      </w:r>
      <w:r w:rsidR="00765296">
        <w:rPr>
          <w:rFonts w:eastAsiaTheme="minorEastAsia"/>
          <w:lang w:val="en-US"/>
        </w:rPr>
        <w:t xml:space="preserve">RSS </w:t>
      </w:r>
      <w:r w:rsidR="00144730">
        <w:rPr>
          <w:rFonts w:eastAsiaTheme="minorEastAsia"/>
          <w:lang w:val="en-US"/>
        </w:rPr>
        <w:t>with relation to</w:t>
      </w:r>
      <w:r w:rsidR="00765296">
        <w:rPr>
          <w:rFonts w:eastAsiaTheme="minorEastAsia"/>
          <w:lang w:val="en-US"/>
        </w:rPr>
        <w:t xml:space="preserve"> </w:t>
      </w:r>
      <w:r w:rsidR="005E4160">
        <w:rPr>
          <w:rFonts w:eastAsiaTheme="minorEastAsia"/>
          <w:lang w:val="en-US"/>
        </w:rPr>
        <w:t xml:space="preserve">both coefficients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oMath>
      <w:r w:rsidR="005E4160">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oMath>
      <w:r w:rsidR="00C20924">
        <w:rPr>
          <w:rFonts w:eastAsiaTheme="minorEastAsia"/>
          <w:lang w:val="en-US"/>
        </w:rPr>
        <w:t xml:space="preserve"> </w:t>
      </w:r>
      <w:r w:rsidR="001C72AB">
        <w:rPr>
          <w:rFonts w:eastAsiaTheme="minorEastAsia"/>
          <w:lang w:val="en-US"/>
        </w:rPr>
        <w:t xml:space="preserve">and </w:t>
      </w:r>
      <w:r w:rsidR="008C3F79">
        <w:rPr>
          <w:rFonts w:eastAsiaTheme="minorEastAsia"/>
          <w:lang w:val="en-US"/>
        </w:rPr>
        <w:t>find a closed form expression for both coefficients</w:t>
      </w:r>
      <w:r w:rsidR="00A2608B">
        <w:rPr>
          <w:rFonts w:eastAsiaTheme="minorEastAsia"/>
          <w:lang w:val="en-US"/>
        </w:rPr>
        <w:t xml:space="preserve"> </w:t>
      </w:r>
      <w:r w:rsidR="00A2608B">
        <w:rPr>
          <w:rFonts w:eastAsiaTheme="minorEastAsia"/>
          <w:lang w:val="en-US"/>
        </w:rPr>
        <w:fldChar w:fldCharType="begin"/>
      </w:r>
      <w:r w:rsidR="003F507D">
        <w:rPr>
          <w:rFonts w:eastAsiaTheme="minorEastAsia"/>
          <w:lang w:val="en-US"/>
        </w:rPr>
        <w:instrText xml:space="preserve"> ADDIN ZOTERO_ITEM CSL_CITATION {"citationID":"T2p2JGqX","properties":{"formattedCitation":"(Bingham &amp; Fry, 2010)","plainCitation":"(Bingham &amp; Fry, 2010)","dontUpdate":true,"noteIndex":0},"citationItems":[{"id":245,"uris":["http://zotero.org/users/9228513/items/DKYSX9HJ"],"itemData":{"id":245,"type":"book","collection-title":"Springer Undergraduate Mathematics Series","event-place":"London","ISBN":"978-1-84882-968-8","language":"en","note":"DOI: 10.1007/978-1-84882-969-5","publisher":"Springer London","publisher-place":"London","source":"DOI.org (Crossref)","title":"Regression","URL":"http://link.springer.com/10.1007/978-1-84882-969-5","author":[{"family":"Bingham","given":"N. H."},{"family":"Fry","given":"John M."}],"accessed":{"date-parts":[["2022",3,19]]},"issued":{"date-parts":[["2010"]]}}}],"schema":"https://github.com/citation-style-language/schema/raw/master/csl-citation.json"} </w:instrText>
      </w:r>
      <w:r w:rsidR="00A2608B">
        <w:rPr>
          <w:rFonts w:eastAsiaTheme="minorEastAsia"/>
          <w:lang w:val="en-US"/>
        </w:rPr>
        <w:fldChar w:fldCharType="separate"/>
      </w:r>
      <w:r w:rsidR="00A2608B" w:rsidRPr="003A6132">
        <w:rPr>
          <w:rFonts w:cs="Times New Roman"/>
          <w:lang w:val="en-US"/>
        </w:rPr>
        <w:t>(Bingham &amp; Fry, 2010</w:t>
      </w:r>
      <w:r w:rsidR="00A2608B">
        <w:rPr>
          <w:rFonts w:cs="Times New Roman"/>
          <w:lang w:val="en-US"/>
        </w:rPr>
        <w:t>, p.3-5</w:t>
      </w:r>
      <w:r w:rsidR="00A2608B" w:rsidRPr="003A6132">
        <w:rPr>
          <w:rFonts w:cs="Times New Roman"/>
          <w:lang w:val="en-US"/>
        </w:rPr>
        <w:t>)</w:t>
      </w:r>
      <w:r w:rsidR="00A2608B">
        <w:rPr>
          <w:rFonts w:eastAsiaTheme="minorEastAsia"/>
          <w:lang w:val="en-US"/>
        </w:rPr>
        <w:fldChar w:fldCharType="end"/>
      </w:r>
      <w:r w:rsidR="008C3F79">
        <w:rPr>
          <w:rFonts w:eastAsiaTheme="minorEastAsia"/>
          <w:lang w:val="en-US"/>
        </w:rPr>
        <w:t xml:space="preserve">. </w:t>
      </w:r>
      <w:r w:rsidR="00237841">
        <w:rPr>
          <w:rFonts w:eastAsiaTheme="minorEastAsia"/>
          <w:lang w:val="en-US"/>
        </w:rPr>
        <w:br/>
      </w:r>
      <w:r w:rsidR="00821171">
        <w:rPr>
          <w:rFonts w:eastAsiaTheme="minorEastAsia"/>
          <w:lang w:val="en-US"/>
        </w:rPr>
        <w:t>However, n</w:t>
      </w:r>
      <w:r w:rsidR="00F6143D">
        <w:rPr>
          <w:rFonts w:eastAsiaTheme="minorEastAsia"/>
          <w:lang w:val="en-US"/>
        </w:rPr>
        <w:t xml:space="preserve">ot all response variables are linearly dependent on the </w:t>
      </w:r>
      <w:r w:rsidR="00F33DA8">
        <w:rPr>
          <w:rFonts w:eastAsiaTheme="minorEastAsia"/>
          <w:lang w:val="en-US"/>
        </w:rPr>
        <w:t>explanatory variable</w:t>
      </w:r>
      <w:r w:rsidR="00821171">
        <w:rPr>
          <w:rFonts w:eastAsiaTheme="minorEastAsia"/>
          <w:lang w:val="en-US"/>
        </w:rPr>
        <w:t>s</w:t>
      </w:r>
      <w:r w:rsidR="00B512F7">
        <w:rPr>
          <w:rFonts w:eastAsiaTheme="minorEastAsia"/>
          <w:lang w:val="en-US"/>
        </w:rPr>
        <w:t>, which might lead to the</w:t>
      </w:r>
      <w:r w:rsidR="00566522">
        <w:rPr>
          <w:rFonts w:eastAsiaTheme="minorEastAsia"/>
          <w:lang w:val="en-US"/>
        </w:rPr>
        <w:t xml:space="preserve"> </w:t>
      </w:r>
      <w:r w:rsidR="00B7696F">
        <w:rPr>
          <w:rFonts w:eastAsiaTheme="minorEastAsia"/>
          <w:lang w:val="en-US"/>
        </w:rPr>
        <w:t>RSS not having a closed form solution</w:t>
      </w:r>
      <w:r w:rsidR="00221EFB">
        <w:rPr>
          <w:rFonts w:eastAsiaTheme="minorEastAsia"/>
          <w:lang w:val="en-US"/>
        </w:rPr>
        <w:t xml:space="preserve"> when differentiated</w:t>
      </w:r>
      <w:r w:rsidR="00B7696F">
        <w:rPr>
          <w:rFonts w:eastAsiaTheme="minorEastAsia"/>
          <w:lang w:val="en-US"/>
        </w:rPr>
        <w:t>.</w:t>
      </w:r>
      <w:r w:rsidR="00BA4913">
        <w:rPr>
          <w:rFonts w:eastAsiaTheme="minorEastAsia"/>
          <w:lang w:val="en-US"/>
        </w:rPr>
        <w:t xml:space="preserve"> </w:t>
      </w:r>
      <w:r w:rsidR="000A741B">
        <w:rPr>
          <w:rFonts w:eastAsiaTheme="minorEastAsia"/>
          <w:lang w:val="en-US"/>
        </w:rPr>
        <w:t xml:space="preserve">The solution is </w:t>
      </w:r>
      <w:r w:rsidR="00381187">
        <w:rPr>
          <w:rFonts w:eastAsiaTheme="minorEastAsia"/>
          <w:lang w:val="en-US"/>
        </w:rPr>
        <w:t xml:space="preserve">to </w:t>
      </w:r>
      <w:r w:rsidR="00A21837">
        <w:rPr>
          <w:rFonts w:eastAsiaTheme="minorEastAsia"/>
          <w:lang w:val="en-US"/>
        </w:rPr>
        <w:t xml:space="preserve">guess </w:t>
      </w:r>
      <w:r w:rsidR="002647B7">
        <w:rPr>
          <w:rFonts w:eastAsiaTheme="minorEastAsia"/>
          <w:lang w:val="en-US"/>
        </w:rPr>
        <w:t xml:space="preserve">the values of the unknown </w:t>
      </w:r>
      <w:r w:rsidR="000E6999">
        <w:rPr>
          <w:rFonts w:eastAsiaTheme="minorEastAsia"/>
          <w:lang w:val="en-US"/>
        </w:rPr>
        <w:t>coefficients</w:t>
      </w:r>
      <w:r w:rsidR="00554E3A">
        <w:rPr>
          <w:rFonts w:eastAsiaTheme="minorEastAsia"/>
          <w:lang w:val="en-US"/>
        </w:rPr>
        <w:t>,</w:t>
      </w:r>
      <w:r w:rsidR="0004399F">
        <w:rPr>
          <w:rFonts w:eastAsiaTheme="minorEastAsia"/>
          <w:lang w:val="en-US"/>
        </w:rPr>
        <w:t xml:space="preserve"> and</w:t>
      </w:r>
      <w:r w:rsidR="00554E3A">
        <w:rPr>
          <w:rFonts w:eastAsiaTheme="minorEastAsia"/>
          <w:lang w:val="en-US"/>
        </w:rPr>
        <w:t xml:space="preserve"> then iteratively tune them to find the minimum RSS</w:t>
      </w:r>
      <w:r w:rsidR="003F507D">
        <w:rPr>
          <w:rFonts w:eastAsiaTheme="minorEastAsia"/>
          <w:lang w:val="en-US"/>
        </w:rPr>
        <w:t xml:space="preserve"> </w:t>
      </w:r>
      <w:r w:rsidR="003F507D">
        <w:rPr>
          <w:rFonts w:eastAsiaTheme="minorEastAsia"/>
          <w:lang w:val="en-US"/>
        </w:rPr>
        <w:fldChar w:fldCharType="begin"/>
      </w:r>
      <w:r w:rsidR="008B69CA">
        <w:rPr>
          <w:rFonts w:eastAsiaTheme="minorEastAsia"/>
          <w:lang w:val="en-US"/>
        </w:rPr>
        <w:instrText xml:space="preserve"> ADDIN ZOTERO_ITEM CSL_CITATION {"citationID":"YeGDSUfB","properties":{"formattedCitation":"(Kirkup,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3F507D">
        <w:rPr>
          <w:rFonts w:eastAsiaTheme="minorEastAsia"/>
          <w:lang w:val="en-US"/>
        </w:rPr>
        <w:fldChar w:fldCharType="separate"/>
      </w:r>
      <w:r w:rsidR="003F507D" w:rsidRPr="003F507D">
        <w:rPr>
          <w:rFonts w:cs="Times New Roman"/>
          <w:lang w:val="en-US"/>
        </w:rPr>
        <w:t>(</w:t>
      </w:r>
      <w:proofErr w:type="spellStart"/>
      <w:r w:rsidR="003F507D" w:rsidRPr="003F507D">
        <w:rPr>
          <w:rFonts w:cs="Times New Roman"/>
          <w:lang w:val="en-US"/>
        </w:rPr>
        <w:t>Kirkup</w:t>
      </w:r>
      <w:proofErr w:type="spellEnd"/>
      <w:r w:rsidR="003F507D" w:rsidRPr="003F507D">
        <w:rPr>
          <w:rFonts w:cs="Times New Roman"/>
          <w:lang w:val="en-US"/>
        </w:rPr>
        <w:t>, 2012</w:t>
      </w:r>
      <w:r w:rsidR="00CE7EEB">
        <w:rPr>
          <w:rFonts w:cs="Times New Roman"/>
          <w:lang w:val="en-US"/>
        </w:rPr>
        <w:t>, p.335-337</w:t>
      </w:r>
      <w:r w:rsidR="003F507D" w:rsidRPr="003F507D">
        <w:rPr>
          <w:rFonts w:cs="Times New Roman"/>
          <w:lang w:val="en-US"/>
        </w:rPr>
        <w:t>)</w:t>
      </w:r>
      <w:r w:rsidR="003F507D">
        <w:rPr>
          <w:rFonts w:eastAsiaTheme="minorEastAsia"/>
          <w:lang w:val="en-US"/>
        </w:rPr>
        <w:fldChar w:fldCharType="end"/>
      </w:r>
      <w:r w:rsidR="00554E3A">
        <w:rPr>
          <w:rFonts w:eastAsiaTheme="minorEastAsia"/>
          <w:lang w:val="en-US"/>
        </w:rPr>
        <w:t xml:space="preserve">. </w:t>
      </w:r>
    </w:p>
    <w:p w14:paraId="51F11C4F" w14:textId="77777777" w:rsidR="00DB70A3" w:rsidRDefault="003B4197" w:rsidP="004D7B5D">
      <w:pPr>
        <w:pStyle w:val="Heading4"/>
        <w:spacing w:line="360" w:lineRule="auto"/>
        <w:rPr>
          <w:rFonts w:eastAsiaTheme="minorEastAsia"/>
          <w:lang w:val="en-US"/>
        </w:rPr>
      </w:pPr>
      <w:r>
        <w:rPr>
          <w:rFonts w:eastAsiaTheme="minorEastAsia"/>
          <w:lang w:val="en-US"/>
        </w:rPr>
        <w:t>Levenberg</w:t>
      </w:r>
      <w:r w:rsidR="00DB70A3">
        <w:rPr>
          <w:rFonts w:eastAsiaTheme="minorEastAsia"/>
          <w:lang w:val="en-US"/>
        </w:rPr>
        <w:t>-</w:t>
      </w:r>
      <w:r w:rsidR="00D55E04">
        <w:rPr>
          <w:rFonts w:eastAsiaTheme="minorEastAsia"/>
          <w:lang w:val="en-US"/>
        </w:rPr>
        <w:t>Mar</w:t>
      </w:r>
      <w:r w:rsidR="00DB70A3">
        <w:rPr>
          <w:rFonts w:eastAsiaTheme="minorEastAsia"/>
          <w:lang w:val="en-US"/>
        </w:rPr>
        <w:t>quardt algorithm</w:t>
      </w:r>
    </w:p>
    <w:p w14:paraId="0655BD23" w14:textId="77C28478" w:rsidR="00960E69" w:rsidRDefault="00202E70" w:rsidP="004D7B5D">
      <w:pPr>
        <w:spacing w:line="360" w:lineRule="auto"/>
        <w:rPr>
          <w:lang w:val="en-US"/>
        </w:rPr>
      </w:pPr>
      <w:r w:rsidRPr="00A30D05">
        <w:rPr>
          <w:i/>
          <w:iCs/>
          <w:lang w:val="en-US"/>
        </w:rPr>
        <w:t xml:space="preserve">This section is based on </w:t>
      </w:r>
      <w:r w:rsidR="003537C2" w:rsidRPr="00A30D05">
        <w:rPr>
          <w:i/>
          <w:iCs/>
          <w:lang w:val="en-US"/>
        </w:rPr>
        <w:fldChar w:fldCharType="begin"/>
      </w:r>
      <w:r w:rsidR="003537C2" w:rsidRPr="00A30D05">
        <w:rPr>
          <w:i/>
          <w:iCs/>
          <w:lang w:val="en-US"/>
        </w:rPr>
        <w:instrText xml:space="preserve"> ADDIN ZOTERO_ITEM CSL_CITATION {"citationID":"VCgmUI5w","properties":{"formattedCitation":"(Gavin, 2020)","plainCitation":"(Gavin, 2020)","noteIndex":0},"citationItems":[{"id":251,"uris":["http://zotero.org/users/9228513/items/Z2UJQD3J"],"itemData":{"id":251,"type":"article-journal","abstract":"The Levenberg-Marquardt algorithm was developed in the early 1960’s to solve nonlinear least squares problems. Least squares problems arise in the context of ﬁtting a parameterized mathematical model to a set of data points by minimizing an objective expressed as the sum of the squares of the errors between the model function and a set of data points. If a model is linear in its parameters, the least squares objective is quadratic in the parameters. This objective may be minimized with respect to the parameters in one step via the solution to a linear matrix equation. If the ﬁt function is not linear in its parameters, the least squares problem requires an iterative solution algorithm. Such algorithms reduce the sum of the squares of the errors between the model function and the data points through a sequence of well-chosen updates to values of the model parameters. The Levenberg-Marquardt algorithm combines two numerical minimization algorithms: the gradient descent method and the Gauss-Newton method. In the gradient descent method, the sum of the squared errors is reduced by updating the parameters in the steepest-descent direction. In the Gauss-Newton method, the sum of the squared errors is reduced by assuming the least squares function is locally quadratic in the parameters, and ﬁnding the minimum of this quadratic. The Levenberg-Marquardt method acts more like a gradient-descent method when the parameters are far from their optimal value, and acts more like the Gauss-Newton method when the parameters are close to their optimal value. This document describes these methods and illustrates the use of software to solve nonlinear least squares curve-ﬁtting problems.","language":"en","page":"19","source":"Zotero","title":"The Levenberg-Marquardt algorithm for nonlinear least squares curve-ﬁtting problems","author":[{"family":"Gavin","given":"Henri P"}],"issued":{"date-parts":[["2020"]]}}}],"schema":"https://github.com/citation-style-language/schema/raw/master/csl-citation.json"} </w:instrText>
      </w:r>
      <w:r w:rsidR="003537C2" w:rsidRPr="00A30D05">
        <w:rPr>
          <w:i/>
          <w:iCs/>
          <w:lang w:val="en-US"/>
        </w:rPr>
        <w:fldChar w:fldCharType="separate"/>
      </w:r>
      <w:r w:rsidR="003537C2" w:rsidRPr="00A30D05">
        <w:rPr>
          <w:rFonts w:cs="Times New Roman"/>
          <w:i/>
          <w:iCs/>
          <w:lang w:val="en-US"/>
        </w:rPr>
        <w:t>(Gavin, 2020)</w:t>
      </w:r>
      <w:r w:rsidR="003537C2" w:rsidRPr="00A30D05">
        <w:rPr>
          <w:i/>
          <w:iCs/>
          <w:lang w:val="en-US"/>
        </w:rPr>
        <w:fldChar w:fldCharType="end"/>
      </w:r>
      <w:r w:rsidR="00F14931">
        <w:rPr>
          <w:lang w:val="en-US"/>
        </w:rPr>
        <w:t>.</w:t>
      </w:r>
      <w:r w:rsidR="00A30D05">
        <w:rPr>
          <w:lang w:val="en-US"/>
        </w:rPr>
        <w:br/>
      </w:r>
      <w:r w:rsidR="00CA335A">
        <w:rPr>
          <w:lang w:val="en-US"/>
        </w:rPr>
        <w:t>Levenber</w:t>
      </w:r>
      <w:r w:rsidR="00845F03">
        <w:rPr>
          <w:lang w:val="en-US"/>
        </w:rPr>
        <w:t>g</w:t>
      </w:r>
      <w:r w:rsidR="00CA335A">
        <w:rPr>
          <w:lang w:val="en-US"/>
        </w:rPr>
        <w:t xml:space="preserve">-Marquardt </w:t>
      </w:r>
      <w:r w:rsidR="003266DD">
        <w:rPr>
          <w:lang w:val="en-US"/>
        </w:rPr>
        <w:t xml:space="preserve">algorithm </w:t>
      </w:r>
      <w:r w:rsidR="00CA335A">
        <w:rPr>
          <w:lang w:val="en-US"/>
        </w:rPr>
        <w:t>(LM)</w:t>
      </w:r>
      <w:r w:rsidR="003266DD">
        <w:rPr>
          <w:lang w:val="en-US"/>
        </w:rPr>
        <w:t xml:space="preserve"> combines </w:t>
      </w:r>
      <w:r w:rsidR="00D40A85">
        <w:rPr>
          <w:lang w:val="en-US"/>
        </w:rPr>
        <w:t xml:space="preserve">two minimization methods known as </w:t>
      </w:r>
      <w:r w:rsidR="008929A0">
        <w:rPr>
          <w:lang w:val="en-US"/>
        </w:rPr>
        <w:t>the Gradient descent (GD) and the Gaussian-Newton (GN) method</w:t>
      </w:r>
      <w:r w:rsidR="001E2D89">
        <w:rPr>
          <w:lang w:val="en-US"/>
        </w:rPr>
        <w:t>.</w:t>
      </w:r>
      <w:r w:rsidR="00EF1E3A">
        <w:rPr>
          <w:lang w:val="en-US"/>
        </w:rPr>
        <w:t xml:space="preserve"> </w:t>
      </w:r>
      <w:r w:rsidR="00887E3E" w:rsidRPr="00BC4041">
        <w:rPr>
          <w:b/>
          <w:bCs/>
          <w:lang w:val="en-US"/>
        </w:rPr>
        <w:t>GD</w:t>
      </w:r>
      <w:r w:rsidR="00887E3E">
        <w:rPr>
          <w:lang w:val="en-US"/>
        </w:rPr>
        <w:t xml:space="preserve"> uses the derivative of the RSS</w:t>
      </w:r>
      <w:r w:rsidR="003A4B02">
        <w:rPr>
          <w:lang w:val="en-US"/>
        </w:rPr>
        <w:t xml:space="preserve"> to update the parameters </w:t>
      </w:r>
      <w:r w:rsidR="00E71AC3">
        <w:rPr>
          <w:lang w:val="en-US"/>
        </w:rPr>
        <w:t>towards the steepest descent</w:t>
      </w:r>
      <w:r w:rsidR="00370167">
        <w:rPr>
          <w:lang w:val="en-US"/>
        </w:rPr>
        <w:t xml:space="preserve"> towards the minimum of RSS</w:t>
      </w:r>
      <w:r w:rsidR="0052196C">
        <w:rPr>
          <w:lang w:val="en-US"/>
        </w:rPr>
        <w:t xml:space="preserve">. </w:t>
      </w:r>
      <w:r w:rsidR="00BF4BAB">
        <w:rPr>
          <w:lang w:val="en-US"/>
        </w:rPr>
        <w:t>For all</w:t>
      </w:r>
      <w:r w:rsidR="00BD73F2">
        <w:rPr>
          <w:lang w:val="en-US"/>
        </w:rPr>
        <w:t xml:space="preserve"> n</w:t>
      </w:r>
      <w:r w:rsidR="00BF4BAB">
        <w:rPr>
          <w:lang w:val="en-US"/>
        </w:rPr>
        <w:t xml:space="preserve"> parameters</w:t>
      </w:r>
      <w:r w:rsidR="00FC405E">
        <w:rPr>
          <w:lang w:val="en-US"/>
        </w:rPr>
        <w:t xml:space="preserve"> </w:t>
      </w:r>
      <m:oMath>
        <m:sSup>
          <m:sSupPr>
            <m:ctrlPr>
              <w:rPr>
                <w:rFonts w:ascii="Cambria Math" w:hAnsi="Cambria Math"/>
                <w:b/>
                <w:bCs/>
                <w:i/>
                <w:lang w:val="en-US"/>
              </w:rPr>
            </m:ctrlPr>
          </m:sSupPr>
          <m:e>
            <m:r>
              <m:rPr>
                <m:sty m:val="bi"/>
              </m:rPr>
              <w:rPr>
                <w:rFonts w:ascii="Cambria Math" w:hAnsi="Cambria Math"/>
                <w:lang w:val="en-US"/>
              </w:rPr>
              <m:t>p</m:t>
            </m:r>
          </m:e>
          <m:sup>
            <m:r>
              <m:rPr>
                <m:sty m:val="bi"/>
              </m:rP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oMath>
      <w:r w:rsidR="00BF4BAB">
        <w:rPr>
          <w:lang w:val="en-US"/>
        </w:rPr>
        <w:t xml:space="preserve"> </w:t>
      </w:r>
      <w:r w:rsidR="00295E5B">
        <w:rPr>
          <w:lang w:val="en-US"/>
        </w:rPr>
        <w:t xml:space="preserve">we have a weighted RSS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30C1" w14:paraId="52C7E006" w14:textId="77777777" w:rsidTr="008430C1">
        <w:tc>
          <w:tcPr>
            <w:tcW w:w="8815" w:type="dxa"/>
          </w:tcPr>
          <w:p w14:paraId="0A3CB3F9" w14:textId="259BE4EB" w:rsidR="008430C1" w:rsidRDefault="008573DA" w:rsidP="004D7B5D">
            <w:pPr>
              <w:spacing w:line="360" w:lineRule="auto"/>
            </w:pPr>
            <m:oMathPara>
              <m:oMath>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y(x)-</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e>
                  <m:sup>
                    <m:r>
                      <m:rPr>
                        <m:sty m:val="bi"/>
                      </m:rPr>
                      <w:rPr>
                        <w:rFonts w:ascii="Cambria Math" w:hAnsi="Cambria Math"/>
                        <w:lang w:val="en-US"/>
                      </w:rPr>
                      <m:t>T</m:t>
                    </m:r>
                  </m:sup>
                </m:sSup>
                <m:r>
                  <m:rPr>
                    <m:sty m:val="bi"/>
                  </m:rPr>
                  <w:rPr>
                    <w:rFonts w:ascii="Cambria Math" w:hAnsi="Cambria Math"/>
                    <w:lang w:val="en-US"/>
                  </w:rPr>
                  <m:t>W</m:t>
                </m:r>
                <m:d>
                  <m:dPr>
                    <m:ctrlPr>
                      <w:rPr>
                        <w:rFonts w:ascii="Cambria Math" w:hAnsi="Cambria Math"/>
                        <w:b/>
                        <w:bCs/>
                        <w:i/>
                        <w:lang w:val="en-US"/>
                      </w:rPr>
                    </m:ctrlPr>
                  </m:dPr>
                  <m:e>
                    <m:r>
                      <m:rPr>
                        <m:sty m:val="bi"/>
                      </m:rPr>
                      <w:rPr>
                        <w:rFonts w:ascii="Cambria Math" w:hAnsi="Cambria Math"/>
                        <w:lang w:val="en-US"/>
                      </w:rPr>
                      <m:t xml:space="preserve">y(x)- </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r>
                  <m:rPr>
                    <m:sty m:val="bi"/>
                  </m:rPr>
                  <w:rPr>
                    <w:rFonts w:ascii="Cambria Math" w:hAnsi="Cambria Math"/>
                    <w:lang w:val="en-US"/>
                  </w:rPr>
                  <m:t xml:space="preserve"> ,</m:t>
                </m:r>
              </m:oMath>
            </m:oMathPara>
          </w:p>
        </w:tc>
        <w:tc>
          <w:tcPr>
            <w:tcW w:w="535" w:type="dxa"/>
          </w:tcPr>
          <w:p w14:paraId="55D12010" w14:textId="7EDB5331" w:rsidR="008430C1" w:rsidRDefault="008430C1"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16</w:t>
            </w:r>
            <w:r>
              <w:fldChar w:fldCharType="end"/>
            </w:r>
          </w:p>
        </w:tc>
      </w:tr>
    </w:tbl>
    <w:p w14:paraId="762C200C" w14:textId="668FCF1F" w:rsidR="00466277" w:rsidRDefault="006748BB" w:rsidP="004D7B5D">
      <w:pPr>
        <w:spacing w:line="360" w:lineRule="auto"/>
        <w:rPr>
          <w:rFonts w:eastAsiaTheme="minorEastAsia"/>
          <w:lang w:val="en-US"/>
        </w:rPr>
      </w:pPr>
      <m:oMath>
        <m:r>
          <m:rPr>
            <m:sty m:val="bi"/>
          </m:rPr>
          <w:rPr>
            <w:rFonts w:ascii="Cambria Math" w:eastAsiaTheme="minorEastAsia" w:hAnsi="Cambria Math"/>
            <w:lang w:val="en-US"/>
          </w:rPr>
          <m:t>W</m:t>
        </m:r>
      </m:oMath>
      <w:r>
        <w:rPr>
          <w:rFonts w:eastAsiaTheme="minorEastAsia"/>
          <w:b/>
          <w:bCs/>
          <w:lang w:val="en-US"/>
        </w:rPr>
        <w:t xml:space="preserve"> </w:t>
      </w:r>
      <w:r>
        <w:rPr>
          <w:rFonts w:eastAsiaTheme="minorEastAsia"/>
          <w:lang w:val="en-US"/>
        </w:rPr>
        <w:t xml:space="preserve">is a diagonal matrix with shape m x </w:t>
      </w:r>
      <w:r w:rsidR="004C6B8E">
        <w:rPr>
          <w:rFonts w:eastAsiaTheme="minorEastAsia"/>
          <w:lang w:val="en-US"/>
        </w:rPr>
        <w:t>m</w:t>
      </w:r>
      <w:r w:rsidR="003B2968">
        <w:rPr>
          <w:rFonts w:eastAsiaTheme="minorEastAsia"/>
          <w:lang w:val="en-US"/>
        </w:rPr>
        <w:t xml:space="preserve"> </w:t>
      </w:r>
      <w:proofErr w:type="spellStart"/>
      <w:r w:rsidR="003B2968">
        <w:rPr>
          <w:rFonts w:eastAsiaTheme="minorEastAsia"/>
          <w:lang w:val="en-US"/>
        </w:rPr>
        <w:t>for m</w:t>
      </w:r>
      <w:proofErr w:type="spellEnd"/>
      <w:r w:rsidR="003B2968">
        <w:rPr>
          <w:rFonts w:eastAsiaTheme="minorEastAsia"/>
          <w:lang w:val="en-US"/>
        </w:rPr>
        <w:t xml:space="preserve"> datapoints,</w:t>
      </w:r>
      <w:r>
        <w:rPr>
          <w:rFonts w:eastAsiaTheme="minorEastAsia"/>
          <w:lang w:val="en-US"/>
        </w:rPr>
        <w:t xml:space="preserve"> </w:t>
      </w:r>
      <w:r w:rsidR="004C6B8E">
        <w:rPr>
          <w:rFonts w:eastAsiaTheme="minorEastAsia"/>
          <w:lang w:val="en-US"/>
        </w:rPr>
        <w:t xml:space="preserve">with all the weights on the diagonal. </w:t>
      </w:r>
      <w:r w:rsidR="001E14B3">
        <w:rPr>
          <w:rFonts w:eastAsiaTheme="minorEastAsia"/>
          <w:lang w:val="en-US"/>
        </w:rPr>
        <w:t xml:space="preserve"> </w:t>
      </w:r>
      <w:r w:rsidR="00864A8B">
        <w:rPr>
          <w:rFonts w:eastAsiaTheme="minorEastAsia"/>
          <w:lang w:val="en-US"/>
        </w:rPr>
        <w:br/>
        <w:t xml:space="preserve">Using the second </w:t>
      </w:r>
      <w:r w:rsidR="00031B16">
        <w:rPr>
          <w:rFonts w:eastAsiaTheme="minorEastAsia"/>
          <w:lang w:val="en-US"/>
        </w:rPr>
        <w:t>binomial formula we remove the parenthes</w:t>
      </w:r>
      <w:r w:rsidR="00461FC7">
        <w:rPr>
          <w:rFonts w:eastAsiaTheme="minorEastAsia"/>
          <w:lang w:val="en-US"/>
        </w:rPr>
        <w:t>e</w:t>
      </w:r>
      <w:r w:rsidR="00031B16">
        <w:rPr>
          <w:rFonts w:eastAsiaTheme="minorEastAsia"/>
          <w:lang w:val="en-US"/>
        </w:rPr>
        <w:t xml:space="preserve">s </w:t>
      </w:r>
      <w:r w:rsidR="00461FC7">
        <w:rPr>
          <w:rFonts w:eastAsiaTheme="minorEastAsia"/>
          <w:lang w:val="en-US"/>
        </w:rPr>
        <w:t xml:space="preserve">and get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BA2A78" w14:paraId="20FEFB46" w14:textId="77777777" w:rsidTr="00BA2A78">
        <w:tc>
          <w:tcPr>
            <w:tcW w:w="8815" w:type="dxa"/>
          </w:tcPr>
          <w:p w14:paraId="7395561B" w14:textId="17B0AA31" w:rsidR="00BA2A78" w:rsidRDefault="008573DA"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m:oMathPara>
          </w:p>
        </w:tc>
        <w:bookmarkStart w:id="67" w:name="_Ref98673698"/>
        <w:tc>
          <w:tcPr>
            <w:tcW w:w="535" w:type="dxa"/>
          </w:tcPr>
          <w:p w14:paraId="43153E2C" w14:textId="730CADED" w:rsidR="00BA2A78" w:rsidRDefault="00BA2A78"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17</w:t>
            </w:r>
            <w:r>
              <w:fldChar w:fldCharType="end"/>
            </w:r>
            <w:bookmarkEnd w:id="67"/>
          </w:p>
        </w:tc>
      </w:tr>
    </w:tbl>
    <w:p w14:paraId="26177CE6" w14:textId="4735CDFC" w:rsidR="00295E5B" w:rsidRDefault="00F24ADC" w:rsidP="004D7B5D">
      <w:pPr>
        <w:spacing w:line="360" w:lineRule="auto"/>
        <w:rPr>
          <w:lang w:val="en-US"/>
        </w:rPr>
      </w:pPr>
      <w:r>
        <w:rPr>
          <w:lang w:val="en-US"/>
        </w:rPr>
        <w:t xml:space="preserve">Differentiating the RSS </w:t>
      </w:r>
      <w:proofErr w:type="spellStart"/>
      <w:r>
        <w:rPr>
          <w:lang w:val="en-US"/>
        </w:rPr>
        <w:t>w.r.t.</w:t>
      </w:r>
      <w:proofErr w:type="spellEnd"/>
      <w:r>
        <w:rPr>
          <w:lang w:val="en-US"/>
        </w:rPr>
        <w:t xml:space="preserve"> </w:t>
      </w:r>
      <w:r w:rsidR="00DF76DC">
        <w:rPr>
          <w:lang w:val="en-US"/>
        </w:rPr>
        <w:t>all parameters we get</w:t>
      </w:r>
    </w:p>
    <w:p w14:paraId="1EE60E1D" w14:textId="69A602A3" w:rsidR="00DF76DC" w:rsidRPr="004D1BAF" w:rsidRDefault="00DF76DC" w:rsidP="004D7B5D">
      <w:pPr>
        <w:spacing w:line="360" w:lineRule="auto"/>
        <w:rPr>
          <w:b/>
          <w:bCs/>
          <w:lang w:val="en-US"/>
        </w:rPr>
      </w:pPr>
      <m:oMathPara>
        <m:oMath>
          <m:r>
            <w:rPr>
              <w:rFonts w:ascii="Cambria Math" w:hAnsi="Cambria Math"/>
              <w:lang w:val="en-US"/>
            </w:rPr>
            <m:t xml:space="preserve">-2 </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y-</m:t>
                  </m:r>
                  <m:acc>
                    <m:accPr>
                      <m:ctrlPr>
                        <w:rPr>
                          <w:rFonts w:ascii="Cambria Math" w:hAnsi="Cambria Math"/>
                          <w:b/>
                          <w:bCs/>
                          <w:i/>
                          <w:lang w:val="en-US"/>
                        </w:rPr>
                      </m:ctrlPr>
                    </m:accPr>
                    <m:e>
                      <m:r>
                        <m:rPr>
                          <m:sty m:val="bi"/>
                        </m:rPr>
                        <w:rPr>
                          <w:rFonts w:ascii="Cambria Math" w:hAnsi="Cambria Math"/>
                          <w:lang w:val="en-US"/>
                        </w:rPr>
                        <m:t>y</m:t>
                      </m:r>
                    </m:e>
                  </m:acc>
                </m:e>
              </m:d>
            </m:e>
            <m:sup>
              <m:r>
                <w:rPr>
                  <w:rFonts w:ascii="Cambria Math" w:hAnsi="Cambria Math"/>
                  <w:lang w:val="en-US"/>
                </w:rPr>
                <m:t>T</m:t>
              </m:r>
            </m:sup>
          </m:sSup>
          <m:r>
            <m:rPr>
              <m:sty m:val="bi"/>
            </m:rPr>
            <w:rPr>
              <w:rFonts w:ascii="Cambria Math" w:hAnsi="Cambria Math"/>
              <w:lang w:val="en-US"/>
            </w:rPr>
            <m:t>WJ ,</m:t>
          </m:r>
        </m:oMath>
      </m:oMathPara>
    </w:p>
    <w:p w14:paraId="49AF887A" w14:textId="290776C4" w:rsidR="0060220B" w:rsidRDefault="004D1BAF" w:rsidP="004D7B5D">
      <w:pPr>
        <w:spacing w:line="360" w:lineRule="auto"/>
        <w:rPr>
          <w:rFonts w:eastAsiaTheme="minorEastAsia"/>
          <w:lang w:val="en-US"/>
        </w:rPr>
      </w:pPr>
      <w:r>
        <w:rPr>
          <w:lang w:val="en-US"/>
        </w:rPr>
        <w:t xml:space="preserve">where </w:t>
      </w:r>
      <m:oMath>
        <m:r>
          <m:rPr>
            <m:sty m:val="bi"/>
          </m:rPr>
          <w:rPr>
            <w:rFonts w:ascii="Cambria Math" w:hAnsi="Cambria Math"/>
            <w:lang w:val="en-US"/>
          </w:rPr>
          <m:t>J</m:t>
        </m:r>
      </m:oMath>
      <w:r w:rsidR="000F52C0">
        <w:rPr>
          <w:rFonts w:eastAsiaTheme="minorEastAsia"/>
          <w:lang w:val="en-US"/>
        </w:rPr>
        <w:t xml:space="preserve"> is the</w:t>
      </w:r>
      <w:r w:rsidR="00940037">
        <w:rPr>
          <w:rFonts w:eastAsiaTheme="minorEastAsia"/>
          <w:lang w:val="en-US"/>
        </w:rPr>
        <w:t xml:space="preserve"> m x n</w:t>
      </w:r>
      <w:r w:rsidR="000F52C0">
        <w:rPr>
          <w:rFonts w:eastAsiaTheme="minorEastAsia"/>
          <w:lang w:val="en-US"/>
        </w:rPr>
        <w:t xml:space="preserve"> </w:t>
      </w:r>
      <w:r w:rsidR="00945962">
        <w:rPr>
          <w:rFonts w:eastAsiaTheme="minorEastAsia"/>
          <w:lang w:val="en-US"/>
        </w:rPr>
        <w:t>J</w:t>
      </w:r>
      <w:r w:rsidR="000F52C0">
        <w:rPr>
          <w:rFonts w:eastAsiaTheme="minorEastAsia"/>
          <w:lang w:val="en-US"/>
        </w:rPr>
        <w:t xml:space="preserve">acobian matrix containing the partial derivatives </w:t>
      </w:r>
      <w:r w:rsidR="00174996">
        <w:rPr>
          <w:rFonts w:eastAsiaTheme="minorEastAsia"/>
          <w:lang w:val="en-US"/>
        </w:rPr>
        <w:t xml:space="preserve">of </w:t>
      </w:r>
      <m:oMath>
        <m:r>
          <w:rPr>
            <w:rFonts w:ascii="Cambria Math" w:eastAsiaTheme="minorEastAsia" w:hAnsi="Cambria Math"/>
            <w:lang w:val="en-US"/>
          </w:rPr>
          <m:t>∂</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r>
          <w:rPr>
            <w:rFonts w:ascii="Cambria Math" w:eastAsiaTheme="minorEastAsia" w:hAnsi="Cambria Math"/>
            <w:lang w:val="en-US"/>
          </w:rPr>
          <m:t>/∂</m:t>
        </m:r>
        <m:r>
          <m:rPr>
            <m:sty m:val="bi"/>
          </m:rPr>
          <w:rPr>
            <w:rFonts w:ascii="Cambria Math" w:eastAsiaTheme="minorEastAsia" w:hAnsi="Cambria Math"/>
            <w:lang w:val="en-US"/>
          </w:rPr>
          <m:t>p</m:t>
        </m:r>
      </m:oMath>
      <w:r w:rsidR="00945962">
        <w:rPr>
          <w:rFonts w:eastAsiaTheme="minorEastAsia"/>
          <w:lang w:val="en-US"/>
        </w:rPr>
        <w:t>. The two factor</w:t>
      </w:r>
      <w:r w:rsidR="00E1511B">
        <w:rPr>
          <w:rFonts w:eastAsiaTheme="minorEastAsia"/>
          <w:lang w:val="en-US"/>
        </w:rPr>
        <w:t xml:space="preserve"> </w:t>
      </w:r>
      <w:r w:rsidR="00200204">
        <w:rPr>
          <w:rFonts w:eastAsiaTheme="minorEastAsia"/>
          <w:lang w:val="en-US"/>
        </w:rPr>
        <w:t xml:space="preserve">comes from the fact that RSS is squared, and the minus sign is from </w:t>
      </w:r>
      <m:oMath>
        <m:r>
          <w:rPr>
            <w:rFonts w:ascii="Cambria Math" w:eastAsiaTheme="minorEastAsia" w:hAnsi="Cambria Math"/>
            <w:lang w:val="en-US"/>
          </w:rPr>
          <m:t>-</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(x;p)</m:t>
        </m:r>
      </m:oMath>
      <w:r w:rsidR="00174996">
        <w:rPr>
          <w:rFonts w:eastAsiaTheme="minorEastAsia"/>
          <w:lang w:val="en-US"/>
        </w:rPr>
        <w:t>.</w:t>
      </w:r>
      <w:r w:rsidR="00050E46">
        <w:rPr>
          <w:rFonts w:eastAsiaTheme="minorEastAsia"/>
          <w:lang w:val="en-US"/>
        </w:rPr>
        <w:t xml:space="preserve"> </w:t>
      </w:r>
      <w:r w:rsidR="00174996">
        <w:rPr>
          <w:rFonts w:eastAsiaTheme="minorEastAsia"/>
          <w:lang w:val="en-US"/>
        </w:rPr>
        <w:t xml:space="preserve"> </w:t>
      </w:r>
      <w:r w:rsidR="00CE5025">
        <w:rPr>
          <w:rFonts w:eastAsiaTheme="minorEastAsia"/>
          <w:lang w:val="en-US"/>
        </w:rPr>
        <w:t xml:space="preserve">The partial derivatives </w:t>
      </w:r>
      <m:oMath>
        <m:r>
          <w:rPr>
            <w:rFonts w:ascii="Cambria Math" w:eastAsiaTheme="minorEastAsia" w:hAnsi="Cambria Math"/>
            <w:lang w:val="en-US"/>
          </w:rPr>
          <m:t>∂</m:t>
        </m:r>
        <m:r>
          <m:rPr>
            <m:sty m:val="bi"/>
          </m:rPr>
          <w:rPr>
            <w:rFonts w:ascii="Cambria Math" w:eastAsiaTheme="minorEastAsia" w:hAnsi="Cambria Math"/>
            <w:lang w:val="en-US"/>
          </w:rPr>
          <m:t>y/</m:t>
        </m:r>
        <m:r>
          <w:rPr>
            <w:rFonts w:ascii="Cambria Math" w:eastAsiaTheme="minorEastAsia" w:hAnsi="Cambria Math"/>
            <w:lang w:val="en-US"/>
          </w:rPr>
          <m:t>∂</m:t>
        </m:r>
        <m:r>
          <m:rPr>
            <m:sty m:val="bi"/>
          </m:rPr>
          <w:rPr>
            <w:rFonts w:ascii="Cambria Math" w:eastAsiaTheme="minorEastAsia" w:hAnsi="Cambria Math"/>
            <w:lang w:val="en-US"/>
          </w:rPr>
          <m:t>p</m:t>
        </m:r>
      </m:oMath>
      <w:r w:rsidR="00E96283">
        <w:rPr>
          <w:rFonts w:eastAsiaTheme="minorEastAsia"/>
          <w:b/>
          <w:bCs/>
          <w:lang w:val="en-US"/>
        </w:rPr>
        <w:t xml:space="preserve"> </w:t>
      </w:r>
      <w:r w:rsidR="00E96283">
        <w:rPr>
          <w:rFonts w:eastAsiaTheme="minorEastAsia"/>
          <w:lang w:val="en-US"/>
        </w:rPr>
        <w:t xml:space="preserve">becomes 0 </w:t>
      </w:r>
      <w:r w:rsidR="00641CDA">
        <w:rPr>
          <w:rFonts w:eastAsiaTheme="minorEastAsia"/>
          <w:lang w:val="en-US"/>
        </w:rPr>
        <w:t xml:space="preserve">because </w:t>
      </w:r>
      <m:oMath>
        <m:r>
          <m:rPr>
            <m:sty m:val="bi"/>
          </m:rPr>
          <w:rPr>
            <w:rFonts w:ascii="Cambria Math" w:eastAsiaTheme="minorEastAsia" w:hAnsi="Cambria Math"/>
            <w:lang w:val="en-US"/>
          </w:rPr>
          <m:t>y</m:t>
        </m:r>
      </m:oMath>
      <w:r w:rsidR="0015786A">
        <w:rPr>
          <w:rFonts w:eastAsiaTheme="minorEastAsia"/>
          <w:b/>
          <w:bCs/>
          <w:lang w:val="en-US"/>
        </w:rPr>
        <w:t xml:space="preserve"> </w:t>
      </w:r>
      <w:r w:rsidR="0015786A">
        <w:rPr>
          <w:rFonts w:eastAsiaTheme="minorEastAsia"/>
          <w:lang w:val="en-US"/>
        </w:rPr>
        <w:t>does not vary</w:t>
      </w:r>
      <w:r w:rsidR="0060220B">
        <w:rPr>
          <w:rFonts w:eastAsiaTheme="minorEastAsia"/>
          <w:lang w:val="en-US"/>
        </w:rPr>
        <w:t xml:space="preserve"> with changing parameters</w:t>
      </w:r>
      <w:r w:rsidR="0015786A">
        <w:rPr>
          <w:rFonts w:eastAsiaTheme="minorEastAsia"/>
          <w:lang w:val="en-US"/>
        </w:rPr>
        <w:t xml:space="preserve">. </w:t>
      </w:r>
    </w:p>
    <w:p w14:paraId="29CC6000" w14:textId="2042F5CE" w:rsidR="00FC3F50" w:rsidRDefault="00C46C06" w:rsidP="004D7B5D">
      <w:pPr>
        <w:spacing w:line="360" w:lineRule="auto"/>
        <w:rPr>
          <w:rFonts w:eastAsiaTheme="minorEastAsia"/>
          <w:lang w:val="en-US"/>
        </w:rPr>
      </w:pPr>
      <w:r>
        <w:rPr>
          <w:rFonts w:eastAsiaTheme="minorEastAsia"/>
          <w:lang w:val="en-US"/>
        </w:rPr>
        <w:lastRenderedPageBreak/>
        <w:t>Rearranging the expression</w:t>
      </w:r>
      <w:r w:rsidR="0058338C">
        <w:rPr>
          <w:rFonts w:eastAsiaTheme="minorEastAsia"/>
          <w:lang w:val="en-US"/>
        </w:rPr>
        <w:t xml:space="preserve"> using the fact that </w:t>
      </w:r>
      <m:oMath>
        <m:r>
          <m:rPr>
            <m:sty m:val="bi"/>
          </m:rPr>
          <w:rPr>
            <w:rFonts w:ascii="Cambria Math" w:eastAsiaTheme="minorEastAsia" w:hAnsi="Cambria Math"/>
            <w:lang w:val="en-US"/>
          </w:rPr>
          <m:t>W</m:t>
        </m:r>
      </m:oMath>
      <w:r w:rsidR="00CC361C">
        <w:rPr>
          <w:rFonts w:eastAsiaTheme="minorEastAsia"/>
          <w:b/>
          <w:bCs/>
          <w:lang w:val="en-US"/>
        </w:rPr>
        <w:t xml:space="preserve"> </w:t>
      </w:r>
      <w:r w:rsidR="00CC361C">
        <w:rPr>
          <w:rFonts w:eastAsiaTheme="minorEastAsia"/>
          <w:lang w:val="en-US"/>
        </w:rPr>
        <w:t>is symmetrical</w:t>
      </w:r>
      <w:r w:rsidR="00102789">
        <w:rPr>
          <w:rFonts w:eastAsiaTheme="minorEastAsia"/>
          <w:lang w:val="en-US"/>
        </w:rPr>
        <w:t>,</w:t>
      </w:r>
      <w:r w:rsidR="00CC361C">
        <w:rPr>
          <w:rFonts w:eastAsiaTheme="minorEastAsia"/>
          <w:lang w:val="en-US"/>
        </w:rPr>
        <w:t xml:space="preserve">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102789">
        <w:rPr>
          <w:rFonts w:eastAsiaTheme="minorEastAsia"/>
          <w:lang w:val="en-US"/>
        </w:rPr>
        <w:t xml:space="preserve"> and </w:t>
      </w:r>
      <w:r w:rsidR="00F17ECC">
        <w:rPr>
          <w:rFonts w:eastAsiaTheme="minorEastAsia"/>
          <w:lang w:val="en-US"/>
        </w:rPr>
        <w:t xml:space="preserve">introducing a constant </w:t>
      </w:r>
      <m:oMath>
        <m:r>
          <w:rPr>
            <w:rFonts w:ascii="Cambria Math" w:eastAsiaTheme="minorEastAsia" w:hAnsi="Cambria Math"/>
            <w:lang w:val="en-US"/>
          </w:rPr>
          <m:t>α</m:t>
        </m:r>
      </m:oMath>
      <w:r w:rsidR="00F17ECC">
        <w:rPr>
          <w:rFonts w:eastAsiaTheme="minorEastAsia"/>
          <w:lang w:val="en-US"/>
        </w:rPr>
        <w:t xml:space="preserve"> we get the </w:t>
      </w:r>
      <w:r w:rsidR="00FF1327">
        <w:rPr>
          <w:rFonts w:eastAsiaTheme="minorEastAsia"/>
          <w:lang w:val="en-US"/>
        </w:rPr>
        <w:t>value</w:t>
      </w:r>
      <w:r w:rsidR="00A27937">
        <w:rPr>
          <w:rFonts w:eastAsiaTheme="minorEastAsia"/>
          <w:lang w:val="en-US"/>
        </w:rPr>
        <w:t xml:space="preserve"> </w:t>
      </w:r>
      <m:oMath>
        <m:r>
          <m:rPr>
            <m:sty m:val="bi"/>
          </m:rPr>
          <w:rPr>
            <w:rFonts w:ascii="Cambria Math" w:eastAsiaTheme="minorEastAsia" w:hAnsi="Cambria Math"/>
            <w:lang w:val="en-US"/>
          </w:rPr>
          <m:t>h</m:t>
        </m:r>
      </m:oMath>
      <w:r w:rsidR="00FF1327">
        <w:rPr>
          <w:rFonts w:eastAsiaTheme="minorEastAsia"/>
          <w:b/>
          <w:bCs/>
          <w:lang w:val="en-US"/>
        </w:rPr>
        <w:t xml:space="preserve"> </w:t>
      </w:r>
      <w:r w:rsidR="00FF1327">
        <w:rPr>
          <w:rFonts w:eastAsiaTheme="minorEastAsia"/>
          <w:lang w:val="en-US"/>
        </w:rPr>
        <w:t xml:space="preserve">that updates the parameters </w:t>
      </w:r>
      <w:r w:rsidR="006F528F">
        <w:rPr>
          <w:rFonts w:eastAsiaTheme="minorEastAsia"/>
          <w:lang w:val="en-US"/>
        </w:rPr>
        <w:t>in the direction of steepest desce</w:t>
      </w:r>
      <w:r w:rsidR="00FC3F50">
        <w:rPr>
          <w:rFonts w:eastAsiaTheme="minorEastAsia"/>
          <w:lang w:val="en-US"/>
        </w:rPr>
        <w:t>nt</w:t>
      </w:r>
    </w:p>
    <w:p w14:paraId="057DBC80" w14:textId="6B6BB7A7" w:rsidR="00BF4BAB" w:rsidRPr="00A351A6" w:rsidRDefault="008573DA" w:rsidP="004D7B5D">
      <w:pPr>
        <w:spacing w:line="360" w:lineRule="auto"/>
        <w:jc w:val="center"/>
        <w:rPr>
          <w:rFonts w:eastAsiaTheme="minorEastAsia"/>
          <w:b/>
          <w:bCs/>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GD</m:t>
              </m:r>
            </m:sub>
          </m:sSub>
          <m:r>
            <m:rPr>
              <m:sty m:val="bi"/>
            </m:rPr>
            <w:rPr>
              <w:rFonts w:ascii="Cambria Math" w:eastAsiaTheme="minorEastAsia" w:hAnsi="Cambria Math"/>
              <w:lang w:val="en-US"/>
            </w:rPr>
            <m:t>=</m:t>
          </m:r>
          <m:r>
            <w:rPr>
              <w:rFonts w:ascii="Cambria Math" w:eastAsiaTheme="minorEastAsia" w:hAnsi="Cambria Math"/>
              <w:lang w:val="en-US"/>
            </w:rPr>
            <m:t>α</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m:t>
          </m:r>
        </m:oMath>
      </m:oMathPara>
    </w:p>
    <w:p w14:paraId="481A079D" w14:textId="695912AF" w:rsidR="00A351A6" w:rsidRDefault="00A930DB" w:rsidP="004D7B5D">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is </w:t>
      </w:r>
      <w:r w:rsidR="00D61F64">
        <w:rPr>
          <w:rFonts w:eastAsiaTheme="minorEastAsia"/>
          <w:lang w:val="en-US"/>
        </w:rPr>
        <w:t>chosen and</w:t>
      </w:r>
      <w:r>
        <w:rPr>
          <w:rFonts w:eastAsiaTheme="minorEastAsia"/>
          <w:lang w:val="en-US"/>
        </w:rPr>
        <w:t xml:space="preserve"> </w:t>
      </w:r>
      <w:r w:rsidR="00084C27">
        <w:rPr>
          <w:rFonts w:eastAsiaTheme="minorEastAsia"/>
          <w:lang w:val="en-US"/>
        </w:rPr>
        <w:t xml:space="preserve">decides how </w:t>
      </w:r>
      <w:r w:rsidR="00D22FB3">
        <w:rPr>
          <w:rFonts w:eastAsiaTheme="minorEastAsia"/>
          <w:lang w:val="en-US"/>
        </w:rPr>
        <w:t>fast</w:t>
      </w:r>
      <w:r w:rsidR="00D61F64">
        <w:rPr>
          <w:rFonts w:eastAsiaTheme="minorEastAsia"/>
          <w:lang w:val="en-US"/>
        </w:rPr>
        <w:t xml:space="preserve"> </w:t>
      </w:r>
      <w:r w:rsidR="000C684E">
        <w:rPr>
          <w:rFonts w:eastAsiaTheme="minorEastAsia"/>
          <w:lang w:val="en-US"/>
        </w:rPr>
        <w:t xml:space="preserve">the algorithm is moving </w:t>
      </w:r>
      <w:r w:rsidR="00012325">
        <w:rPr>
          <w:rFonts w:eastAsiaTheme="minorEastAsia"/>
          <w:lang w:val="en-US"/>
        </w:rPr>
        <w:t>in the direction of steepest descent</w:t>
      </w:r>
      <w:r w:rsidR="00D61F64">
        <w:rPr>
          <w:rFonts w:eastAsiaTheme="minorEastAsia"/>
          <w:lang w:val="en-US"/>
        </w:rPr>
        <w:t xml:space="preserve">. </w:t>
      </w:r>
      <w:r w:rsidR="00A30D6D">
        <w:rPr>
          <w:rFonts w:eastAsiaTheme="minorEastAsia"/>
          <w:lang w:val="en-US"/>
        </w:rPr>
        <w:t>Setting</w:t>
      </w:r>
      <w:r w:rsidR="00D61F64">
        <w:rPr>
          <w:rFonts w:eastAsiaTheme="minorEastAsia"/>
          <w:lang w:val="en-US"/>
        </w:rPr>
        <w:t xml:space="preserve"> </w:t>
      </w:r>
      <m:oMath>
        <m:r>
          <w:rPr>
            <w:rFonts w:ascii="Cambria Math" w:eastAsiaTheme="minorEastAsia" w:hAnsi="Cambria Math"/>
            <w:lang w:val="en-US"/>
          </w:rPr>
          <m:t>α</m:t>
        </m:r>
      </m:oMath>
      <w:r w:rsidR="00D61F64">
        <w:rPr>
          <w:rFonts w:eastAsiaTheme="minorEastAsia"/>
          <w:lang w:val="en-US"/>
        </w:rPr>
        <w:t xml:space="preserve"> too </w:t>
      </w:r>
      <w:r w:rsidR="00A30D6D">
        <w:rPr>
          <w:rFonts w:eastAsiaTheme="minorEastAsia"/>
          <w:lang w:val="en-US"/>
        </w:rPr>
        <w:t>high</w:t>
      </w:r>
      <w:r w:rsidR="00915AD8">
        <w:rPr>
          <w:rFonts w:eastAsiaTheme="minorEastAsia"/>
          <w:lang w:val="en-US"/>
        </w:rPr>
        <w:t xml:space="preserve"> you</w:t>
      </w:r>
      <w:r w:rsidR="00A62E78">
        <w:rPr>
          <w:rFonts w:eastAsiaTheme="minorEastAsia"/>
          <w:lang w:val="en-US"/>
        </w:rPr>
        <w:t xml:space="preserve"> risk</w:t>
      </w:r>
      <w:r w:rsidR="00A30D6D">
        <w:rPr>
          <w:rFonts w:eastAsiaTheme="minorEastAsia"/>
          <w:lang w:val="en-US"/>
        </w:rPr>
        <w:t xml:space="preserve"> </w:t>
      </w:r>
      <w:r w:rsidR="00D82CA7">
        <w:rPr>
          <w:rFonts w:eastAsiaTheme="minorEastAsia"/>
          <w:lang w:val="en-US"/>
        </w:rPr>
        <w:t>overshooting</w:t>
      </w:r>
      <w:r w:rsidR="00A62E78">
        <w:rPr>
          <w:rFonts w:eastAsiaTheme="minorEastAsia"/>
          <w:lang w:val="en-US"/>
        </w:rPr>
        <w:t xml:space="preserve"> the </w:t>
      </w:r>
      <w:r w:rsidR="00BC4041">
        <w:rPr>
          <w:rFonts w:eastAsiaTheme="minorEastAsia"/>
          <w:lang w:val="en-US"/>
        </w:rPr>
        <w:t>minimum</w:t>
      </w:r>
      <w:r w:rsidR="00D82CA7">
        <w:rPr>
          <w:rFonts w:eastAsiaTheme="minorEastAsia"/>
          <w:lang w:val="en-US"/>
        </w:rPr>
        <w:t xml:space="preserve"> and each iteration </w:t>
      </w:r>
      <w:r w:rsidR="00AD019E">
        <w:rPr>
          <w:rFonts w:eastAsiaTheme="minorEastAsia"/>
          <w:lang w:val="en-US"/>
        </w:rPr>
        <w:t xml:space="preserve">the algorithm will </w:t>
      </w:r>
      <w:r w:rsidR="003E246E">
        <w:rPr>
          <w:rFonts w:eastAsiaTheme="minorEastAsia"/>
          <w:lang w:val="en-US"/>
        </w:rPr>
        <w:t>oscillate around it</w:t>
      </w:r>
      <w:r w:rsidR="00915AD8">
        <w:rPr>
          <w:rFonts w:eastAsiaTheme="minorEastAsia"/>
          <w:lang w:val="en-US"/>
        </w:rPr>
        <w:t>.</w:t>
      </w:r>
      <w:r w:rsidR="00A62E78">
        <w:rPr>
          <w:rFonts w:eastAsiaTheme="minorEastAsia"/>
          <w:lang w:val="en-US"/>
        </w:rPr>
        <w:t xml:space="preserve"> </w:t>
      </w:r>
      <w:r w:rsidR="00915AD8">
        <w:rPr>
          <w:rFonts w:eastAsiaTheme="minorEastAsia"/>
          <w:lang w:val="en-US"/>
        </w:rPr>
        <w:t>C</w:t>
      </w:r>
      <w:r w:rsidR="00A62E78">
        <w:rPr>
          <w:rFonts w:eastAsiaTheme="minorEastAsia"/>
          <w:lang w:val="en-US"/>
        </w:rPr>
        <w:t>hoosing</w:t>
      </w:r>
      <w:r w:rsidR="00915AD8">
        <w:rPr>
          <w:rFonts w:eastAsiaTheme="minorEastAsia"/>
          <w:lang w:val="en-US"/>
        </w:rPr>
        <w:t xml:space="preserve"> an </w:t>
      </w:r>
      <m:oMath>
        <m:r>
          <w:rPr>
            <w:rFonts w:ascii="Cambria Math" w:eastAsiaTheme="minorEastAsia" w:hAnsi="Cambria Math"/>
            <w:lang w:val="en-US"/>
          </w:rPr>
          <m:t>α</m:t>
        </m:r>
      </m:oMath>
      <w:r w:rsidR="00A62E78">
        <w:rPr>
          <w:rFonts w:eastAsiaTheme="minorEastAsia"/>
          <w:lang w:val="en-US"/>
        </w:rPr>
        <w:t xml:space="preserve"> too small might</w:t>
      </w:r>
      <w:r w:rsidR="00915AD8">
        <w:rPr>
          <w:rFonts w:eastAsiaTheme="minorEastAsia"/>
          <w:lang w:val="en-US"/>
        </w:rPr>
        <w:t xml:space="preserve"> </w:t>
      </w:r>
      <w:r w:rsidR="00C77BDC">
        <w:rPr>
          <w:rFonts w:eastAsiaTheme="minorEastAsia"/>
          <w:lang w:val="en-US"/>
        </w:rPr>
        <w:t xml:space="preserve">result </w:t>
      </w:r>
      <w:r w:rsidR="003E246E">
        <w:rPr>
          <w:rFonts w:eastAsiaTheme="minorEastAsia"/>
          <w:lang w:val="en-US"/>
        </w:rPr>
        <w:t xml:space="preserve">in the algorithm becoming stuck because of too small updates </w:t>
      </w:r>
      <w:r w:rsidR="002825D9">
        <w:rPr>
          <w:rFonts w:eastAsiaTheme="minorEastAsia"/>
          <w:lang w:val="en-US"/>
        </w:rPr>
        <w:t xml:space="preserve">and it </w:t>
      </w:r>
      <w:r w:rsidR="004C69C5">
        <w:rPr>
          <w:rFonts w:eastAsiaTheme="minorEastAsia"/>
          <w:lang w:val="en-US"/>
        </w:rPr>
        <w:t xml:space="preserve">will </w:t>
      </w:r>
      <w:r w:rsidR="00C90823">
        <w:rPr>
          <w:rFonts w:eastAsiaTheme="minorEastAsia"/>
          <w:lang w:val="en-US"/>
        </w:rPr>
        <w:t xml:space="preserve">slow down the algorithm </w:t>
      </w:r>
      <w:r w:rsidR="00820D8F">
        <w:rPr>
          <w:rFonts w:eastAsiaTheme="minorEastAsia"/>
          <w:lang w:val="en-US"/>
        </w:rPr>
        <w:t xml:space="preserve">and it might never reach the minimum. </w:t>
      </w:r>
      <w:r w:rsidR="004C69C5">
        <w:rPr>
          <w:rFonts w:eastAsiaTheme="minorEastAsia"/>
          <w:lang w:val="en-US"/>
        </w:rPr>
        <w:t xml:space="preserve"> </w:t>
      </w:r>
      <w:r w:rsidR="00A62E78">
        <w:rPr>
          <w:rFonts w:eastAsiaTheme="minorEastAsia"/>
          <w:lang w:val="en-US"/>
        </w:rPr>
        <w:t xml:space="preserve"> </w:t>
      </w:r>
    </w:p>
    <w:p w14:paraId="4A55801A" w14:textId="21A6865D" w:rsidR="005A3AE5" w:rsidRDefault="00BC4041" w:rsidP="004D7B5D">
      <w:pPr>
        <w:spacing w:line="360" w:lineRule="auto"/>
        <w:rPr>
          <w:rFonts w:eastAsiaTheme="minorEastAsia"/>
          <w:lang w:val="en-US"/>
        </w:rPr>
      </w:pPr>
      <w:r>
        <w:rPr>
          <w:rFonts w:eastAsiaTheme="minorEastAsia"/>
          <w:b/>
          <w:bCs/>
          <w:lang w:val="en-US"/>
        </w:rPr>
        <w:t>GN</w:t>
      </w:r>
      <w:r w:rsidR="00F15CA9">
        <w:rPr>
          <w:rFonts w:eastAsiaTheme="minorEastAsia"/>
          <w:b/>
          <w:bCs/>
          <w:lang w:val="en-US"/>
        </w:rPr>
        <w:t xml:space="preserve"> </w:t>
      </w:r>
      <w:r w:rsidR="00F15CA9">
        <w:rPr>
          <w:rFonts w:eastAsiaTheme="minorEastAsia"/>
          <w:lang w:val="en-US"/>
        </w:rPr>
        <w:t>is an expansion of the Newton’s method</w:t>
      </w:r>
      <w:r w:rsidR="00A522E2">
        <w:rPr>
          <w:rFonts w:eastAsiaTheme="minorEastAsia"/>
          <w:lang w:val="en-US"/>
        </w:rPr>
        <w:t xml:space="preserve"> </w:t>
      </w:r>
      <w:r w:rsidR="00A522E2">
        <w:rPr>
          <w:rFonts w:eastAsiaTheme="minorEastAsia"/>
          <w:lang w:val="en-US"/>
        </w:rPr>
        <w:fldChar w:fldCharType="begin"/>
      </w:r>
      <w:r w:rsidR="008B69CA">
        <w:rPr>
          <w:rFonts w:eastAsiaTheme="minorEastAsia"/>
          <w:lang w:val="en-US"/>
        </w:rPr>
        <w:instrText xml:space="preserve"> ADDIN ZOTERO_ITEM CSL_CITATION {"citationID":"NAQR0W86","properties":{"formattedCitation":"(Cavazzuti, 2013)","plainCitation":"(Cavazzuti, 2013)","dontUpdate":true,"noteIndex":0},"citationItems":[{"id":254,"uris":["http://zotero.org/users/9228513/items/JBPC39NR"],"itemData":{"id":254,"type":"book","event-place":"Berlin, Heidelberg","ISBN":"978-3-642-31186-4","language":"en","note":"DOI: 10.1007/978-3-642-31187-1","publisher":"Springer Berlin Heidelberg","publisher-place":"Berlin, Heidelberg","source":"DOI.org (Crossref)","title":"Optimization Methods","URL":"http://link.springer.com/10.1007/978-3-642-31187-1","author":[{"family":"Cavazzuti","given":"Marco"}],"accessed":{"date-parts":[["2022",3,20]]},"issued":{"date-parts":[["2013"]]}}}],"schema":"https://github.com/citation-style-language/schema/raw/master/csl-citation.json"} </w:instrText>
      </w:r>
      <w:r w:rsidR="00A522E2">
        <w:rPr>
          <w:rFonts w:eastAsiaTheme="minorEastAsia"/>
          <w:lang w:val="en-US"/>
        </w:rPr>
        <w:fldChar w:fldCharType="separate"/>
      </w:r>
      <w:r w:rsidR="00A522E2" w:rsidRPr="00F82D02">
        <w:rPr>
          <w:rFonts w:cs="Times New Roman"/>
          <w:lang w:val="en-US"/>
        </w:rPr>
        <w:t>(</w:t>
      </w:r>
      <w:proofErr w:type="spellStart"/>
      <w:r w:rsidR="00A522E2" w:rsidRPr="00F82D02">
        <w:rPr>
          <w:rFonts w:cs="Times New Roman"/>
          <w:lang w:val="en-US"/>
        </w:rPr>
        <w:t>Cavazzuti</w:t>
      </w:r>
      <w:proofErr w:type="spellEnd"/>
      <w:r w:rsidR="00A522E2" w:rsidRPr="00F82D02">
        <w:rPr>
          <w:rFonts w:cs="Times New Roman"/>
          <w:lang w:val="en-US"/>
        </w:rPr>
        <w:t>, 2013</w:t>
      </w:r>
      <w:r w:rsidR="00F82D02">
        <w:rPr>
          <w:rFonts w:cs="Times New Roman"/>
          <w:lang w:val="en-US"/>
        </w:rPr>
        <w:t>, p.85</w:t>
      </w:r>
      <w:r w:rsidR="00A522E2" w:rsidRPr="00F82D02">
        <w:rPr>
          <w:rFonts w:cs="Times New Roman"/>
          <w:lang w:val="en-US"/>
        </w:rPr>
        <w:t>)</w:t>
      </w:r>
      <w:r w:rsidR="00A522E2">
        <w:rPr>
          <w:rFonts w:eastAsiaTheme="minorEastAsia"/>
          <w:lang w:val="en-US"/>
        </w:rPr>
        <w:fldChar w:fldCharType="end"/>
      </w:r>
      <w:r w:rsidR="00F82D02">
        <w:rPr>
          <w:rFonts w:eastAsiaTheme="minorEastAsia"/>
          <w:lang w:val="en-US"/>
        </w:rPr>
        <w:t xml:space="preserve">. Newton’s method </w:t>
      </w:r>
      <w:r w:rsidR="00490571">
        <w:rPr>
          <w:rFonts w:eastAsiaTheme="minorEastAsia"/>
          <w:lang w:val="en-US"/>
        </w:rPr>
        <w:t xml:space="preserve">assumes that </w:t>
      </w:r>
      <w:r w:rsidR="009F6CE1">
        <w:rPr>
          <w:rFonts w:eastAsiaTheme="minorEastAsia"/>
          <w:lang w:val="en-US"/>
        </w:rPr>
        <w:t>the RSS function is quadratic near the minimu</w:t>
      </w:r>
      <w:r w:rsidR="003D4E7C">
        <w:rPr>
          <w:rFonts w:eastAsiaTheme="minorEastAsia"/>
          <w:lang w:val="en-US"/>
        </w:rPr>
        <w:t xml:space="preserve">m. </w:t>
      </w:r>
      <w:r w:rsidR="00102052">
        <w:rPr>
          <w:rFonts w:eastAsiaTheme="minorEastAsia"/>
          <w:lang w:val="en-US"/>
        </w:rPr>
        <w:t xml:space="preserve">This is reasonable </w:t>
      </w:r>
      <w:r w:rsidR="00AD19CB">
        <w:rPr>
          <w:rFonts w:eastAsiaTheme="minorEastAsia"/>
          <w:lang w:val="en-US"/>
        </w:rPr>
        <w:t>because</w:t>
      </w:r>
      <w:r w:rsidR="00393BF7">
        <w:rPr>
          <w:rFonts w:eastAsiaTheme="minorEastAsia"/>
          <w:lang w:val="en-US"/>
        </w:rPr>
        <w:t xml:space="preserve"> if the RSS function has a minimum, the </w:t>
      </w:r>
      <w:r w:rsidR="003C591A">
        <w:rPr>
          <w:rFonts w:eastAsiaTheme="minorEastAsia"/>
          <w:lang w:val="en-US"/>
        </w:rPr>
        <w:t xml:space="preserve">value will </w:t>
      </w:r>
      <w:r w:rsidR="00174745">
        <w:rPr>
          <w:rFonts w:eastAsiaTheme="minorEastAsia"/>
          <w:lang w:val="en-US"/>
        </w:rPr>
        <w:t>drop</w:t>
      </w:r>
      <w:r w:rsidR="003C591A">
        <w:rPr>
          <w:rFonts w:eastAsiaTheme="minorEastAsia"/>
          <w:lang w:val="en-US"/>
        </w:rPr>
        <w:t xml:space="preserve"> to the minimum</w:t>
      </w:r>
      <w:r w:rsidR="00174745">
        <w:rPr>
          <w:rFonts w:eastAsiaTheme="minorEastAsia"/>
          <w:lang w:val="en-US"/>
        </w:rPr>
        <w:t xml:space="preserve"> and</w:t>
      </w:r>
      <w:r w:rsidR="00752F6D">
        <w:rPr>
          <w:rFonts w:eastAsiaTheme="minorEastAsia"/>
          <w:lang w:val="en-US"/>
        </w:rPr>
        <w:t xml:space="preserve"> then increase when passing the minimum like a quadratic function.</w:t>
      </w:r>
      <w:r w:rsidR="000825D0">
        <w:rPr>
          <w:rFonts w:eastAsiaTheme="minorEastAsia"/>
          <w:lang w:val="en-US"/>
        </w:rPr>
        <w:t xml:space="preserve"> The quadratic function </w:t>
      </w:r>
      <w:r w:rsidR="005A3AE5">
        <w:rPr>
          <w:rFonts w:eastAsiaTheme="minorEastAsia"/>
          <w:lang w:val="en-US"/>
        </w:rPr>
        <w:t xml:space="preserve">around the minimum </w:t>
      </w:r>
      <w:r w:rsidR="000825D0">
        <w:rPr>
          <w:rFonts w:eastAsiaTheme="minorEastAsia"/>
          <w:lang w:val="en-US"/>
        </w:rPr>
        <w:t xml:space="preserve">is Taylor expanded </w:t>
      </w:r>
      <w:r w:rsidR="00231108">
        <w:rPr>
          <w:rFonts w:eastAsiaTheme="minorEastAsia"/>
          <w:lang w:val="en-US"/>
        </w:rPr>
        <w:t>and becomes</w:t>
      </w:r>
      <w:r w:rsidR="00C3139C">
        <w:rPr>
          <w:rFonts w:eastAsiaTheme="minorEastAsia"/>
          <w:lang w:val="en-US"/>
        </w:rPr>
        <w:t xml:space="preserve"> </w:t>
      </w:r>
    </w:p>
    <w:p w14:paraId="01A5171B" w14:textId="1DF7E694" w:rsidR="00BC4041" w:rsidRPr="00BC4041" w:rsidRDefault="008573DA" w:rsidP="004D7B5D">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d>
            <m:dPr>
              <m:ctrlPr>
                <w:rPr>
                  <w:rFonts w:ascii="Cambria Math" w:eastAsiaTheme="minorEastAsia" w:hAnsi="Cambria Math"/>
                  <w:lang w:val="en-US"/>
                </w:rPr>
              </m:ctrlPr>
            </m:dPr>
            <m:e>
              <m:r>
                <m:rPr>
                  <m:sty m:val="b"/>
                </m:rPr>
                <w:rPr>
                  <w:rFonts w:ascii="Cambria Math" w:eastAsiaTheme="minorEastAsia" w:hAnsi="Cambria Math"/>
                  <w:lang w:val="en-US"/>
                </w:rPr>
                <m:t>p+h</m:t>
              </m:r>
            </m:e>
          </m:d>
          <m:r>
            <w:rPr>
              <w:rFonts w:ascii="Cambria Math" w:eastAsiaTheme="minorEastAsia" w:hAnsi="Cambria Math"/>
              <w:lang w:val="en-US"/>
            </w:rPr>
            <m:t xml:space="preserve">≈ </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w:rPr>
              <w:rFonts w:ascii="Cambria Math" w:eastAsiaTheme="minorEastAsia" w:hAnsi="Cambria Math"/>
              <w:lang w:val="en-US"/>
            </w:rPr>
            <m:t>+</m:t>
          </m:r>
          <m:r>
            <m:rPr>
              <m:sty m:val="bi"/>
            </m:rPr>
            <w:rPr>
              <w:rFonts w:ascii="Cambria Math" w:eastAsiaTheme="minorEastAsia" w:hAnsi="Cambria Math"/>
              <w:lang w:val="en-US"/>
            </w:rPr>
            <m:t>Jh .</m:t>
          </m:r>
        </m:oMath>
      </m:oMathPara>
    </w:p>
    <w:p w14:paraId="196ACF01" w14:textId="5F349BD1" w:rsidR="00C86BE0" w:rsidRDefault="002B2799" w:rsidP="004D7B5D">
      <w:pPr>
        <w:spacing w:line="360" w:lineRule="auto"/>
        <w:rPr>
          <w:rFonts w:eastAsiaTheme="minorEastAsia"/>
          <w:lang w:val="en-US"/>
        </w:rPr>
      </w:pPr>
      <w:r>
        <w:rPr>
          <w:rFonts w:eastAsiaTheme="minorEastAsia"/>
          <w:lang w:val="en-US"/>
        </w:rPr>
        <w:t xml:space="preserve">Inserting the approximation </w:t>
      </w:r>
      <w:r w:rsidR="00EC064D">
        <w:rPr>
          <w:rFonts w:eastAsiaTheme="minorEastAsia"/>
          <w:lang w:val="en-US"/>
        </w:rPr>
        <w:t xml:space="preserve">for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EC064D">
        <w:rPr>
          <w:rFonts w:eastAsiaTheme="minorEastAsia"/>
          <w:b/>
          <w:bCs/>
          <w:lang w:val="en-US"/>
        </w:rPr>
        <w:t xml:space="preserve"> </w:t>
      </w:r>
      <w:r w:rsidR="00EC064D">
        <w:rPr>
          <w:rFonts w:eastAsiaTheme="minorEastAsia"/>
          <w:lang w:val="en-US"/>
        </w:rPr>
        <w:t>in</w:t>
      </w:r>
      <w:r w:rsidR="00BC5D10">
        <w:rPr>
          <w:rFonts w:eastAsiaTheme="minorEastAsia"/>
          <w:lang w:val="en-US"/>
        </w:rPr>
        <w:t>to the RSS in</w:t>
      </w:r>
      <w:r>
        <w:rPr>
          <w:rFonts w:eastAsiaTheme="minorEastAsia"/>
          <w:lang w:val="en-US"/>
        </w:rPr>
        <w:t xml:space="preserve"> equation </w:t>
      </w:r>
      <w:r>
        <w:rPr>
          <w:rFonts w:eastAsiaTheme="minorEastAsia"/>
          <w:lang w:val="en-US"/>
        </w:rPr>
        <w:fldChar w:fldCharType="begin"/>
      </w:r>
      <w:r>
        <w:rPr>
          <w:rFonts w:eastAsiaTheme="minorEastAsia"/>
          <w:lang w:val="en-US"/>
        </w:rPr>
        <w:instrText xml:space="preserve"> REF _Ref98673698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1</w:t>
      </w:r>
      <w:r w:rsidR="00380EB7" w:rsidRPr="00380EB7">
        <w:rPr>
          <w:noProof/>
          <w:lang w:val="en-US"/>
        </w:rPr>
        <w:noBreakHyphen/>
        <w:t>17</w:t>
      </w:r>
      <w:r>
        <w:rPr>
          <w:rFonts w:eastAsiaTheme="minorEastAsia"/>
          <w:lang w:val="en-US"/>
        </w:rPr>
        <w:fldChar w:fldCharType="end"/>
      </w:r>
      <w:r w:rsidR="00C86BE0">
        <w:rPr>
          <w:rFonts w:eastAsiaTheme="minorEastAsia"/>
          <w:lang w:val="en-US"/>
        </w:rPr>
        <w:t>, we get</w:t>
      </w:r>
    </w:p>
    <w:p w14:paraId="31C07000" w14:textId="5BBE3325" w:rsidR="00503279" w:rsidRPr="001E603B" w:rsidRDefault="008573DA" w:rsidP="004D7B5D">
      <w:pPr>
        <w:spacing w:line="360" w:lineRule="auto"/>
        <w:jc w:val="center"/>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 xml:space="preserve"> .</m:t>
          </m:r>
        </m:oMath>
      </m:oMathPara>
    </w:p>
    <w:p w14:paraId="6A8FCBEB" w14:textId="1123054A" w:rsidR="00FC3F50" w:rsidRDefault="00DC3DF0" w:rsidP="004D7B5D">
      <w:pPr>
        <w:spacing w:line="360" w:lineRule="auto"/>
        <w:jc w:val="both"/>
        <w:rPr>
          <w:rFonts w:eastAsiaTheme="minorEastAsia"/>
          <w:lang w:val="en-US"/>
        </w:rPr>
      </w:pPr>
      <w:r>
        <w:rPr>
          <w:rFonts w:eastAsiaTheme="minorEastAsia"/>
          <w:lang w:val="en-US"/>
        </w:rPr>
        <w:t>Again,</w:t>
      </w:r>
      <w:r w:rsidR="00B9674A">
        <w:rPr>
          <w:rFonts w:eastAsiaTheme="minorEastAsia"/>
          <w:lang w:val="en-US"/>
        </w:rPr>
        <w:t xml:space="preserve"> using the second </w:t>
      </w:r>
      <w:r>
        <w:rPr>
          <w:rFonts w:eastAsiaTheme="minorEastAsia"/>
          <w:lang w:val="en-US"/>
        </w:rPr>
        <w:t xml:space="preserve">binomial </w:t>
      </w:r>
      <w:r w:rsidR="004048C6">
        <w:rPr>
          <w:rFonts w:eastAsiaTheme="minorEastAsia"/>
          <w:lang w:val="en-US"/>
        </w:rPr>
        <w:t xml:space="preserve">formula and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E27AE3">
        <w:rPr>
          <w:rFonts w:eastAsiaTheme="minorEastAsia"/>
          <w:b/>
          <w:bCs/>
          <w:lang w:val="en-US"/>
        </w:rPr>
        <w:t xml:space="preserve"> </w:t>
      </w:r>
      <w:r w:rsidR="00E27AE3">
        <w:rPr>
          <w:rFonts w:eastAsiaTheme="minorEastAsia"/>
          <w:lang w:val="en-US"/>
        </w:rPr>
        <w:t>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413531" w14:paraId="27C9EF17" w14:textId="77777777" w:rsidTr="00413531">
        <w:tc>
          <w:tcPr>
            <w:tcW w:w="8815" w:type="dxa"/>
          </w:tcPr>
          <w:p w14:paraId="330021CB" w14:textId="559B090A" w:rsidR="00413531" w:rsidRDefault="008573DA"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WJh+</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WJh . </m:t>
                </m:r>
              </m:oMath>
            </m:oMathPara>
          </w:p>
        </w:tc>
        <w:bookmarkStart w:id="68" w:name="_Ref98675442"/>
        <w:tc>
          <w:tcPr>
            <w:tcW w:w="535" w:type="dxa"/>
          </w:tcPr>
          <w:p w14:paraId="271D3D6B" w14:textId="234A1A58" w:rsidR="00413531" w:rsidRDefault="00413531"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18</w:t>
            </w:r>
            <w:r>
              <w:fldChar w:fldCharType="end"/>
            </w:r>
            <w:bookmarkEnd w:id="68"/>
          </w:p>
        </w:tc>
      </w:tr>
    </w:tbl>
    <w:p w14:paraId="05E926B8" w14:textId="58FF1DC3" w:rsidR="004555BE" w:rsidRPr="00336F49" w:rsidRDefault="00DE1DC2" w:rsidP="004D7B5D">
      <w:pPr>
        <w:spacing w:line="360" w:lineRule="auto"/>
        <w:jc w:val="both"/>
        <w:rPr>
          <w:rFonts w:eastAsiaTheme="minorEastAsia"/>
          <w:lang w:val="en-US"/>
        </w:rPr>
      </w:pPr>
      <w:r>
        <w:rPr>
          <w:rFonts w:eastAsiaTheme="minorEastAsia"/>
          <w:lang w:val="en-US"/>
        </w:rPr>
        <w:t xml:space="preserve">Newton’s method differs compared to </w:t>
      </w:r>
      <w:r w:rsidR="00B6180E">
        <w:rPr>
          <w:rFonts w:eastAsiaTheme="minorEastAsia"/>
          <w:lang w:val="en-US"/>
        </w:rPr>
        <w:t>GD, because it also accounts for the curvature of the RS</w:t>
      </w:r>
      <w:r w:rsidR="00C431F0">
        <w:rPr>
          <w:rFonts w:eastAsiaTheme="minorEastAsia"/>
          <w:lang w:val="en-US"/>
        </w:rPr>
        <w:t xml:space="preserve">S function. We therefore differentiate </w:t>
      </w:r>
      <w:r w:rsidR="00413531">
        <w:rPr>
          <w:rFonts w:eastAsiaTheme="minorEastAsia"/>
          <w:lang w:val="en-US"/>
        </w:rPr>
        <w:t xml:space="preserve">equation </w:t>
      </w:r>
      <w:r w:rsidR="00413531">
        <w:rPr>
          <w:rFonts w:eastAsiaTheme="minorEastAsia"/>
          <w:lang w:val="en-US"/>
        </w:rPr>
        <w:fldChar w:fldCharType="begin"/>
      </w:r>
      <w:r w:rsidR="00413531">
        <w:rPr>
          <w:rFonts w:eastAsiaTheme="minorEastAsia"/>
          <w:lang w:val="en-US"/>
        </w:rPr>
        <w:instrText xml:space="preserve"> REF _Ref98675442 \h </w:instrText>
      </w:r>
      <w:r w:rsidR="00CB30D7">
        <w:rPr>
          <w:rFonts w:eastAsiaTheme="minorEastAsia"/>
          <w:lang w:val="en-US"/>
        </w:rPr>
        <w:instrText xml:space="preserve"> \* MERGEFORMAT </w:instrText>
      </w:r>
      <w:r w:rsidR="00413531">
        <w:rPr>
          <w:rFonts w:eastAsiaTheme="minorEastAsia"/>
          <w:lang w:val="en-US"/>
        </w:rPr>
      </w:r>
      <w:r w:rsidR="00413531">
        <w:rPr>
          <w:rFonts w:eastAsiaTheme="minorEastAsia"/>
          <w:lang w:val="en-US"/>
        </w:rPr>
        <w:fldChar w:fldCharType="separate"/>
      </w:r>
      <w:r w:rsidR="00380EB7" w:rsidRPr="00380EB7">
        <w:rPr>
          <w:noProof/>
          <w:lang w:val="en-US"/>
        </w:rPr>
        <w:t>1</w:t>
      </w:r>
      <w:r w:rsidR="00380EB7" w:rsidRPr="00380EB7">
        <w:rPr>
          <w:noProof/>
          <w:lang w:val="en-US"/>
        </w:rPr>
        <w:noBreakHyphen/>
        <w:t>18</w:t>
      </w:r>
      <w:r w:rsidR="00413531">
        <w:rPr>
          <w:rFonts w:eastAsiaTheme="minorEastAsia"/>
          <w:lang w:val="en-US"/>
        </w:rPr>
        <w:fldChar w:fldCharType="end"/>
      </w:r>
      <w:r w:rsidR="00C431F0">
        <w:rPr>
          <w:rFonts w:eastAsiaTheme="minorEastAsia"/>
          <w:lang w:val="en-US"/>
        </w:rPr>
        <w:t xml:space="preserve"> </w:t>
      </w:r>
      <w:proofErr w:type="spellStart"/>
      <w:r w:rsidR="00C431F0">
        <w:rPr>
          <w:rFonts w:eastAsiaTheme="minorEastAsia"/>
          <w:lang w:val="en-US"/>
        </w:rPr>
        <w:t>w.r.t.</w:t>
      </w:r>
      <w:proofErr w:type="spellEnd"/>
      <w:r w:rsidR="00C431F0">
        <w:rPr>
          <w:rFonts w:eastAsiaTheme="minorEastAsia"/>
          <w:lang w:val="en-US"/>
        </w:rPr>
        <w:t xml:space="preserve"> </w:t>
      </w:r>
      <m:oMath>
        <m:r>
          <m:rPr>
            <m:sty m:val="bi"/>
          </m:rPr>
          <w:rPr>
            <w:rFonts w:ascii="Cambria Math" w:eastAsiaTheme="minorEastAsia" w:hAnsi="Cambria Math"/>
            <w:lang w:val="en-US"/>
          </w:rPr>
          <m:t>h</m:t>
        </m:r>
      </m:oMath>
      <w:r w:rsidR="00ED4B94">
        <w:rPr>
          <w:rFonts w:eastAsiaTheme="minorEastAsia"/>
          <w:b/>
          <w:bCs/>
          <w:lang w:val="en-US"/>
        </w:rPr>
        <w:t xml:space="preserve"> </w:t>
      </w:r>
      <w:r w:rsidR="00ED4B94">
        <w:rPr>
          <w:rFonts w:eastAsiaTheme="minorEastAsia"/>
          <w:lang w:val="en-US"/>
        </w:rPr>
        <w:t>to find the one that minimizes RSS</w:t>
      </w:r>
      <w:r w:rsidR="004555BE">
        <w:rPr>
          <w:rFonts w:eastAsiaTheme="minorEastAsia"/>
          <w:lang w:val="en-US"/>
        </w:rPr>
        <w:t>.</w:t>
      </w:r>
      <w:r w:rsidR="00336F49">
        <w:rPr>
          <w:rFonts w:eastAsiaTheme="minorEastAsia"/>
          <w:lang w:val="en-US"/>
        </w:rPr>
        <w:t xml:space="preserve"> </w:t>
      </w:r>
      <w:r w:rsidR="004555BE">
        <w:rPr>
          <w:rFonts w:eastAsiaTheme="minorEastAsia"/>
          <w:lang w:val="en-US"/>
        </w:rPr>
        <w:t xml:space="preserve">As mentioned, </w:t>
      </w:r>
      <m:oMath>
        <m:r>
          <m:rPr>
            <m:sty m:val="bi"/>
          </m:rPr>
          <w:rPr>
            <w:rFonts w:ascii="Cambria Math" w:eastAsiaTheme="minorEastAsia" w:hAnsi="Cambria Math"/>
            <w:lang w:val="en-US"/>
          </w:rPr>
          <m:t>J</m:t>
        </m:r>
      </m:oMath>
      <w:r w:rsidR="004555BE">
        <w:rPr>
          <w:rFonts w:eastAsiaTheme="minorEastAsia"/>
          <w:b/>
          <w:bCs/>
          <w:lang w:val="en-US"/>
        </w:rPr>
        <w:t xml:space="preserve"> </w:t>
      </w:r>
      <w:r w:rsidR="004555BE">
        <w:rPr>
          <w:rFonts w:eastAsiaTheme="minorEastAsia"/>
          <w:lang w:val="en-US"/>
        </w:rPr>
        <w:t xml:space="preserve">is the </w:t>
      </w:r>
      <w:r w:rsidR="00174745">
        <w:rPr>
          <w:rFonts w:eastAsiaTheme="minorEastAsia"/>
          <w:lang w:val="en-US"/>
        </w:rPr>
        <w:t>J</w:t>
      </w:r>
      <w:r w:rsidR="004555BE">
        <w:rPr>
          <w:rFonts w:eastAsiaTheme="minorEastAsia"/>
          <w:lang w:val="en-US"/>
        </w:rPr>
        <w:t xml:space="preserve">acobian and differentiating </w:t>
      </w:r>
      <m:oMath>
        <m:r>
          <m:rPr>
            <m:sty m:val="bi"/>
          </m:rPr>
          <w:rPr>
            <w:rFonts w:ascii="Cambria Math" w:eastAsiaTheme="minorEastAsia" w:hAnsi="Cambria Math"/>
            <w:lang w:val="en-US"/>
          </w:rPr>
          <m:t>J</m:t>
        </m:r>
      </m:oMath>
      <w:r w:rsidR="004555BE">
        <w:rPr>
          <w:rFonts w:eastAsiaTheme="minorEastAsia"/>
          <w:lang w:val="en-US"/>
        </w:rPr>
        <w:t xml:space="preserve"> w.r.t. </w:t>
      </w:r>
      <m:oMath>
        <m:r>
          <m:rPr>
            <m:sty m:val="bi"/>
          </m:rPr>
          <w:rPr>
            <w:rFonts w:ascii="Cambria Math" w:eastAsiaTheme="minorEastAsia" w:hAnsi="Cambria Math"/>
            <w:lang w:val="en-US"/>
          </w:rPr>
          <m:t>h</m:t>
        </m:r>
      </m:oMath>
      <w:r w:rsidR="004555BE">
        <w:rPr>
          <w:rFonts w:eastAsiaTheme="minorEastAsia"/>
          <w:lang w:val="en-US"/>
        </w:rPr>
        <w:t xml:space="preserve">  we get a matrix called </w:t>
      </w:r>
      <w:r w:rsidR="004555BE">
        <w:rPr>
          <w:lang w:val="en-US"/>
        </w:rPr>
        <w:t>t</w:t>
      </w:r>
      <w:r w:rsidR="004555BE" w:rsidRPr="00B3110E">
        <w:rPr>
          <w:lang w:val="en-US"/>
        </w:rPr>
        <w:t>he</w:t>
      </w:r>
      <w:r w:rsidR="004555BE">
        <w:rPr>
          <w:lang w:val="en-US"/>
        </w:rPr>
        <w:t xml:space="preserve"> </w:t>
      </w:r>
      <w:r w:rsidR="00174745">
        <w:rPr>
          <w:lang w:val="en-US"/>
        </w:rPr>
        <w:t>H</w:t>
      </w:r>
      <w:r w:rsidR="004555BE">
        <w:rPr>
          <w:lang w:val="en-US"/>
        </w:rPr>
        <w:t xml:space="preserve">essian matrix. It can be written as the sum </w:t>
      </w:r>
      <w:r w:rsidR="004555BE">
        <w:rPr>
          <w:lang w:val="en-US"/>
        </w:rPr>
        <w:fldChar w:fldCharType="begin"/>
      </w:r>
      <w:r w:rsidR="004555BE">
        <w:rPr>
          <w:lang w:val="en-US"/>
        </w:rPr>
        <w:instrText xml:space="preserve"> ADDIN ZOTERO_ITEM CSL_CITATION {"citationID":"LjD1EYQl","properties":{"formattedCitation":"(Chen, 2011)","plainCitation":"(Chen, 2011)","noteIndex":0},"citationItems":[{"id":255,"uris":["http://zotero.org/users/9228513/items/99RJNKSD"],"itemData":{"id":255,"type":"article-journal","container-title":"SIAM Journal on Numerical Analysis","DOI":"10.1137/100799988","ISSN":"0036-1429, 1095-7170","issue":"4","journalAbbreviation":"SIAM J. Numer. Anal.","language":"en","page":"1417-1435","source":"DOI.org (Crossref)","title":"Hessian Matrix vs. Gauss–Newton Hessian Matrix","volume":"49","author":[{"family":"Chen","given":"Pei"}],"issued":{"date-parts":[["2011",1]]}}}],"schema":"https://github.com/citation-style-language/schema/raw/master/csl-citation.json"} </w:instrText>
      </w:r>
      <w:r w:rsidR="004555BE">
        <w:rPr>
          <w:lang w:val="en-US"/>
        </w:rPr>
        <w:fldChar w:fldCharType="separate"/>
      </w:r>
      <w:r w:rsidR="004555BE" w:rsidRPr="00AA6734">
        <w:rPr>
          <w:rFonts w:cs="Times New Roman"/>
          <w:lang w:val="en-US"/>
        </w:rPr>
        <w:t>(Chen, 2011)</w:t>
      </w:r>
      <w:r w:rsidR="004555BE">
        <w:rPr>
          <w:lang w:val="en-US"/>
        </w:rPr>
        <w:fldChar w:fldCharType="end"/>
      </w:r>
      <w:r w:rsidR="004555BE">
        <w:rPr>
          <w:lang w:val="en-US"/>
        </w:rPr>
        <w:t xml:space="preserve"> </w:t>
      </w:r>
    </w:p>
    <w:p w14:paraId="5C7F1DE9" w14:textId="69D6ABD8" w:rsidR="004555BE" w:rsidRPr="00773A70" w:rsidRDefault="008573DA" w:rsidP="004D7B5D">
      <w:pPr>
        <w:spacing w:line="360" w:lineRule="auto"/>
        <w:rPr>
          <w:rFonts w:eastAsiaTheme="minorEastAsia"/>
          <w:lang w:val="en-US"/>
        </w:rPr>
      </w:pPr>
      <m:oMathPara>
        <m:oMath>
          <m:nary>
            <m:naryPr>
              <m:chr m:val="∑"/>
              <m:ctrlPr>
                <w:rPr>
                  <w:rFonts w:ascii="Cambria Math" w:hAnsi="Cambria Math"/>
                  <w:i/>
                  <w:lang w:val="en-US"/>
                </w:rPr>
              </m:ctrlPr>
            </m:naryPr>
            <m:sub>
              <m:r>
                <w:rPr>
                  <w:rFonts w:ascii="Cambria Math" w:hAnsi="Cambria Math"/>
                </w:rPr>
                <m:t>i=0</m:t>
              </m:r>
            </m:sub>
            <m:sup>
              <m:r>
                <w:rPr>
                  <w:rFonts w:ascii="Cambria Math" w:hAnsi="Cambria Math"/>
                </w:rPr>
                <m:t>m</m:t>
              </m:r>
            </m:sup>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f>
                    <m:fPr>
                      <m:ctrlPr>
                        <w:rPr>
                          <w:rFonts w:ascii="Cambria Math" w:hAnsi="Cambria Math"/>
                          <w:i/>
                          <w:lang w:val="en-US"/>
                        </w:rPr>
                      </m:ctrlPr>
                    </m:fPr>
                    <m:num>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e>
              </m:d>
              <m:r>
                <w:rPr>
                  <w:rFonts w:ascii="Cambria Math" w:hAnsi="Cambria Math"/>
                  <w:lang w:val="en-US"/>
                </w:rPr>
                <m:t>1/</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y,i</m:t>
                  </m:r>
                </m:sub>
              </m:sSub>
              <m:r>
                <w:rPr>
                  <w:rFonts w:ascii="Cambria Math" w:hAnsi="Cambria Math"/>
                  <w:lang w:val="en-US"/>
                </w:rPr>
                <m:t xml:space="preserve"> </m:t>
              </m:r>
            </m:e>
          </m:nary>
          <m:r>
            <w:rPr>
              <w:rFonts w:ascii="Cambria Math" w:hAnsi="Cambria Math"/>
              <w:lang w:val="en-US"/>
            </w:rPr>
            <m:t xml:space="preserve"> .</m:t>
          </m:r>
        </m:oMath>
      </m:oMathPara>
    </w:p>
    <w:p w14:paraId="13AB4EE9" w14:textId="583DD8EB" w:rsidR="004555BE" w:rsidRDefault="004555BE" w:rsidP="004D7B5D">
      <w:pPr>
        <w:spacing w:line="360" w:lineRule="auto"/>
        <w:rPr>
          <w:rFonts w:eastAsiaTheme="minorEastAsia"/>
          <w:lang w:val="en-US"/>
        </w:rPr>
      </w:pPr>
      <w:r>
        <w:rPr>
          <w:rFonts w:eastAsiaTheme="minorEastAsia"/>
          <w:lang w:val="en-US"/>
        </w:rPr>
        <w:lastRenderedPageBreak/>
        <w:t xml:space="preserve">In the GN method the second derivative term is assumed to be 0. Going back to matrix notation </w:t>
      </w:r>
      <w:r w:rsidR="001C58C2">
        <w:rPr>
          <w:rFonts w:eastAsiaTheme="minorEastAsia"/>
          <w:lang w:val="en-US"/>
        </w:rPr>
        <w:t>the expression becomes</w:t>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312DD7" w14:paraId="31DCA296" w14:textId="77777777" w:rsidTr="00312DD7">
        <w:tc>
          <w:tcPr>
            <w:tcW w:w="8815" w:type="dxa"/>
          </w:tcPr>
          <w:p w14:paraId="1D18D3D4" w14:textId="2AAB5390" w:rsidR="00312DD7" w:rsidRDefault="008573DA"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tc>
          <w:tcPr>
            <w:tcW w:w="535" w:type="dxa"/>
          </w:tcPr>
          <w:p w14:paraId="5C833D89" w14:textId="3C5F92CB" w:rsidR="00312DD7" w:rsidRDefault="00312DD7"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19</w:t>
            </w:r>
            <w:r>
              <w:fldChar w:fldCharType="end"/>
            </w:r>
          </w:p>
        </w:tc>
      </w:tr>
    </w:tbl>
    <w:p w14:paraId="503F4412" w14:textId="7198CE92" w:rsidR="00A1675D" w:rsidRPr="00A1675D" w:rsidRDefault="00A1675D" w:rsidP="004D7B5D">
      <w:pPr>
        <w:spacing w:line="360" w:lineRule="auto"/>
        <w:rPr>
          <w:rFonts w:eastAsiaTheme="minorEastAsia"/>
          <w:lang w:val="en-US"/>
        </w:rPr>
      </w:pPr>
      <w:r>
        <w:rPr>
          <w:rFonts w:eastAsiaTheme="minorEastAsia"/>
          <w:lang w:val="en-US"/>
        </w:rPr>
        <w:t>Thi</w:t>
      </w:r>
      <w:r w:rsidR="00336F49">
        <w:rPr>
          <w:rFonts w:eastAsiaTheme="minorEastAsia"/>
          <w:lang w:val="en-US"/>
        </w:rPr>
        <w:t xml:space="preserve">s results </w:t>
      </w:r>
      <w:r w:rsidR="008644BA">
        <w:rPr>
          <w:rFonts w:eastAsiaTheme="minorEastAsia"/>
          <w:lang w:val="en-US"/>
        </w:rPr>
        <w:t>in the derivative becoming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2416E" w14:paraId="5F54AD91" w14:textId="77777777" w:rsidTr="0012416E">
        <w:tc>
          <w:tcPr>
            <w:tcW w:w="8815" w:type="dxa"/>
          </w:tcPr>
          <w:p w14:paraId="25F2AFB3" w14:textId="278E8085" w:rsidR="0012416E" w:rsidRDefault="0012416E" w:rsidP="004D7B5D">
            <w:pPr>
              <w:spacing w:line="360" w:lineRule="auto"/>
            </w:pPr>
            <m:oMathPara>
              <m:oMath>
                <m:r>
                  <w:rPr>
                    <w:rFonts w:ascii="Cambria Math" w:eastAsiaTheme="minorEastAsia" w:hAnsi="Cambria Math"/>
                    <w:lang w:val="en-US"/>
                  </w:rPr>
                  <m:t>-2</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bookmarkStart w:id="69" w:name="_Ref98684309"/>
        <w:tc>
          <w:tcPr>
            <w:tcW w:w="535" w:type="dxa"/>
          </w:tcPr>
          <w:p w14:paraId="6A4B2198" w14:textId="61F17A08" w:rsidR="0012416E" w:rsidRDefault="0012416E"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20</w:t>
            </w:r>
            <w:r>
              <w:fldChar w:fldCharType="end"/>
            </w:r>
            <w:bookmarkEnd w:id="69"/>
          </w:p>
        </w:tc>
      </w:tr>
    </w:tbl>
    <w:p w14:paraId="4BF5256B" w14:textId="558DA993" w:rsidR="00237841" w:rsidRDefault="0012416E" w:rsidP="004D7B5D">
      <w:pPr>
        <w:spacing w:line="360" w:lineRule="auto"/>
        <w:jc w:val="both"/>
        <w:rPr>
          <w:rFonts w:eastAsiaTheme="minorEastAsia"/>
          <w:lang w:val="en-US"/>
        </w:rPr>
      </w:pPr>
      <w:r>
        <w:rPr>
          <w:rFonts w:eastAsiaTheme="minorEastAsia"/>
          <w:lang w:val="en-US"/>
        </w:rPr>
        <w:t xml:space="preserve">Setting </w:t>
      </w:r>
      <w:r w:rsidR="005B1FCE">
        <w:rPr>
          <w:rFonts w:eastAsiaTheme="minorEastAsia"/>
          <w:lang w:val="en-US"/>
        </w:rPr>
        <w:t xml:space="preserve">equation </w:t>
      </w:r>
      <w:r w:rsidR="005B1FCE">
        <w:rPr>
          <w:rFonts w:eastAsiaTheme="minorEastAsia"/>
          <w:lang w:val="en-US"/>
        </w:rPr>
        <w:fldChar w:fldCharType="begin"/>
      </w:r>
      <w:r w:rsidR="005B1FCE">
        <w:rPr>
          <w:rFonts w:eastAsiaTheme="minorEastAsia"/>
          <w:lang w:val="en-US"/>
        </w:rPr>
        <w:instrText xml:space="preserve"> REF _Ref98684309 \h </w:instrText>
      </w:r>
      <w:r w:rsidR="00CB30D7">
        <w:rPr>
          <w:rFonts w:eastAsiaTheme="minorEastAsia"/>
          <w:lang w:val="en-US"/>
        </w:rPr>
        <w:instrText xml:space="preserve"> \* MERGEFORMAT </w:instrText>
      </w:r>
      <w:r w:rsidR="005B1FCE">
        <w:rPr>
          <w:rFonts w:eastAsiaTheme="minorEastAsia"/>
          <w:lang w:val="en-US"/>
        </w:rPr>
      </w:r>
      <w:r w:rsidR="005B1FCE">
        <w:rPr>
          <w:rFonts w:eastAsiaTheme="minorEastAsia"/>
          <w:lang w:val="en-US"/>
        </w:rPr>
        <w:fldChar w:fldCharType="separate"/>
      </w:r>
      <w:r w:rsidR="00380EB7" w:rsidRPr="00380EB7">
        <w:rPr>
          <w:noProof/>
          <w:lang w:val="en-US"/>
        </w:rPr>
        <w:t>1</w:t>
      </w:r>
      <w:r w:rsidR="00380EB7" w:rsidRPr="00380EB7">
        <w:rPr>
          <w:noProof/>
          <w:lang w:val="en-US"/>
        </w:rPr>
        <w:noBreakHyphen/>
        <w:t>20</w:t>
      </w:r>
      <w:r w:rsidR="005B1FCE">
        <w:rPr>
          <w:rFonts w:eastAsiaTheme="minorEastAsia"/>
          <w:lang w:val="en-US"/>
        </w:rPr>
        <w:fldChar w:fldCharType="end"/>
      </w:r>
      <w:r w:rsidR="005B1FCE">
        <w:rPr>
          <w:rFonts w:eastAsiaTheme="minorEastAsia"/>
          <w:lang w:val="en-US"/>
        </w:rPr>
        <w:t xml:space="preserve"> equal to 0</w:t>
      </w:r>
      <w:r w:rsidR="00750222">
        <w:rPr>
          <w:rFonts w:eastAsiaTheme="minorEastAsia"/>
          <w:lang w:val="en-US"/>
        </w:rPr>
        <w:t xml:space="preserve"> and rearranging using the same theorem from before we get</w:t>
      </w:r>
    </w:p>
    <w:p w14:paraId="3B41C7D9" w14:textId="77777777" w:rsidR="00FA11D1" w:rsidRPr="001769E1" w:rsidRDefault="008573DA" w:rsidP="004D7B5D">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GN</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oMath>
      </m:oMathPara>
    </w:p>
    <w:p w14:paraId="63F32747" w14:textId="3614F9EE" w:rsidR="001E7EEA" w:rsidRDefault="0006513C" w:rsidP="004D7B5D">
      <w:pPr>
        <w:spacing w:line="360" w:lineRule="auto"/>
        <w:jc w:val="both"/>
        <w:rPr>
          <w:rFonts w:eastAsiaTheme="minorEastAsia"/>
          <w:lang w:val="en-US"/>
        </w:rPr>
      </w:pPr>
      <w:r>
        <w:rPr>
          <w:rFonts w:eastAsiaTheme="minorEastAsia"/>
          <w:lang w:val="en-US"/>
        </w:rPr>
        <w:t xml:space="preserve">The </w:t>
      </w:r>
      <w:r w:rsidRPr="001E7EEA">
        <w:rPr>
          <w:rFonts w:eastAsiaTheme="minorEastAsia"/>
          <w:b/>
          <w:bCs/>
          <w:lang w:val="en-US"/>
        </w:rPr>
        <w:t>LM</w:t>
      </w:r>
      <w:r>
        <w:rPr>
          <w:rFonts w:eastAsiaTheme="minorEastAsia"/>
          <w:lang w:val="en-US"/>
        </w:rPr>
        <w:t xml:space="preserve"> method introduces a dampening link</w:t>
      </w:r>
      <w:r w:rsidR="001E7EEA">
        <w:rPr>
          <w:rFonts w:eastAsiaTheme="minorEastAsia"/>
          <w:lang w:val="en-US"/>
        </w:rPr>
        <w:t xml:space="preserve"> </w:t>
      </w:r>
      <m:oMath>
        <m:r>
          <m:rPr>
            <m:sty m:val="bi"/>
          </m:rPr>
          <w:rPr>
            <w:rFonts w:ascii="Cambria Math" w:eastAsiaTheme="minorEastAsia" w:hAnsi="Cambria Math"/>
            <w:lang w:val="en-US"/>
          </w:rPr>
          <m:t>λ</m:t>
        </m:r>
      </m:oMath>
      <w:r w:rsidR="00BD3A9E">
        <w:rPr>
          <w:rFonts w:eastAsiaTheme="minorEastAsia"/>
          <w:lang w:val="en-US"/>
        </w:rPr>
        <w:t xml:space="preserve">, which is scaled according to the </w:t>
      </w:r>
      <w:r w:rsidR="00797A0B">
        <w:rPr>
          <w:rFonts w:eastAsiaTheme="minorEastAsia"/>
          <w:lang w:val="en-US"/>
        </w:rPr>
        <w:t xml:space="preserve">diagonal elements of the </w:t>
      </w:r>
      <w:r w:rsidR="001C58C2">
        <w:rPr>
          <w:rFonts w:eastAsiaTheme="minorEastAsia"/>
          <w:lang w:val="en-US"/>
        </w:rPr>
        <w:t>H</w:t>
      </w:r>
      <w:r w:rsidR="00797A0B">
        <w:rPr>
          <w:rFonts w:eastAsiaTheme="minorEastAsia"/>
          <w:lang w:val="en-US"/>
        </w:rPr>
        <w:t>essian matri</w:t>
      </w:r>
      <w:r w:rsidR="001A6D5A">
        <w:rPr>
          <w:rFonts w:eastAsiaTheme="minorEastAsia"/>
          <w:lang w:val="en-US"/>
        </w:rPr>
        <w:t>x</w:t>
      </w:r>
    </w:p>
    <w:p w14:paraId="5F5805DF" w14:textId="62568AA4" w:rsidR="00FA11D1" w:rsidRPr="006A6D6E" w:rsidRDefault="008573DA" w:rsidP="004D7B5D">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WJ+λ </m:t>
          </m:r>
          <m:r>
            <w:rPr>
              <w:rFonts w:ascii="Cambria Math" w:eastAsiaTheme="minorEastAsia" w:hAnsi="Cambria Math"/>
              <w:lang w:val="en-US"/>
            </w:rPr>
            <m:t>diag(</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ctrlPr>
                <w:rPr>
                  <w:rFonts w:ascii="Cambria Math" w:eastAsiaTheme="minorEastAsia" w:hAnsi="Cambria Math"/>
                  <w:i/>
                  <w:lang w:val="en-US"/>
                </w:rPr>
              </m:ctrlP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m:t>
          </m:r>
          <m:r>
            <m:rPr>
              <m:sty m:val="bi"/>
            </m:rPr>
            <w:rPr>
              <w:rFonts w:ascii="Cambria Math" w:eastAsiaTheme="minorEastAsia" w:hAnsi="Cambria Math"/>
              <w:lang w:val="en-US"/>
            </w:rPr>
            <m:t xml:space="preserve"> )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LM</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 xml:space="preserve"> .</m:t>
          </m:r>
        </m:oMath>
      </m:oMathPara>
    </w:p>
    <w:p w14:paraId="76D7F261" w14:textId="3EFA3FCC" w:rsidR="003627DB" w:rsidRPr="005911CE" w:rsidRDefault="001A6D5A" w:rsidP="004D7B5D">
      <w:pPr>
        <w:spacing w:line="360" w:lineRule="auto"/>
        <w:jc w:val="both"/>
        <w:rPr>
          <w:rFonts w:eastAsiaTheme="minorEastAsia"/>
          <w:lang w:val="en-US"/>
        </w:rPr>
      </w:pPr>
      <w:r>
        <w:rPr>
          <w:rFonts w:eastAsiaTheme="minorEastAsia"/>
          <w:lang w:val="en-US"/>
        </w:rPr>
        <w:t xml:space="preserve">The dampening factor </w:t>
      </w:r>
      <w:r w:rsidR="00D97A59">
        <w:rPr>
          <w:rFonts w:eastAsiaTheme="minorEastAsia"/>
          <w:lang w:val="en-US"/>
        </w:rPr>
        <w:t>punishes</w:t>
      </w:r>
      <w:r w:rsidR="00E82D9B">
        <w:rPr>
          <w:rFonts w:eastAsiaTheme="minorEastAsia"/>
          <w:lang w:val="en-US"/>
        </w:rPr>
        <w:t xml:space="preserve"> updated</w:t>
      </w:r>
      <w:r w:rsidR="00282FC7">
        <w:rPr>
          <w:rFonts w:eastAsiaTheme="minorEastAsia"/>
          <w:lang w:val="en-US"/>
        </w:rPr>
        <w:t xml:space="preserve"> parameters that does not contribute to reduced RSS</w:t>
      </w:r>
      <w:r w:rsidR="00840C43">
        <w:rPr>
          <w:rFonts w:eastAsiaTheme="minorEastAsia"/>
          <w:lang w:val="en-US"/>
        </w:rPr>
        <w:t xml:space="preserve"> by increasing </w:t>
      </w:r>
      <m:oMath>
        <m:r>
          <w:rPr>
            <w:rFonts w:ascii="Cambria Math" w:eastAsiaTheme="minorEastAsia" w:hAnsi="Cambria Math"/>
            <w:lang w:val="en-US"/>
          </w:rPr>
          <m:t>λ</m:t>
        </m:r>
      </m:oMath>
      <w:r w:rsidR="00282FC7">
        <w:rPr>
          <w:rFonts w:eastAsiaTheme="minorEastAsia"/>
          <w:lang w:val="en-US"/>
        </w:rPr>
        <w:t xml:space="preserve">, and </w:t>
      </w:r>
      <w:r w:rsidR="00840C43">
        <w:rPr>
          <w:rFonts w:eastAsiaTheme="minorEastAsia"/>
          <w:lang w:val="en-US"/>
        </w:rPr>
        <w:t>encourage</w:t>
      </w:r>
      <w:r w:rsidR="00E82D9B">
        <w:rPr>
          <w:rFonts w:eastAsiaTheme="minorEastAsia"/>
          <w:lang w:val="en-US"/>
        </w:rPr>
        <w:t xml:space="preserve"> updated</w:t>
      </w:r>
      <w:r w:rsidR="00840C43">
        <w:rPr>
          <w:rFonts w:eastAsiaTheme="minorEastAsia"/>
          <w:lang w:val="en-US"/>
        </w:rPr>
        <w:t xml:space="preserve"> parameters</w:t>
      </w:r>
      <w:r w:rsidR="00E82D9B">
        <w:rPr>
          <w:rFonts w:eastAsiaTheme="minorEastAsia"/>
          <w:lang w:val="en-US"/>
        </w:rPr>
        <w:t xml:space="preserve"> that reduce RSS by decreasing </w:t>
      </w:r>
      <m:oMath>
        <m:r>
          <w:rPr>
            <w:rFonts w:ascii="Cambria Math" w:eastAsiaTheme="minorEastAsia" w:hAnsi="Cambria Math"/>
            <w:lang w:val="en-US"/>
          </w:rPr>
          <m:t>λ</m:t>
        </m:r>
      </m:oMath>
      <w:r w:rsidR="00E82D9B">
        <w:rPr>
          <w:rFonts w:eastAsiaTheme="minorEastAsia"/>
          <w:lang w:val="en-US"/>
        </w:rPr>
        <w:t>.</w:t>
      </w:r>
      <w:r w:rsidR="007755A3">
        <w:rPr>
          <w:rFonts w:eastAsiaTheme="minorEastAsia"/>
          <w:lang w:val="en-US"/>
        </w:rPr>
        <w:t xml:space="preserve"> </w:t>
      </w:r>
      <w:r w:rsidR="00E03F17">
        <w:rPr>
          <w:rFonts w:eastAsiaTheme="minorEastAsia"/>
          <w:lang w:val="en-US"/>
        </w:rPr>
        <w:t xml:space="preserve">The result is a method that acts as GD far from the </w:t>
      </w:r>
      <w:r w:rsidR="002222F2">
        <w:rPr>
          <w:rFonts w:eastAsiaTheme="minorEastAsia"/>
          <w:lang w:val="en-US"/>
        </w:rPr>
        <w:t>minimum but becomes GN</w:t>
      </w:r>
      <w:r w:rsidR="003F4018">
        <w:rPr>
          <w:rFonts w:eastAsiaTheme="minorEastAsia"/>
          <w:lang w:val="en-US"/>
        </w:rPr>
        <w:t xml:space="preserve"> when approaching the minimum. </w:t>
      </w:r>
    </w:p>
    <w:p w14:paraId="603FED61" w14:textId="20B7F649" w:rsidR="00D51EB5" w:rsidRDefault="00D51EB5" w:rsidP="004D7B5D">
      <w:pPr>
        <w:pStyle w:val="Heading3"/>
        <w:spacing w:line="360" w:lineRule="auto"/>
        <w:rPr>
          <w:lang w:val="en-US"/>
        </w:rPr>
      </w:pPr>
      <w:bookmarkStart w:id="70" w:name="_Ref99552466"/>
      <w:bookmarkStart w:id="71" w:name="_Toc107354680"/>
      <w:r>
        <w:rPr>
          <w:lang w:val="en-US"/>
        </w:rPr>
        <w:t>Poisson Regression</w:t>
      </w:r>
      <w:bookmarkEnd w:id="70"/>
      <w:bookmarkEnd w:id="71"/>
    </w:p>
    <w:p w14:paraId="73ED7029" w14:textId="3A28FEC7" w:rsidR="00D23807" w:rsidRDefault="00B9661E" w:rsidP="004D7B5D">
      <w:pPr>
        <w:spacing w:line="360" w:lineRule="auto"/>
        <w:rPr>
          <w:rFonts w:eastAsiaTheme="minorEastAsia"/>
          <w:lang w:val="en-US"/>
        </w:rPr>
      </w:pPr>
      <w:r>
        <w:rPr>
          <w:lang w:val="en-US"/>
        </w:rPr>
        <w:t>Poisson regression is a way of</w:t>
      </w:r>
      <w:r w:rsidR="00334151">
        <w:rPr>
          <w:lang w:val="en-US"/>
        </w:rPr>
        <w:t xml:space="preserve"> analyzing and</w:t>
      </w:r>
      <w:r w:rsidR="00EB28C6">
        <w:rPr>
          <w:lang w:val="en-US"/>
        </w:rPr>
        <w:t xml:space="preserve"> predicting</w:t>
      </w:r>
      <w:r w:rsidR="00A3331A">
        <w:rPr>
          <w:lang w:val="en-US"/>
        </w:rPr>
        <w:t xml:space="preserve"> </w:t>
      </w:r>
      <w:r w:rsidR="00E91AEF">
        <w:rPr>
          <w:lang w:val="en-US"/>
        </w:rPr>
        <w:t>discrete</w:t>
      </w:r>
      <w:r w:rsidR="0035230D">
        <w:rPr>
          <w:lang w:val="en-US"/>
        </w:rPr>
        <w:t xml:space="preserve"> count data. It is </w:t>
      </w:r>
      <w:proofErr w:type="gramStart"/>
      <w:r w:rsidR="00334151">
        <w:rPr>
          <w:lang w:val="en-US"/>
        </w:rPr>
        <w:t>similar to</w:t>
      </w:r>
      <w:proofErr w:type="gramEnd"/>
      <w:r w:rsidR="0035230D">
        <w:rPr>
          <w:lang w:val="en-US"/>
        </w:rPr>
        <w:t xml:space="preserve"> linear regression</w:t>
      </w:r>
      <w:r w:rsidR="004D220B">
        <w:rPr>
          <w:lang w:val="en-US"/>
        </w:rPr>
        <w:t xml:space="preserve"> (see </w:t>
      </w:r>
      <w:r w:rsidR="004D220B">
        <w:rPr>
          <w:lang w:val="en-US"/>
        </w:rPr>
        <w:fldChar w:fldCharType="begin"/>
      </w:r>
      <w:r w:rsidR="004D220B">
        <w:rPr>
          <w:lang w:val="en-US"/>
        </w:rPr>
        <w:instrText xml:space="preserve"> REF _Ref98754619 \r \h </w:instrText>
      </w:r>
      <w:r w:rsidR="00CB30D7">
        <w:rPr>
          <w:lang w:val="en-US"/>
        </w:rPr>
        <w:instrText xml:space="preserve"> \* MERGEFORMAT </w:instrText>
      </w:r>
      <w:r w:rsidR="004D220B">
        <w:rPr>
          <w:lang w:val="en-US"/>
        </w:rPr>
      </w:r>
      <w:r w:rsidR="004D220B">
        <w:rPr>
          <w:lang w:val="en-US"/>
        </w:rPr>
        <w:fldChar w:fldCharType="separate"/>
      </w:r>
      <w:r w:rsidR="00380EB7">
        <w:rPr>
          <w:lang w:val="en-US"/>
        </w:rPr>
        <w:t>1.6.1</w:t>
      </w:r>
      <w:r w:rsidR="004D220B">
        <w:rPr>
          <w:lang w:val="en-US"/>
        </w:rPr>
        <w:fldChar w:fldCharType="end"/>
      </w:r>
      <w:r w:rsidR="0094107B">
        <w:rPr>
          <w:lang w:val="en-US"/>
        </w:rPr>
        <w:t>)</w:t>
      </w:r>
      <w:r w:rsidR="0035230D">
        <w:rPr>
          <w:lang w:val="en-US"/>
        </w:rPr>
        <w:t xml:space="preserve"> in that </w:t>
      </w:r>
      <w:r w:rsidR="004D220B">
        <w:rPr>
          <w:lang w:val="en-US"/>
        </w:rPr>
        <w:t xml:space="preserve">it </w:t>
      </w:r>
      <w:r w:rsidR="00C14643">
        <w:rPr>
          <w:lang w:val="en-US"/>
        </w:rPr>
        <w:t xml:space="preserve">tries to fit a model </w:t>
      </w:r>
      <w:r w:rsidR="00FE76A3">
        <w:rPr>
          <w:lang w:val="en-US"/>
        </w:rPr>
        <w:t xml:space="preserve">to </w:t>
      </w:r>
      <w:r w:rsidR="009C7509">
        <w:rPr>
          <w:lang w:val="en-US"/>
        </w:rPr>
        <w:t>data</w:t>
      </w:r>
      <w:r w:rsidR="00017248">
        <w:rPr>
          <w:lang w:val="en-US"/>
        </w:rPr>
        <w:t>, but the meth</w:t>
      </w:r>
      <w:r w:rsidR="001F3B56">
        <w:rPr>
          <w:lang w:val="en-US"/>
        </w:rPr>
        <w:t>od is</w:t>
      </w:r>
      <w:r w:rsidR="000E4744">
        <w:rPr>
          <w:lang w:val="en-US"/>
        </w:rPr>
        <w:t xml:space="preserve"> </w:t>
      </w:r>
      <w:r w:rsidR="001F3B56">
        <w:rPr>
          <w:lang w:val="en-US"/>
        </w:rPr>
        <w:t xml:space="preserve">different. </w:t>
      </w:r>
      <w:r w:rsidR="0012720D">
        <w:rPr>
          <w:lang w:val="en-US"/>
        </w:rPr>
        <w:br/>
        <w:t xml:space="preserve">In Poisson regression </w:t>
      </w:r>
      <w:r w:rsidR="002167FD">
        <w:rPr>
          <w:lang w:val="en-US"/>
        </w:rPr>
        <w:t>we</w:t>
      </w:r>
      <w:r w:rsidR="0012720D">
        <w:rPr>
          <w:lang w:val="en-US"/>
        </w:rPr>
        <w:t xml:space="preserve"> assume that </w:t>
      </w:r>
      <w:r w:rsidR="002167FD">
        <w:rPr>
          <w:lang w:val="en-US"/>
        </w:rPr>
        <w:t>the</w:t>
      </w:r>
      <w:r w:rsidR="00333FD6">
        <w:rPr>
          <w:lang w:val="en-US"/>
        </w:rPr>
        <w:t xml:space="preserve"> </w:t>
      </w:r>
      <w:r w:rsidR="0012720D">
        <w:rPr>
          <w:lang w:val="en-US"/>
        </w:rPr>
        <w:t>response</w:t>
      </w:r>
      <w:r w:rsidR="002C6729">
        <w:rPr>
          <w:lang w:val="en-US"/>
        </w:rPr>
        <w:t xml:space="preserve"> </w:t>
      </w:r>
      <w:r w:rsidR="0012720D">
        <w:rPr>
          <w:lang w:val="en-US"/>
        </w:rPr>
        <w:t>variable</w:t>
      </w:r>
      <w:r w:rsidR="002C6729">
        <w:rPr>
          <w:lang w:val="en-US"/>
        </w:rPr>
        <w:t xml:space="preserve"> in</w:t>
      </w:r>
      <w:r w:rsidR="0012720D">
        <w:rPr>
          <w:lang w:val="en-US"/>
        </w:rPr>
        <w:t xml:space="preserve"> </w:t>
      </w:r>
      <m:oMath>
        <m:sSup>
          <m:sSupPr>
            <m:ctrlPr>
              <w:rPr>
                <w:rFonts w:ascii="Cambria Math" w:hAnsi="Cambria Math"/>
                <w:b/>
                <w:i/>
                <w:lang w:val="en-US"/>
              </w:rPr>
            </m:ctrlPr>
          </m:sSupPr>
          <m:e>
            <m:r>
              <m:rPr>
                <m:sty m:val="bi"/>
              </m:rPr>
              <w:rPr>
                <w:rFonts w:ascii="Cambria Math" w:hAnsi="Cambria Math"/>
                <w:lang w:val="en-US"/>
              </w:rPr>
              <m:t>y</m:t>
            </m:r>
          </m:e>
          <m:sup>
            <m:r>
              <m:rPr>
                <m:sty m:val="bi"/>
              </m:rPr>
              <w:rPr>
                <w:rFonts w:ascii="Cambria Math" w:hAnsi="Cambria Math"/>
                <w:lang w:val="en-US"/>
              </w:rPr>
              <m:t>T</m:t>
            </m:r>
          </m:sup>
        </m:sSup>
        <m:r>
          <m:rPr>
            <m:sty m:val="bi"/>
          </m:rP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 xml:space="preserve">, …,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m</m:t>
            </m:r>
          </m:sub>
        </m:sSub>
        <m:r>
          <m:rPr>
            <m:sty m:val="bi"/>
          </m:rPr>
          <w:rPr>
            <w:rFonts w:ascii="Cambria Math" w:hAnsi="Cambria Math"/>
            <w:lang w:val="en-US"/>
          </w:rPr>
          <m:t>]</m:t>
        </m:r>
      </m:oMath>
      <w:r w:rsidR="00011FC1">
        <w:rPr>
          <w:rFonts w:eastAsiaTheme="minorEastAsia"/>
          <w:b/>
          <w:bCs/>
          <w:lang w:val="en-US"/>
        </w:rPr>
        <w:t xml:space="preserve"> </w:t>
      </w:r>
      <w:r w:rsidR="002167FD">
        <w:rPr>
          <w:rFonts w:eastAsiaTheme="minorEastAsia"/>
          <w:lang w:val="en-US"/>
        </w:rPr>
        <w:t>is</w:t>
      </w:r>
      <w:r w:rsidR="00011FC1">
        <w:rPr>
          <w:rFonts w:eastAsiaTheme="minorEastAsia"/>
          <w:lang w:val="en-US"/>
        </w:rPr>
        <w:t xml:space="preserve"> Poisson distributed.</w:t>
      </w:r>
      <w:r w:rsidR="00815B7E">
        <w:rPr>
          <w:rFonts w:eastAsiaTheme="minorEastAsia"/>
          <w:lang w:val="en-US"/>
        </w:rPr>
        <w:t xml:space="preserve"> That is,</w:t>
      </w:r>
      <w:r w:rsidR="00D23807">
        <w:rPr>
          <w:rFonts w:eastAsiaTheme="minorEastAsia"/>
          <w:lang w:val="en-US"/>
        </w:rPr>
        <w:t xml:space="preserve"> it follows the </w:t>
      </w:r>
      <w:r w:rsidR="00F73F0B">
        <w:rPr>
          <w:rFonts w:eastAsiaTheme="minorEastAsia"/>
          <w:lang w:val="en-US"/>
        </w:rPr>
        <w:t xml:space="preserve">probability </w:t>
      </w:r>
      <w:r w:rsidR="001C59FC">
        <w:rPr>
          <w:rFonts w:eastAsiaTheme="minorEastAsia"/>
          <w:lang w:val="en-US"/>
        </w:rPr>
        <w:t>mass function (PMF)</w:t>
      </w:r>
      <w:r w:rsidR="00783F94">
        <w:rPr>
          <w:rFonts w:eastAsiaTheme="minorEastAsia"/>
          <w:lang w:val="en-US"/>
        </w:rPr>
        <w:t xml:space="preserve"> </w:t>
      </w:r>
      <w:r w:rsidR="00A50D59">
        <w:rPr>
          <w:rFonts w:eastAsiaTheme="minorEastAsia"/>
          <w:lang w:val="en-US"/>
        </w:rPr>
        <w:fldChar w:fldCharType="begin"/>
      </w:r>
      <w:r w:rsidR="00F8251E">
        <w:rPr>
          <w:rFonts w:eastAsiaTheme="minorEastAsia"/>
          <w:lang w:val="en-US"/>
        </w:rPr>
        <w:instrText xml:space="preserve"> ADDIN ZOTERO_ITEM CSL_CITATION {"citationID":"u8UQTDyf","properties":{"formattedCitation":"(Cameron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A50D59">
        <w:rPr>
          <w:rFonts w:eastAsiaTheme="minorEastAsia"/>
          <w:lang w:val="en-US"/>
        </w:rPr>
        <w:fldChar w:fldCharType="separate"/>
      </w:r>
      <w:r w:rsidR="00A50D59" w:rsidRPr="00BB4726">
        <w:rPr>
          <w:rFonts w:cs="Times New Roman"/>
          <w:lang w:val="en-US"/>
        </w:rPr>
        <w:t>(Cameron &amp; Trivedi, 2013a</w:t>
      </w:r>
      <w:r w:rsidR="00BB4726">
        <w:rPr>
          <w:rFonts w:cs="Times New Roman"/>
          <w:lang w:val="en-US"/>
        </w:rPr>
        <w:t>, p.3</w:t>
      </w:r>
      <w:r w:rsidR="00A50D59" w:rsidRPr="00BB4726">
        <w:rPr>
          <w:rFonts w:cs="Times New Roman"/>
          <w:lang w:val="en-US"/>
        </w:rPr>
        <w:t>)</w:t>
      </w:r>
      <w:r w:rsidR="00A50D59">
        <w:rPr>
          <w:rFonts w:eastAsiaTheme="minorEastAsia"/>
          <w:lang w:val="en-US"/>
        </w:rPr>
        <w:fldChar w:fldCharType="end"/>
      </w:r>
    </w:p>
    <w:p w14:paraId="26BAF3F3" w14:textId="130BB810" w:rsidR="000C7630" w:rsidRPr="00FC37BA" w:rsidRDefault="00787833" w:rsidP="004D7B5D">
      <w:pPr>
        <w:spacing w:line="360" w:lineRule="auto"/>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-λ</m:t>
                  </m:r>
                </m:sup>
              </m:sSup>
              <m:sSup>
                <m:sSupPr>
                  <m:ctrlPr>
                    <w:rPr>
                      <w:rFonts w:ascii="Cambria Math" w:eastAsiaTheme="minorEastAsia" w:hAnsi="Cambria Math"/>
                      <w:i/>
                      <w:lang w:val="en-US"/>
                    </w:rPr>
                  </m:ctrlPr>
                </m:sSupPr>
                <m:e>
                  <m:r>
                    <w:rPr>
                      <w:rFonts w:ascii="Cambria Math" w:eastAsiaTheme="minorEastAsia" w:hAnsi="Cambria Math"/>
                      <w:lang w:val="en-US"/>
                    </w:rPr>
                    <m:t>λ</m:t>
                  </m:r>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oMath>
      </m:oMathPara>
    </w:p>
    <w:p w14:paraId="761D5A61" w14:textId="21A78D98" w:rsidR="00AE4506" w:rsidRDefault="000221C9" w:rsidP="004D7B5D">
      <w:pPr>
        <w:spacing w:line="360" w:lineRule="auto"/>
        <w:rPr>
          <w:rFonts w:eastAsiaTheme="minorEastAsia"/>
          <w:lang w:val="en-US"/>
        </w:rPr>
      </w:pPr>
      <w:r>
        <w:rPr>
          <w:rFonts w:eastAsiaTheme="minorEastAsia"/>
          <w:lang w:val="en-US"/>
        </w:rPr>
        <w:t>giving</w:t>
      </w:r>
      <w:r w:rsidR="006635E1">
        <w:rPr>
          <w:rFonts w:eastAsiaTheme="minorEastAsia"/>
          <w:lang w:val="en-US"/>
        </w:rPr>
        <w:t xml:space="preserve"> the probability of getting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6635E1">
        <w:rPr>
          <w:rFonts w:eastAsiaTheme="minorEastAsia"/>
          <w:lang w:val="en-US"/>
        </w:rPr>
        <w:t xml:space="preserve"> counts when </w:t>
      </w:r>
      <w:r w:rsidR="00263979">
        <w:rPr>
          <w:rFonts w:eastAsiaTheme="minorEastAsia"/>
          <w:lang w:val="en-US"/>
        </w:rPr>
        <w:t xml:space="preserve">mean and variance </w:t>
      </w:r>
      <w:r>
        <w:rPr>
          <w:rFonts w:eastAsiaTheme="minorEastAsia"/>
          <w:lang w:val="en-US"/>
        </w:rPr>
        <w:t>are</w:t>
      </w:r>
      <w:r w:rsidR="004F23AA">
        <w:rPr>
          <w:rFonts w:eastAsiaTheme="minorEastAsia"/>
          <w:lang w:val="en-US"/>
        </w:rPr>
        <w:t xml:space="preserve"> both equal</w:t>
      </w:r>
      <w:r>
        <w:rPr>
          <w:rFonts w:eastAsiaTheme="minorEastAsia"/>
          <w:lang w:val="en-US"/>
        </w:rPr>
        <w:t xml:space="preserve"> to</w:t>
      </w:r>
      <w:r w:rsidR="00263979">
        <w:rPr>
          <w:rFonts w:eastAsiaTheme="minorEastAsia"/>
          <w:lang w:val="en-US"/>
        </w:rPr>
        <w:t xml:space="preserve"> </w:t>
      </w:r>
      <m:oMath>
        <m:r>
          <w:rPr>
            <w:rFonts w:ascii="Cambria Math" w:eastAsiaTheme="minorEastAsia" w:hAnsi="Cambria Math"/>
            <w:lang w:val="en-US"/>
          </w:rPr>
          <m:t>λ</m:t>
        </m:r>
      </m:oMath>
      <w:r w:rsidR="00A83B08">
        <w:rPr>
          <w:rFonts w:eastAsiaTheme="minorEastAsia"/>
          <w:lang w:val="en-US"/>
        </w:rPr>
        <w:t>.</w:t>
      </w:r>
      <w:r w:rsidR="004F23AA">
        <w:rPr>
          <w:rFonts w:eastAsiaTheme="minorEastAsia"/>
          <w:lang w:val="en-US"/>
        </w:rPr>
        <w:t xml:space="preserve">  </w:t>
      </w:r>
      <w:r w:rsidR="00263979">
        <w:rPr>
          <w:rFonts w:eastAsiaTheme="minorEastAsia"/>
          <w:lang w:val="en-US"/>
        </w:rPr>
        <w:t xml:space="preserve"> </w:t>
      </w:r>
      <w:r w:rsidR="008779C4">
        <w:rPr>
          <w:rFonts w:eastAsiaTheme="minorEastAsia"/>
          <w:lang w:val="en-US"/>
        </w:rPr>
        <w:t>Poisson regression</w:t>
      </w:r>
      <w:r w:rsidR="00374BF5">
        <w:rPr>
          <w:rFonts w:eastAsiaTheme="minorEastAsia"/>
          <w:lang w:val="en-US"/>
        </w:rPr>
        <w:t xml:space="preserve"> treats each count as an independent Poisson</w:t>
      </w:r>
      <w:r w:rsidR="0016093E">
        <w:rPr>
          <w:rFonts w:eastAsiaTheme="minorEastAsia"/>
          <w:lang w:val="en-US"/>
        </w:rPr>
        <w:t xml:space="preserve"> random variable</w:t>
      </w:r>
      <w:r w:rsidR="0074570E">
        <w:rPr>
          <w:rFonts w:eastAsiaTheme="minorEastAsia"/>
          <w:lang w:val="en-US"/>
        </w:rPr>
        <w:t>, where it</w:t>
      </w:r>
      <w:r w:rsidR="008779C4">
        <w:rPr>
          <w:rFonts w:eastAsiaTheme="minorEastAsia"/>
          <w:lang w:val="en-US"/>
        </w:rPr>
        <w:t xml:space="preserve"> </w:t>
      </w:r>
      <w:r w:rsidR="00A6490B">
        <w:rPr>
          <w:rFonts w:eastAsiaTheme="minorEastAsia"/>
          <w:lang w:val="en-US"/>
        </w:rPr>
        <w:t>estimates</w:t>
      </w:r>
      <w:r w:rsidR="008779C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26421B">
        <w:rPr>
          <w:rFonts w:eastAsiaTheme="minorEastAsia"/>
          <w:lang w:val="en-US"/>
        </w:rPr>
        <w:t xml:space="preserve"> for</w:t>
      </w:r>
      <w:r w:rsidR="000A2C41">
        <w:rPr>
          <w:rFonts w:eastAsiaTheme="minorEastAsia"/>
          <w:lang w:val="en-US"/>
        </w:rPr>
        <w:t xml:space="preserve"> every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0A2C41">
        <w:rPr>
          <w:rFonts w:eastAsiaTheme="minorEastAsia"/>
          <w:lang w:val="en-US"/>
        </w:rPr>
        <w:t xml:space="preserve"> in</w:t>
      </w:r>
      <w:r w:rsidR="008779C4">
        <w:rPr>
          <w:rFonts w:eastAsiaTheme="minorEastAsia"/>
          <w:lang w:val="en-US"/>
        </w:rPr>
        <w:t xml:space="preserve"> using the </w:t>
      </w:r>
      <w:r w:rsidR="004028BE">
        <w:rPr>
          <w:rFonts w:eastAsiaTheme="minorEastAsia"/>
          <w:lang w:val="en-US"/>
        </w:rPr>
        <w:t xml:space="preserve">linear </w:t>
      </w:r>
      <w:r w:rsidR="008779C4">
        <w:rPr>
          <w:rFonts w:eastAsiaTheme="minorEastAsia"/>
          <w:lang w:val="en-US"/>
        </w:rPr>
        <w:t>model</w:t>
      </w:r>
      <w:r w:rsidR="001A5C0B">
        <w:rPr>
          <w:rFonts w:eastAsiaTheme="minorEastAsia"/>
          <w:lang w:val="en-US"/>
        </w:rPr>
        <w:t xml:space="preserve"> with a set of </w:t>
      </w:r>
      <m:oMath>
        <m:r>
          <w:rPr>
            <w:rFonts w:ascii="Cambria Math" w:eastAsiaTheme="minorEastAsia" w:hAnsi="Cambria Math"/>
            <w:lang w:val="en-US"/>
          </w:rPr>
          <m:t>m x n</m:t>
        </m:r>
      </m:oMath>
      <w:r w:rsidR="001A5C0B">
        <w:rPr>
          <w:rFonts w:eastAsiaTheme="minorEastAsia"/>
          <w:lang w:val="en-US"/>
        </w:rPr>
        <w:t xml:space="preserve"> </w:t>
      </w:r>
      <w:r w:rsidR="006630C2">
        <w:rPr>
          <w:rFonts w:eastAsiaTheme="minorEastAsia"/>
          <w:lang w:val="en-US"/>
        </w:rPr>
        <w:t>explanatory</w:t>
      </w:r>
      <w:r w:rsidR="003D76D0">
        <w:rPr>
          <w:rFonts w:eastAsiaTheme="minorEastAsia"/>
          <w:lang w:val="en-US"/>
        </w:rPr>
        <w:t xml:space="preserve"> variables</w:t>
      </w:r>
      <w:r w:rsidR="00A86F3C">
        <w:rPr>
          <w:rFonts w:eastAsiaTheme="minorEastAsia"/>
          <w:lang w:val="en-US"/>
        </w:rPr>
        <w:t xml:space="preserve"> in </w:t>
      </w:r>
      <m:oMath>
        <m:r>
          <m:rPr>
            <m:sty m:val="bi"/>
          </m:rPr>
          <w:rPr>
            <w:rFonts w:ascii="Cambria Math" w:eastAsiaTheme="minorEastAsia" w:hAnsi="Cambria Math"/>
            <w:lang w:val="en-US"/>
          </w:rPr>
          <m:t>X</m:t>
        </m:r>
      </m:oMath>
      <w:r w:rsidR="008779C4">
        <w:rPr>
          <w:rFonts w:eastAsiaTheme="minorEastAsia"/>
          <w:lang w:val="en-US"/>
        </w:rPr>
        <w:t xml:space="preserve"> </w:t>
      </w:r>
      <w:r w:rsidR="00A12551">
        <w:rPr>
          <w:rFonts w:eastAsiaTheme="minorEastAsia"/>
          <w:lang w:val="en-US"/>
        </w:rPr>
        <w:t>and estimate</w:t>
      </w:r>
      <w:r w:rsidR="00604014">
        <w:rPr>
          <w:rFonts w:eastAsiaTheme="minorEastAsia"/>
          <w:lang w:val="en-US"/>
        </w:rPr>
        <w:t>s</w:t>
      </w:r>
      <w:r w:rsidR="0013545F">
        <w:rPr>
          <w:rFonts w:eastAsiaTheme="minorEastAsia"/>
          <w:lang w:val="en-US"/>
        </w:rPr>
        <w:t xml:space="preserve"> </w:t>
      </w:r>
      <m:oMath>
        <m:r>
          <w:rPr>
            <w:rFonts w:ascii="Cambria Math" w:eastAsiaTheme="minorEastAsia" w:hAnsi="Cambria Math"/>
            <w:lang w:val="en-US"/>
          </w:rPr>
          <m:t>n x 1</m:t>
        </m:r>
      </m:oMath>
      <w:r w:rsidR="00A12551">
        <w:rPr>
          <w:rFonts w:eastAsiaTheme="minorEastAsia"/>
          <w:lang w:val="en-US"/>
        </w:rPr>
        <w:t xml:space="preserve"> coefficients</w:t>
      </w:r>
      <w:r w:rsidR="00A86F3C">
        <w:rPr>
          <w:rFonts w:eastAsiaTheme="minorEastAsia"/>
          <w:lang w:val="en-US"/>
        </w:rPr>
        <w:t xml:space="preserve"> in</w:t>
      </w:r>
      <w:r w:rsidR="00A12551">
        <w:rPr>
          <w:rFonts w:eastAsiaTheme="minorEastAsia"/>
          <w:lang w:val="en-US"/>
        </w:rPr>
        <w:t xml:space="preserve"> </w:t>
      </w:r>
      <m:oMath>
        <m:r>
          <m:rPr>
            <m:sty m:val="bi"/>
          </m:rPr>
          <w:rPr>
            <w:rFonts w:ascii="Cambria Math" w:eastAsiaTheme="minorEastAsia" w:hAnsi="Cambria Math"/>
            <w:lang w:val="en-US"/>
          </w:rPr>
          <m:t>β</m:t>
        </m:r>
      </m:oMath>
      <w:r w:rsidR="00F73C5A">
        <w:rPr>
          <w:rFonts w:eastAsiaTheme="minorEastAsia"/>
          <w:b/>
          <w:bCs/>
          <w:lang w:val="en-US"/>
        </w:rPr>
        <w:t xml:space="preserve"> </w:t>
      </w:r>
      <w:r w:rsidR="00373180">
        <w:rPr>
          <w:rFonts w:eastAsiaTheme="minorEastAsia"/>
          <w:lang w:val="en-US"/>
        </w:rPr>
        <w:fldChar w:fldCharType="begin"/>
      </w:r>
      <w:r w:rsidR="00FD62D6">
        <w:rPr>
          <w:rFonts w:eastAsiaTheme="minorEastAsia"/>
          <w:lang w:val="en-US"/>
        </w:rPr>
        <w:instrText xml:space="preserve"> ADDIN ZOTERO_ITEM CSL_CITATION {"citationID":"4H972Ono","properties":{"formattedCitation":"(Cameron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373180">
        <w:rPr>
          <w:rFonts w:eastAsiaTheme="minorEastAsia"/>
          <w:lang w:val="en-US"/>
        </w:rPr>
        <w:fldChar w:fldCharType="separate"/>
      </w:r>
      <w:r w:rsidR="00472668" w:rsidRPr="00472668">
        <w:rPr>
          <w:rFonts w:cs="Times New Roman"/>
          <w:lang w:val="en-US"/>
        </w:rPr>
        <w:t>(Cameron &amp; Trivedi, 2013a</w:t>
      </w:r>
      <w:r w:rsidR="00472668">
        <w:rPr>
          <w:rFonts w:cs="Times New Roman"/>
          <w:lang w:val="en-US"/>
        </w:rPr>
        <w:t>, p.10</w:t>
      </w:r>
      <w:r w:rsidR="00472668" w:rsidRPr="00472668">
        <w:rPr>
          <w:rFonts w:cs="Times New Roman"/>
          <w:lang w:val="en-US"/>
        </w:rPr>
        <w:t>)</w:t>
      </w:r>
      <w:r w:rsidR="00373180">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F7224" w:rsidRPr="00151831" w14:paraId="11F31F1E" w14:textId="77777777" w:rsidTr="00EF7224">
        <w:tc>
          <w:tcPr>
            <w:tcW w:w="8815" w:type="dxa"/>
          </w:tcPr>
          <w:p w14:paraId="5BE5CED2" w14:textId="7451A3BF" w:rsidR="00EF7224" w:rsidRPr="00C72627" w:rsidRDefault="008573DA" w:rsidP="004D7B5D">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lang w:val="en-US"/>
                              </w:rPr>
                              <m:t>y</m:t>
                            </m:r>
                          </m:e>
                          <m:sub>
                            <m:r>
                              <m:rPr>
                                <m:sty m:val="p"/>
                              </m:rPr>
                              <w:rPr>
                                <w:rFonts w:ascii="Cambria Math" w:eastAsiaTheme="minorEastAsia" w:hAnsi="Cambria Math"/>
                                <w:lang w:val="en-US"/>
                              </w:rPr>
                              <m:t>i</m:t>
                            </m:r>
                          </m:sub>
                        </m:sSub>
                      </m:e>
                      <m:e>
                        <m:sSub>
                          <m:sSubPr>
                            <m:ctrlPr>
                              <w:rPr>
                                <w:rFonts w:ascii="Cambria Math" w:eastAsiaTheme="minorEastAsia" w:hAnsi="Cambria Math"/>
                                <w:b/>
                                <w:bCs/>
                              </w:rPr>
                            </m:ctrlPr>
                          </m:sSubPr>
                          <m:e>
                            <m:r>
                              <m:rPr>
                                <m:sty m:val="b"/>
                              </m:rPr>
                              <w:rPr>
                                <w:rFonts w:ascii="Cambria Math" w:eastAsiaTheme="minorEastAsia" w:hAnsi="Cambria Math"/>
                              </w:rPr>
                              <m:t>x</m:t>
                            </m:r>
                          </m:e>
                          <m:sub>
                            <m:r>
                              <m:rPr>
                                <m:sty m:val="p"/>
                              </m:rPr>
                              <w:rPr>
                                <w:rFonts w:ascii="Cambria Math" w:eastAsiaTheme="minorEastAsia" w:hAnsi="Cambria Math"/>
                                <w:lang w:val="en-US"/>
                              </w:rPr>
                              <m:t>i</m:t>
                            </m:r>
                          </m:sub>
                        </m:sSub>
                      </m:e>
                    </m:d>
                    <m:r>
                      <m:rPr>
                        <m:sty m:val="p"/>
                      </m:rPr>
                      <w:rPr>
                        <w:rFonts w:ascii="Cambria Math" w:eastAsiaTheme="minorEastAsia" w:hAnsi="Cambria Math"/>
                        <w:lang w:val="en-US"/>
                      </w:rPr>
                      <m:t>=</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i</m:t>
                        </m:r>
                      </m:sub>
                      <m:sup>
                        <m:r>
                          <m:rPr>
                            <m:sty m:val="bi"/>
                          </m:rPr>
                          <w:rPr>
                            <w:rFonts w:ascii="Cambria Math" w:eastAsiaTheme="minorEastAsia" w:hAnsi="Cambria Math"/>
                          </w:rPr>
                          <m:t>T</m:t>
                        </m:r>
                      </m:sup>
                    </m:sSubSup>
                    <m:r>
                      <m:rPr>
                        <m:sty m:val="bi"/>
                      </m:rPr>
                      <w:rPr>
                        <w:rFonts w:ascii="Cambria Math" w:eastAsiaTheme="minorEastAsia" w:hAnsi="Cambria Math"/>
                      </w:rPr>
                      <m:t>β</m:t>
                    </m:r>
                  </m:sup>
                </m:sSup>
                <m:r>
                  <m:rPr>
                    <m:sty m:val="bi"/>
                  </m:rPr>
                  <w:rPr>
                    <w:rFonts w:ascii="Cambria Math" w:eastAsiaTheme="minorEastAsia" w:hAnsi="Cambria Math"/>
                    <w:lang w:val="en-US"/>
                  </w:rPr>
                  <m:t xml:space="preserve">= </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 xml:space="preserve"> , </m:t>
                </m:r>
              </m:oMath>
            </m:oMathPara>
          </w:p>
        </w:tc>
        <w:bookmarkStart w:id="72" w:name="_Ref102225748"/>
        <w:tc>
          <w:tcPr>
            <w:tcW w:w="535" w:type="dxa"/>
          </w:tcPr>
          <w:p w14:paraId="1A3C2F66" w14:textId="28EE5D4B" w:rsidR="00EF7224" w:rsidRPr="00C72627" w:rsidRDefault="00EF7224" w:rsidP="004D7B5D">
            <w:pPr>
              <w:spacing w:line="360" w:lineRule="auto"/>
              <w:rPr>
                <w:lang w:val="en-US"/>
              </w:rPr>
            </w:pPr>
            <w:r>
              <w:fldChar w:fldCharType="begin"/>
            </w:r>
            <w:r w:rsidRPr="00C72627">
              <w:rPr>
                <w:lang w:val="en-US"/>
              </w:rPr>
              <w:instrText xml:space="preserve"> STYLEREF 1 \s </w:instrText>
            </w:r>
            <w:r>
              <w:fldChar w:fldCharType="separate"/>
            </w:r>
            <w:r w:rsidR="00380EB7">
              <w:rPr>
                <w:noProof/>
                <w:lang w:val="en-US"/>
              </w:rPr>
              <w:t>1</w:t>
            </w:r>
            <w:r>
              <w:fldChar w:fldCharType="end"/>
            </w:r>
            <w:r w:rsidRPr="00C72627">
              <w:rPr>
                <w:lang w:val="en-US"/>
              </w:rPr>
              <w:noBreakHyphen/>
            </w:r>
            <w:r>
              <w:fldChar w:fldCharType="begin"/>
            </w:r>
            <w:r w:rsidRPr="00C72627">
              <w:rPr>
                <w:lang w:val="en-US"/>
              </w:rPr>
              <w:instrText xml:space="preserve"> SEQ Equation \* ARABIC \s 1 </w:instrText>
            </w:r>
            <w:r>
              <w:fldChar w:fldCharType="separate"/>
            </w:r>
            <w:r w:rsidR="00380EB7">
              <w:rPr>
                <w:noProof/>
                <w:lang w:val="en-US"/>
              </w:rPr>
              <w:t>21</w:t>
            </w:r>
            <w:r>
              <w:fldChar w:fldCharType="end"/>
            </w:r>
            <w:bookmarkEnd w:id="72"/>
          </w:p>
        </w:tc>
      </w:tr>
    </w:tbl>
    <w:p w14:paraId="591E3A52" w14:textId="4F42FB18" w:rsidR="007E771E" w:rsidRDefault="00741716"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oMath>
      <w:r w:rsidR="00D96D68">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th</m:t>
            </m:r>
          </m:sup>
        </m:sSup>
      </m:oMath>
      <w:r w:rsidR="00D96D68">
        <w:rPr>
          <w:rFonts w:eastAsiaTheme="minorEastAsia"/>
          <w:lang w:val="en-US"/>
        </w:rPr>
        <w:t xml:space="preserve"> </w:t>
      </w:r>
      <w:r w:rsidR="00881982">
        <w:rPr>
          <w:rFonts w:eastAsiaTheme="minorEastAsia"/>
          <w:lang w:val="en-US"/>
        </w:rPr>
        <w:t xml:space="preserve"> of a total of </w:t>
      </w:r>
      <m:oMath>
        <m:r>
          <w:rPr>
            <w:rFonts w:ascii="Cambria Math" w:eastAsiaTheme="minorEastAsia" w:hAnsi="Cambria Math"/>
            <w:lang w:val="en-US"/>
          </w:rPr>
          <m:t>n</m:t>
        </m:r>
      </m:oMath>
      <w:r w:rsidR="00881982">
        <w:rPr>
          <w:rFonts w:eastAsiaTheme="minorEastAsia"/>
          <w:lang w:val="en-US"/>
        </w:rPr>
        <w:t xml:space="preserve"> </w:t>
      </w:r>
      <w:r w:rsidR="003D76D0">
        <w:rPr>
          <w:rFonts w:eastAsiaTheme="minorEastAsia"/>
          <w:lang w:val="en-US"/>
        </w:rPr>
        <w:t>explanatory variables</w:t>
      </w:r>
      <w:r w:rsidR="00D96D68">
        <w:rPr>
          <w:rFonts w:eastAsiaTheme="minorEastAsia"/>
          <w:lang w:val="en-US"/>
        </w:rPr>
        <w:t xml:space="preserve"> </w:t>
      </w:r>
      <w:r w:rsidR="00BA3D57">
        <w:rPr>
          <w:rFonts w:eastAsiaTheme="minorEastAsia"/>
          <w:lang w:val="en-US"/>
        </w:rPr>
        <w:t xml:space="preserve">for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BA3D57">
        <w:rPr>
          <w:rFonts w:eastAsiaTheme="minorEastAsia"/>
          <w:lang w:val="en-US"/>
        </w:rPr>
        <w:t xml:space="preserve"> datapoint</w:t>
      </w:r>
      <w:r w:rsidR="00857DDA">
        <w:rPr>
          <w:rFonts w:eastAsiaTheme="minorEastAsia"/>
          <w:lang w:val="en-US"/>
        </w:rPr>
        <w:t xml:space="preserve">. </w:t>
      </w:r>
      <w:r w:rsidR="006D4516">
        <w:rPr>
          <w:rFonts w:eastAsiaTheme="minorEastAsia"/>
          <w:lang w:val="en-US"/>
        </w:rPr>
        <w:t xml:space="preserve">However, </w:t>
      </w:r>
      <w:r w:rsidR="00FB4F4B">
        <w:rPr>
          <w:rFonts w:eastAsiaTheme="minorEastAsia"/>
          <w:lang w:val="en-US"/>
        </w:rPr>
        <w:t xml:space="preserve">a problem arises </w:t>
      </w:r>
      <w:r w:rsidR="007F1370">
        <w:rPr>
          <w:rFonts w:eastAsiaTheme="minorEastAsia"/>
          <w:lang w:val="en-US"/>
        </w:rPr>
        <w:t>if</w:t>
      </w:r>
      <w:r w:rsidR="00FB4F4B">
        <w:rPr>
          <w:rFonts w:eastAsiaTheme="minorEastAsia"/>
          <w:lang w:val="en-US"/>
        </w:rPr>
        <w:t xml:space="preserve"> the combination of </w:t>
      </w:r>
      <w:r w:rsidR="003D76D0">
        <w:rPr>
          <w:rFonts w:eastAsiaTheme="minorEastAsia"/>
          <w:lang w:val="en-US"/>
        </w:rPr>
        <w:t>explanatory variables</w:t>
      </w:r>
      <w:r w:rsidR="00FB4F4B">
        <w:rPr>
          <w:rFonts w:eastAsiaTheme="minorEastAsia"/>
          <w:lang w:val="en-US"/>
        </w:rPr>
        <w:t xml:space="preserve"> and coefficients </w:t>
      </w:r>
      <w:r w:rsidR="007F1370">
        <w:rPr>
          <w:rFonts w:eastAsiaTheme="minorEastAsia"/>
          <w:lang w:val="en-US"/>
        </w:rPr>
        <w:t>sums to a negative number. The mean counts cannot be negative</w:t>
      </w:r>
      <w:r w:rsidR="00D95FAA">
        <w:rPr>
          <w:rFonts w:eastAsiaTheme="minorEastAsia"/>
          <w:lang w:val="en-US"/>
        </w:rPr>
        <w:t xml:space="preserve">, </w:t>
      </w:r>
      <w:r w:rsidR="00D91BC3">
        <w:rPr>
          <w:rFonts w:eastAsiaTheme="minorEastAsia"/>
          <w:lang w:val="en-US"/>
        </w:rPr>
        <w:t xml:space="preserve">and </w:t>
      </w:r>
      <w:r w:rsidR="00D95FAA">
        <w:rPr>
          <w:rFonts w:eastAsiaTheme="minorEastAsia"/>
          <w:lang w:val="en-US"/>
        </w:rPr>
        <w:t xml:space="preserve">we </w:t>
      </w:r>
      <w:r w:rsidR="00694038">
        <w:rPr>
          <w:rFonts w:eastAsiaTheme="minorEastAsia"/>
          <w:lang w:val="en-US"/>
        </w:rPr>
        <w:t xml:space="preserve">therefore use the natural log </w:t>
      </w:r>
      <w:r w:rsidR="00BB5A4A">
        <w:rPr>
          <w:rFonts w:eastAsiaTheme="minorEastAsia"/>
          <w:lang w:val="en-US"/>
        </w:rPr>
        <w:t xml:space="preserve">of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7E771E">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413B" w:rsidRPr="00151831" w14:paraId="44EDBCA8" w14:textId="77777777" w:rsidTr="00ED02DC">
        <w:tc>
          <w:tcPr>
            <w:tcW w:w="8815" w:type="dxa"/>
          </w:tcPr>
          <w:p w14:paraId="528A3C50" w14:textId="0EFD4E14" w:rsidR="0084413B" w:rsidRPr="009241D2" w:rsidRDefault="008573DA" w:rsidP="004D7B5D">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e>
                    </m:func>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r>
                  <w:rPr>
                    <w:rFonts w:ascii="Cambria Math" w:eastAsiaTheme="minorEastAsia" w:hAnsi="Cambria Math"/>
                    <w:lang w:val="en-US"/>
                  </w:rPr>
                  <m:t>.</m:t>
                </m:r>
              </m:oMath>
            </m:oMathPara>
          </w:p>
        </w:tc>
        <w:tc>
          <w:tcPr>
            <w:tcW w:w="535" w:type="dxa"/>
          </w:tcPr>
          <w:p w14:paraId="1C38AA66" w14:textId="7C3171C0" w:rsidR="0084413B" w:rsidRPr="009241D2" w:rsidRDefault="0084413B" w:rsidP="004D7B5D">
            <w:pPr>
              <w:spacing w:line="360" w:lineRule="auto"/>
              <w:rPr>
                <w:lang w:val="en-US"/>
              </w:rPr>
            </w:pPr>
            <w:r>
              <w:fldChar w:fldCharType="begin"/>
            </w:r>
            <w:r w:rsidRPr="009241D2">
              <w:rPr>
                <w:lang w:val="en-US"/>
              </w:rPr>
              <w:instrText xml:space="preserve"> STYLEREF 1 \s </w:instrText>
            </w:r>
            <w:r>
              <w:fldChar w:fldCharType="separate"/>
            </w:r>
            <w:r w:rsidR="00380EB7">
              <w:rPr>
                <w:noProof/>
                <w:lang w:val="en-US"/>
              </w:rPr>
              <w:t>1</w:t>
            </w:r>
            <w:r>
              <w:fldChar w:fldCharType="end"/>
            </w:r>
            <w:r w:rsidRPr="009241D2">
              <w:rPr>
                <w:lang w:val="en-US"/>
              </w:rPr>
              <w:noBreakHyphen/>
            </w:r>
            <w:r>
              <w:fldChar w:fldCharType="begin"/>
            </w:r>
            <w:r w:rsidRPr="009241D2">
              <w:rPr>
                <w:lang w:val="en-US"/>
              </w:rPr>
              <w:instrText xml:space="preserve"> SEQ Equation \* ARABIC \s 1 </w:instrText>
            </w:r>
            <w:r>
              <w:fldChar w:fldCharType="separate"/>
            </w:r>
            <w:r w:rsidR="00380EB7">
              <w:rPr>
                <w:noProof/>
                <w:lang w:val="en-US"/>
              </w:rPr>
              <w:t>22</w:t>
            </w:r>
            <w:r>
              <w:fldChar w:fldCharType="end"/>
            </w:r>
          </w:p>
        </w:tc>
      </w:tr>
    </w:tbl>
    <w:p w14:paraId="4AA10C88" w14:textId="4B6FF891" w:rsidR="00DE1865" w:rsidRDefault="00E61423" w:rsidP="004D7B5D">
      <w:pPr>
        <w:spacing w:line="360" w:lineRule="auto"/>
        <w:rPr>
          <w:rFonts w:eastAsiaTheme="minorEastAsia"/>
          <w:lang w:val="en-US"/>
        </w:rPr>
      </w:pPr>
      <w:r>
        <w:rPr>
          <w:rFonts w:eastAsiaTheme="minorEastAsia"/>
          <w:lang w:val="en-US"/>
        </w:rPr>
        <w:t xml:space="preserve">The estimation of coefficients </w:t>
      </w:r>
      <w:r w:rsidR="00FA4EAE">
        <w:rPr>
          <w:rFonts w:eastAsiaTheme="minorEastAsia"/>
          <w:lang w:val="en-US"/>
        </w:rPr>
        <w:t xml:space="preserve">is done using </w:t>
      </w:r>
      <w:r w:rsidR="009667FC">
        <w:rPr>
          <w:rFonts w:eastAsiaTheme="minorEastAsia"/>
          <w:lang w:val="en-US"/>
        </w:rPr>
        <w:t>the maximum likelihood estimator (MLE)</w:t>
      </w:r>
      <w:r w:rsidR="00294332">
        <w:rPr>
          <w:rFonts w:eastAsiaTheme="minorEastAsia"/>
          <w:lang w:val="en-US"/>
        </w:rPr>
        <w:t>. The likelihood function describes the joint probability of observing</w:t>
      </w:r>
      <w:r w:rsidR="00027FBB">
        <w:rPr>
          <w:rFonts w:eastAsiaTheme="minorEastAsia"/>
          <w:lang w:val="en-US"/>
        </w:rPr>
        <w:t xml:space="preserve"> all</w:t>
      </w:r>
      <w:r w:rsidR="00294332">
        <w:rPr>
          <w:rFonts w:eastAsiaTheme="minorEastAsia"/>
          <w:lang w:val="en-US"/>
        </w:rPr>
        <w:t xml:space="preserve"> the data</w:t>
      </w:r>
      <w:r w:rsidR="007F6522">
        <w:rPr>
          <w:rFonts w:eastAsiaTheme="minorEastAsia"/>
          <w:lang w:val="en-US"/>
        </w:rPr>
        <w:t xml:space="preserve"> </w:t>
      </w:r>
      <m:oMath>
        <m:r>
          <m:rPr>
            <m:sty m:val="bi"/>
          </m:rPr>
          <w:rPr>
            <w:rFonts w:ascii="Cambria Math" w:eastAsiaTheme="minorEastAsia" w:hAnsi="Cambria Math"/>
            <w:lang w:val="en-US"/>
          </w:rPr>
          <m:t>y</m:t>
        </m:r>
      </m:oMath>
      <w:r w:rsidR="00294332">
        <w:rPr>
          <w:rFonts w:eastAsiaTheme="minorEastAsia"/>
          <w:lang w:val="en-US"/>
        </w:rPr>
        <w:t xml:space="preserve"> given a set of parameters </w:t>
      </w:r>
      <m:oMath>
        <m:r>
          <m:rPr>
            <m:sty m:val="bi"/>
          </m:rPr>
          <w:rPr>
            <w:rFonts w:ascii="Cambria Math" w:eastAsiaTheme="minorEastAsia" w:hAnsi="Cambria Math"/>
            <w:lang w:val="en-US"/>
          </w:rPr>
          <m:t>β</m:t>
        </m:r>
      </m:oMath>
      <w:r w:rsidR="00DE1865">
        <w:rPr>
          <w:rFonts w:eastAsiaTheme="minorEastAsia"/>
          <w:lang w:val="en-US"/>
        </w:rPr>
        <w:t xml:space="preserve"> represented by </w:t>
      </w:r>
    </w:p>
    <w:p w14:paraId="02BA7CE4" w14:textId="45F0F642" w:rsidR="00230BB7" w:rsidRPr="00147220" w:rsidRDefault="00230BB7" w:rsidP="004D7B5D">
      <w:pPr>
        <w:spacing w:line="360" w:lineRule="auto"/>
        <w:rPr>
          <w:rFonts w:eastAsiaTheme="minorEastAsia"/>
          <w:lang w:val="en-US"/>
        </w:rPr>
      </w:pPr>
      <m:oMathPara>
        <m:oMath>
          <m:r>
            <m:rPr>
              <m:scr m:val="script"/>
            </m:rPr>
            <w:rPr>
              <w:rFonts w:ascii="Cambria Math" w:eastAsiaTheme="minorEastAsia" w:hAnsi="Cambria Math"/>
              <w:lang w:val="en-US"/>
            </w:rPr>
            <m:t>L</m:t>
          </m:r>
          <m:d>
            <m:dPr>
              <m:ctrlPr>
                <w:rPr>
                  <w:rFonts w:ascii="Cambria Math" w:eastAsiaTheme="minorEastAsia" w:hAnsi="Cambria Math"/>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r>
                    <m:rPr>
                      <m:sty m:val="bi"/>
                    </m:rPr>
                    <w:rPr>
                      <w:rFonts w:ascii="Cambria Math" w:eastAsiaTheme="minorEastAsia" w:hAnsi="Cambria Math"/>
                      <w:lang w:val="en-US"/>
                    </w:rPr>
                    <m:t>β</m:t>
                  </m:r>
                </m:e>
              </m:d>
              <m:r>
                <w:rPr>
                  <w:rFonts w:ascii="Cambria Math" w:eastAsiaTheme="minorEastAsia" w:hAnsi="Cambria Math"/>
                  <w:lang w:val="en-US"/>
                </w:rPr>
                <m:t xml:space="preserve"> </m:t>
              </m:r>
            </m:e>
          </m:nary>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d>
                    </m:e>
                  </m:func>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r>
            <w:rPr>
              <w:rFonts w:ascii="Cambria Math" w:eastAsiaTheme="minorEastAsia" w:hAnsi="Cambria Math"/>
              <w:lang w:val="en-US"/>
            </w:rPr>
            <m:t>,</m:t>
          </m:r>
        </m:oMath>
      </m:oMathPara>
    </w:p>
    <w:p w14:paraId="7350EC66" w14:textId="6966F7FB" w:rsidR="00147220" w:rsidRDefault="00147220" w:rsidP="004D7B5D">
      <w:pPr>
        <w:spacing w:line="360" w:lineRule="auto"/>
        <w:rPr>
          <w:rFonts w:eastAsiaTheme="minorEastAsia"/>
          <w:lang w:val="en-US"/>
        </w:rPr>
      </w:pPr>
      <w:r>
        <w:rPr>
          <w:rFonts w:eastAsiaTheme="minorEastAsia"/>
          <w:lang w:val="en-US"/>
        </w:rPr>
        <w:t xml:space="preserve">now inserting the expression for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oMath>
      <w:r w:rsidR="00ED02DC">
        <w:rPr>
          <w:rFonts w:eastAsiaTheme="minorEastAsia"/>
          <w:lang w:val="en-US"/>
        </w:rPr>
        <w:t xml:space="preserve"> from equation </w:t>
      </w:r>
      <w:r w:rsidR="00ED02DC">
        <w:rPr>
          <w:rFonts w:eastAsiaTheme="minorEastAsia"/>
          <w:lang w:val="en-US"/>
        </w:rPr>
        <w:fldChar w:fldCharType="begin"/>
      </w:r>
      <w:r w:rsidR="00ED02DC">
        <w:rPr>
          <w:rFonts w:eastAsiaTheme="minorEastAsia"/>
          <w:lang w:val="en-US"/>
        </w:rPr>
        <w:instrText xml:space="preserve"> REF _Ref99466604 \h </w:instrText>
      </w:r>
      <w:r w:rsidR="00CB30D7">
        <w:rPr>
          <w:rFonts w:eastAsiaTheme="minorEastAsia"/>
          <w:lang w:val="en-US"/>
        </w:rPr>
        <w:instrText xml:space="preserve"> \* MERGEFORMAT </w:instrText>
      </w:r>
      <w:r w:rsidR="00ED02DC">
        <w:rPr>
          <w:rFonts w:eastAsiaTheme="minorEastAsia"/>
          <w:lang w:val="en-US"/>
        </w:rPr>
      </w:r>
      <w:r w:rsidR="00ED02DC">
        <w:rPr>
          <w:rFonts w:eastAsiaTheme="minorEastAsia"/>
          <w:lang w:val="en-US"/>
        </w:rPr>
        <w:fldChar w:fldCharType="separate"/>
      </w:r>
      <w:r w:rsidR="00380EB7" w:rsidRPr="00380EB7">
        <w:rPr>
          <w:noProof/>
          <w:lang w:val="en-US"/>
        </w:rPr>
        <w:t>1</w:t>
      </w:r>
      <w:r w:rsidR="00380EB7" w:rsidRPr="00380EB7">
        <w:rPr>
          <w:noProof/>
          <w:lang w:val="en-US"/>
        </w:rPr>
        <w:noBreakHyphen/>
        <w:t>23</w:t>
      </w:r>
      <w:r w:rsidR="00ED02DC">
        <w:rPr>
          <w:rFonts w:eastAsiaTheme="minorEastAsia"/>
          <w:lang w:val="en-US"/>
        </w:rPr>
        <w:fldChar w:fldCharType="end"/>
      </w:r>
      <w:r w:rsidR="00972B33">
        <w:rPr>
          <w:rFonts w:eastAsiaTheme="minorEastAsia"/>
          <w:lang w:val="en-US"/>
        </w:rPr>
        <w:t xml:space="preserve"> we get </w:t>
      </w:r>
    </w:p>
    <w:p w14:paraId="02D8F98E" w14:textId="4C8169BA" w:rsidR="00972B33" w:rsidRDefault="00972B33" w:rsidP="004D7B5D">
      <w:pPr>
        <w:spacing w:line="360" w:lineRule="auto"/>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p>
                        <m:sSupPr>
                          <m:ctrlPr>
                            <w:rPr>
                              <w:rFonts w:ascii="Cambria Math" w:eastAsiaTheme="minorEastAsia" w:hAnsi="Cambria Math"/>
                              <w:i/>
                              <w:lang w:val="en-US"/>
                            </w:rPr>
                          </m:ctrlPr>
                        </m:sSupPr>
                        <m:e>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r>
                        <w:rPr>
                          <w:rFonts w:ascii="Cambria Math" w:eastAsiaTheme="minorEastAsia" w:hAnsi="Cambria Math"/>
                          <w:lang w:val="en-US"/>
                        </w:rPr>
                        <m:t xml:space="preserve"> </m:t>
                      </m:r>
                    </m:e>
                  </m:func>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oMath>
      </m:oMathPara>
    </w:p>
    <w:p w14:paraId="32ABEC86" w14:textId="02E63B82" w:rsidR="00AE4506" w:rsidRDefault="00B533AC" w:rsidP="004D7B5D">
      <w:pPr>
        <w:spacing w:line="360" w:lineRule="auto"/>
        <w:jc w:val="both"/>
        <w:rPr>
          <w:rFonts w:eastAsiaTheme="minorEastAsia"/>
          <w:lang w:val="en-US"/>
        </w:rPr>
      </w:pPr>
      <w:r>
        <w:rPr>
          <w:rFonts w:eastAsiaTheme="minorEastAsia"/>
          <w:lang w:val="en-US"/>
        </w:rPr>
        <w:t>It is important to note that the datapoints are assumed independent</w:t>
      </w:r>
      <w:r w:rsidR="00F1118C">
        <w:rPr>
          <w:rFonts w:eastAsiaTheme="minorEastAsia"/>
          <w:lang w:val="en-US"/>
        </w:rPr>
        <w:t xml:space="preserve">, which allows us to use </w:t>
      </w:r>
      <w:r w:rsidR="005659A4">
        <w:rPr>
          <w:rFonts w:eastAsiaTheme="minorEastAsia"/>
          <w:lang w:val="en-US"/>
        </w:rPr>
        <w:t xml:space="preserve">that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⋅P(B)</m:t>
        </m:r>
      </m:oMath>
      <w:r w:rsidR="00EA3385">
        <w:rPr>
          <w:rFonts w:eastAsiaTheme="minorEastAsia"/>
          <w:lang w:val="en-US"/>
        </w:rPr>
        <w:t>.</w:t>
      </w:r>
      <w:r w:rsidR="00CB31BF">
        <w:rPr>
          <w:rFonts w:eastAsiaTheme="minorEastAsia"/>
          <w:lang w:val="en-US"/>
        </w:rPr>
        <w:t xml:space="preserve"> </w:t>
      </w:r>
      <w:r w:rsidR="003B7D4D">
        <w:rPr>
          <w:rFonts w:eastAsiaTheme="minorEastAsia"/>
          <w:lang w:val="en-US"/>
        </w:rPr>
        <w:t xml:space="preserve">Using the log-likelihood allows us to compute the sum </w:t>
      </w:r>
      <w:r w:rsidR="00B23713">
        <w:rPr>
          <w:rFonts w:eastAsiaTheme="minorEastAsia"/>
          <w:lang w:val="en-US"/>
        </w:rPr>
        <w:t>instead</w:t>
      </w:r>
      <w:r w:rsidR="009A1AF6">
        <w:rPr>
          <w:rFonts w:eastAsiaTheme="minorEastAsia"/>
          <w:lang w:val="en-US"/>
        </w:rPr>
        <w:t xml:space="preserve"> </w:t>
      </w:r>
      <w:r w:rsidR="009A1AF6">
        <w:rPr>
          <w:rFonts w:eastAsiaTheme="minorEastAsia"/>
          <w:lang w:val="en-US"/>
        </w:rPr>
        <w:fldChar w:fldCharType="begin"/>
      </w:r>
      <w:r w:rsidR="00911430">
        <w:rPr>
          <w:rFonts w:eastAsiaTheme="minorEastAsia"/>
          <w:lang w:val="en-US"/>
        </w:rPr>
        <w:instrText xml:space="preserve"> ADDIN ZOTERO_ITEM CSL_CITATION {"citationID":"RZJEy8gy","properties":{"formattedCitation":"(Cameron &amp; Trivedi, 2013b)","plainCitation":"(Cameron &amp; Trivedi, 2013b)","dontUpdate":true,"noteIndex":0},"citationItems":[{"id":299,"uris":["http://zotero.org/users/9228513/items/4WADJMEP"],"itemData":{"id":299,"type":"chapter","abstract":"INTRODUCTIONThis chapter presents the general modeling approaches most often used in count data analysis – likelihood-based, generalized linear models, and moment-based. Statistical inference for these nonlinear regression models is based on asymptotic theory, which is also summarized.The models and results vary according to the strength of the distributional assumptions made. Likelihood-based models and the associated maximum likelihood estimator require complete specification of the distribution. Statistical inference is usually performed under the assumption that the distribution is correctly specified.A less parametric analysis assumes that some aspects of the distribution of the dependent variable are correctly specified, whereas others are not specified or, if they are specified, are potentially misspecified. For count data models, considerable emphasis has been placed on analysis based on the assumption of correct specification of the conditional mean or of correct specification of both the conditional mean and the conditional variance. This is a nonlinear generalization of the linear regression model, in which consistency requires correct specification of the mean and efficient estimation requires correct specification of the mean and variance. It is a special case of the class of generalized linear models that is widely used in the statistics literature. Estimators for generalized linear models coincide with maximum likelihood estimators if the specified density is in the linear exponential family. But even then the analytical distribution of the same estimator can differ across the two approaches if different second moment assumptions are made.","collection-title":"Econometric Society Monographs","container-title":"Regression Analysis of Count Data","edition":"2","event-place":"Cambridge","ISBN":"978-1-107-01416-9","note":"DOI: 10.1017/CBO9781139013567.005","page":"21-68","publisher":"Cambridge University Press","publisher-place":"Cambridge","source":"Cambridge University Press","title":"Model Specification and Estimation","URL":"https://www.cambridge.org/core/books/regression-analysis-of-count-data/model-specification-and-estimation/09C6A4B16F84FEC014E8DDF8FC727989","editor":[{"family":"Cameron","given":"A. Colin"},{"family":"Trivedi","given":"Pravin K."}],"accessed":{"date-parts":[["2022",3,29]]},"issued":{"date-parts":[["2013"]]}}}],"schema":"https://github.com/citation-style-language/schema/raw/master/csl-citation.json"} </w:instrText>
      </w:r>
      <w:r w:rsidR="009A1AF6">
        <w:rPr>
          <w:rFonts w:eastAsiaTheme="minorEastAsia"/>
          <w:lang w:val="en-US"/>
        </w:rPr>
        <w:fldChar w:fldCharType="separate"/>
      </w:r>
      <w:r w:rsidR="00FD62D6" w:rsidRPr="00FD62D6">
        <w:rPr>
          <w:rFonts w:cs="Times New Roman"/>
          <w:lang w:val="en-US"/>
        </w:rPr>
        <w:t>(Cameron &amp; Trivedi, 2013b</w:t>
      </w:r>
      <w:r w:rsidR="00FD62D6">
        <w:rPr>
          <w:rFonts w:cs="Times New Roman"/>
          <w:lang w:val="en-US"/>
        </w:rPr>
        <w:t>, p.23</w:t>
      </w:r>
      <w:r w:rsidR="00FD62D6" w:rsidRPr="00FD62D6">
        <w:rPr>
          <w:rFonts w:cs="Times New Roman"/>
          <w:lang w:val="en-US"/>
        </w:rPr>
        <w:t>)</w:t>
      </w:r>
      <w:r w:rsidR="009A1AF6">
        <w:rPr>
          <w:rFonts w:eastAsiaTheme="minorEastAsia"/>
          <w:lang w:val="en-US"/>
        </w:rPr>
        <w:fldChar w:fldCharType="end"/>
      </w:r>
    </w:p>
    <w:p w14:paraId="4ADC6258" w14:textId="1194BB56" w:rsidR="00B23713" w:rsidRPr="00606420" w:rsidRDefault="008573DA" w:rsidP="004D7B5D">
      <w:pPr>
        <w:spacing w:line="360" w:lineRule="auto"/>
        <w:jc w:val="both"/>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m:rPr>
                      <m:sty m:val="bi"/>
                    </m:rPr>
                    <w:rPr>
                      <w:rFonts w:ascii="Cambria Math" w:eastAsiaTheme="minorEastAsia" w:hAnsi="Cambria Math"/>
                      <w:lang w:val="en-US"/>
                    </w:rPr>
                    <m:t>β</m:t>
                  </m:r>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sup>
                  </m:sSup>
                  <m:r>
                    <w:rPr>
                      <w:rFonts w:ascii="Cambria Math" w:eastAsiaTheme="minorEastAsia" w:hAnsi="Cambria Math"/>
                      <w:lang w:val="en-US"/>
                    </w:rPr>
                    <m:t>+</m:t>
                  </m:r>
                  <m:sSubSup>
                    <m:sSubSupPr>
                      <m:ctrlPr>
                        <w:rPr>
                          <w:rFonts w:ascii="Cambria Math" w:eastAsiaTheme="minorEastAsia" w:hAnsi="Cambria Math"/>
                          <w:b/>
                          <w:bCs/>
                          <w:i/>
                          <w:lang w:val="en-US"/>
                        </w:rPr>
                      </m:ctrlPr>
                    </m:sSubSup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m:rPr>
                          <m:sty m:val="bi"/>
                        </m:rPr>
                        <w:rPr>
                          <w:rFonts w:ascii="Cambria Math" w:eastAsiaTheme="minorEastAsia" w:hAnsi="Cambria Math"/>
                          <w:lang w:val="en-US"/>
                        </w:rPr>
                        <m:t>x</m:t>
                      </m:r>
                      <m:ctrlPr>
                        <w:rPr>
                          <w:rFonts w:ascii="Cambria Math" w:eastAsiaTheme="minorEastAsia" w:hAnsi="Cambria Math"/>
                          <w:i/>
                          <w:lang w:val="en-US"/>
                        </w:rPr>
                      </m:ctrlP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ctrlPr>
                        <w:rPr>
                          <w:rFonts w:ascii="Cambria Math" w:eastAsiaTheme="minorEastAsia" w:hAnsi="Cambria Math"/>
                          <w:b/>
                          <w:bCs/>
                          <w:i/>
                          <w:lang w:val="en-US"/>
                        </w:rPr>
                      </m:ctrlPr>
                    </m:fNa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e>
                  </m:func>
                  <m:r>
                    <w:rPr>
                      <w:rFonts w:ascii="Cambria Math" w:eastAsiaTheme="minorEastAsia" w:hAnsi="Cambria Math"/>
                      <w:lang w:val="en-US"/>
                    </w:rPr>
                    <m:t xml:space="preserve"> .</m:t>
                  </m:r>
                </m:e>
              </m:nary>
            </m:e>
          </m:func>
        </m:oMath>
      </m:oMathPara>
    </w:p>
    <w:p w14:paraId="221F7373" w14:textId="2CB58836" w:rsidR="00AE4506" w:rsidRPr="00CE7CDB" w:rsidRDefault="0093193D" w:rsidP="004D7B5D">
      <w:pPr>
        <w:spacing w:line="360" w:lineRule="auto"/>
        <w:rPr>
          <w:rFonts w:eastAsiaTheme="minorEastAsia"/>
          <w:lang w:val="en-US"/>
        </w:rPr>
      </w:pPr>
      <w:r>
        <w:rPr>
          <w:rFonts w:eastAsiaTheme="minorEastAsia"/>
          <w:lang w:val="en-US"/>
        </w:rPr>
        <w:t xml:space="preserve">Differentiating </w:t>
      </w:r>
      <w:proofErr w:type="spellStart"/>
      <w:r>
        <w:rPr>
          <w:rFonts w:eastAsiaTheme="minorEastAsia"/>
          <w:lang w:val="en-US"/>
        </w:rPr>
        <w:t>w.r.t.</w:t>
      </w:r>
      <w:proofErr w:type="spellEnd"/>
      <w:r>
        <w:rPr>
          <w:rFonts w:eastAsiaTheme="minorEastAsia"/>
          <w:lang w:val="en-US"/>
        </w:rPr>
        <w:t xml:space="preserve"> </w:t>
      </w:r>
      <m:oMath>
        <m:r>
          <m:rPr>
            <m:sty m:val="bi"/>
          </m:rPr>
          <w:rPr>
            <w:rFonts w:ascii="Cambria Math" w:eastAsiaTheme="minorEastAsia" w:hAnsi="Cambria Math"/>
            <w:lang w:val="en-US"/>
          </w:rPr>
          <m:t>β</m:t>
        </m:r>
      </m:oMath>
      <w:r w:rsidR="00CE7CDB">
        <w:rPr>
          <w:rFonts w:eastAsiaTheme="minorEastAsia"/>
          <w:b/>
          <w:bCs/>
          <w:lang w:val="en-US"/>
        </w:rPr>
        <w:t xml:space="preserve"> </w:t>
      </w:r>
      <w:r w:rsidR="00CE7CDB">
        <w:rPr>
          <w:rFonts w:eastAsiaTheme="minorEastAsia"/>
          <w:lang w:val="en-US"/>
        </w:rPr>
        <w:t>and setting the expression equal to zero we get</w:t>
      </w:r>
    </w:p>
    <w:p w14:paraId="2B891A02" w14:textId="7F87AFE4" w:rsidR="00DC76CD" w:rsidRPr="00DC76CD" w:rsidRDefault="008573DA" w:rsidP="004D7B5D">
      <w:pPr>
        <w:spacing w:line="360" w:lineRule="auto"/>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b>
                <m:sSubPr>
                  <m:ctrlPr>
                    <w:rPr>
                      <w:rFonts w:ascii="Cambria Math" w:eastAsiaTheme="minorEastAsia" w:hAnsi="Cambria Math"/>
                      <w:b/>
                      <w:bCs/>
                      <w:i/>
                      <w:lang w:val="en-US"/>
                    </w:rPr>
                  </m:ctrlPr>
                </m:sSub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Sub>
              <m:r>
                <w:rPr>
                  <w:rFonts w:ascii="Cambria Math" w:eastAsiaTheme="minorEastAsia" w:hAnsi="Cambria Math"/>
                  <w:lang w:val="en-US"/>
                </w:rPr>
                <m:t xml:space="preserve"> =0 . </m:t>
              </m:r>
            </m:e>
          </m:nary>
        </m:oMath>
      </m:oMathPara>
    </w:p>
    <w:p w14:paraId="61E7F1F3" w14:textId="41815F6C" w:rsidR="00521603" w:rsidRDefault="00847EF9" w:rsidP="004D7B5D">
      <w:pPr>
        <w:spacing w:line="360" w:lineRule="auto"/>
        <w:rPr>
          <w:rFonts w:eastAsiaTheme="minorEastAsia"/>
          <w:lang w:val="en-US"/>
        </w:rPr>
      </w:pPr>
      <w:r>
        <w:rPr>
          <w:rFonts w:eastAsiaTheme="minorEastAsia"/>
          <w:lang w:val="en-US"/>
        </w:rPr>
        <w:lastRenderedPageBreak/>
        <w:t>Thus, w</w:t>
      </w:r>
      <w:r w:rsidR="005E752F">
        <w:rPr>
          <w:rFonts w:eastAsiaTheme="minorEastAsia"/>
          <w:lang w:val="en-US"/>
        </w:rPr>
        <w:t xml:space="preserve">e want to minimize the difference between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A21AB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oMath>
      <w:r w:rsidR="00073FA5">
        <w:rPr>
          <w:rFonts w:eastAsiaTheme="minorEastAsia"/>
          <w:lang w:val="en-US"/>
        </w:rPr>
        <w:t xml:space="preserve"> to maximize the log-likelihood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 (</m:t>
            </m:r>
            <m:r>
              <m:rPr>
                <m:sty m:val="bi"/>
              </m:rPr>
              <w:rPr>
                <w:rFonts w:ascii="Cambria Math" w:eastAsiaTheme="minorEastAsia" w:hAnsi="Cambria Math"/>
                <w:lang w:val="en-US"/>
              </w:rPr>
              <m:t>β</m:t>
            </m:r>
            <m:r>
              <w:rPr>
                <w:rFonts w:ascii="Cambria Math" w:eastAsiaTheme="minorEastAsia" w:hAnsi="Cambria Math"/>
                <w:lang w:val="en-US"/>
              </w:rPr>
              <m:t>)</m:t>
            </m:r>
          </m:e>
        </m:func>
      </m:oMath>
      <w:r w:rsidR="00A35F7A">
        <w:rPr>
          <w:rFonts w:eastAsiaTheme="minorEastAsia"/>
          <w:lang w:val="en-US"/>
        </w:rPr>
        <w:t xml:space="preserve">. </w:t>
      </w:r>
      <w:r w:rsidR="00D94606">
        <w:rPr>
          <w:rFonts w:eastAsiaTheme="minorEastAsia"/>
          <w:lang w:val="en-US"/>
        </w:rPr>
        <w:t>The equation does not have a closed form solution and an i</w:t>
      </w:r>
      <w:r>
        <w:rPr>
          <w:rFonts w:eastAsiaTheme="minorEastAsia"/>
          <w:lang w:val="en-US"/>
        </w:rPr>
        <w:t>terative</w:t>
      </w:r>
      <w:r w:rsidR="00D94606">
        <w:rPr>
          <w:rFonts w:eastAsiaTheme="minorEastAsia"/>
          <w:lang w:val="en-US"/>
        </w:rPr>
        <w:t xml:space="preserve"> </w:t>
      </w:r>
      <w:r w:rsidR="00D0714B">
        <w:rPr>
          <w:rFonts w:eastAsiaTheme="minorEastAsia"/>
          <w:lang w:val="en-US"/>
        </w:rPr>
        <w:t xml:space="preserve">method is needed to find the best fitting set of parameters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oMath>
      <w:r w:rsidR="00023079">
        <w:rPr>
          <w:rFonts w:eastAsiaTheme="minorEastAsia"/>
          <w:lang w:val="en-US"/>
        </w:rPr>
        <w:t xml:space="preserve">. </w:t>
      </w:r>
      <w:r w:rsidR="00023079">
        <w:rPr>
          <w:rFonts w:eastAsiaTheme="minorEastAsia"/>
          <w:b/>
          <w:bCs/>
          <w:lang w:val="en-US"/>
        </w:rPr>
        <w:t xml:space="preserve"> </w:t>
      </w:r>
      <w:r w:rsidR="00A746B0">
        <w:rPr>
          <w:rFonts w:eastAsiaTheme="minorEastAsia"/>
          <w:lang w:val="en-US"/>
        </w:rPr>
        <w:t xml:space="preserve">Methods such as the ones described in </w:t>
      </w:r>
      <w:r w:rsidR="00A746B0">
        <w:rPr>
          <w:rFonts w:eastAsiaTheme="minorEastAsia"/>
          <w:lang w:val="en-US"/>
        </w:rPr>
        <w:fldChar w:fldCharType="begin"/>
      </w:r>
      <w:r w:rsidR="00A746B0">
        <w:rPr>
          <w:rFonts w:eastAsiaTheme="minorEastAsia"/>
          <w:lang w:val="en-US"/>
        </w:rPr>
        <w:instrText xml:space="preserve"> REF _Ref98754619 \r \h </w:instrText>
      </w:r>
      <w:r w:rsidR="00CB30D7">
        <w:rPr>
          <w:rFonts w:eastAsiaTheme="minorEastAsia"/>
          <w:lang w:val="en-US"/>
        </w:rPr>
        <w:instrText xml:space="preserve"> \* MERGEFORMAT </w:instrText>
      </w:r>
      <w:r w:rsidR="00A746B0">
        <w:rPr>
          <w:rFonts w:eastAsiaTheme="minorEastAsia"/>
          <w:lang w:val="en-US"/>
        </w:rPr>
      </w:r>
      <w:r w:rsidR="00A746B0">
        <w:rPr>
          <w:rFonts w:eastAsiaTheme="minorEastAsia"/>
          <w:lang w:val="en-US"/>
        </w:rPr>
        <w:fldChar w:fldCharType="separate"/>
      </w:r>
      <w:r w:rsidR="00380EB7">
        <w:rPr>
          <w:rFonts w:eastAsiaTheme="minorEastAsia"/>
          <w:lang w:val="en-US"/>
        </w:rPr>
        <w:t>1.6.1</w:t>
      </w:r>
      <w:r w:rsidR="00A746B0">
        <w:rPr>
          <w:rFonts w:eastAsiaTheme="minorEastAsia"/>
          <w:lang w:val="en-US"/>
        </w:rPr>
        <w:fldChar w:fldCharType="end"/>
      </w:r>
      <w:r w:rsidR="00A746B0">
        <w:rPr>
          <w:rFonts w:eastAsiaTheme="minorEastAsia"/>
          <w:lang w:val="en-US"/>
        </w:rPr>
        <w:t xml:space="preserve"> can be used</w:t>
      </w:r>
      <w:r w:rsidR="00B93165">
        <w:rPr>
          <w:rFonts w:eastAsiaTheme="minorEastAsia"/>
          <w:lang w:val="en-US"/>
        </w:rPr>
        <w:t xml:space="preserve">. </w:t>
      </w:r>
    </w:p>
    <w:p w14:paraId="1F96EB6E" w14:textId="7D1BB0BD" w:rsidR="000E7AFD" w:rsidRDefault="000E7AFD" w:rsidP="004D7B5D">
      <w:pPr>
        <w:pStyle w:val="Heading3"/>
        <w:spacing w:line="360" w:lineRule="auto"/>
        <w:rPr>
          <w:rFonts w:eastAsiaTheme="minorEastAsia"/>
          <w:lang w:val="en-US"/>
        </w:rPr>
      </w:pPr>
      <w:bookmarkStart w:id="73" w:name="_Toc107354681"/>
      <w:r>
        <w:rPr>
          <w:rFonts w:eastAsiaTheme="minorEastAsia"/>
          <w:lang w:val="en-US"/>
        </w:rPr>
        <w:t>Confidence interval</w:t>
      </w:r>
      <w:bookmarkEnd w:id="73"/>
    </w:p>
    <w:p w14:paraId="001662E9" w14:textId="5985BA0A" w:rsidR="000E7AFD" w:rsidRDefault="000E7AFD" w:rsidP="004D7B5D">
      <w:pPr>
        <w:spacing w:line="360" w:lineRule="auto"/>
        <w:rPr>
          <w:rFonts w:eastAsiaTheme="minorEastAsia"/>
          <w:lang w:val="en-US"/>
        </w:rPr>
      </w:pPr>
      <w:r>
        <w:rPr>
          <w:rFonts w:eastAsiaTheme="minorEastAsia"/>
          <w:lang w:val="en-US"/>
        </w:rPr>
        <w:t>A confidence interval for e.g., 95% confidence claims that the true population mean will be within the limits of the confidence interval 95% of the times a sample mean is measured</w:t>
      </w:r>
      <w:r w:rsidR="008F6C8C">
        <w:rPr>
          <w:rFonts w:eastAsiaTheme="minorEastAsia"/>
          <w:lang w:val="en-US"/>
        </w:rPr>
        <w:t xml:space="preserve"> </w:t>
      </w:r>
      <w:r w:rsidR="001517E0">
        <w:rPr>
          <w:rFonts w:eastAsiaTheme="minorEastAsia"/>
          <w:lang w:val="en-US"/>
        </w:rPr>
        <w:fldChar w:fldCharType="begin"/>
      </w:r>
      <w:r w:rsidR="00DB5DC9">
        <w:rPr>
          <w:rFonts w:eastAsiaTheme="minorEastAsia"/>
          <w:lang w:val="en-US"/>
        </w:rPr>
        <w:instrText xml:space="preserve"> ADDIN ZOTERO_ITEM CSL_CITATION {"citationID":"MwigjoDh","properties":{"formattedCitation":"(James et al., 2013)","plainCitation":"(James et al., 2013)","dontUpdate":true,"noteIndex":0},"citationItems":[{"id":524,"uris":["http://zotero.org/users/9228513/items/GFMYA877"],"itemData":{"id":524,"type":"book","call-number":"QA276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1517E0">
        <w:rPr>
          <w:rFonts w:eastAsiaTheme="minorEastAsia"/>
          <w:lang w:val="en-US"/>
        </w:rPr>
        <w:fldChar w:fldCharType="separate"/>
      </w:r>
      <w:r w:rsidR="001517E0" w:rsidRPr="00033843">
        <w:rPr>
          <w:rFonts w:cs="Times New Roman"/>
          <w:lang w:val="en-US"/>
        </w:rPr>
        <w:t>(James et al., 2013</w:t>
      </w:r>
      <w:r w:rsidR="00033843">
        <w:rPr>
          <w:rFonts w:cs="Times New Roman"/>
          <w:lang w:val="en-US"/>
        </w:rPr>
        <w:t>, p.66</w:t>
      </w:r>
      <w:r w:rsidR="001517E0" w:rsidRPr="00033843">
        <w:rPr>
          <w:rFonts w:cs="Times New Roman"/>
          <w:lang w:val="en-US"/>
        </w:rPr>
        <w:t>)</w:t>
      </w:r>
      <w:r w:rsidR="001517E0">
        <w:rPr>
          <w:rFonts w:eastAsiaTheme="minorEastAsia"/>
          <w:lang w:val="en-US"/>
        </w:rPr>
        <w:fldChar w:fldCharType="end"/>
      </w:r>
      <w:r>
        <w:rPr>
          <w:rFonts w:eastAsiaTheme="minorEastAsia"/>
          <w:lang w:val="en-US"/>
        </w:rPr>
        <w:t xml:space="preserve">. 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3D07F7">
        <w:rPr>
          <w:rFonts w:eastAsiaTheme="minorEastAsia"/>
          <w:lang w:val="en-US"/>
        </w:rPr>
        <w:t xml:space="preserve"> with unknown population mean</w:t>
      </w:r>
      <w:r>
        <w:rPr>
          <w:rFonts w:eastAsiaTheme="minorEastAsia"/>
          <w:lang w:val="en-US"/>
        </w:rPr>
        <w:t xml:space="preserve">, the confidence interval is found using the formula </w:t>
      </w:r>
    </w:p>
    <w:p w14:paraId="75DD3DF6" w14:textId="77777777" w:rsidR="000E7AFD" w:rsidRDefault="008573DA" w:rsidP="004D7B5D">
      <w:pPr>
        <w:spacing w:line="360" w:lineRule="auto"/>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1807D8D7" w14:textId="439F04D9" w:rsidR="000E7AFD" w:rsidRPr="000E7AFD" w:rsidRDefault="000E7AFD" w:rsidP="004D7B5D">
      <w:pPr>
        <w:spacing w:line="360" w:lineRule="auto"/>
        <w:rPr>
          <w:lang w:val="en-US"/>
        </w:rPr>
      </w:pPr>
      <w:r>
        <w:rPr>
          <w:rFonts w:eastAsiaTheme="minorEastAsia"/>
          <w:lang w:val="en-US"/>
        </w:rPr>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Pr>
          <w:rFonts w:eastAsiaTheme="minorEastAsia"/>
          <w:lang w:val="en-US"/>
        </w:rPr>
        <w:t xml:space="preserve"> in both directions that encapsulates the allowed variations of </w:t>
      </w:r>
      <m:oMath>
        <m:r>
          <w:rPr>
            <w:rFonts w:ascii="Cambria Math" w:eastAsiaTheme="minorEastAsia" w:hAnsi="Cambria Math"/>
            <w:lang w:val="en-US"/>
          </w:rPr>
          <m:t>μ</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w:t>
      </w:r>
    </w:p>
    <w:p w14:paraId="384E4A1C" w14:textId="2D59543E" w:rsidR="00FC6407" w:rsidRDefault="006A7EC4" w:rsidP="004D7B5D">
      <w:pPr>
        <w:pStyle w:val="Heading2"/>
        <w:spacing w:line="360" w:lineRule="auto"/>
        <w:rPr>
          <w:rFonts w:eastAsiaTheme="minorEastAsia"/>
          <w:lang w:val="en-US"/>
        </w:rPr>
      </w:pPr>
      <w:bookmarkStart w:id="74" w:name="_Ref99107553"/>
      <w:bookmarkStart w:id="75" w:name="_Toc107354682"/>
      <w:r>
        <w:rPr>
          <w:rFonts w:eastAsiaTheme="minorEastAsia"/>
          <w:lang w:val="en-US"/>
        </w:rPr>
        <w:t>Radiobiology</w:t>
      </w:r>
      <w:bookmarkEnd w:id="74"/>
      <w:bookmarkEnd w:id="75"/>
    </w:p>
    <w:p w14:paraId="6A8F24B2" w14:textId="7FAAB02B" w:rsidR="00470892" w:rsidRDefault="00C74E5D" w:rsidP="004D7B5D">
      <w:pPr>
        <w:spacing w:line="360" w:lineRule="auto"/>
        <w:rPr>
          <w:lang w:val="en-US"/>
        </w:rPr>
      </w:pPr>
      <w:r>
        <w:rPr>
          <w:lang w:val="en-US"/>
        </w:rPr>
        <w:t>Note</w:t>
      </w:r>
      <w:r w:rsidR="000355BD">
        <w:rPr>
          <w:lang w:val="en-US"/>
        </w:rPr>
        <w:t xml:space="preserve">: There are many </w:t>
      </w:r>
      <w:r w:rsidR="0033355D">
        <w:rPr>
          <w:lang w:val="en-US"/>
        </w:rPr>
        <w:t>biology terms</w:t>
      </w:r>
      <w:r w:rsidR="00927BE7">
        <w:rPr>
          <w:lang w:val="en-US"/>
        </w:rPr>
        <w:t xml:space="preserve"> </w:t>
      </w:r>
      <w:r w:rsidR="000355BD">
        <w:rPr>
          <w:lang w:val="en-US"/>
        </w:rPr>
        <w:t xml:space="preserve">mentioned here that </w:t>
      </w:r>
      <w:r w:rsidR="0033355D">
        <w:rPr>
          <w:lang w:val="en-US"/>
        </w:rPr>
        <w:t xml:space="preserve">are not explained </w:t>
      </w:r>
      <w:r w:rsidR="00927BE7">
        <w:rPr>
          <w:lang w:val="en-US"/>
        </w:rPr>
        <w:t xml:space="preserve">within this section, but they have been briefly explained in </w:t>
      </w:r>
      <w:r w:rsidR="00927BE7">
        <w:rPr>
          <w:lang w:val="en-US"/>
        </w:rPr>
        <w:fldChar w:fldCharType="begin"/>
      </w:r>
      <w:r w:rsidR="00927BE7">
        <w:rPr>
          <w:lang w:val="en-US"/>
        </w:rPr>
        <w:instrText xml:space="preserve"> REF _Ref97554467 \h </w:instrText>
      </w:r>
      <w:r w:rsidR="00927BE7">
        <w:rPr>
          <w:lang w:val="en-US"/>
        </w:rPr>
      </w:r>
      <w:r w:rsidR="00927BE7">
        <w:rPr>
          <w:lang w:val="en-US"/>
        </w:rPr>
        <w:fldChar w:fldCharType="separate"/>
      </w:r>
      <w:r w:rsidR="00927BE7" w:rsidRPr="00927BE7">
        <w:rPr>
          <w:lang w:val="en-US"/>
        </w:rPr>
        <w:t>Abbreviations and explanations</w:t>
      </w:r>
      <w:r w:rsidR="00927BE7">
        <w:rPr>
          <w:lang w:val="en-US"/>
        </w:rPr>
        <w:fldChar w:fldCharType="end"/>
      </w:r>
      <w:r w:rsidR="00927BE7">
        <w:rPr>
          <w:lang w:val="en-US"/>
        </w:rPr>
        <w:t xml:space="preserve">. These terms </w:t>
      </w:r>
      <w:r w:rsidR="00B827FF">
        <w:rPr>
          <w:lang w:val="en-US"/>
        </w:rPr>
        <w:t xml:space="preserve">will be highlighted in </w:t>
      </w:r>
      <w:r w:rsidR="00B827FF" w:rsidRPr="00823B83">
        <w:rPr>
          <w:b/>
          <w:bCs/>
          <w:i/>
          <w:iCs/>
          <w:lang w:val="en-US"/>
        </w:rPr>
        <w:t xml:space="preserve">bold </w:t>
      </w:r>
      <w:r w:rsidR="00823B83" w:rsidRPr="00823B83">
        <w:rPr>
          <w:b/>
          <w:bCs/>
          <w:i/>
          <w:iCs/>
          <w:lang w:val="en-US"/>
        </w:rPr>
        <w:t>italics</w:t>
      </w:r>
      <w:r w:rsidR="00823B83">
        <w:rPr>
          <w:lang w:val="en-US"/>
        </w:rPr>
        <w:t>.</w:t>
      </w:r>
      <w:r w:rsidR="00927BE7">
        <w:rPr>
          <w:lang w:val="en-US"/>
        </w:rPr>
        <w:br/>
      </w:r>
      <w:r w:rsidR="0033355D">
        <w:rPr>
          <w:lang w:val="en-US"/>
        </w:rPr>
        <w:t xml:space="preserve"> </w:t>
      </w:r>
      <w:r w:rsidR="002A1DED">
        <w:rPr>
          <w:lang w:val="en-US"/>
        </w:rPr>
        <w:t xml:space="preserve">Cells are </w:t>
      </w:r>
      <w:r w:rsidR="00BF0C52">
        <w:rPr>
          <w:lang w:val="en-US"/>
        </w:rPr>
        <w:t xml:space="preserve">the building blocks of </w:t>
      </w:r>
      <w:r w:rsidR="00753D5F">
        <w:rPr>
          <w:lang w:val="en-US"/>
        </w:rPr>
        <w:t>all living things</w:t>
      </w:r>
      <w:r w:rsidR="00F7686B">
        <w:rPr>
          <w:lang w:val="en-US"/>
        </w:rPr>
        <w:t>.</w:t>
      </w:r>
      <w:r w:rsidR="005A4B81">
        <w:rPr>
          <w:lang w:val="en-US"/>
        </w:rPr>
        <w:t xml:space="preserve"> A</w:t>
      </w:r>
      <w:r w:rsidR="00DE0096">
        <w:rPr>
          <w:lang w:val="en-US"/>
        </w:rPr>
        <w:t>nimals</w:t>
      </w:r>
      <w:r w:rsidR="00C641EF">
        <w:rPr>
          <w:lang w:val="en-US"/>
        </w:rPr>
        <w:t xml:space="preserve"> are made from </w:t>
      </w:r>
      <w:r w:rsidR="00C27D97">
        <w:rPr>
          <w:lang w:val="en-US"/>
        </w:rPr>
        <w:t>eukaryotic</w:t>
      </w:r>
      <w:r w:rsidR="00C641EF">
        <w:rPr>
          <w:lang w:val="en-US"/>
        </w:rPr>
        <w:t xml:space="preserve"> cells</w:t>
      </w:r>
      <w:r w:rsidR="00C27D97">
        <w:rPr>
          <w:lang w:val="en-US"/>
        </w:rPr>
        <w:t xml:space="preserve">, which </w:t>
      </w:r>
      <w:r w:rsidR="00DE0096">
        <w:rPr>
          <w:lang w:val="en-US"/>
        </w:rPr>
        <w:t>contain a nucleus</w:t>
      </w:r>
      <w:r w:rsidR="00191075">
        <w:rPr>
          <w:lang w:val="en-US"/>
        </w:rPr>
        <w:t>.</w:t>
      </w:r>
      <w:r w:rsidR="000A33FC">
        <w:rPr>
          <w:lang w:val="en-US"/>
        </w:rPr>
        <w:t xml:space="preserve"> </w:t>
      </w:r>
      <w:r w:rsidR="00191075">
        <w:rPr>
          <w:lang w:val="en-US"/>
        </w:rPr>
        <w:t>T</w:t>
      </w:r>
      <w:r w:rsidR="000A33FC">
        <w:rPr>
          <w:lang w:val="en-US"/>
        </w:rPr>
        <w:t xml:space="preserve">he purpose of a cell is converting </w:t>
      </w:r>
      <w:r w:rsidR="00F66824">
        <w:rPr>
          <w:lang w:val="en-US"/>
        </w:rPr>
        <w:t>consume</w:t>
      </w:r>
      <w:r w:rsidR="007072E4">
        <w:rPr>
          <w:lang w:val="en-US"/>
        </w:rPr>
        <w:t>d nutrients</w:t>
      </w:r>
      <w:r w:rsidR="00F66824">
        <w:rPr>
          <w:lang w:val="en-US"/>
        </w:rPr>
        <w:t xml:space="preserve"> into energy</w:t>
      </w:r>
      <w:r w:rsidR="00297F03">
        <w:rPr>
          <w:lang w:val="en-US"/>
        </w:rPr>
        <w:t xml:space="preserve"> needed</w:t>
      </w:r>
      <w:r w:rsidR="00F66824">
        <w:rPr>
          <w:lang w:val="en-US"/>
        </w:rPr>
        <w:t xml:space="preserve"> </w:t>
      </w:r>
      <w:r w:rsidR="00324111">
        <w:rPr>
          <w:lang w:val="en-US"/>
        </w:rPr>
        <w:t>to perform a task.</w:t>
      </w:r>
      <w:r w:rsidR="00E06DCC">
        <w:rPr>
          <w:lang w:val="en-US"/>
        </w:rPr>
        <w:t xml:space="preserve"> </w:t>
      </w:r>
      <w:r w:rsidR="00A33116">
        <w:rPr>
          <w:lang w:val="en-US"/>
        </w:rPr>
        <w:t xml:space="preserve">Such tasks might be to provide structure </w:t>
      </w:r>
      <w:r w:rsidR="00B540D5">
        <w:rPr>
          <w:lang w:val="en-US"/>
        </w:rPr>
        <w:t xml:space="preserve">(bone </w:t>
      </w:r>
      <w:r w:rsidR="000A0861">
        <w:rPr>
          <w:lang w:val="en-US"/>
        </w:rPr>
        <w:t>cells</w:t>
      </w:r>
      <w:r w:rsidR="00D76032">
        <w:rPr>
          <w:lang w:val="en-US"/>
        </w:rPr>
        <w:t>, muscle cells</w:t>
      </w:r>
      <w:r w:rsidR="00B540D5">
        <w:rPr>
          <w:lang w:val="en-US"/>
        </w:rPr>
        <w:t>)</w:t>
      </w:r>
      <w:r w:rsidR="000A0861">
        <w:rPr>
          <w:lang w:val="en-US"/>
        </w:rPr>
        <w:t xml:space="preserve">, </w:t>
      </w:r>
      <w:r w:rsidR="0072401F">
        <w:rPr>
          <w:lang w:val="en-US"/>
        </w:rPr>
        <w:t xml:space="preserve">sensory signaling (nerve cells) or </w:t>
      </w:r>
      <w:r w:rsidR="00960C8E">
        <w:rPr>
          <w:lang w:val="en-US"/>
        </w:rPr>
        <w:t>transportati</w:t>
      </w:r>
      <w:r w:rsidR="00E62B51">
        <w:rPr>
          <w:lang w:val="en-US"/>
        </w:rPr>
        <w:t>on (blood cells)</w:t>
      </w:r>
      <w:r w:rsidR="00437B76">
        <w:rPr>
          <w:lang w:val="en-US"/>
        </w:rPr>
        <w:t>.</w:t>
      </w:r>
      <w:r w:rsidR="00297F03">
        <w:rPr>
          <w:lang w:val="en-US"/>
        </w:rPr>
        <w:t xml:space="preserve"> These cells are highly specialized and</w:t>
      </w:r>
      <w:r w:rsidR="004F318D">
        <w:rPr>
          <w:lang w:val="en-US"/>
        </w:rPr>
        <w:t xml:space="preserve"> stem from an </w:t>
      </w:r>
      <w:r w:rsidR="00E1368E">
        <w:rPr>
          <w:lang w:val="en-US"/>
        </w:rPr>
        <w:t>unspecialized cell (stem cell)</w:t>
      </w:r>
      <w:r w:rsidR="004600C6">
        <w:rPr>
          <w:lang w:val="en-US"/>
        </w:rPr>
        <w:t xml:space="preserve"> that </w:t>
      </w:r>
      <w:r w:rsidR="00386440">
        <w:rPr>
          <w:lang w:val="en-US"/>
        </w:rPr>
        <w:t>have finished their chain of cell divisions</w:t>
      </w:r>
      <w:r w:rsidR="009A44CF">
        <w:rPr>
          <w:lang w:val="en-US"/>
        </w:rPr>
        <w:t xml:space="preserve"> and differentiation</w:t>
      </w:r>
      <w:r w:rsidR="00386440">
        <w:rPr>
          <w:lang w:val="en-US"/>
        </w:rPr>
        <w:t xml:space="preserve">. </w:t>
      </w:r>
      <w:r w:rsidR="000D154F">
        <w:rPr>
          <w:lang w:val="en-US"/>
        </w:rPr>
        <w:t xml:space="preserve">The process of cell division (proliferation) is </w:t>
      </w:r>
      <w:r w:rsidR="00DE7FEC">
        <w:rPr>
          <w:lang w:val="en-US"/>
        </w:rPr>
        <w:t>sensitive</w:t>
      </w:r>
      <w:r w:rsidR="00387748">
        <w:rPr>
          <w:lang w:val="en-US"/>
        </w:rPr>
        <w:t xml:space="preserve"> and </w:t>
      </w:r>
      <w:r w:rsidR="00D519BF">
        <w:rPr>
          <w:lang w:val="en-US"/>
        </w:rPr>
        <w:t>damage</w:t>
      </w:r>
      <w:r w:rsidR="00EE4380">
        <w:rPr>
          <w:lang w:val="en-US"/>
        </w:rPr>
        <w:t>d</w:t>
      </w:r>
      <w:r w:rsidR="00D519BF">
        <w:rPr>
          <w:lang w:val="en-US"/>
        </w:rPr>
        <w:t xml:space="preserve"> DNA (deoxyribose nucleic acid)</w:t>
      </w:r>
      <w:r w:rsidR="00EE4380">
        <w:rPr>
          <w:lang w:val="en-US"/>
        </w:rPr>
        <w:t xml:space="preserve"> </w:t>
      </w:r>
      <w:r w:rsidR="00C70BB4">
        <w:rPr>
          <w:lang w:val="en-US"/>
        </w:rPr>
        <w:t>might lead t</w:t>
      </w:r>
      <w:r w:rsidR="00002138">
        <w:rPr>
          <w:lang w:val="en-US"/>
        </w:rPr>
        <w:t>o</w:t>
      </w:r>
      <w:r w:rsidR="009802C8">
        <w:rPr>
          <w:lang w:val="en-US"/>
        </w:rPr>
        <w:t xml:space="preserve"> cell death or</w:t>
      </w:r>
      <w:r w:rsidR="00002138">
        <w:rPr>
          <w:lang w:val="en-US"/>
        </w:rPr>
        <w:t xml:space="preserve"> cancer</w:t>
      </w:r>
      <w:r w:rsidR="00F55F09">
        <w:rPr>
          <w:lang w:val="en-US"/>
        </w:rPr>
        <w:t xml:space="preserve"> if not repaired</w:t>
      </w:r>
      <w:r w:rsidR="007F0582">
        <w:rPr>
          <w:lang w:val="en-US"/>
        </w:rPr>
        <w:t xml:space="preserve">. </w:t>
      </w:r>
    </w:p>
    <w:p w14:paraId="2CE850DB" w14:textId="77777777" w:rsidR="00823B83" w:rsidRDefault="00823B83" w:rsidP="004D7B5D">
      <w:pPr>
        <w:spacing w:line="360" w:lineRule="auto"/>
        <w:rPr>
          <w:lang w:val="en-US"/>
        </w:rPr>
      </w:pPr>
    </w:p>
    <w:p w14:paraId="7180D6EE" w14:textId="218563F7" w:rsidR="00C434C7" w:rsidRDefault="00CA5260" w:rsidP="004D7B5D">
      <w:pPr>
        <w:pStyle w:val="Heading3"/>
        <w:spacing w:line="360" w:lineRule="auto"/>
        <w:rPr>
          <w:lang w:val="en-US"/>
        </w:rPr>
      </w:pPr>
      <w:bookmarkStart w:id="76" w:name="_Ref97637677"/>
      <w:bookmarkStart w:id="77" w:name="_Toc107354683"/>
      <w:r>
        <w:rPr>
          <w:lang w:val="en-US"/>
        </w:rPr>
        <w:lastRenderedPageBreak/>
        <w:t>DNA basics</w:t>
      </w:r>
      <w:bookmarkEnd w:id="76"/>
      <w:bookmarkEnd w:id="77"/>
    </w:p>
    <w:p w14:paraId="49E9A440" w14:textId="20BD2739" w:rsidR="00794DF8" w:rsidRDefault="00C434C7" w:rsidP="004D7B5D">
      <w:pPr>
        <w:spacing w:line="360" w:lineRule="auto"/>
        <w:rPr>
          <w:lang w:val="en-US"/>
        </w:rPr>
      </w:pPr>
      <w:r>
        <w:rPr>
          <w:lang w:val="en-US"/>
        </w:rPr>
        <w:t>DNA or deo</w:t>
      </w:r>
      <w:r w:rsidR="00B07B05">
        <w:rPr>
          <w:lang w:val="en-US"/>
        </w:rPr>
        <w:t>xyribose nucleic acid contains the complete genetic information needed to produce necessary proteins. DNA is made up of two antiparallel strands (3 to 5 and 5 to 3, see further down for explanation) with nitrogenous base pair</w:t>
      </w:r>
      <w:r w:rsidR="00F33A1D">
        <w:rPr>
          <w:lang w:val="en-US"/>
        </w:rPr>
        <w:t>s</w:t>
      </w:r>
      <w:r w:rsidR="00B07B05">
        <w:rPr>
          <w:lang w:val="en-US"/>
        </w:rPr>
        <w:t xml:space="preserve"> connecting the strands (</w:t>
      </w:r>
      <w:r w:rsidR="005C1969">
        <w:rPr>
          <w:lang w:val="en-US"/>
        </w:rPr>
        <w:fldChar w:fldCharType="begin"/>
      </w:r>
      <w:r w:rsidR="005C1969">
        <w:rPr>
          <w:lang w:val="en-US"/>
        </w:rPr>
        <w:instrText xml:space="preserve"> REF _Ref107352013 \h </w:instrText>
      </w:r>
      <w:r w:rsidR="005C1969">
        <w:rPr>
          <w:lang w:val="en-US"/>
        </w:rPr>
      </w:r>
      <w:r w:rsidR="005C1969">
        <w:rPr>
          <w:lang w:val="en-US"/>
        </w:rPr>
        <w:fldChar w:fldCharType="separate"/>
      </w:r>
      <w:r w:rsidR="005C1969" w:rsidRPr="005C1969">
        <w:rPr>
          <w:lang w:val="en-US"/>
        </w:rPr>
        <w:t xml:space="preserve">Figure </w:t>
      </w:r>
      <w:r w:rsidR="005C1969" w:rsidRPr="005C1969">
        <w:rPr>
          <w:noProof/>
          <w:lang w:val="en-US"/>
        </w:rPr>
        <w:t>1</w:t>
      </w:r>
      <w:r w:rsidR="005C1969" w:rsidRPr="005C1969">
        <w:rPr>
          <w:lang w:val="en-US"/>
        </w:rPr>
        <w:noBreakHyphen/>
      </w:r>
      <w:r w:rsidR="005C1969" w:rsidRPr="005C1969">
        <w:rPr>
          <w:noProof/>
          <w:lang w:val="en-US"/>
        </w:rPr>
        <w:t>15</w:t>
      </w:r>
      <w:r w:rsidR="005C1969">
        <w:rPr>
          <w:lang w:val="en-US"/>
        </w:rPr>
        <w:fldChar w:fldCharType="end"/>
      </w:r>
      <w:r w:rsidR="00B07B05">
        <w:rPr>
          <w:lang w:val="en-US"/>
        </w:rPr>
        <w:t>)</w:t>
      </w:r>
      <w:r w:rsidR="00F42701">
        <w:rPr>
          <w:lang w:val="en-US"/>
        </w:rPr>
        <w:t>.</w:t>
      </w:r>
      <w:r w:rsidR="00F42701">
        <w:rPr>
          <w:lang w:val="en-US"/>
        </w:rPr>
        <w:br/>
      </w:r>
      <w:r w:rsidR="00593665">
        <w:rPr>
          <w:lang w:val="en-US"/>
        </w:rPr>
        <w:t xml:space="preserve">The strands </w:t>
      </w:r>
      <w:r w:rsidR="00AA7FDF">
        <w:rPr>
          <w:lang w:val="en-US"/>
        </w:rPr>
        <w:t>consist of nucleotides, which</w:t>
      </w:r>
      <w:r w:rsidR="00F33A1D">
        <w:rPr>
          <w:lang w:val="en-US"/>
        </w:rPr>
        <w:t xml:space="preserve"> may be separated </w:t>
      </w:r>
      <w:r w:rsidR="00AA7FDF">
        <w:rPr>
          <w:lang w:val="en-US"/>
        </w:rPr>
        <w:t>into a sugar</w:t>
      </w:r>
      <w:r w:rsidR="00D51B3B">
        <w:rPr>
          <w:lang w:val="en-US"/>
        </w:rPr>
        <w:t>-</w:t>
      </w:r>
      <w:r w:rsidR="00AA7FDF">
        <w:rPr>
          <w:lang w:val="en-US"/>
        </w:rPr>
        <w:t xml:space="preserve">phosphate </w:t>
      </w:r>
      <w:r w:rsidR="008F06B9">
        <w:rPr>
          <w:lang w:val="en-US"/>
        </w:rPr>
        <w:t xml:space="preserve">backbone and </w:t>
      </w:r>
      <w:r w:rsidR="000F5274">
        <w:rPr>
          <w:lang w:val="en-US"/>
        </w:rPr>
        <w:t>the</w:t>
      </w:r>
      <w:r w:rsidR="008F06B9">
        <w:rPr>
          <w:lang w:val="en-US"/>
        </w:rPr>
        <w:t xml:space="preserve"> </w:t>
      </w:r>
      <w:r w:rsidR="00D51B3B">
        <w:rPr>
          <w:lang w:val="en-US"/>
        </w:rPr>
        <w:t>DNA</w:t>
      </w:r>
      <w:r w:rsidR="005146A7">
        <w:rPr>
          <w:lang w:val="en-US"/>
        </w:rPr>
        <w:t xml:space="preserve"> </w:t>
      </w:r>
      <w:r w:rsidR="00D51B3B">
        <w:rPr>
          <w:lang w:val="en-US"/>
        </w:rPr>
        <w:t>base</w:t>
      </w:r>
      <w:r w:rsidR="00A914A3">
        <w:rPr>
          <w:lang w:val="en-US"/>
        </w:rPr>
        <w:t xml:space="preserve"> </w:t>
      </w:r>
      <w:r w:rsidR="00A914A3">
        <w:rPr>
          <w:lang w:val="en-US"/>
        </w:rPr>
        <w:fldChar w:fldCharType="begin"/>
      </w:r>
      <w:r w:rsidR="00911430">
        <w:rPr>
          <w:lang w:val="en-US"/>
        </w:rPr>
        <w:instrText xml:space="preserve"> ADDIN ZOTERO_ITEM CSL_CITATION {"citationID":"tPR9GJro","properties":{"formattedCitation":"({\\i{}Nucleotide | Biochemistry | Britannica}, 2008)","plainCitation":"(Nucleotide | Biochemistry | Britannica, 2008)","noteIndex":0},"citationItems":[{"id":159,"uris":["http://zotero.org/users/9228513/items/MFGEPLY9"],"itemData":{"id":159,"type":"webpage","abstract":"nucleotide, any member of a class of organic compounds in which the molecular structure comprises a nitrogen-containing unit (base) linked to a sugar and a phosphate group. The nucleotides are of great importance to living organisms, as they are the building blocks of nucleic acids, the substances","language":"en","title":"nucleotide | biochemistry | Britannica","URL":"https://www.britannica.com/science/nucleotide","accessed":{"date-parts":[["2022",3,7]]},"issued":{"date-parts":[["2008",7,17]]}}}],"schema":"https://github.com/citation-style-language/schema/raw/master/csl-citation.json"} </w:instrText>
      </w:r>
      <w:r w:rsidR="00A914A3">
        <w:rPr>
          <w:lang w:val="en-US"/>
        </w:rPr>
        <w:fldChar w:fldCharType="separate"/>
      </w:r>
      <w:r w:rsidR="00911430" w:rsidRPr="00911430">
        <w:rPr>
          <w:rFonts w:cs="Times New Roman"/>
          <w:szCs w:val="24"/>
          <w:lang w:val="en-US"/>
        </w:rPr>
        <w:t>(</w:t>
      </w:r>
      <w:r w:rsidR="00911430" w:rsidRPr="00911430">
        <w:rPr>
          <w:rFonts w:cs="Times New Roman"/>
          <w:i/>
          <w:iCs/>
          <w:szCs w:val="24"/>
          <w:lang w:val="en-US"/>
        </w:rPr>
        <w:t>Nucleotide | Biochemistry | Britannica</w:t>
      </w:r>
      <w:r w:rsidR="00911430" w:rsidRPr="00911430">
        <w:rPr>
          <w:rFonts w:cs="Times New Roman"/>
          <w:szCs w:val="24"/>
          <w:lang w:val="en-US"/>
        </w:rPr>
        <w:t>, 2008)</w:t>
      </w:r>
      <w:r w:rsidR="00A914A3">
        <w:rPr>
          <w:lang w:val="en-US"/>
        </w:rPr>
        <w:fldChar w:fldCharType="end"/>
      </w:r>
      <w:r w:rsidR="005146A7">
        <w:rPr>
          <w:lang w:val="en-US"/>
        </w:rPr>
        <w:t>. There are five bases: Adenin</w:t>
      </w:r>
      <w:r w:rsidR="00C06FF6">
        <w:rPr>
          <w:lang w:val="en-US"/>
        </w:rPr>
        <w:t>e, Guanine,</w:t>
      </w:r>
      <w:r w:rsidR="00573C7F">
        <w:rPr>
          <w:lang w:val="en-US"/>
        </w:rPr>
        <w:t xml:space="preserve"> Cytosine,</w:t>
      </w:r>
      <w:r w:rsidR="00C06FF6">
        <w:rPr>
          <w:lang w:val="en-US"/>
        </w:rPr>
        <w:t xml:space="preserve"> Thymine and Uracil. </w:t>
      </w:r>
      <w:r w:rsidR="00FC3391">
        <w:rPr>
          <w:lang w:val="en-US"/>
        </w:rPr>
        <w:t xml:space="preserve">The first four </w:t>
      </w:r>
      <w:r w:rsidR="00820028">
        <w:rPr>
          <w:lang w:val="en-US"/>
        </w:rPr>
        <w:t xml:space="preserve">are in our DNA, </w:t>
      </w:r>
      <w:r w:rsidR="00F514A7">
        <w:rPr>
          <w:lang w:val="en-US"/>
        </w:rPr>
        <w:t xml:space="preserve">and Uracil replaces </w:t>
      </w:r>
      <w:r w:rsidR="009A2C1F">
        <w:rPr>
          <w:lang w:val="en-US"/>
        </w:rPr>
        <w:t xml:space="preserve">Thymine in the </w:t>
      </w:r>
      <w:r w:rsidR="009A2C1F" w:rsidRPr="00823B83">
        <w:rPr>
          <w:b/>
          <w:bCs/>
          <w:i/>
          <w:iCs/>
          <w:lang w:val="en-US"/>
        </w:rPr>
        <w:t>mRNA</w:t>
      </w:r>
      <w:r w:rsidR="00D54FFA">
        <w:rPr>
          <w:lang w:val="en-US"/>
        </w:rPr>
        <w:t>.</w:t>
      </w:r>
      <w:r w:rsidR="009A2C1F">
        <w:rPr>
          <w:lang w:val="en-US"/>
        </w:rPr>
        <w:t xml:space="preserve"> </w:t>
      </w:r>
      <w:r w:rsidR="00525009">
        <w:rPr>
          <w:lang w:val="en-US"/>
        </w:rPr>
        <w:t xml:space="preserve">The bases are divided into two categories: </w:t>
      </w:r>
      <w:r w:rsidR="00C83AEC">
        <w:rPr>
          <w:lang w:val="en-US"/>
        </w:rPr>
        <w:t>Adenine and Guanine are known as pyrimidines</w:t>
      </w:r>
      <w:r w:rsidR="009724A2">
        <w:rPr>
          <w:lang w:val="en-US"/>
        </w:rPr>
        <w:t xml:space="preserve">, while Cytosine, </w:t>
      </w:r>
      <w:r w:rsidR="00DB4075">
        <w:rPr>
          <w:lang w:val="en-US"/>
        </w:rPr>
        <w:t>Thymine</w:t>
      </w:r>
      <w:r w:rsidR="00525009">
        <w:rPr>
          <w:lang w:val="en-US"/>
        </w:rPr>
        <w:t xml:space="preserve"> and Uracil are purines. </w:t>
      </w:r>
      <w:r w:rsidR="00E95B5B">
        <w:rPr>
          <w:lang w:val="en-US"/>
        </w:rPr>
        <w:t>If three adjacent bases</w:t>
      </w:r>
      <w:r w:rsidR="000E27B3">
        <w:rPr>
          <w:lang w:val="en-US"/>
        </w:rPr>
        <w:t xml:space="preserve"> (not base pairs)</w:t>
      </w:r>
      <w:r w:rsidR="00E95B5B">
        <w:rPr>
          <w:lang w:val="en-US"/>
        </w:rPr>
        <w:t xml:space="preserve"> code for an </w:t>
      </w:r>
      <w:r w:rsidR="00E95B5B" w:rsidRPr="00D54FFA">
        <w:rPr>
          <w:b/>
          <w:bCs/>
          <w:i/>
          <w:iCs/>
          <w:lang w:val="en-US"/>
        </w:rPr>
        <w:t>amino acid</w:t>
      </w:r>
      <w:r w:rsidR="00E95B5B">
        <w:rPr>
          <w:lang w:val="en-US"/>
        </w:rPr>
        <w:t>, i</w:t>
      </w:r>
      <w:r w:rsidR="004A6446">
        <w:rPr>
          <w:lang w:val="en-US"/>
        </w:rPr>
        <w:t>t’s</w:t>
      </w:r>
      <w:r w:rsidR="00E95B5B">
        <w:rPr>
          <w:lang w:val="en-US"/>
        </w:rPr>
        <w:t xml:space="preserve"> called a codon. </w:t>
      </w:r>
      <w:r w:rsidR="008D7629">
        <w:rPr>
          <w:lang w:val="en-US"/>
        </w:rPr>
        <w:t xml:space="preserve">Gene sequences, which includes codons are called exons, but if they do not include </w:t>
      </w:r>
      <w:r w:rsidR="00ED0DBB">
        <w:rPr>
          <w:lang w:val="en-US"/>
        </w:rPr>
        <w:t>codons,</w:t>
      </w:r>
      <w:r w:rsidR="008D7629">
        <w:rPr>
          <w:lang w:val="en-US"/>
        </w:rPr>
        <w:t xml:space="preserve"> they</w:t>
      </w:r>
      <w:r w:rsidR="006A18CF">
        <w:rPr>
          <w:lang w:val="en-US"/>
        </w:rPr>
        <w:t xml:space="preserve"> a</w:t>
      </w:r>
      <w:r w:rsidR="008D7629">
        <w:rPr>
          <w:lang w:val="en-US"/>
        </w:rPr>
        <w:t xml:space="preserve">re called </w:t>
      </w:r>
      <w:r w:rsidR="00BA4C6F">
        <w:rPr>
          <w:lang w:val="en-US"/>
        </w:rPr>
        <w:t>introns.</w:t>
      </w:r>
      <w:r w:rsidR="00141276">
        <w:rPr>
          <w:lang w:val="en-US"/>
        </w:rPr>
        <w:t xml:space="preserve"> </w:t>
      </w:r>
      <w:r w:rsidR="00141276">
        <w:rPr>
          <w:lang w:val="en-US"/>
        </w:rPr>
        <w:br/>
      </w:r>
      <w:r w:rsidR="00411AA3">
        <w:rPr>
          <w:lang w:val="en-US"/>
        </w:rPr>
        <w:t xml:space="preserve">The bases form </w:t>
      </w:r>
      <w:r w:rsidR="00B41626">
        <w:rPr>
          <w:lang w:val="en-US"/>
        </w:rPr>
        <w:t xml:space="preserve">hydrogen bonds </w:t>
      </w:r>
      <w:r w:rsidR="00EA1407">
        <w:rPr>
          <w:lang w:val="en-US"/>
        </w:rPr>
        <w:t>across the strands</w:t>
      </w:r>
      <w:r w:rsidR="00B41626">
        <w:rPr>
          <w:lang w:val="en-US"/>
        </w:rPr>
        <w:t>, but only with dedicated “partners”. Because of</w:t>
      </w:r>
      <w:r w:rsidR="004B30DA">
        <w:rPr>
          <w:lang w:val="en-US"/>
        </w:rPr>
        <w:t xml:space="preserve"> its</w:t>
      </w:r>
      <w:r w:rsidR="00B41626">
        <w:rPr>
          <w:lang w:val="en-US"/>
        </w:rPr>
        <w:t xml:space="preserve"> chemical structure</w:t>
      </w:r>
      <w:r w:rsidR="004B30DA">
        <w:rPr>
          <w:lang w:val="en-US"/>
        </w:rPr>
        <w:t>,</w:t>
      </w:r>
      <w:r w:rsidR="00B41626">
        <w:rPr>
          <w:lang w:val="en-US"/>
        </w:rPr>
        <w:t xml:space="preserve"> adenine only binds </w:t>
      </w:r>
      <w:r w:rsidR="004B30DA">
        <w:rPr>
          <w:lang w:val="en-US"/>
        </w:rPr>
        <w:t>to</w:t>
      </w:r>
      <w:r w:rsidR="00B41626">
        <w:rPr>
          <w:lang w:val="en-US"/>
        </w:rPr>
        <w:t xml:space="preserve"> thymine (or Uracil during DNA transcription)</w:t>
      </w:r>
      <w:r w:rsidR="00147FBF">
        <w:rPr>
          <w:lang w:val="en-US"/>
        </w:rPr>
        <w:t xml:space="preserve">, while guanine only binds </w:t>
      </w:r>
      <w:r w:rsidR="007967DB">
        <w:rPr>
          <w:lang w:val="en-US"/>
        </w:rPr>
        <w:t>to</w:t>
      </w:r>
      <w:r w:rsidR="00147FBF">
        <w:rPr>
          <w:lang w:val="en-US"/>
        </w:rPr>
        <w:t xml:space="preserve"> cytosine </w:t>
      </w:r>
      <w:r w:rsidR="00147FBF">
        <w:rPr>
          <w:lang w:val="en-US"/>
        </w:rPr>
        <w:fldChar w:fldCharType="begin"/>
      </w:r>
      <w:r w:rsidR="00911430">
        <w:rPr>
          <w:lang w:val="en-US"/>
        </w:rPr>
        <w:instrText xml:space="preserve"> ADDIN ZOTERO_ITEM CSL_CITATION {"citationID":"eq8tMsOc","properties":{"formattedCitation":"(Mason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147FBF">
        <w:rPr>
          <w:lang w:val="en-US"/>
        </w:rPr>
        <w:fldChar w:fldCharType="separate"/>
      </w:r>
      <w:r w:rsidR="00147FBF" w:rsidRPr="00D976AE">
        <w:rPr>
          <w:rFonts w:cs="Times New Roman"/>
          <w:lang w:val="en-US"/>
        </w:rPr>
        <w:t>(Mason et al., 2020</w:t>
      </w:r>
      <w:r w:rsidR="00D976AE">
        <w:rPr>
          <w:rFonts w:cs="Times New Roman"/>
          <w:lang w:val="en-US"/>
        </w:rPr>
        <w:t>, p.48</w:t>
      </w:r>
      <w:r w:rsidR="00147FBF" w:rsidRPr="00D976AE">
        <w:rPr>
          <w:rFonts w:cs="Times New Roman"/>
          <w:lang w:val="en-US"/>
        </w:rPr>
        <w:t>)</w:t>
      </w:r>
      <w:r w:rsidR="00147FBF">
        <w:rPr>
          <w:lang w:val="en-US"/>
        </w:rPr>
        <w:fldChar w:fldCharType="end"/>
      </w:r>
      <w:r w:rsidR="00D976AE">
        <w:rPr>
          <w:lang w:val="en-US"/>
        </w:rPr>
        <w:t>. The hydrogen bonds are the first of two bonds between nucleotides. The second bond is the phosphodiester bonds between each sugar-phosphate</w:t>
      </w:r>
      <w:r w:rsidR="001909E2">
        <w:rPr>
          <w:lang w:val="en-US"/>
        </w:rPr>
        <w:t>.</w:t>
      </w:r>
      <w:r w:rsidR="00823B83">
        <w:rPr>
          <w:lang w:val="en-US"/>
        </w:rPr>
        <w:br/>
      </w:r>
      <w:r w:rsidR="004710BE">
        <w:rPr>
          <w:lang w:val="en-US"/>
        </w:rPr>
        <w:t xml:space="preserve">In </w:t>
      </w:r>
      <w:r w:rsidR="001909E2">
        <w:rPr>
          <w:lang w:val="en-US"/>
        </w:rPr>
        <w:fldChar w:fldCharType="begin"/>
      </w:r>
      <w:r w:rsidR="001909E2">
        <w:rPr>
          <w:lang w:val="en-US"/>
        </w:rPr>
        <w:instrText xml:space="preserve"> REF _Ref107352310 \h </w:instrText>
      </w:r>
      <w:r w:rsidR="001909E2">
        <w:rPr>
          <w:lang w:val="en-US"/>
        </w:rPr>
      </w:r>
      <w:r w:rsidR="001909E2">
        <w:rPr>
          <w:lang w:val="en-US"/>
        </w:rPr>
        <w:fldChar w:fldCharType="separate"/>
      </w:r>
      <w:r w:rsidR="001909E2" w:rsidRPr="006C26B3">
        <w:rPr>
          <w:lang w:val="en-US"/>
        </w:rPr>
        <w:t xml:space="preserve">Figure </w:t>
      </w:r>
      <w:r w:rsidR="001909E2" w:rsidRPr="006C26B3">
        <w:rPr>
          <w:noProof/>
          <w:lang w:val="en-US"/>
        </w:rPr>
        <w:t>1</w:t>
      </w:r>
      <w:r w:rsidR="001909E2" w:rsidRPr="006C26B3">
        <w:rPr>
          <w:lang w:val="en-US"/>
        </w:rPr>
        <w:noBreakHyphen/>
      </w:r>
      <w:r w:rsidR="001909E2" w:rsidRPr="006C26B3">
        <w:rPr>
          <w:noProof/>
          <w:lang w:val="en-US"/>
        </w:rPr>
        <w:t>16</w:t>
      </w:r>
      <w:r w:rsidR="001909E2">
        <w:rPr>
          <w:lang w:val="en-US"/>
        </w:rPr>
        <w:fldChar w:fldCharType="end"/>
      </w:r>
      <w:r w:rsidR="006C26B3">
        <w:rPr>
          <w:lang w:val="en-US"/>
        </w:rPr>
        <w:t xml:space="preserve"> here</w:t>
      </w:r>
      <w:r w:rsidR="00E6785C">
        <w:rPr>
          <w:lang w:val="en-US"/>
        </w:rPr>
        <w:t xml:space="preserve"> </w:t>
      </w:r>
      <w:r w:rsidR="002C555E">
        <w:rPr>
          <w:lang w:val="en-US"/>
        </w:rPr>
        <w:t>we have a</w:t>
      </w:r>
      <w:r w:rsidR="00794DF8">
        <w:rPr>
          <w:lang w:val="en-US"/>
        </w:rPr>
        <w:t xml:space="preserve"> closer look at </w:t>
      </w:r>
      <w:r w:rsidR="00060DA1">
        <w:rPr>
          <w:lang w:val="en-US"/>
        </w:rPr>
        <w:t xml:space="preserve">an individual nucleotide. </w:t>
      </w:r>
      <w:r w:rsidR="001D6E09">
        <w:rPr>
          <w:lang w:val="en-US"/>
        </w:rPr>
        <w:t xml:space="preserve">The carbon atoms in the </w:t>
      </w:r>
      <w:r w:rsidR="00997D47">
        <w:rPr>
          <w:lang w:val="en-US"/>
        </w:rPr>
        <w:t>deoxyribose molecules are marked with numbers 1-5</w:t>
      </w:r>
      <w:r w:rsidR="009463BA">
        <w:rPr>
          <w:lang w:val="en-US"/>
        </w:rPr>
        <w:t xml:space="preserve"> </w:t>
      </w:r>
      <w:r w:rsidR="009463BA">
        <w:rPr>
          <w:lang w:val="en-US"/>
        </w:rPr>
        <w:fldChar w:fldCharType="begin"/>
      </w:r>
      <w:r w:rsidR="003F507D">
        <w:rPr>
          <w:lang w:val="en-US"/>
        </w:rPr>
        <w:instrText xml:space="preserve"> ADDIN ZOTERO_ITEM CSL_CITATION {"citationID":"IqPXnEi9","properties":{"formattedCitation":"(Mason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463BA">
        <w:rPr>
          <w:lang w:val="en-US"/>
        </w:rPr>
        <w:fldChar w:fldCharType="separate"/>
      </w:r>
      <w:r w:rsidR="009463BA" w:rsidRPr="009463BA">
        <w:rPr>
          <w:rFonts w:cs="Times New Roman"/>
          <w:lang w:val="en-US"/>
        </w:rPr>
        <w:t>(Mason et al., 2020</w:t>
      </w:r>
      <w:r w:rsidR="009463BA">
        <w:rPr>
          <w:rFonts w:cs="Times New Roman"/>
          <w:lang w:val="en-US"/>
        </w:rPr>
        <w:t>, p.47</w:t>
      </w:r>
      <w:r w:rsidR="009463BA" w:rsidRPr="009463BA">
        <w:rPr>
          <w:rFonts w:cs="Times New Roman"/>
          <w:lang w:val="en-US"/>
        </w:rPr>
        <w:t>)</w:t>
      </w:r>
      <w:r w:rsidR="009463BA">
        <w:rPr>
          <w:lang w:val="en-US"/>
        </w:rPr>
        <w:fldChar w:fldCharType="end"/>
      </w:r>
      <w:r w:rsidR="00997D47">
        <w:rPr>
          <w:lang w:val="en-US"/>
        </w:rPr>
        <w:t xml:space="preserve">. </w:t>
      </w:r>
      <w:r w:rsidR="00CB4466">
        <w:rPr>
          <w:lang w:val="en-US"/>
        </w:rPr>
        <w:t xml:space="preserve">When </w:t>
      </w:r>
      <w:r w:rsidR="001A6F9A">
        <w:rPr>
          <w:lang w:val="en-US"/>
        </w:rPr>
        <w:t>a new</w:t>
      </w:r>
      <w:r w:rsidR="00CB4466">
        <w:rPr>
          <w:lang w:val="en-US"/>
        </w:rPr>
        <w:t xml:space="preserve"> nucleotide </w:t>
      </w:r>
      <w:r w:rsidR="001A6F9A">
        <w:rPr>
          <w:lang w:val="en-US"/>
        </w:rPr>
        <w:t>is</w:t>
      </w:r>
      <w:r w:rsidR="00CB4466">
        <w:rPr>
          <w:lang w:val="en-US"/>
        </w:rPr>
        <w:t xml:space="preserve"> bound t</w:t>
      </w:r>
      <w:r w:rsidR="001A6F9A">
        <w:rPr>
          <w:lang w:val="en-US"/>
        </w:rPr>
        <w:t xml:space="preserve">o the </w:t>
      </w:r>
      <w:r w:rsidR="000F14A0">
        <w:rPr>
          <w:lang w:val="en-US"/>
        </w:rPr>
        <w:t>existing nucleotide</w:t>
      </w:r>
      <w:r w:rsidR="00021F96">
        <w:rPr>
          <w:lang w:val="en-US"/>
        </w:rPr>
        <w:t xml:space="preserve">, they can only be connected to the </w:t>
      </w:r>
      <w:r w:rsidR="000F14A0">
        <w:rPr>
          <w:lang w:val="en-US"/>
        </w:rPr>
        <w:t>3 carbon</w:t>
      </w:r>
      <w:r w:rsidR="0007571F">
        <w:rPr>
          <w:lang w:val="en-US"/>
        </w:rPr>
        <w:t xml:space="preserve"> </w:t>
      </w:r>
      <w:r w:rsidR="007E0443">
        <w:rPr>
          <w:lang w:val="en-US"/>
        </w:rPr>
        <w:t>because they are able to chemically interact</w:t>
      </w:r>
      <w:r w:rsidR="00142C6D">
        <w:rPr>
          <w:lang w:val="en-US"/>
        </w:rPr>
        <w:t xml:space="preserve"> with the </w:t>
      </w:r>
      <w:r w:rsidR="00C9528D">
        <w:rPr>
          <w:lang w:val="en-US"/>
        </w:rPr>
        <w:t>phosphate</w:t>
      </w:r>
      <w:r w:rsidR="00142C6D">
        <w:rPr>
          <w:lang w:val="en-US"/>
        </w:rPr>
        <w:t xml:space="preserve"> group</w:t>
      </w:r>
      <w:r w:rsidR="00C9528D">
        <w:rPr>
          <w:lang w:val="en-US"/>
        </w:rPr>
        <w:t xml:space="preserve"> of the incoming nucleotide</w:t>
      </w:r>
      <w:r w:rsidR="00F513D9">
        <w:rPr>
          <w:lang w:val="en-US"/>
        </w:rPr>
        <w:t xml:space="preserve"> to create the phosphodiester bond</w:t>
      </w:r>
      <w:r w:rsidR="007E0443">
        <w:rPr>
          <w:lang w:val="en-US"/>
        </w:rPr>
        <w:t xml:space="preserve"> </w:t>
      </w:r>
      <w:r w:rsidR="007E0443">
        <w:rPr>
          <w:lang w:val="en-US"/>
        </w:rPr>
        <w:fldChar w:fldCharType="begin"/>
      </w:r>
      <w:r w:rsidR="003F507D">
        <w:rPr>
          <w:lang w:val="en-US"/>
        </w:rPr>
        <w:instrText xml:space="preserve"> ADDIN ZOTERO_ITEM CSL_CITATION {"citationID":"FSn0XIAZ","properties":{"formattedCitation":"(Mason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7E0443">
        <w:rPr>
          <w:lang w:val="en-US"/>
        </w:rPr>
        <w:fldChar w:fldCharType="separate"/>
      </w:r>
      <w:r w:rsidR="007E0443" w:rsidRPr="007E0443">
        <w:rPr>
          <w:rFonts w:cs="Times New Roman"/>
          <w:lang w:val="en-US"/>
        </w:rPr>
        <w:t>(Mason et al., 2020</w:t>
      </w:r>
      <w:r w:rsidR="007E0443">
        <w:rPr>
          <w:rFonts w:cs="Times New Roman"/>
          <w:lang w:val="en-US"/>
        </w:rPr>
        <w:t>, p.284</w:t>
      </w:r>
      <w:r w:rsidR="007E0443" w:rsidRPr="007E0443">
        <w:rPr>
          <w:rFonts w:cs="Times New Roman"/>
          <w:lang w:val="en-US"/>
        </w:rPr>
        <w:t>)</w:t>
      </w:r>
      <w:r w:rsidR="007E0443">
        <w:rPr>
          <w:lang w:val="en-US"/>
        </w:rPr>
        <w:fldChar w:fldCharType="end"/>
      </w:r>
      <w:r w:rsidR="00F513D9">
        <w:rPr>
          <w:lang w:val="en-US"/>
        </w:rPr>
        <w:t>.</w:t>
      </w:r>
      <w:r w:rsidR="007E0443">
        <w:rPr>
          <w:lang w:val="en-US"/>
        </w:rPr>
        <w:t xml:space="preserve"> </w:t>
      </w:r>
      <w:r w:rsidR="0007571F">
        <w:rPr>
          <w:lang w:val="en-US"/>
        </w:rPr>
        <w:t xml:space="preserve"> </w:t>
      </w:r>
      <w:r w:rsidR="000F14A0">
        <w:rPr>
          <w:lang w:val="en-US"/>
        </w:rPr>
        <w:t xml:space="preserve"> </w:t>
      </w:r>
    </w:p>
    <w:p w14:paraId="046FEF81" w14:textId="210782B1" w:rsidR="009E45FE" w:rsidRDefault="006C26B3" w:rsidP="004D7B5D">
      <w:pPr>
        <w:spacing w:line="360" w:lineRule="auto"/>
        <w:rPr>
          <w:lang w:val="en-US"/>
        </w:rPr>
      </w:pPr>
      <w:r>
        <w:rPr>
          <w:noProof/>
          <w:lang w:val="en-US"/>
        </w:rPr>
        <w:lastRenderedPageBreak/>
        <w:drawing>
          <wp:anchor distT="0" distB="0" distL="114300" distR="114300" simplePos="0" relativeHeight="251658257" behindDoc="1" locked="0" layoutInCell="1" allowOverlap="1" wp14:anchorId="07F8CE9A" wp14:editId="4E1255C2">
            <wp:simplePos x="0" y="0"/>
            <wp:positionH relativeFrom="margin">
              <wp:posOffset>-114300</wp:posOffset>
            </wp:positionH>
            <wp:positionV relativeFrom="paragraph">
              <wp:posOffset>85725</wp:posOffset>
            </wp:positionV>
            <wp:extent cx="3059430" cy="2740025"/>
            <wp:effectExtent l="0" t="0" r="7620" b="3175"/>
            <wp:wrapTight wrapText="bothSides">
              <wp:wrapPolygon edited="0">
                <wp:start x="0" y="0"/>
                <wp:lineTo x="0" y="21475"/>
                <wp:lineTo x="21519" y="21475"/>
                <wp:lineTo x="2151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l="11940" t="3703" r="3506" b="43211"/>
                    <a:stretch/>
                  </pic:blipFill>
                  <pic:spPr bwMode="auto">
                    <a:xfrm>
                      <a:off x="0" y="0"/>
                      <a:ext cx="3059430" cy="274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833" behindDoc="1" locked="0" layoutInCell="1" allowOverlap="1" wp14:anchorId="376B8AA5" wp14:editId="38C28573">
                <wp:simplePos x="0" y="0"/>
                <wp:positionH relativeFrom="margin">
                  <wp:posOffset>-47625</wp:posOffset>
                </wp:positionH>
                <wp:positionV relativeFrom="paragraph">
                  <wp:posOffset>3200400</wp:posOffset>
                </wp:positionV>
                <wp:extent cx="2839085" cy="314325"/>
                <wp:effectExtent l="0" t="0" r="0" b="9525"/>
                <wp:wrapTight wrapText="bothSides">
                  <wp:wrapPolygon edited="0">
                    <wp:start x="0" y="0"/>
                    <wp:lineTo x="0" y="20945"/>
                    <wp:lineTo x="21450" y="20945"/>
                    <wp:lineTo x="21450"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839085" cy="314325"/>
                        </a:xfrm>
                        <a:prstGeom prst="rect">
                          <a:avLst/>
                        </a:prstGeom>
                        <a:solidFill>
                          <a:prstClr val="white"/>
                        </a:solidFill>
                        <a:ln>
                          <a:noFill/>
                        </a:ln>
                      </wps:spPr>
                      <wps:txbx>
                        <w:txbxContent>
                          <w:p w14:paraId="75F5F8F1" w14:textId="7F9EBBFE" w:rsidR="005C1969" w:rsidRPr="00641F38" w:rsidRDefault="00D85C4F" w:rsidP="005C1969">
                            <w:pPr>
                              <w:pStyle w:val="Caption"/>
                              <w:rPr>
                                <w:lang w:val="en-US"/>
                              </w:rPr>
                            </w:pPr>
                            <w:bookmarkStart w:id="78" w:name="_Ref107352013"/>
                            <w:r w:rsidRPr="000A4626">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15</w:t>
                            </w:r>
                            <w:r w:rsidR="00543048">
                              <w:rPr>
                                <w:lang w:val="en-US"/>
                              </w:rPr>
                              <w:fldChar w:fldCharType="end"/>
                            </w:r>
                            <w:bookmarkEnd w:id="78"/>
                            <w:r w:rsidRPr="000A4626">
                              <w:rPr>
                                <w:lang w:val="en-US"/>
                              </w:rPr>
                              <w:t xml:space="preserve">. </w:t>
                            </w:r>
                            <w:r w:rsidR="005C1969" w:rsidRPr="00641F38">
                              <w:rPr>
                                <w:lang w:val="en-US"/>
                              </w:rPr>
                              <w:t>Schematic of DNA d</w:t>
                            </w:r>
                            <w:r w:rsidR="005C1969">
                              <w:rPr>
                                <w:lang w:val="en-US"/>
                              </w:rPr>
                              <w:t xml:space="preserve">ouble strand </w:t>
                            </w:r>
                            <w:r w:rsidR="005C1969">
                              <w:rPr>
                                <w:lang w:val="en-US"/>
                              </w:rPr>
                              <w:fldChar w:fldCharType="begin"/>
                            </w:r>
                            <w:r w:rsidR="005C1969">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sidR="005C1969">
                              <w:rPr>
                                <w:lang w:val="en-US"/>
                              </w:rPr>
                              <w:fldChar w:fldCharType="separate"/>
                            </w:r>
                            <w:r w:rsidR="005C1969" w:rsidRPr="00641F38">
                              <w:rPr>
                                <w:rFonts w:cs="Times New Roman"/>
                                <w:szCs w:val="24"/>
                                <w:lang w:val="en-US"/>
                              </w:rPr>
                              <w:t>(</w:t>
                            </w:r>
                            <w:r w:rsidR="005C1969" w:rsidRPr="00641F38">
                              <w:rPr>
                                <w:rFonts w:cs="Times New Roman"/>
                                <w:i w:val="0"/>
                                <w:iCs w:val="0"/>
                                <w:szCs w:val="24"/>
                                <w:lang w:val="en-US"/>
                              </w:rPr>
                              <w:t>Nucleotide</w:t>
                            </w:r>
                            <w:r w:rsidR="005C1969" w:rsidRPr="00641F38">
                              <w:rPr>
                                <w:rFonts w:cs="Times New Roman"/>
                                <w:szCs w:val="24"/>
                                <w:lang w:val="en-US"/>
                              </w:rPr>
                              <w:t>, n.d.)</w:t>
                            </w:r>
                            <w:r w:rsidR="005C1969">
                              <w:rPr>
                                <w:lang w:val="en-US"/>
                              </w:rPr>
                              <w:fldChar w:fldCharType="end"/>
                            </w:r>
                          </w:p>
                          <w:p w14:paraId="361856EB" w14:textId="785C2C16" w:rsidR="00D85C4F" w:rsidRPr="000A4626" w:rsidRDefault="00D85C4F" w:rsidP="00D85C4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B8AA5" id="Text Box 40" o:spid="_x0000_s1034" type="#_x0000_t202" style="position:absolute;margin-left:-3.75pt;margin-top:252pt;width:223.55pt;height:24.75pt;z-index:-25163864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" stroked="f">
                <v:textbox inset="0,0,0,0">
                  <w:txbxContent>
                    <w:p w14:paraId="75F5F8F1" w14:textId="7F9EBBFE" w:rsidR="005C1969" w:rsidRPr="00641F38" w:rsidRDefault="00D85C4F" w:rsidP="005C1969">
                      <w:pPr>
                        <w:pStyle w:val="Caption"/>
                        <w:rPr>
                          <w:lang w:val="en-US"/>
                        </w:rPr>
                      </w:pPr>
                      <w:bookmarkStart w:id="79" w:name="_Ref107352013"/>
                      <w:r w:rsidRPr="000A4626">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15</w:t>
                      </w:r>
                      <w:r w:rsidR="00543048">
                        <w:rPr>
                          <w:lang w:val="en-US"/>
                        </w:rPr>
                        <w:fldChar w:fldCharType="end"/>
                      </w:r>
                      <w:bookmarkEnd w:id="79"/>
                      <w:r w:rsidRPr="000A4626">
                        <w:rPr>
                          <w:lang w:val="en-US"/>
                        </w:rPr>
                        <w:t xml:space="preserve">. </w:t>
                      </w:r>
                      <w:r w:rsidR="005C1969" w:rsidRPr="00641F38">
                        <w:rPr>
                          <w:lang w:val="en-US"/>
                        </w:rPr>
                        <w:t>Schematic of DNA d</w:t>
                      </w:r>
                      <w:r w:rsidR="005C1969">
                        <w:rPr>
                          <w:lang w:val="en-US"/>
                        </w:rPr>
                        <w:t xml:space="preserve">ouble strand </w:t>
                      </w:r>
                      <w:r w:rsidR="005C1969">
                        <w:rPr>
                          <w:lang w:val="en-US"/>
                        </w:rPr>
                        <w:fldChar w:fldCharType="begin"/>
                      </w:r>
                      <w:r w:rsidR="005C1969">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sidR="005C1969">
                        <w:rPr>
                          <w:lang w:val="en-US"/>
                        </w:rPr>
                        <w:fldChar w:fldCharType="separate"/>
                      </w:r>
                      <w:r w:rsidR="005C1969" w:rsidRPr="00641F38">
                        <w:rPr>
                          <w:rFonts w:cs="Times New Roman"/>
                          <w:szCs w:val="24"/>
                          <w:lang w:val="en-US"/>
                        </w:rPr>
                        <w:t>(</w:t>
                      </w:r>
                      <w:r w:rsidR="005C1969" w:rsidRPr="00641F38">
                        <w:rPr>
                          <w:rFonts w:cs="Times New Roman"/>
                          <w:i w:val="0"/>
                          <w:iCs w:val="0"/>
                          <w:szCs w:val="24"/>
                          <w:lang w:val="en-US"/>
                        </w:rPr>
                        <w:t>Nucleotide</w:t>
                      </w:r>
                      <w:r w:rsidR="005C1969" w:rsidRPr="00641F38">
                        <w:rPr>
                          <w:rFonts w:cs="Times New Roman"/>
                          <w:szCs w:val="24"/>
                          <w:lang w:val="en-US"/>
                        </w:rPr>
                        <w:t>, n.d.)</w:t>
                      </w:r>
                      <w:r w:rsidR="005C1969">
                        <w:rPr>
                          <w:lang w:val="en-US"/>
                        </w:rPr>
                        <w:fldChar w:fldCharType="end"/>
                      </w:r>
                    </w:p>
                    <w:p w14:paraId="361856EB" w14:textId="785C2C16" w:rsidR="00D85C4F" w:rsidRPr="000A4626" w:rsidRDefault="00D85C4F" w:rsidP="00D85C4F">
                      <w:pPr>
                        <w:pStyle w:val="Caption"/>
                        <w:rPr>
                          <w:noProof/>
                          <w:sz w:val="24"/>
                          <w:lang w:val="en-US"/>
                        </w:rPr>
                      </w:pPr>
                    </w:p>
                  </w:txbxContent>
                </v:textbox>
                <w10:wrap type="tight" anchorx="margin"/>
              </v:shape>
            </w:pict>
          </mc:Fallback>
        </mc:AlternateContent>
      </w:r>
      <w:r w:rsidRPr="00DB0C52">
        <w:rPr>
          <w:noProof/>
          <w:lang w:val="en-US"/>
        </w:rPr>
        <w:drawing>
          <wp:anchor distT="0" distB="0" distL="114300" distR="114300" simplePos="0" relativeHeight="251678857" behindDoc="1" locked="0" layoutInCell="1" allowOverlap="1" wp14:anchorId="7EC43A21" wp14:editId="1648E3A3">
            <wp:simplePos x="0" y="0"/>
            <wp:positionH relativeFrom="margin">
              <wp:posOffset>3076575</wp:posOffset>
            </wp:positionH>
            <wp:positionV relativeFrom="paragraph">
              <wp:posOffset>0</wp:posOffset>
            </wp:positionV>
            <wp:extent cx="2816225" cy="2766695"/>
            <wp:effectExtent l="0" t="0" r="3175" b="0"/>
            <wp:wrapTight wrapText="bothSides">
              <wp:wrapPolygon edited="0">
                <wp:start x="0" y="0"/>
                <wp:lineTo x="0" y="21417"/>
                <wp:lineTo x="21478" y="21417"/>
                <wp:lineTo x="21478"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30">
                      <a:extLst>
                        <a:ext uri="{28A0092B-C50C-407E-A947-70E740481C1C}">
                          <a14:useLocalDpi xmlns:a14="http://schemas.microsoft.com/office/drawing/2010/main" val="0"/>
                        </a:ext>
                      </a:extLst>
                    </a:blip>
                    <a:srcRect l="8697" r="7168"/>
                    <a:stretch/>
                  </pic:blipFill>
                  <pic:spPr bwMode="auto">
                    <a:xfrm>
                      <a:off x="0" y="0"/>
                      <a:ext cx="2816225" cy="2766695"/>
                    </a:xfrm>
                    <a:prstGeom prst="rect">
                      <a:avLst/>
                    </a:prstGeom>
                    <a:ln>
                      <a:noFill/>
                    </a:ln>
                    <a:extLst>
                      <a:ext uri="{53640926-AAD7-44D8-BBD7-CCE9431645EC}">
                        <a14:shadowObscured xmlns:a14="http://schemas.microsoft.com/office/drawing/2010/main"/>
                      </a:ext>
                    </a:extLst>
                  </pic:spPr>
                </pic:pic>
              </a:graphicData>
            </a:graphic>
          </wp:anchor>
        </w:drawing>
      </w:r>
    </w:p>
    <w:p w14:paraId="29C64D4F" w14:textId="3EE051D2" w:rsidR="009E45FE" w:rsidRDefault="006C26B3" w:rsidP="004D7B5D">
      <w:pPr>
        <w:spacing w:line="360" w:lineRule="auto"/>
        <w:rPr>
          <w:lang w:val="en-US"/>
        </w:rPr>
      </w:pPr>
      <w:r>
        <w:rPr>
          <w:noProof/>
        </w:rPr>
        <mc:AlternateContent>
          <mc:Choice Requires="wps">
            <w:drawing>
              <wp:anchor distT="0" distB="0" distL="114300" distR="114300" simplePos="0" relativeHeight="251680905" behindDoc="1" locked="0" layoutInCell="1" allowOverlap="1" wp14:anchorId="2A7E64FD" wp14:editId="03E10055">
                <wp:simplePos x="0" y="0"/>
                <wp:positionH relativeFrom="column">
                  <wp:posOffset>3295650</wp:posOffset>
                </wp:positionH>
                <wp:positionV relativeFrom="paragraph">
                  <wp:posOffset>3175</wp:posOffset>
                </wp:positionV>
                <wp:extent cx="2816225"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2816225" cy="635"/>
                        </a:xfrm>
                        <a:prstGeom prst="rect">
                          <a:avLst/>
                        </a:prstGeom>
                        <a:solidFill>
                          <a:prstClr val="white"/>
                        </a:solidFill>
                        <a:ln>
                          <a:noFill/>
                        </a:ln>
                      </wps:spPr>
                      <wps:txbx>
                        <w:txbxContent>
                          <w:p w14:paraId="353A8174" w14:textId="6A6386BF" w:rsidR="006C26B3" w:rsidRPr="006C26B3" w:rsidRDefault="006C26B3" w:rsidP="006C26B3">
                            <w:pPr>
                              <w:pStyle w:val="Caption"/>
                              <w:rPr>
                                <w:noProof/>
                                <w:sz w:val="24"/>
                                <w:lang w:val="en-US"/>
                              </w:rPr>
                            </w:pPr>
                            <w:bookmarkStart w:id="80" w:name="_Ref107352310"/>
                            <w:r w:rsidRPr="006C26B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16</w:t>
                            </w:r>
                            <w:r w:rsidR="00543048">
                              <w:rPr>
                                <w:lang w:val="en-US"/>
                              </w:rPr>
                              <w:fldChar w:fldCharType="end"/>
                            </w:r>
                            <w:bookmarkEnd w:id="80"/>
                            <w:r w:rsidRPr="006C26B3">
                              <w:rPr>
                                <w:lang w:val="en-US"/>
                              </w:rPr>
                              <w:t xml:space="preserve">. </w:t>
                            </w:r>
                            <w:r w:rsidRPr="000A4626">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{"citationID":"fREpiEuI","properties":{"formattedCitation":"(Mason et al., 2020)","plainCitation":"(Mason et al., 2020)","noteIndex":0},"citationItems":[{"id":164,"uris":["http://zotero.org/users/9228513/items/MKQ59F5R"],"itemData":{"id":164,"type":"book","call-number":"QH308.2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6C26B3">
                              <w:rPr>
                                <w:rFonts w:cs="Times New Roman"/>
                                <w:lang w:val="en-US"/>
                              </w:rPr>
                              <w:t>(Mason et al., 2020</w:t>
                            </w:r>
                            <w:r>
                              <w:rPr>
                                <w:rFonts w:cs="Times New Roman"/>
                                <w:lang w:val="en-US"/>
                              </w:rPr>
                              <w:t>, p.47</w:t>
                            </w:r>
                            <w:r w:rsidRPr="006C26B3">
                              <w:rPr>
                                <w:rFonts w:cs="Times New Roman"/>
                                <w:lang w:val="en-US"/>
                              </w:rPr>
                              <w:t>)</w:t>
                            </w:r>
                            <w:r>
                              <w:rPr>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E64FD" id="Text Box 110" o:spid="_x0000_s1035" type="#_x0000_t202" style="position:absolute;margin-left:259.5pt;margin-top:.25pt;width:221.75pt;height:.05pt;z-index:-251635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vjW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7Wwxn99wJim2+HgT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" stroked="f">
                <v:textbox style="mso-fit-shape-to-text:t" inset="0,0,0,0">
                  <w:txbxContent>
                    <w:p w14:paraId="353A8174" w14:textId="6A6386BF" w:rsidR="006C26B3" w:rsidRPr="006C26B3" w:rsidRDefault="006C26B3" w:rsidP="006C26B3">
                      <w:pPr>
                        <w:pStyle w:val="Caption"/>
                        <w:rPr>
                          <w:noProof/>
                          <w:sz w:val="24"/>
                          <w:lang w:val="en-US"/>
                        </w:rPr>
                      </w:pPr>
                      <w:bookmarkStart w:id="81" w:name="_Ref107352310"/>
                      <w:r w:rsidRPr="006C26B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16</w:t>
                      </w:r>
                      <w:r w:rsidR="00543048">
                        <w:rPr>
                          <w:lang w:val="en-US"/>
                        </w:rPr>
                        <w:fldChar w:fldCharType="end"/>
                      </w:r>
                      <w:bookmarkEnd w:id="81"/>
                      <w:r w:rsidRPr="006C26B3">
                        <w:rPr>
                          <w:lang w:val="en-US"/>
                        </w:rPr>
                        <w:t xml:space="preserve">. </w:t>
                      </w:r>
                      <w:r w:rsidRPr="000A4626">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{"citationID":"fREpiEuI","properties":{"formattedCitation":"(Mason et al., 2020)","plainCitation":"(Mason et al., 2020)","noteIndex":0},"citationItems":[{"id":164,"uris":["http://zotero.org/users/9228513/items/MKQ59F5R"],"itemData":{"id":164,"type":"book","call-number":"QH308.2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6C26B3">
                        <w:rPr>
                          <w:rFonts w:cs="Times New Roman"/>
                          <w:lang w:val="en-US"/>
                        </w:rPr>
                        <w:t>(Mason et al., 2020</w:t>
                      </w:r>
                      <w:r>
                        <w:rPr>
                          <w:rFonts w:cs="Times New Roman"/>
                          <w:lang w:val="en-US"/>
                        </w:rPr>
                        <w:t>, p.47</w:t>
                      </w:r>
                      <w:r w:rsidRPr="006C26B3">
                        <w:rPr>
                          <w:rFonts w:cs="Times New Roman"/>
                          <w:lang w:val="en-US"/>
                        </w:rPr>
                        <w:t>)</w:t>
                      </w:r>
                      <w:r>
                        <w:rPr>
                          <w:lang w:val="en-US"/>
                        </w:rPr>
                        <w:fldChar w:fldCharType="end"/>
                      </w:r>
                    </w:p>
                  </w:txbxContent>
                </v:textbox>
                <w10:wrap type="tight"/>
              </v:shape>
            </w:pict>
          </mc:Fallback>
        </mc:AlternateContent>
      </w:r>
    </w:p>
    <w:p w14:paraId="424F7F55" w14:textId="157FCF06" w:rsidR="000A4626" w:rsidRDefault="000A4626" w:rsidP="004D7B5D">
      <w:pPr>
        <w:spacing w:line="360" w:lineRule="auto"/>
        <w:rPr>
          <w:lang w:val="en-US"/>
        </w:rPr>
      </w:pPr>
    </w:p>
    <w:p w14:paraId="2C4C18F2" w14:textId="35BAC287" w:rsidR="00BF111A" w:rsidRPr="002A1DD5" w:rsidRDefault="00D3710B" w:rsidP="004D7B5D">
      <w:pPr>
        <w:spacing w:line="360" w:lineRule="auto"/>
        <w:rPr>
          <w:lang w:val="en-US"/>
        </w:rPr>
      </w:pPr>
      <w:r>
        <w:rPr>
          <w:lang w:val="en-US"/>
        </w:rPr>
        <w:t xml:space="preserve">The </w:t>
      </w:r>
      <w:r w:rsidR="00C248C0">
        <w:rPr>
          <w:lang w:val="en-US"/>
        </w:rPr>
        <w:t xml:space="preserve">DNA </w:t>
      </w:r>
      <w:r>
        <w:rPr>
          <w:lang w:val="en-US"/>
        </w:rPr>
        <w:t xml:space="preserve">strands are </w:t>
      </w:r>
      <w:r w:rsidR="00CF3580">
        <w:rPr>
          <w:lang w:val="en-US"/>
        </w:rPr>
        <w:t xml:space="preserve">twirled </w:t>
      </w:r>
      <w:r w:rsidR="00887853">
        <w:rPr>
          <w:lang w:val="en-US"/>
        </w:rPr>
        <w:t>around its own axis to form a DNA double strand helix</w:t>
      </w:r>
      <w:r w:rsidR="00B21F8C">
        <w:rPr>
          <w:lang w:val="en-US"/>
        </w:rPr>
        <w:t>. DNA is further</w:t>
      </w:r>
      <w:r w:rsidR="00DA127F">
        <w:rPr>
          <w:lang w:val="en-US"/>
        </w:rPr>
        <w:t xml:space="preserve"> coiled </w:t>
      </w:r>
      <w:r w:rsidR="00B47D1C">
        <w:rPr>
          <w:lang w:val="en-US"/>
        </w:rPr>
        <w:t>around proteins known as histones to fo</w:t>
      </w:r>
      <w:r w:rsidR="00374732">
        <w:rPr>
          <w:lang w:val="en-US"/>
        </w:rPr>
        <w:t>r</w:t>
      </w:r>
      <w:r w:rsidR="00B47D1C">
        <w:rPr>
          <w:lang w:val="en-US"/>
        </w:rPr>
        <w:t>m</w:t>
      </w:r>
      <w:r w:rsidR="00374732">
        <w:rPr>
          <w:lang w:val="en-US"/>
        </w:rPr>
        <w:t xml:space="preserve"> </w:t>
      </w:r>
      <w:r w:rsidR="00692F60">
        <w:rPr>
          <w:lang w:val="en-US"/>
        </w:rPr>
        <w:t>nucleosome</w:t>
      </w:r>
      <w:r w:rsidR="00B21F8C">
        <w:rPr>
          <w:lang w:val="en-US"/>
        </w:rPr>
        <w:t>s</w:t>
      </w:r>
      <w:r w:rsidR="00F03DFB">
        <w:rPr>
          <w:lang w:val="en-US"/>
        </w:rPr>
        <w:t>.</w:t>
      </w:r>
      <w:r w:rsidR="00855053">
        <w:rPr>
          <w:lang w:val="en-US"/>
        </w:rPr>
        <w:t xml:space="preserve"> </w:t>
      </w:r>
      <w:r w:rsidR="007718E5">
        <w:rPr>
          <w:lang w:val="en-US"/>
        </w:rPr>
        <w:t>The</w:t>
      </w:r>
      <w:r w:rsidR="00692F60">
        <w:rPr>
          <w:lang w:val="en-US"/>
        </w:rPr>
        <w:t xml:space="preserve"> nucleosomes</w:t>
      </w:r>
      <w:r w:rsidR="007718E5">
        <w:rPr>
          <w:lang w:val="en-US"/>
        </w:rPr>
        <w:t xml:space="preserve"> are </w:t>
      </w:r>
      <w:r w:rsidR="00AC4A72">
        <w:rPr>
          <w:lang w:val="en-US"/>
        </w:rPr>
        <w:t>folded to produce</w:t>
      </w:r>
      <w:r w:rsidR="00692F60">
        <w:rPr>
          <w:lang w:val="en-US"/>
        </w:rPr>
        <w:t xml:space="preserve"> fibers called chromatin</w:t>
      </w:r>
      <w:r w:rsidR="002C0F72">
        <w:rPr>
          <w:lang w:val="en-US"/>
        </w:rPr>
        <w:t xml:space="preserve"> (</w:t>
      </w:r>
      <w:r w:rsidR="002C0F72">
        <w:rPr>
          <w:lang w:val="en-US"/>
        </w:rPr>
        <w:fldChar w:fldCharType="begin"/>
      </w:r>
      <w:r w:rsidR="002C0F72">
        <w:rPr>
          <w:lang w:val="en-US"/>
        </w:rPr>
        <w:instrText xml:space="preserve"> REF _Ref107352353 \h </w:instrText>
      </w:r>
      <w:r w:rsidR="002C0F72">
        <w:rPr>
          <w:lang w:val="en-US"/>
        </w:rPr>
      </w:r>
      <w:r w:rsidR="002C0F72">
        <w:rPr>
          <w:lang w:val="en-US"/>
        </w:rPr>
        <w:fldChar w:fldCharType="separate"/>
      </w:r>
      <w:r w:rsidR="002C0F72" w:rsidRPr="00A07C3B">
        <w:rPr>
          <w:lang w:val="en-US"/>
        </w:rPr>
        <w:t xml:space="preserve">Figure </w:t>
      </w:r>
      <w:r w:rsidR="002C0F72">
        <w:rPr>
          <w:noProof/>
          <w:lang w:val="en-US"/>
        </w:rPr>
        <w:t>1</w:t>
      </w:r>
      <w:r w:rsidR="002C0F72">
        <w:rPr>
          <w:lang w:val="en-US"/>
        </w:rPr>
        <w:noBreakHyphen/>
      </w:r>
      <w:r w:rsidR="002C0F72">
        <w:rPr>
          <w:noProof/>
          <w:lang w:val="en-US"/>
        </w:rPr>
        <w:t>17</w:t>
      </w:r>
      <w:r w:rsidR="002C0F72">
        <w:rPr>
          <w:lang w:val="en-US"/>
        </w:rPr>
        <w:fldChar w:fldCharType="end"/>
      </w:r>
      <w:r w:rsidR="002C0F72">
        <w:rPr>
          <w:lang w:val="en-US"/>
        </w:rPr>
        <w:t>)</w:t>
      </w:r>
      <w:r w:rsidR="00364395">
        <w:rPr>
          <w:lang w:val="en-US"/>
        </w:rPr>
        <w:t>.</w:t>
      </w:r>
      <w:r w:rsidR="00874CF4">
        <w:rPr>
          <w:lang w:val="en-US"/>
        </w:rPr>
        <w:t xml:space="preserve"> </w:t>
      </w:r>
      <w:r w:rsidR="00F7209F">
        <w:rPr>
          <w:lang w:val="en-US"/>
        </w:rPr>
        <w:t xml:space="preserve">When a cell is preparing for cell division, the chromatin is tightly </w:t>
      </w:r>
      <w:r w:rsidR="00943043">
        <w:rPr>
          <w:lang w:val="en-US"/>
        </w:rPr>
        <w:t xml:space="preserve">coiled into </w:t>
      </w:r>
      <w:r w:rsidR="00926E8A">
        <w:rPr>
          <w:lang w:val="en-US"/>
        </w:rPr>
        <w:t xml:space="preserve">a supercoil </w:t>
      </w:r>
      <w:r w:rsidR="00926E8A">
        <w:rPr>
          <w:lang w:val="en-US"/>
        </w:rPr>
        <w:fldChar w:fldCharType="begin"/>
      </w:r>
      <w:r w:rsidR="003F507D">
        <w:rPr>
          <w:lang w:val="en-US"/>
        </w:rPr>
        <w:instrText xml:space="preserve"> ADDIN ZOTERO_ITEM CSL_CITATION {"citationID":"5X3fYZQF","properties":{"formattedCitation":"(Mason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26E8A">
        <w:rPr>
          <w:lang w:val="en-US"/>
        </w:rPr>
        <w:fldChar w:fldCharType="separate"/>
      </w:r>
      <w:r w:rsidR="00926E8A" w:rsidRPr="00926E8A">
        <w:rPr>
          <w:rFonts w:cs="Times New Roman"/>
          <w:lang w:val="en-US"/>
        </w:rPr>
        <w:t>(Mason et al., 2020</w:t>
      </w:r>
      <w:r w:rsidR="00926E8A">
        <w:rPr>
          <w:rFonts w:cs="Times New Roman"/>
          <w:lang w:val="en-US"/>
        </w:rPr>
        <w:t>, p.210</w:t>
      </w:r>
      <w:r w:rsidR="00926E8A" w:rsidRPr="00926E8A">
        <w:rPr>
          <w:rFonts w:cs="Times New Roman"/>
          <w:lang w:val="en-US"/>
        </w:rPr>
        <w:t>)</w:t>
      </w:r>
      <w:r w:rsidR="00926E8A">
        <w:rPr>
          <w:lang w:val="en-US"/>
        </w:rPr>
        <w:fldChar w:fldCharType="end"/>
      </w:r>
      <w:r w:rsidR="0025768D">
        <w:rPr>
          <w:lang w:val="en-US"/>
        </w:rPr>
        <w:t>.</w:t>
      </w:r>
      <w:r w:rsidR="00856FF9">
        <w:rPr>
          <w:lang w:val="en-US"/>
        </w:rPr>
        <w:t xml:space="preserve"> </w:t>
      </w:r>
      <w:r w:rsidR="00754DA0">
        <w:rPr>
          <w:lang w:val="en-US"/>
        </w:rPr>
        <w:t>However, during interface (</w:t>
      </w:r>
      <w:r w:rsidR="002E441D">
        <w:rPr>
          <w:lang w:val="en-US"/>
        </w:rPr>
        <w:t xml:space="preserve">see </w:t>
      </w:r>
      <w:r w:rsidR="00FB3F18">
        <w:rPr>
          <w:lang w:val="en-US"/>
        </w:rPr>
        <w:fldChar w:fldCharType="begin"/>
      </w:r>
      <w:r w:rsidR="00FB3F18">
        <w:rPr>
          <w:lang w:val="en-US"/>
        </w:rPr>
        <w:instrText xml:space="preserve"> REF _Ref97564569 \r \h </w:instrText>
      </w:r>
      <w:r w:rsidR="00CB30D7">
        <w:rPr>
          <w:lang w:val="en-US"/>
        </w:rPr>
        <w:instrText xml:space="preserve"> \* MERGEFORMAT </w:instrText>
      </w:r>
      <w:r w:rsidR="00FB3F18">
        <w:rPr>
          <w:lang w:val="en-US"/>
        </w:rPr>
      </w:r>
      <w:r w:rsidR="00FB3F18">
        <w:rPr>
          <w:lang w:val="en-US"/>
        </w:rPr>
        <w:fldChar w:fldCharType="separate"/>
      </w:r>
      <w:r w:rsidR="00380EB7">
        <w:rPr>
          <w:lang w:val="en-US"/>
        </w:rPr>
        <w:t>1.7.2</w:t>
      </w:r>
      <w:r w:rsidR="00FB3F18">
        <w:rPr>
          <w:lang w:val="en-US"/>
        </w:rPr>
        <w:fldChar w:fldCharType="end"/>
      </w:r>
      <w:r w:rsidR="00754DA0">
        <w:rPr>
          <w:lang w:val="en-US"/>
        </w:rPr>
        <w:t>) the DNA needs to be accessible for</w:t>
      </w:r>
      <w:r w:rsidR="002255BE">
        <w:rPr>
          <w:lang w:val="en-US"/>
        </w:rPr>
        <w:t xml:space="preserve"> </w:t>
      </w:r>
      <w:r w:rsidR="00754DA0">
        <w:rPr>
          <w:lang w:val="en-US"/>
        </w:rPr>
        <w:t>DNA</w:t>
      </w:r>
      <w:r w:rsidR="00917D11">
        <w:rPr>
          <w:lang w:val="en-US"/>
        </w:rPr>
        <w:t xml:space="preserve"> </w:t>
      </w:r>
      <w:r w:rsidR="0009697C">
        <w:rPr>
          <w:lang w:val="en-US"/>
        </w:rPr>
        <w:t>replication</w:t>
      </w:r>
      <w:r w:rsidR="00917D11">
        <w:rPr>
          <w:lang w:val="en-US"/>
        </w:rPr>
        <w:t xml:space="preserve"> and </w:t>
      </w:r>
      <w:r w:rsidR="00AB2EDB" w:rsidRPr="00D54FFA">
        <w:rPr>
          <w:b/>
          <w:bCs/>
          <w:i/>
          <w:iCs/>
          <w:lang w:val="en-US"/>
        </w:rPr>
        <w:t>DNA</w:t>
      </w:r>
      <w:r w:rsidR="0009697C" w:rsidRPr="00D54FFA">
        <w:rPr>
          <w:b/>
          <w:bCs/>
          <w:i/>
          <w:iCs/>
          <w:lang w:val="en-US"/>
        </w:rPr>
        <w:t xml:space="preserve"> transcription</w:t>
      </w:r>
      <w:r w:rsidR="0009697C">
        <w:rPr>
          <w:lang w:val="en-US"/>
        </w:rPr>
        <w:t>.</w:t>
      </w:r>
      <w:r w:rsidR="009840A1">
        <w:rPr>
          <w:lang w:val="en-US"/>
        </w:rPr>
        <w:t xml:space="preserve"> Therefore, the chromatin</w:t>
      </w:r>
      <w:r w:rsidR="00046D20">
        <w:rPr>
          <w:lang w:val="en-US"/>
        </w:rPr>
        <w:t xml:space="preserve"> </w:t>
      </w:r>
      <w:r w:rsidR="009840A1">
        <w:rPr>
          <w:lang w:val="en-US"/>
        </w:rPr>
        <w:t>is</w:t>
      </w:r>
      <w:r w:rsidR="00E4641D">
        <w:rPr>
          <w:lang w:val="en-US"/>
        </w:rPr>
        <w:t xml:space="preserve"> a dynamic structure that </w:t>
      </w:r>
      <w:r w:rsidR="00CF07DE">
        <w:rPr>
          <w:lang w:val="en-US"/>
        </w:rPr>
        <w:t xml:space="preserve">condense and decondense </w:t>
      </w:r>
      <w:r w:rsidR="00D3471D">
        <w:rPr>
          <w:lang w:val="en-US"/>
        </w:rPr>
        <w:t xml:space="preserve">according to the needs of the cell </w:t>
      </w:r>
      <w:r w:rsidR="00D3471D">
        <w:rPr>
          <w:lang w:val="en-US"/>
        </w:rPr>
        <w:fldChar w:fldCharType="begin"/>
      </w:r>
      <w:r w:rsidR="004850B3">
        <w:rPr>
          <w:lang w:val="en-US"/>
        </w:rPr>
        <w:instrText xml:space="preserve"> ADDIN ZOTERO_ITEM CSL_CITATION {"citationID":"DbivGiAX","properties":{"formattedCitation":"(Alberts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D3471D">
        <w:rPr>
          <w:lang w:val="en-US"/>
        </w:rPr>
        <w:fldChar w:fldCharType="separate"/>
      </w:r>
      <w:r w:rsidR="002B0029" w:rsidRPr="004D0DF0">
        <w:rPr>
          <w:rFonts w:cs="Times New Roman"/>
          <w:lang w:val="en-US"/>
        </w:rPr>
        <w:t>(Alberts et al., 2014, p.193)</w:t>
      </w:r>
      <w:r w:rsidR="00D3471D">
        <w:rPr>
          <w:lang w:val="en-US"/>
        </w:rPr>
        <w:fldChar w:fldCharType="end"/>
      </w:r>
      <w:r w:rsidR="009A28EA">
        <w:rPr>
          <w:lang w:val="en-US"/>
        </w:rPr>
        <w:t xml:space="preserve">. </w:t>
      </w:r>
      <w:r w:rsidR="00923A07">
        <w:rPr>
          <w:lang w:val="en-US"/>
        </w:rPr>
        <w:br/>
      </w:r>
      <w:r w:rsidR="00284629">
        <w:rPr>
          <w:lang w:val="en-US"/>
        </w:rPr>
        <w:t>When chromatin is folded</w:t>
      </w:r>
      <w:r w:rsidR="00940207">
        <w:rPr>
          <w:lang w:val="en-US"/>
        </w:rPr>
        <w:t xml:space="preserve"> it forms a chromosome. </w:t>
      </w:r>
      <w:r w:rsidR="003B1132">
        <w:rPr>
          <w:lang w:val="en-US"/>
        </w:rPr>
        <w:t>The chromosome has a centromere which allows for linkage between chromosomes to create chromosome pairs.</w:t>
      </w:r>
      <w:r w:rsidR="005B6077">
        <w:rPr>
          <w:lang w:val="en-US"/>
        </w:rPr>
        <w:t xml:space="preserve"> When chromosomes are connected, we </w:t>
      </w:r>
      <w:r w:rsidR="002109FD">
        <w:rPr>
          <w:lang w:val="en-US"/>
        </w:rPr>
        <w:t>refer to</w:t>
      </w:r>
      <w:r w:rsidR="002B5588">
        <w:rPr>
          <w:lang w:val="en-US"/>
        </w:rPr>
        <w:t xml:space="preserve"> the</w:t>
      </w:r>
      <w:r w:rsidR="00FF41AC">
        <w:rPr>
          <w:lang w:val="en-US"/>
        </w:rPr>
        <w:t xml:space="preserve"> individual</w:t>
      </w:r>
      <w:r w:rsidR="002109FD">
        <w:rPr>
          <w:lang w:val="en-US"/>
        </w:rPr>
        <w:t xml:space="preserve"> chromosome</w:t>
      </w:r>
      <w:r w:rsidR="002B5588">
        <w:rPr>
          <w:lang w:val="en-US"/>
        </w:rPr>
        <w:t>s</w:t>
      </w:r>
      <w:r w:rsidR="002109FD">
        <w:rPr>
          <w:lang w:val="en-US"/>
        </w:rPr>
        <w:t xml:space="preserve"> as a</w:t>
      </w:r>
      <w:r w:rsidR="00353F80">
        <w:rPr>
          <w:lang w:val="en-US"/>
        </w:rPr>
        <w:t xml:space="preserve"> sister</w:t>
      </w:r>
      <w:r w:rsidR="002109FD">
        <w:rPr>
          <w:lang w:val="en-US"/>
        </w:rPr>
        <w:t xml:space="preserve"> chromatid</w:t>
      </w:r>
      <w:r w:rsidR="002B5588">
        <w:rPr>
          <w:lang w:val="en-US"/>
        </w:rPr>
        <w:t>s</w:t>
      </w:r>
      <w:r w:rsidR="00F92672">
        <w:rPr>
          <w:lang w:val="en-US"/>
        </w:rPr>
        <w:t xml:space="preserve"> </w:t>
      </w:r>
      <w:r w:rsidR="00F92672">
        <w:rPr>
          <w:lang w:val="en-US"/>
        </w:rPr>
        <w:fldChar w:fldCharType="begin"/>
      </w:r>
      <w:r w:rsidR="003F507D">
        <w:rPr>
          <w:lang w:val="en-US"/>
        </w:rPr>
        <w:instrText xml:space="preserve"> ADDIN ZOTERO_ITEM CSL_CITATION {"citationID":"A48DJRzG","properties":{"formattedCitation":"({\\i{}Centromere | Biology | Britannica}, 2012)","plainCitation":"(Centromere | Biology | Britannica, 2012)","noteIndex":0},"citationItems":[{"id":161,"uris":["http://zotero.org/users/9228513/items/2KJYAQCT"],"itemData":{"id":161,"type":"webpage","abstract":"centromere, structure in a chromosome that holds together the two chromatids (the daughter strands of a replicated chromosome). The centromere is the point of attachment of the kinetochore, a structure to which the microtubules of the mitotic spindle become anchored. The spindle is the structure","language":"en","title":"centromere | biology | Britannica","URL":"https://www.britannica.com/science/centromere","accessed":{"date-parts":[["2022",3,7]]},"issued":{"date-parts":[["2012",5,24]]}}}],"schema":"https://github.com/citation-style-language/schema/raw/master/csl-citation.json"} </w:instrText>
      </w:r>
      <w:r w:rsidR="00F92672">
        <w:rPr>
          <w:lang w:val="en-US"/>
        </w:rPr>
        <w:fldChar w:fldCharType="separate"/>
      </w:r>
      <w:r w:rsidR="00004361" w:rsidRPr="00004361">
        <w:rPr>
          <w:rFonts w:cs="Times New Roman"/>
          <w:szCs w:val="24"/>
          <w:lang w:val="en-US"/>
        </w:rPr>
        <w:t>(</w:t>
      </w:r>
      <w:r w:rsidR="00004361" w:rsidRPr="00004361">
        <w:rPr>
          <w:rFonts w:cs="Times New Roman"/>
          <w:i/>
          <w:iCs/>
          <w:szCs w:val="24"/>
          <w:lang w:val="en-US"/>
        </w:rPr>
        <w:t>Centromere | Biology | Britannica</w:t>
      </w:r>
      <w:r w:rsidR="00004361" w:rsidRPr="00004361">
        <w:rPr>
          <w:rFonts w:cs="Times New Roman"/>
          <w:szCs w:val="24"/>
          <w:lang w:val="en-US"/>
        </w:rPr>
        <w:t>, 2012)</w:t>
      </w:r>
      <w:r w:rsidR="00F92672">
        <w:rPr>
          <w:lang w:val="en-US"/>
        </w:rPr>
        <w:fldChar w:fldCharType="end"/>
      </w:r>
      <w:r w:rsidR="002109FD">
        <w:rPr>
          <w:lang w:val="en-US"/>
        </w:rPr>
        <w:t xml:space="preserve">. </w:t>
      </w:r>
    </w:p>
    <w:p w14:paraId="5FB74B82" w14:textId="4DD4975C" w:rsidR="008D5069" w:rsidRDefault="00791A0E" w:rsidP="004D7B5D">
      <w:pPr>
        <w:pStyle w:val="Caption"/>
        <w:spacing w:line="360" w:lineRule="auto"/>
        <w:rPr>
          <w:lang w:val="en-US"/>
        </w:rPr>
      </w:pPr>
      <w:bookmarkStart w:id="82" w:name="_Ref97545071"/>
      <w:r>
        <w:rPr>
          <w:noProof/>
        </w:rPr>
        <w:lastRenderedPageBreak/>
        <w:drawing>
          <wp:anchor distT="0" distB="0" distL="114300" distR="114300" simplePos="0" relativeHeight="251658254" behindDoc="1" locked="0" layoutInCell="1" allowOverlap="1" wp14:anchorId="17557BB5" wp14:editId="3012B5C7">
            <wp:simplePos x="0" y="0"/>
            <wp:positionH relativeFrom="margin">
              <wp:align>left</wp:align>
            </wp:positionH>
            <wp:positionV relativeFrom="paragraph">
              <wp:posOffset>12897</wp:posOffset>
            </wp:positionV>
            <wp:extent cx="3514725" cy="3514725"/>
            <wp:effectExtent l="0" t="0" r="9525" b="9525"/>
            <wp:wrapTight wrapText="bothSides">
              <wp:wrapPolygon edited="0">
                <wp:start x="0" y="0"/>
                <wp:lineTo x="0" y="21541"/>
                <wp:lineTo x="21541" y="21541"/>
                <wp:lineTo x="21541"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6645" cy="3516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407FC" w14:textId="59099D78" w:rsidR="008D5069" w:rsidRDefault="008D5069" w:rsidP="004D7B5D">
      <w:pPr>
        <w:pStyle w:val="Caption"/>
        <w:spacing w:line="360" w:lineRule="auto"/>
        <w:rPr>
          <w:lang w:val="en-US"/>
        </w:rPr>
      </w:pPr>
    </w:p>
    <w:p w14:paraId="60B7107C" w14:textId="02DF5BE2" w:rsidR="008D5069" w:rsidRDefault="008D5069" w:rsidP="004D7B5D">
      <w:pPr>
        <w:pStyle w:val="Caption"/>
        <w:spacing w:line="360" w:lineRule="auto"/>
        <w:rPr>
          <w:lang w:val="en-US"/>
        </w:rPr>
      </w:pPr>
    </w:p>
    <w:p w14:paraId="280BCA08" w14:textId="36FBDA99" w:rsidR="008D5069" w:rsidRDefault="008D5069" w:rsidP="004D7B5D">
      <w:pPr>
        <w:pStyle w:val="Caption"/>
        <w:spacing w:line="360" w:lineRule="auto"/>
        <w:rPr>
          <w:lang w:val="en-US"/>
        </w:rPr>
      </w:pPr>
    </w:p>
    <w:p w14:paraId="6024AA6B" w14:textId="76FDE2F1" w:rsidR="008D5069" w:rsidRDefault="002C0F72" w:rsidP="004D7B5D">
      <w:pPr>
        <w:pStyle w:val="Caption"/>
        <w:spacing w:line="360" w:lineRule="auto"/>
        <w:rPr>
          <w:lang w:val="en-US"/>
        </w:rPr>
      </w:pPr>
      <w:r>
        <w:rPr>
          <w:noProof/>
        </w:rPr>
        <mc:AlternateContent>
          <mc:Choice Requires="wps">
            <w:drawing>
              <wp:anchor distT="0" distB="0" distL="114300" distR="114300" simplePos="0" relativeHeight="251658260" behindDoc="1" locked="0" layoutInCell="1" allowOverlap="1" wp14:anchorId="0796E964" wp14:editId="558ABCA7">
                <wp:simplePos x="0" y="0"/>
                <wp:positionH relativeFrom="margin">
                  <wp:posOffset>3370580</wp:posOffset>
                </wp:positionH>
                <wp:positionV relativeFrom="paragraph">
                  <wp:posOffset>292100</wp:posOffset>
                </wp:positionV>
                <wp:extent cx="3131820" cy="304800"/>
                <wp:effectExtent l="0" t="0" r="0" b="0"/>
                <wp:wrapTight wrapText="bothSides">
                  <wp:wrapPolygon edited="0">
                    <wp:start x="0" y="0"/>
                    <wp:lineTo x="0" y="20250"/>
                    <wp:lineTo x="21416" y="20250"/>
                    <wp:lineTo x="2141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3131820" cy="304800"/>
                        </a:xfrm>
                        <a:prstGeom prst="rect">
                          <a:avLst/>
                        </a:prstGeom>
                        <a:solidFill>
                          <a:prstClr val="white"/>
                        </a:solidFill>
                        <a:ln>
                          <a:noFill/>
                        </a:ln>
                      </wps:spPr>
                      <wps:txbx>
                        <w:txbxContent>
                          <w:p w14:paraId="66CB651C" w14:textId="27F7A94B" w:rsidR="00A07C3B" w:rsidRPr="00D76F18" w:rsidRDefault="00A07C3B" w:rsidP="007C2973">
                            <w:pPr>
                              <w:pStyle w:val="Caption"/>
                              <w:rPr>
                                <w:noProof/>
                                <w:sz w:val="24"/>
                                <w:lang w:val="en-US"/>
                              </w:rPr>
                            </w:pPr>
                            <w:bookmarkStart w:id="83" w:name="_Ref107352353"/>
                            <w:r w:rsidRPr="00A07C3B">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17</w:t>
                            </w:r>
                            <w:r w:rsidR="00543048">
                              <w:rPr>
                                <w:lang w:val="en-US"/>
                              </w:rPr>
                              <w:fldChar w:fldCharType="end"/>
                            </w:r>
                            <w:bookmarkEnd w:id="83"/>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6E964" id="Text Box 44" o:spid="_x0000_s1036" type="#_x0000_t202" style="position:absolute;margin-left:265.4pt;margin-top:23pt;width:246.6pt;height:24pt;z-index:-2516582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" stroked="f">
                <v:textbox inset="0,0,0,0">
                  <w:txbxContent>
                    <w:p w14:paraId="66CB651C" w14:textId="27F7A94B" w:rsidR="00A07C3B" w:rsidRPr="00D76F18" w:rsidRDefault="00A07C3B" w:rsidP="007C2973">
                      <w:pPr>
                        <w:pStyle w:val="Caption"/>
                        <w:rPr>
                          <w:noProof/>
                          <w:sz w:val="24"/>
                          <w:lang w:val="en-US"/>
                        </w:rPr>
                      </w:pPr>
                      <w:bookmarkStart w:id="84" w:name="_Ref107352353"/>
                      <w:r w:rsidRPr="00A07C3B">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17</w:t>
                      </w:r>
                      <w:r w:rsidR="00543048">
                        <w:rPr>
                          <w:lang w:val="en-US"/>
                        </w:rPr>
                        <w:fldChar w:fldCharType="end"/>
                      </w:r>
                      <w:bookmarkEnd w:id="84"/>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v:textbox>
                <w10:wrap type="tight" anchorx="margin"/>
              </v:shape>
            </w:pict>
          </mc:Fallback>
        </mc:AlternateContent>
      </w:r>
    </w:p>
    <w:p w14:paraId="33BE3664" w14:textId="020EFEF0" w:rsidR="00ED4F6E" w:rsidRDefault="00ED4F6E" w:rsidP="004D7B5D">
      <w:pPr>
        <w:spacing w:line="360" w:lineRule="auto"/>
        <w:rPr>
          <w:lang w:val="en-US"/>
        </w:rPr>
      </w:pPr>
    </w:p>
    <w:p w14:paraId="6A6D325B" w14:textId="621CB2CD" w:rsidR="00ED4F6E" w:rsidRDefault="00ED4F6E" w:rsidP="004D7B5D">
      <w:pPr>
        <w:spacing w:line="360" w:lineRule="auto"/>
        <w:rPr>
          <w:lang w:val="en-US"/>
        </w:rPr>
      </w:pPr>
    </w:p>
    <w:bookmarkEnd w:id="82"/>
    <w:p w14:paraId="4042BB6F" w14:textId="77777777" w:rsidR="00A20679" w:rsidRDefault="00A20679" w:rsidP="004D7B5D">
      <w:pPr>
        <w:spacing w:line="360" w:lineRule="auto"/>
        <w:rPr>
          <w:lang w:val="en-US"/>
        </w:rPr>
      </w:pPr>
    </w:p>
    <w:p w14:paraId="1E329E81" w14:textId="77777777" w:rsidR="001E5273" w:rsidRPr="009241D2" w:rsidRDefault="001E5273" w:rsidP="004D7B5D">
      <w:pPr>
        <w:spacing w:line="360" w:lineRule="auto"/>
        <w:rPr>
          <w:lang w:val="en-US"/>
        </w:rPr>
      </w:pPr>
    </w:p>
    <w:p w14:paraId="64E3D31F" w14:textId="2B8633B3" w:rsidR="009241D2" w:rsidRDefault="009241D2" w:rsidP="004D7B5D">
      <w:pPr>
        <w:pStyle w:val="Heading3"/>
        <w:spacing w:line="360" w:lineRule="auto"/>
        <w:rPr>
          <w:lang w:val="en-US"/>
        </w:rPr>
      </w:pPr>
      <w:bookmarkStart w:id="85" w:name="_Ref97564569"/>
      <w:bookmarkStart w:id="86" w:name="_Toc107354684"/>
      <w:r>
        <w:rPr>
          <w:lang w:val="en-US"/>
        </w:rPr>
        <w:t>Cell Cycle and Checkpoin</w:t>
      </w:r>
      <w:bookmarkEnd w:id="85"/>
      <w:r>
        <w:rPr>
          <w:lang w:val="en-US"/>
        </w:rPr>
        <w:t>t</w:t>
      </w:r>
      <w:bookmarkEnd w:id="86"/>
    </w:p>
    <w:p w14:paraId="20881D87" w14:textId="1FDF68D9" w:rsidR="00A2527F" w:rsidRDefault="00923C2F" w:rsidP="004D7B5D">
      <w:pPr>
        <w:spacing w:line="360" w:lineRule="auto"/>
        <w:rPr>
          <w:lang w:val="en-US"/>
        </w:rPr>
      </w:pPr>
      <w:r>
        <w:rPr>
          <w:lang w:val="en-US"/>
        </w:rPr>
        <w:t xml:space="preserve">The cell cycle </w:t>
      </w:r>
      <w:r w:rsidR="00AF22CE">
        <w:rPr>
          <w:lang w:val="en-US"/>
        </w:rPr>
        <w:t>consists</w:t>
      </w:r>
      <w:r>
        <w:rPr>
          <w:lang w:val="en-US"/>
        </w:rPr>
        <w:t xml:space="preserve"> of four phases</w:t>
      </w:r>
      <w:r w:rsidR="00CE1846">
        <w:rPr>
          <w:lang w:val="en-US"/>
        </w:rPr>
        <w:t>: G1, S, G2 and M</w:t>
      </w:r>
      <w:r w:rsidR="003D6D3A">
        <w:rPr>
          <w:lang w:val="en-US"/>
        </w:rPr>
        <w:t xml:space="preserve"> </w:t>
      </w:r>
      <w:r w:rsidR="002C0F72">
        <w:rPr>
          <w:lang w:val="en-US"/>
        </w:rPr>
        <w:t>(</w:t>
      </w:r>
      <w:r w:rsidR="002C0F72">
        <w:rPr>
          <w:lang w:val="en-US"/>
        </w:rPr>
        <w:fldChar w:fldCharType="begin"/>
      </w:r>
      <w:r w:rsidR="002C0F72">
        <w:rPr>
          <w:lang w:val="en-US"/>
        </w:rPr>
        <w:instrText xml:space="preserve"> REF _Ref99530303 \h </w:instrText>
      </w:r>
      <w:r w:rsidR="002C0F72">
        <w:rPr>
          <w:lang w:val="en-US"/>
        </w:rPr>
      </w:r>
      <w:r w:rsidR="002C0F72">
        <w:rPr>
          <w:lang w:val="en-US"/>
        </w:rPr>
        <w:fldChar w:fldCharType="separate"/>
      </w:r>
      <w:r w:rsidR="002C0F72" w:rsidRPr="007C2973">
        <w:rPr>
          <w:lang w:val="en-US"/>
        </w:rPr>
        <w:t xml:space="preserve">Figure </w:t>
      </w:r>
      <w:r w:rsidR="002C0F72">
        <w:rPr>
          <w:noProof/>
          <w:lang w:val="en-US"/>
        </w:rPr>
        <w:t>1</w:t>
      </w:r>
      <w:r w:rsidR="002C0F72">
        <w:rPr>
          <w:lang w:val="en-US"/>
        </w:rPr>
        <w:noBreakHyphen/>
      </w:r>
      <w:r w:rsidR="002C0F72">
        <w:rPr>
          <w:noProof/>
          <w:lang w:val="en-US"/>
        </w:rPr>
        <w:t>18</w:t>
      </w:r>
      <w:r w:rsidR="002C0F72">
        <w:rPr>
          <w:lang w:val="en-US"/>
        </w:rPr>
        <w:fldChar w:fldCharType="end"/>
      </w:r>
      <w:r w:rsidR="003D6D3A">
        <w:rPr>
          <w:lang w:val="en-US"/>
        </w:rPr>
        <w:t>).</w:t>
      </w:r>
      <w:r w:rsidR="009C5D85">
        <w:rPr>
          <w:lang w:val="en-US"/>
        </w:rPr>
        <w:t xml:space="preserve"> </w:t>
      </w:r>
      <w:commentRangeStart w:id="87"/>
      <w:r w:rsidR="00FD0C61">
        <w:rPr>
          <w:lang w:val="en-US"/>
        </w:rPr>
        <w:t xml:space="preserve">G1 </w:t>
      </w:r>
      <w:r w:rsidR="00A7411A">
        <w:rPr>
          <w:lang w:val="en-US"/>
        </w:rPr>
        <w:t>and G2 are the gap</w:t>
      </w:r>
      <w:commentRangeEnd w:id="87"/>
      <w:r w:rsidR="002A2CAC">
        <w:rPr>
          <w:rStyle w:val="CommentReference"/>
        </w:rPr>
        <w:commentReference w:id="87"/>
      </w:r>
      <w:r w:rsidR="00A7411A">
        <w:rPr>
          <w:lang w:val="en-US"/>
        </w:rPr>
        <w:t xml:space="preserve"> phases</w:t>
      </w:r>
      <w:r w:rsidR="00033723">
        <w:rPr>
          <w:lang w:val="en-US"/>
        </w:rPr>
        <w:t xml:space="preserve"> where cell growth occurs.</w:t>
      </w:r>
      <w:r w:rsidR="00584BB2">
        <w:rPr>
          <w:lang w:val="en-US"/>
        </w:rPr>
        <w:t xml:space="preserve"> </w:t>
      </w:r>
      <w:r w:rsidR="00EC582F">
        <w:rPr>
          <w:lang w:val="en-US"/>
        </w:rPr>
        <w:t xml:space="preserve">During S-phase DNA is replicated. This happens by </w:t>
      </w:r>
      <w:r w:rsidR="00092BEE">
        <w:rPr>
          <w:lang w:val="en-US"/>
        </w:rPr>
        <w:t>a series of initiator proteins that open the DNA double helix</w:t>
      </w:r>
      <w:r w:rsidR="00633F0A">
        <w:rPr>
          <w:lang w:val="en-US"/>
        </w:rPr>
        <w:t>, creating a replication fork</w:t>
      </w:r>
      <w:r w:rsidR="00454C6C">
        <w:rPr>
          <w:lang w:val="en-US"/>
        </w:rPr>
        <w:t xml:space="preserve"> (</w:t>
      </w:r>
      <w:r w:rsidR="00E0376E">
        <w:rPr>
          <w:lang w:val="en-US"/>
        </w:rPr>
        <w:t xml:space="preserve">see </w:t>
      </w:r>
      <w:r w:rsidR="0003183B">
        <w:rPr>
          <w:lang w:val="en-US"/>
        </w:rPr>
        <w:fldChar w:fldCharType="begin"/>
      </w:r>
      <w:r w:rsidR="0003183B">
        <w:rPr>
          <w:lang w:val="en-US"/>
        </w:rPr>
        <w:instrText xml:space="preserve"> REF _Ref102404114 \h </w:instrText>
      </w:r>
      <w:r w:rsidR="004D7B5D">
        <w:rPr>
          <w:lang w:val="en-US"/>
        </w:rPr>
        <w:instrText xml:space="preserve"> \* MERGEFORMAT </w:instrText>
      </w:r>
      <w:r w:rsidR="0003183B">
        <w:rPr>
          <w:lang w:val="en-US"/>
        </w:rPr>
      </w:r>
      <w:r w:rsidR="0003183B">
        <w:rPr>
          <w:lang w:val="en-US"/>
        </w:rPr>
        <w:fldChar w:fldCharType="separate"/>
      </w:r>
      <w:r w:rsidR="002C0F72" w:rsidRPr="007C2973">
        <w:rPr>
          <w:lang w:val="en-US"/>
        </w:rPr>
        <w:t xml:space="preserve">Figure </w:t>
      </w:r>
      <w:r w:rsidR="002C0F72">
        <w:rPr>
          <w:noProof/>
          <w:lang w:val="en-US"/>
        </w:rPr>
        <w:t>1</w:t>
      </w:r>
      <w:r w:rsidR="002C0F72">
        <w:rPr>
          <w:noProof/>
          <w:lang w:val="en-US"/>
        </w:rPr>
        <w:noBreakHyphen/>
        <w:t>19</w:t>
      </w:r>
      <w:r w:rsidR="0003183B">
        <w:rPr>
          <w:lang w:val="en-US"/>
        </w:rPr>
        <w:fldChar w:fldCharType="end"/>
      </w:r>
      <w:r w:rsidR="00454C6C">
        <w:rPr>
          <w:lang w:val="en-US"/>
        </w:rPr>
        <w:t>)</w:t>
      </w:r>
      <w:r w:rsidR="006317EE">
        <w:rPr>
          <w:lang w:val="en-US"/>
        </w:rPr>
        <w:t xml:space="preserve"> </w:t>
      </w:r>
      <w:r w:rsidR="006317EE">
        <w:rPr>
          <w:lang w:val="en-US"/>
        </w:rPr>
        <w:fldChar w:fldCharType="begin"/>
      </w:r>
      <w:r w:rsidR="003F507D">
        <w:rPr>
          <w:lang w:val="en-US"/>
        </w:rPr>
        <w:instrText xml:space="preserve"> ADDIN ZOTERO_ITEM CSL_CITATION {"citationID":"edchZRMr","properties":{"formattedCitation":"(Mason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317EE">
        <w:rPr>
          <w:lang w:val="en-US"/>
        </w:rPr>
        <w:fldChar w:fldCharType="separate"/>
      </w:r>
      <w:r w:rsidR="006317EE" w:rsidRPr="006317EE">
        <w:rPr>
          <w:rFonts w:cs="Times New Roman"/>
          <w:lang w:val="en-US"/>
        </w:rPr>
        <w:t>(Mason et al., 2020</w:t>
      </w:r>
      <w:r w:rsidR="006317EE">
        <w:rPr>
          <w:rFonts w:cs="Times New Roman"/>
          <w:lang w:val="en-US"/>
        </w:rPr>
        <w:t>, p.</w:t>
      </w:r>
      <w:r w:rsidR="00272D94">
        <w:rPr>
          <w:rFonts w:cs="Times New Roman"/>
          <w:lang w:val="en-US"/>
        </w:rPr>
        <w:t>293</w:t>
      </w:r>
      <w:r w:rsidR="006317EE" w:rsidRPr="006317EE">
        <w:rPr>
          <w:rFonts w:cs="Times New Roman"/>
          <w:lang w:val="en-US"/>
        </w:rPr>
        <w:t>)</w:t>
      </w:r>
      <w:r w:rsidR="006317EE">
        <w:rPr>
          <w:lang w:val="en-US"/>
        </w:rPr>
        <w:fldChar w:fldCharType="end"/>
      </w:r>
      <w:r w:rsidR="00092BEE">
        <w:rPr>
          <w:lang w:val="en-US"/>
        </w:rPr>
        <w:t>.</w:t>
      </w:r>
      <w:r w:rsidR="00A40BF8">
        <w:rPr>
          <w:lang w:val="en-US"/>
        </w:rPr>
        <w:t xml:space="preserve"> An </w:t>
      </w:r>
      <w:r w:rsidR="00A40BF8" w:rsidRPr="00D54FFA">
        <w:rPr>
          <w:b/>
          <w:bCs/>
          <w:i/>
          <w:iCs/>
          <w:lang w:val="en-US"/>
        </w:rPr>
        <w:t>enzyme</w:t>
      </w:r>
      <w:r w:rsidR="00A40BF8">
        <w:rPr>
          <w:lang w:val="en-US"/>
        </w:rPr>
        <w:t xml:space="preserve"> known as helicase </w:t>
      </w:r>
      <w:r w:rsidR="004862DB">
        <w:rPr>
          <w:lang w:val="en-US"/>
        </w:rPr>
        <w:t xml:space="preserve">separates </w:t>
      </w:r>
      <w:r w:rsidR="00FA44A4">
        <w:rPr>
          <w:lang w:val="en-US"/>
        </w:rPr>
        <w:t xml:space="preserve">the strands by </w:t>
      </w:r>
      <w:r w:rsidR="00A3533C">
        <w:rPr>
          <w:lang w:val="en-US"/>
        </w:rPr>
        <w:t>disrupting the hydrogen bonds between the base pairs</w:t>
      </w:r>
      <w:r w:rsidR="000726C6">
        <w:rPr>
          <w:lang w:val="en-US"/>
        </w:rPr>
        <w:t xml:space="preserve"> </w:t>
      </w:r>
      <w:r w:rsidR="000726C6">
        <w:rPr>
          <w:lang w:val="en-US"/>
        </w:rPr>
        <w:fldChar w:fldCharType="begin"/>
      </w:r>
      <w:r w:rsidR="000726C6">
        <w:rPr>
          <w:lang w:val="en-US"/>
        </w:rPr>
        <w:instrText xml:space="preserve"> ADDIN ZOTERO_ITEM CSL_CITATION {"citationID":"6jnXAQmG","properties":{"formattedCitation":"(Matson et al., 1994)","plainCitation":"(Matson et al., 1994)","noteIndex":0},"citationItems":[{"id":304,"uris":["http://zotero.org/users/9228513/items/DF8GPJNB"],"itemData":{"id":304,"type":"article-journal","abstract":"DNA helicases catalyze the disruption of the hydrogen bonds that hold the two strands of double-stranded DNA together. This energy-requiring unwinding reaction results in the formation of the single-stranded DNA required as a template or reaction intermediate in DNA replication, repair and recombination. A combination of biochemical and genetic studies have been used to probe and define the roles of the multiple DNA helicases found in E. coli. This work and similar efforts in eukaryotic cells, although far from complete, have established that DNA helicases are essential components of the machinery that interacts with the DNA molecule.","container-title":"BioEssays: News and Reviews in Molecular, Cellular and Developmental Biology","DOI":"10.1002/bies.950160103","ISSN":"0265-9247","issue":"1","journalAbbreviation":"Bioessays","language":"eng","note":"PMID: 8141804","page":"13-22","source":"PubMed","title":"DNA helicases: enzymes with essential roles in all aspects of DNA metabolism","title-short":"DNA helicases","volume":"16","author":[{"family":"Matson","given":"S. W."},{"family":"Bean","given":"D. W."},{"family":"George","given":"J. W."}],"issued":{"date-parts":[["1994",1]]}}}],"schema":"https://github.com/citation-style-language/schema/raw/master/csl-citation.json"} </w:instrText>
      </w:r>
      <w:r w:rsidR="000726C6">
        <w:rPr>
          <w:lang w:val="en-US"/>
        </w:rPr>
        <w:fldChar w:fldCharType="separate"/>
      </w:r>
      <w:r w:rsidR="000726C6" w:rsidRPr="008C2A63">
        <w:rPr>
          <w:rFonts w:cs="Times New Roman"/>
          <w:lang w:val="en-US"/>
        </w:rPr>
        <w:t>(Matson et al., 1994)</w:t>
      </w:r>
      <w:r w:rsidR="000726C6">
        <w:rPr>
          <w:lang w:val="en-US"/>
        </w:rPr>
        <w:fldChar w:fldCharType="end"/>
      </w:r>
      <w:r w:rsidR="008C2A63">
        <w:rPr>
          <w:lang w:val="en-US"/>
        </w:rPr>
        <w:t>.</w:t>
      </w:r>
      <w:r w:rsidR="00A40BF8">
        <w:rPr>
          <w:lang w:val="en-US"/>
        </w:rPr>
        <w:t xml:space="preserve"> </w:t>
      </w:r>
      <w:r w:rsidR="00092BEE">
        <w:rPr>
          <w:lang w:val="en-US"/>
        </w:rPr>
        <w:t xml:space="preserve"> </w:t>
      </w:r>
      <w:r w:rsidR="005730B2">
        <w:rPr>
          <w:lang w:val="en-US"/>
        </w:rPr>
        <w:t xml:space="preserve">Two </w:t>
      </w:r>
      <w:r w:rsidR="00406736">
        <w:rPr>
          <w:lang w:val="en-US"/>
        </w:rPr>
        <w:t>DNA-polymerase</w:t>
      </w:r>
      <w:r w:rsidR="005730B2">
        <w:rPr>
          <w:lang w:val="en-US"/>
        </w:rPr>
        <w:t xml:space="preserve"> enzymes</w:t>
      </w:r>
      <w:r w:rsidR="00406736">
        <w:rPr>
          <w:lang w:val="en-US"/>
        </w:rPr>
        <w:t xml:space="preserve"> </w:t>
      </w:r>
      <w:r w:rsidR="005730B2">
        <w:rPr>
          <w:lang w:val="en-US"/>
        </w:rPr>
        <w:t>are</w:t>
      </w:r>
      <w:r w:rsidR="00406736">
        <w:rPr>
          <w:lang w:val="en-US"/>
        </w:rPr>
        <w:t xml:space="preserve"> </w:t>
      </w:r>
      <w:r w:rsidR="00330BB3">
        <w:rPr>
          <w:lang w:val="en-US"/>
        </w:rPr>
        <w:t>recruited to the DNA</w:t>
      </w:r>
      <w:r w:rsidR="005730B2">
        <w:rPr>
          <w:lang w:val="en-US"/>
        </w:rPr>
        <w:t xml:space="preserve"> strands</w:t>
      </w:r>
      <w:r w:rsidR="00330BB3">
        <w:rPr>
          <w:lang w:val="en-US"/>
        </w:rPr>
        <w:t xml:space="preserve">, with the purpose of </w:t>
      </w:r>
      <w:r w:rsidR="00204713">
        <w:rPr>
          <w:lang w:val="en-US"/>
        </w:rPr>
        <w:t xml:space="preserve">generating </w:t>
      </w:r>
      <w:r w:rsidR="005730B2">
        <w:rPr>
          <w:lang w:val="en-US"/>
        </w:rPr>
        <w:t>two new</w:t>
      </w:r>
      <w:r w:rsidR="00204713">
        <w:rPr>
          <w:lang w:val="en-US"/>
        </w:rPr>
        <w:t xml:space="preserve"> complementary </w:t>
      </w:r>
      <w:r w:rsidR="00F45415">
        <w:rPr>
          <w:lang w:val="en-US"/>
        </w:rPr>
        <w:t>DNA strand</w:t>
      </w:r>
      <w:r w:rsidR="005730B2">
        <w:rPr>
          <w:lang w:val="en-US"/>
        </w:rPr>
        <w:t>s</w:t>
      </w:r>
      <w:r w:rsidR="00457FEE">
        <w:rPr>
          <w:lang w:val="en-US"/>
        </w:rPr>
        <w:t>.</w:t>
      </w:r>
      <w:r w:rsidR="008E46A3">
        <w:rPr>
          <w:lang w:val="en-US"/>
        </w:rPr>
        <w:t xml:space="preserve"> DNA-polymerase is </w:t>
      </w:r>
      <w:r w:rsidR="00964E1A">
        <w:rPr>
          <w:lang w:val="en-US"/>
        </w:rPr>
        <w:t>only able to continue an existing complementary strand</w:t>
      </w:r>
      <w:r w:rsidR="00272D94">
        <w:rPr>
          <w:lang w:val="en-US"/>
        </w:rPr>
        <w:t xml:space="preserve">, </w:t>
      </w:r>
      <w:r w:rsidR="00CD44AF">
        <w:rPr>
          <w:lang w:val="en-US"/>
        </w:rPr>
        <w:t xml:space="preserve">therefore </w:t>
      </w:r>
      <w:r w:rsidR="00601E88" w:rsidRPr="00D54FFA">
        <w:rPr>
          <w:b/>
          <w:bCs/>
          <w:i/>
          <w:iCs/>
          <w:lang w:val="en-US"/>
        </w:rPr>
        <w:t>RNA-primers</w:t>
      </w:r>
      <w:r w:rsidR="00D23CF5">
        <w:rPr>
          <w:lang w:val="en-US"/>
        </w:rPr>
        <w:t xml:space="preserve"> </w:t>
      </w:r>
      <w:r w:rsidR="00601E88">
        <w:rPr>
          <w:lang w:val="en-US"/>
        </w:rPr>
        <w:t xml:space="preserve">are </w:t>
      </w:r>
      <w:r w:rsidR="00436F48">
        <w:rPr>
          <w:lang w:val="en-US"/>
        </w:rPr>
        <w:t xml:space="preserve">created </w:t>
      </w:r>
      <w:r w:rsidR="00D23CF5">
        <w:rPr>
          <w:lang w:val="en-US"/>
        </w:rPr>
        <w:t>as a starting point for the DNA-polymerase</w:t>
      </w:r>
      <w:r w:rsidR="00FC2A6E">
        <w:rPr>
          <w:lang w:val="en-US"/>
        </w:rPr>
        <w:t xml:space="preserve"> </w:t>
      </w:r>
      <w:r w:rsidR="00FC2A6E">
        <w:rPr>
          <w:lang w:val="en-US"/>
        </w:rPr>
        <w:fldChar w:fldCharType="begin"/>
      </w:r>
      <w:r w:rsidR="003F507D">
        <w:rPr>
          <w:lang w:val="en-US"/>
        </w:rPr>
        <w:instrText xml:space="preserve"> ADDIN ZOTERO_ITEM CSL_CITATION {"citationID":"8I7Xn4Vd","properties":{"formattedCitation":"(Mason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FC2A6E">
        <w:rPr>
          <w:lang w:val="en-US"/>
        </w:rPr>
        <w:fldChar w:fldCharType="separate"/>
      </w:r>
      <w:r w:rsidR="00FC2A6E" w:rsidRPr="00FC2A6E">
        <w:rPr>
          <w:rFonts w:cs="Times New Roman"/>
          <w:lang w:val="en-US"/>
        </w:rPr>
        <w:t>(Mason et al., 2020</w:t>
      </w:r>
      <w:r w:rsidR="00FC2A6E">
        <w:rPr>
          <w:rFonts w:cs="Times New Roman"/>
          <w:lang w:val="en-US"/>
        </w:rPr>
        <w:t xml:space="preserve">, </w:t>
      </w:r>
      <w:r w:rsidR="005F6A41">
        <w:rPr>
          <w:rFonts w:cs="Times New Roman"/>
          <w:lang w:val="en-US"/>
        </w:rPr>
        <w:t>p.</w:t>
      </w:r>
      <w:r w:rsidR="00FC2A6E">
        <w:rPr>
          <w:rFonts w:cs="Times New Roman"/>
          <w:lang w:val="en-US"/>
        </w:rPr>
        <w:t>293</w:t>
      </w:r>
      <w:r w:rsidR="00FC2A6E" w:rsidRPr="00FC2A6E">
        <w:rPr>
          <w:rFonts w:cs="Times New Roman"/>
          <w:lang w:val="en-US"/>
        </w:rPr>
        <w:t>)</w:t>
      </w:r>
      <w:r w:rsidR="00FC2A6E">
        <w:rPr>
          <w:lang w:val="en-US"/>
        </w:rPr>
        <w:fldChar w:fldCharType="end"/>
      </w:r>
      <w:r w:rsidR="00D23CF5">
        <w:rPr>
          <w:lang w:val="en-US"/>
        </w:rPr>
        <w:t>.</w:t>
      </w:r>
      <w:r w:rsidR="00457FEE">
        <w:rPr>
          <w:lang w:val="en-US"/>
        </w:rPr>
        <w:t xml:space="preserve"> </w:t>
      </w:r>
      <w:r w:rsidR="007A6E2E">
        <w:rPr>
          <w:lang w:val="en-US"/>
        </w:rPr>
        <w:t xml:space="preserve">As mentioned in </w:t>
      </w:r>
      <w:r w:rsidR="007A6E2E">
        <w:rPr>
          <w:lang w:val="en-US"/>
        </w:rPr>
        <w:fldChar w:fldCharType="begin"/>
      </w:r>
      <w:r w:rsidR="007A6E2E">
        <w:rPr>
          <w:lang w:val="en-US"/>
        </w:rPr>
        <w:instrText xml:space="preserve"> REF _Ref97637677 \r \h </w:instrText>
      </w:r>
      <w:r w:rsidR="00CB30D7">
        <w:rPr>
          <w:lang w:val="en-US"/>
        </w:rPr>
        <w:instrText xml:space="preserve"> \* MERGEFORMAT </w:instrText>
      </w:r>
      <w:r w:rsidR="007A6E2E">
        <w:rPr>
          <w:lang w:val="en-US"/>
        </w:rPr>
      </w:r>
      <w:r w:rsidR="007A6E2E">
        <w:rPr>
          <w:lang w:val="en-US"/>
        </w:rPr>
        <w:fldChar w:fldCharType="separate"/>
      </w:r>
      <w:r w:rsidR="00380EB7">
        <w:rPr>
          <w:lang w:val="en-US"/>
        </w:rPr>
        <w:t>1.7.1</w:t>
      </w:r>
      <w:r w:rsidR="007A6E2E">
        <w:rPr>
          <w:lang w:val="en-US"/>
        </w:rPr>
        <w:fldChar w:fldCharType="end"/>
      </w:r>
      <w:r w:rsidR="007A6E2E">
        <w:rPr>
          <w:lang w:val="en-US"/>
        </w:rPr>
        <w:t xml:space="preserve"> new nucleotides can only attach to </w:t>
      </w:r>
      <w:r w:rsidR="00D42609">
        <w:rPr>
          <w:lang w:val="en-US"/>
        </w:rPr>
        <w:t>the</w:t>
      </w:r>
      <w:r w:rsidR="00C47367">
        <w:rPr>
          <w:lang w:val="en-US"/>
        </w:rPr>
        <w:t xml:space="preserve"> position</w:t>
      </w:r>
      <w:r w:rsidR="00D42609">
        <w:rPr>
          <w:lang w:val="en-US"/>
        </w:rPr>
        <w:t xml:space="preserve"> 3 carbon</w:t>
      </w:r>
      <w:r w:rsidR="00F43691">
        <w:rPr>
          <w:lang w:val="en-US"/>
        </w:rPr>
        <w:t>.</w:t>
      </w:r>
      <w:r w:rsidR="004E5707">
        <w:rPr>
          <w:lang w:val="en-US"/>
        </w:rPr>
        <w:t xml:space="preserve"> </w:t>
      </w:r>
      <w:r w:rsidR="00840A5E">
        <w:rPr>
          <w:lang w:val="en-US"/>
        </w:rPr>
        <w:t>Since the</w:t>
      </w:r>
      <w:r w:rsidR="004E5707">
        <w:rPr>
          <w:lang w:val="en-US"/>
        </w:rPr>
        <w:t xml:space="preserve"> two strands are antiparallel</w:t>
      </w:r>
      <w:r w:rsidR="00CB71CC">
        <w:rPr>
          <w:lang w:val="en-US"/>
        </w:rPr>
        <w:t xml:space="preserve">, </w:t>
      </w:r>
      <w:r w:rsidR="002A3804">
        <w:rPr>
          <w:lang w:val="en-US"/>
        </w:rPr>
        <w:t xml:space="preserve">the 5-3 strand is </w:t>
      </w:r>
      <w:r w:rsidR="00C47367">
        <w:rPr>
          <w:lang w:val="en-US"/>
        </w:rPr>
        <w:t>straightforward</w:t>
      </w:r>
      <w:r w:rsidR="002A3804">
        <w:rPr>
          <w:lang w:val="en-US"/>
        </w:rPr>
        <w:t xml:space="preserve"> to replicate because the DNA-polymerase moves in the same direction as the helicase</w:t>
      </w:r>
      <w:r w:rsidR="00F77B31">
        <w:rPr>
          <w:lang w:val="en-US"/>
        </w:rPr>
        <w:t>.</w:t>
      </w:r>
      <w:r w:rsidR="00135756">
        <w:rPr>
          <w:lang w:val="en-US"/>
        </w:rPr>
        <w:t xml:space="preserve"> This strand is known as the leading strand.</w:t>
      </w:r>
      <w:r w:rsidR="00F77B31">
        <w:rPr>
          <w:lang w:val="en-US"/>
        </w:rPr>
        <w:t xml:space="preserve"> But the </w:t>
      </w:r>
      <w:r w:rsidR="00F341C8">
        <w:rPr>
          <w:lang w:val="en-US"/>
        </w:rPr>
        <w:t>complementary</w:t>
      </w:r>
      <w:r w:rsidR="00B00ABA">
        <w:rPr>
          <w:lang w:val="en-US"/>
        </w:rPr>
        <w:t xml:space="preserve"> 3-5</w:t>
      </w:r>
      <w:r w:rsidR="00F341C8">
        <w:rPr>
          <w:lang w:val="en-US"/>
        </w:rPr>
        <w:t xml:space="preserve"> strand </w:t>
      </w:r>
      <w:r w:rsidR="00135756">
        <w:rPr>
          <w:lang w:val="en-US"/>
        </w:rPr>
        <w:t>must</w:t>
      </w:r>
      <w:r w:rsidR="00F341C8">
        <w:rPr>
          <w:lang w:val="en-US"/>
        </w:rPr>
        <w:t xml:space="preserve"> </w:t>
      </w:r>
      <w:r w:rsidR="00135756">
        <w:rPr>
          <w:lang w:val="en-US"/>
        </w:rPr>
        <w:t xml:space="preserve">be replicated away from the </w:t>
      </w:r>
      <w:r w:rsidR="004B6F09">
        <w:rPr>
          <w:lang w:val="en-US"/>
        </w:rPr>
        <w:t>replication fork</w:t>
      </w:r>
      <w:r w:rsidR="001A661D">
        <w:rPr>
          <w:lang w:val="en-US"/>
        </w:rPr>
        <w:t xml:space="preserve">. </w:t>
      </w:r>
      <w:r w:rsidR="00724F25">
        <w:rPr>
          <w:lang w:val="en-US"/>
        </w:rPr>
        <w:t>Th</w:t>
      </w:r>
      <w:r w:rsidR="00264008">
        <w:rPr>
          <w:lang w:val="en-US"/>
        </w:rPr>
        <w:t xml:space="preserve">erefore, the DNA-polymerase </w:t>
      </w:r>
      <w:r w:rsidR="0063327B">
        <w:rPr>
          <w:lang w:val="en-US"/>
        </w:rPr>
        <w:t>must</w:t>
      </w:r>
      <w:r w:rsidR="00264008">
        <w:rPr>
          <w:lang w:val="en-US"/>
        </w:rPr>
        <w:t xml:space="preserve"> jump back and forth</w:t>
      </w:r>
      <w:r w:rsidR="00780C24">
        <w:rPr>
          <w:lang w:val="en-US"/>
        </w:rPr>
        <w:t xml:space="preserve">, creating smaller bits of </w:t>
      </w:r>
      <w:r w:rsidR="00FE6217">
        <w:rPr>
          <w:lang w:val="en-US"/>
        </w:rPr>
        <w:t>a DNA-strands</w:t>
      </w:r>
      <w:r w:rsidR="00345458">
        <w:rPr>
          <w:lang w:val="en-US"/>
        </w:rPr>
        <w:t xml:space="preserve"> called Okazaki fragments</w:t>
      </w:r>
      <w:r w:rsidR="0063327B">
        <w:rPr>
          <w:lang w:val="en-US"/>
        </w:rPr>
        <w:t>. Then the</w:t>
      </w:r>
      <w:r w:rsidR="00560416">
        <w:rPr>
          <w:lang w:val="en-US"/>
        </w:rPr>
        <w:t xml:space="preserve"> RNA primers are removed and the</w:t>
      </w:r>
      <w:r w:rsidR="0063327B">
        <w:rPr>
          <w:lang w:val="en-US"/>
        </w:rPr>
        <w:t xml:space="preserve"> bits are glued together by an enzyme called ligase </w:t>
      </w:r>
      <w:r w:rsidR="00695827">
        <w:rPr>
          <w:lang w:val="en-US"/>
        </w:rPr>
        <w:softHyphen/>
      </w:r>
      <w:r w:rsidR="00695827">
        <w:rPr>
          <w:lang w:val="en-US"/>
        </w:rPr>
        <w:softHyphen/>
      </w:r>
      <w:r w:rsidR="00610241">
        <w:rPr>
          <w:lang w:val="en-US"/>
        </w:rPr>
        <w:fldChar w:fldCharType="begin"/>
      </w:r>
      <w:r w:rsidR="003F507D">
        <w:rPr>
          <w:lang w:val="en-US"/>
        </w:rPr>
        <w:instrText xml:space="preserve"> ADDIN ZOTERO_ITEM CSL_CITATION {"citationID":"XViLyMOt","properties":{"formattedCitation":"(Mason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10241">
        <w:rPr>
          <w:lang w:val="en-US"/>
        </w:rPr>
        <w:fldChar w:fldCharType="separate"/>
      </w:r>
      <w:r w:rsidR="00610241" w:rsidRPr="003E2361">
        <w:rPr>
          <w:rFonts w:cs="Times New Roman"/>
          <w:lang w:val="en-US"/>
        </w:rPr>
        <w:t>(Mason et al., 2020, p.292)</w:t>
      </w:r>
      <w:r w:rsidR="00610241">
        <w:rPr>
          <w:lang w:val="en-US"/>
        </w:rPr>
        <w:fldChar w:fldCharType="end"/>
      </w:r>
      <w:r w:rsidR="003E2361">
        <w:rPr>
          <w:lang w:val="en-US"/>
        </w:rPr>
        <w:t>.</w:t>
      </w:r>
      <w:r w:rsidR="009F62E7">
        <w:rPr>
          <w:lang w:val="en-US"/>
        </w:rPr>
        <w:t xml:space="preserve"> This strand is known as the lagging strand</w:t>
      </w:r>
      <w:r w:rsidR="008B0B11">
        <w:rPr>
          <w:lang w:val="en-US"/>
        </w:rPr>
        <w:t>.</w:t>
      </w:r>
    </w:p>
    <w:p w14:paraId="581719BD" w14:textId="7FCCD5FA" w:rsidR="00697E45" w:rsidRPr="00457FEE" w:rsidRDefault="007C2973" w:rsidP="004D7B5D">
      <w:pPr>
        <w:keepNext/>
        <w:spacing w:line="360" w:lineRule="auto"/>
        <w:rPr>
          <w:lang w:val="en-US"/>
        </w:rPr>
      </w:pPr>
      <w:r>
        <w:rPr>
          <w:noProof/>
        </w:rPr>
        <w:lastRenderedPageBreak/>
        <mc:AlternateContent>
          <mc:Choice Requires="wps">
            <w:drawing>
              <wp:anchor distT="0" distB="0" distL="114300" distR="114300" simplePos="0" relativeHeight="251658266" behindDoc="1" locked="0" layoutInCell="1" allowOverlap="1" wp14:anchorId="7039DE17" wp14:editId="20658440">
                <wp:simplePos x="0" y="0"/>
                <wp:positionH relativeFrom="column">
                  <wp:posOffset>-49530</wp:posOffset>
                </wp:positionH>
                <wp:positionV relativeFrom="paragraph">
                  <wp:posOffset>2669540</wp:posOffset>
                </wp:positionV>
                <wp:extent cx="25704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14:paraId="092C33D3" w14:textId="4E4C0B7E" w:rsidR="007C2973" w:rsidRPr="007C2973" w:rsidRDefault="007C2973" w:rsidP="007C2973">
                            <w:pPr>
                              <w:pStyle w:val="Caption"/>
                              <w:rPr>
                                <w:noProof/>
                                <w:sz w:val="24"/>
                                <w:lang w:val="en-US"/>
                              </w:rPr>
                            </w:pPr>
                            <w:bookmarkStart w:id="88" w:name="_Ref99530303"/>
                            <w:r w:rsidRPr="007C297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18</w:t>
                            </w:r>
                            <w:r w:rsidR="00543048">
                              <w:rPr>
                                <w:lang w:val="en-US"/>
                              </w:rPr>
                              <w:fldChar w:fldCharType="end"/>
                            </w:r>
                            <w:bookmarkEnd w:id="88"/>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DE17" id="Text Box 45" o:spid="_x0000_s1037" type="#_x0000_t202" style="position:absolute;margin-left:-3.9pt;margin-top:210.2pt;width:202.4pt;height:.05pt;z-index:-251658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w5GQIAAEA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dXn6efbigkKXb98Sr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" stroked="f">
                <v:textbox style="mso-fit-shape-to-text:t" inset="0,0,0,0">
                  <w:txbxContent>
                    <w:p w14:paraId="092C33D3" w14:textId="4E4C0B7E" w:rsidR="007C2973" w:rsidRPr="007C2973" w:rsidRDefault="007C2973" w:rsidP="007C2973">
                      <w:pPr>
                        <w:pStyle w:val="Caption"/>
                        <w:rPr>
                          <w:noProof/>
                          <w:sz w:val="24"/>
                          <w:lang w:val="en-US"/>
                        </w:rPr>
                      </w:pPr>
                      <w:bookmarkStart w:id="89" w:name="_Ref99530303"/>
                      <w:r w:rsidRPr="007C297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18</w:t>
                      </w:r>
                      <w:r w:rsidR="00543048">
                        <w:rPr>
                          <w:lang w:val="en-US"/>
                        </w:rPr>
                        <w:fldChar w:fldCharType="end"/>
                      </w:r>
                      <w:bookmarkEnd w:id="89"/>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v:textbox>
                <w10:wrap type="tight"/>
              </v:shape>
            </w:pict>
          </mc:Fallback>
        </mc:AlternateContent>
      </w:r>
      <w:r w:rsidR="00032BAC" w:rsidRPr="007B3407">
        <w:rPr>
          <w:noProof/>
        </w:rPr>
        <w:drawing>
          <wp:anchor distT="0" distB="0" distL="114300" distR="114300" simplePos="0" relativeHeight="251658255" behindDoc="1" locked="0" layoutInCell="1" allowOverlap="1" wp14:anchorId="313DDCBE" wp14:editId="5610C2F3">
            <wp:simplePos x="0" y="0"/>
            <wp:positionH relativeFrom="margin">
              <wp:posOffset>-49530</wp:posOffset>
            </wp:positionH>
            <wp:positionV relativeFrom="paragraph">
              <wp:posOffset>314325</wp:posOffset>
            </wp:positionV>
            <wp:extent cx="2570480" cy="2298065"/>
            <wp:effectExtent l="0" t="0" r="1270" b="6985"/>
            <wp:wrapTight wrapText="bothSides">
              <wp:wrapPolygon edited="0">
                <wp:start x="0" y="0"/>
                <wp:lineTo x="0" y="21487"/>
                <wp:lineTo x="21451" y="21487"/>
                <wp:lineTo x="21451"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32">
                      <a:extLst>
                        <a:ext uri="{28A0092B-C50C-407E-A947-70E740481C1C}">
                          <a14:useLocalDpi xmlns:a14="http://schemas.microsoft.com/office/drawing/2010/main" val="0"/>
                        </a:ext>
                      </a:extLst>
                    </a:blip>
                    <a:srcRect l="4376" t="1911" r="5921"/>
                    <a:stretch/>
                  </pic:blipFill>
                  <pic:spPr bwMode="auto">
                    <a:xfrm>
                      <a:off x="0" y="0"/>
                      <a:ext cx="2570480" cy="229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4B836" w14:textId="07A05112" w:rsidR="006B6396" w:rsidRPr="00457FEE" w:rsidRDefault="006B6396" w:rsidP="004D7B5D">
      <w:pPr>
        <w:keepNext/>
        <w:spacing w:line="360" w:lineRule="auto"/>
        <w:jc w:val="center"/>
        <w:rPr>
          <w:lang w:val="en-US"/>
        </w:rPr>
      </w:pPr>
    </w:p>
    <w:p w14:paraId="5ECABF9C" w14:textId="09A89A08" w:rsidR="00B176AE" w:rsidRPr="00457FEE" w:rsidRDefault="007C2973" w:rsidP="004D7B5D">
      <w:pPr>
        <w:keepNext/>
        <w:spacing w:line="360" w:lineRule="auto"/>
        <w:jc w:val="center"/>
        <w:rPr>
          <w:lang w:val="en-US"/>
        </w:rPr>
      </w:pPr>
      <w:r>
        <w:rPr>
          <w:noProof/>
        </w:rPr>
        <mc:AlternateContent>
          <mc:Choice Requires="wps">
            <w:drawing>
              <wp:anchor distT="0" distB="0" distL="114300" distR="114300" simplePos="0" relativeHeight="251658267" behindDoc="1" locked="0" layoutInCell="1" allowOverlap="1" wp14:anchorId="2429C919" wp14:editId="6701B6D8">
                <wp:simplePos x="0" y="0"/>
                <wp:positionH relativeFrom="column">
                  <wp:posOffset>2585085</wp:posOffset>
                </wp:positionH>
                <wp:positionV relativeFrom="paragraph">
                  <wp:posOffset>1940560</wp:posOffset>
                </wp:positionV>
                <wp:extent cx="3646170" cy="598805"/>
                <wp:effectExtent l="0" t="0" r="0" b="0"/>
                <wp:wrapTight wrapText="bothSides">
                  <wp:wrapPolygon edited="0">
                    <wp:start x="0" y="0"/>
                    <wp:lineTo x="0" y="20615"/>
                    <wp:lineTo x="21442" y="20615"/>
                    <wp:lineTo x="2144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46170" cy="598805"/>
                        </a:xfrm>
                        <a:prstGeom prst="rect">
                          <a:avLst/>
                        </a:prstGeom>
                        <a:solidFill>
                          <a:prstClr val="white"/>
                        </a:solidFill>
                        <a:ln>
                          <a:noFill/>
                        </a:ln>
                      </wps:spPr>
                      <wps:txbx>
                        <w:txbxContent>
                          <w:p w14:paraId="6959EF59" w14:textId="6A2EA4D2" w:rsidR="007C2973" w:rsidRPr="00D76F18" w:rsidRDefault="007C2973" w:rsidP="007C2973">
                            <w:pPr>
                              <w:pStyle w:val="Caption"/>
                              <w:rPr>
                                <w:noProof/>
                                <w:sz w:val="24"/>
                                <w:lang w:val="en-US"/>
                              </w:rPr>
                            </w:pPr>
                            <w:bookmarkStart w:id="90" w:name="_Ref102404114"/>
                            <w:r w:rsidRPr="007C297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19</w:t>
                            </w:r>
                            <w:r w:rsidR="00543048">
                              <w:rPr>
                                <w:lang w:val="en-US"/>
                              </w:rPr>
                              <w:fldChar w:fldCharType="end"/>
                            </w:r>
                            <w:bookmarkEnd w:id="90"/>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C919" id="Text Box 46" o:spid="_x0000_s1038" type="#_x0000_t202" style="position:absolute;left:0;text-align:left;margin-left:203.55pt;margin-top:152.8pt;width:287.1pt;height:47.15pt;z-index:-2516582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" stroked="f">
                <v:textbox inset="0,0,0,0">
                  <w:txbxContent>
                    <w:p w14:paraId="6959EF59" w14:textId="6A2EA4D2" w:rsidR="007C2973" w:rsidRPr="00D76F18" w:rsidRDefault="007C2973" w:rsidP="007C2973">
                      <w:pPr>
                        <w:pStyle w:val="Caption"/>
                        <w:rPr>
                          <w:noProof/>
                          <w:sz w:val="24"/>
                          <w:lang w:val="en-US"/>
                        </w:rPr>
                      </w:pPr>
                      <w:bookmarkStart w:id="91" w:name="_Ref102404114"/>
                      <w:r w:rsidRPr="007C297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19</w:t>
                      </w:r>
                      <w:r w:rsidR="00543048">
                        <w:rPr>
                          <w:lang w:val="en-US"/>
                        </w:rPr>
                        <w:fldChar w:fldCharType="end"/>
                      </w:r>
                      <w:bookmarkEnd w:id="91"/>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v:textbox>
                <w10:wrap type="tight"/>
              </v:shape>
            </w:pict>
          </mc:Fallback>
        </mc:AlternateContent>
      </w:r>
      <w:r w:rsidR="004E5707" w:rsidRPr="00032BAC">
        <w:rPr>
          <w:noProof/>
        </w:rPr>
        <w:drawing>
          <wp:anchor distT="0" distB="0" distL="114300" distR="114300" simplePos="0" relativeHeight="251658256" behindDoc="1" locked="0" layoutInCell="1" allowOverlap="1" wp14:anchorId="2EF96614" wp14:editId="0BCFA600">
            <wp:simplePos x="0" y="0"/>
            <wp:positionH relativeFrom="column">
              <wp:posOffset>2581275</wp:posOffset>
            </wp:positionH>
            <wp:positionV relativeFrom="paragraph">
              <wp:posOffset>349250</wp:posOffset>
            </wp:positionV>
            <wp:extent cx="3646170" cy="1531620"/>
            <wp:effectExtent l="0" t="0" r="0" b="0"/>
            <wp:wrapTight wrapText="bothSides">
              <wp:wrapPolygon edited="0">
                <wp:start x="0" y="0"/>
                <wp:lineTo x="0" y="21224"/>
                <wp:lineTo x="21442" y="21224"/>
                <wp:lineTo x="21442"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33">
                      <a:extLst>
                        <a:ext uri="{28A0092B-C50C-407E-A947-70E740481C1C}">
                          <a14:useLocalDpi xmlns:a14="http://schemas.microsoft.com/office/drawing/2010/main" val="0"/>
                        </a:ext>
                      </a:extLst>
                    </a:blip>
                    <a:srcRect l="7521" t="4737" b="3164"/>
                    <a:stretch/>
                  </pic:blipFill>
                  <pic:spPr bwMode="auto">
                    <a:xfrm>
                      <a:off x="0" y="0"/>
                      <a:ext cx="364617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7EF37" w14:textId="723DC201" w:rsidR="006B6396" w:rsidRPr="00B176AE" w:rsidRDefault="006B6396" w:rsidP="004D7B5D">
      <w:pPr>
        <w:pStyle w:val="Caption"/>
        <w:spacing w:line="360" w:lineRule="auto"/>
        <w:jc w:val="center"/>
        <w:rPr>
          <w:lang w:val="en-US"/>
        </w:rPr>
      </w:pPr>
    </w:p>
    <w:p w14:paraId="64081498" w14:textId="53CCCF9F" w:rsidR="000F749A" w:rsidRDefault="008E39F0" w:rsidP="004D7B5D">
      <w:pPr>
        <w:keepNext/>
        <w:spacing w:line="360" w:lineRule="auto"/>
        <w:rPr>
          <w:lang w:val="en-US"/>
        </w:rPr>
      </w:pPr>
      <w:r>
        <w:rPr>
          <w:lang w:val="en-US"/>
        </w:rPr>
        <w:t xml:space="preserve">M-phase is mitosis </w:t>
      </w:r>
      <w:r w:rsidR="003F3F89">
        <w:rPr>
          <w:lang w:val="en-US"/>
        </w:rPr>
        <w:t xml:space="preserve">and the process </w:t>
      </w:r>
      <w:r w:rsidR="00143AF1">
        <w:rPr>
          <w:lang w:val="en-US"/>
        </w:rPr>
        <w:t>of</w:t>
      </w:r>
      <w:r w:rsidR="003F3F89">
        <w:rPr>
          <w:lang w:val="en-US"/>
        </w:rPr>
        <w:t xml:space="preserve"> separating the </w:t>
      </w:r>
      <w:r w:rsidR="009732A7">
        <w:rPr>
          <w:lang w:val="en-US"/>
        </w:rPr>
        <w:t xml:space="preserve">replicated </w:t>
      </w:r>
      <w:r w:rsidR="00F10712">
        <w:rPr>
          <w:lang w:val="en-US"/>
        </w:rPr>
        <w:t>chromosomes</w:t>
      </w:r>
      <w:r w:rsidR="009732A7">
        <w:rPr>
          <w:lang w:val="en-US"/>
        </w:rPr>
        <w:t xml:space="preserve"> before </w:t>
      </w:r>
      <w:r w:rsidR="00064A4F">
        <w:rPr>
          <w:lang w:val="en-US"/>
        </w:rPr>
        <w:t>the cytoplasm</w:t>
      </w:r>
      <w:r w:rsidR="00C51779">
        <w:rPr>
          <w:lang w:val="en-US"/>
        </w:rPr>
        <w:t xml:space="preserve"> (medium surrounding the </w:t>
      </w:r>
      <w:r w:rsidR="000D66A9">
        <w:rPr>
          <w:lang w:val="en-US"/>
        </w:rPr>
        <w:t>organelles of the cell</w:t>
      </w:r>
      <w:r w:rsidR="00C51779">
        <w:rPr>
          <w:lang w:val="en-US"/>
        </w:rPr>
        <w:t>)</w:t>
      </w:r>
      <w:r w:rsidR="00064A4F">
        <w:rPr>
          <w:lang w:val="en-US"/>
        </w:rPr>
        <w:t xml:space="preserve"> is separated to create two identical daughter cells.</w:t>
      </w:r>
      <w:r w:rsidR="00143AF1">
        <w:rPr>
          <w:lang w:val="en-US"/>
        </w:rPr>
        <w:t xml:space="preserve"> Th</w:t>
      </w:r>
      <w:r w:rsidR="00CC3AB9">
        <w:rPr>
          <w:lang w:val="en-US"/>
        </w:rPr>
        <w:t>is</w:t>
      </w:r>
      <w:r w:rsidR="00143AF1">
        <w:rPr>
          <w:lang w:val="en-US"/>
        </w:rPr>
        <w:t xml:space="preserve"> process is divided into </w:t>
      </w:r>
      <w:r w:rsidR="00143AF1">
        <w:rPr>
          <w:b/>
          <w:bCs/>
          <w:lang w:val="en-US"/>
        </w:rPr>
        <w:t>prophase</w:t>
      </w:r>
      <w:r w:rsidR="003E38CB">
        <w:rPr>
          <w:lang w:val="en-US"/>
        </w:rPr>
        <w:t>,</w:t>
      </w:r>
      <w:r w:rsidR="008F1E5D">
        <w:rPr>
          <w:b/>
          <w:bCs/>
          <w:lang w:val="en-US"/>
        </w:rPr>
        <w:t xml:space="preserve"> </w:t>
      </w:r>
      <w:r w:rsidR="008F1E5D">
        <w:rPr>
          <w:lang w:val="en-US"/>
        </w:rPr>
        <w:t xml:space="preserve">where the chromosomes are </w:t>
      </w:r>
      <w:r w:rsidR="007A0283">
        <w:rPr>
          <w:lang w:val="en-US"/>
        </w:rPr>
        <w:t>condensed,</w:t>
      </w:r>
      <w:r w:rsidR="00BB6767">
        <w:rPr>
          <w:lang w:val="en-US"/>
        </w:rPr>
        <w:t xml:space="preserve"> and the mitotic spindle </w:t>
      </w:r>
      <w:r w:rsidR="009A79BA">
        <w:rPr>
          <w:lang w:val="en-US"/>
        </w:rPr>
        <w:t>apparatu</w:t>
      </w:r>
      <w:r w:rsidR="00614FB3">
        <w:rPr>
          <w:lang w:val="en-US"/>
        </w:rPr>
        <w:t>s</w:t>
      </w:r>
      <w:r w:rsidR="009A79BA">
        <w:rPr>
          <w:lang w:val="en-US"/>
        </w:rPr>
        <w:t xml:space="preserve"> </w:t>
      </w:r>
      <w:r w:rsidR="00BB6767">
        <w:rPr>
          <w:lang w:val="en-US"/>
        </w:rPr>
        <w:t xml:space="preserve">is </w:t>
      </w:r>
      <w:r w:rsidR="00614FB3">
        <w:rPr>
          <w:lang w:val="en-US"/>
        </w:rPr>
        <w:t>assembled</w:t>
      </w:r>
      <w:r w:rsidR="000A7D38">
        <w:rPr>
          <w:lang w:val="en-US"/>
        </w:rPr>
        <w:t xml:space="preserve">. </w:t>
      </w:r>
      <w:r w:rsidR="00A049D9">
        <w:rPr>
          <w:b/>
          <w:bCs/>
          <w:lang w:val="en-US"/>
        </w:rPr>
        <w:t>Metaphase</w:t>
      </w:r>
      <w:r w:rsidR="000A7D38">
        <w:rPr>
          <w:b/>
          <w:bCs/>
          <w:lang w:val="en-US"/>
        </w:rPr>
        <w:t xml:space="preserve"> </w:t>
      </w:r>
      <w:r w:rsidR="00A049D9" w:rsidRPr="00A049D9">
        <w:rPr>
          <w:lang w:val="en-US"/>
        </w:rPr>
        <w:t>is</w:t>
      </w:r>
      <w:r w:rsidR="00A049D9">
        <w:rPr>
          <w:b/>
          <w:bCs/>
          <w:lang w:val="en-US"/>
        </w:rPr>
        <w:t xml:space="preserve"> </w:t>
      </w:r>
      <w:r w:rsidR="000A7D38">
        <w:rPr>
          <w:lang w:val="en-US"/>
        </w:rPr>
        <w:t>where</w:t>
      </w:r>
      <w:r w:rsidR="00821F0D">
        <w:rPr>
          <w:lang w:val="en-US"/>
        </w:rPr>
        <w:t xml:space="preserve"> the </w:t>
      </w:r>
      <w:r w:rsidR="00C01108">
        <w:rPr>
          <w:lang w:val="en-US"/>
        </w:rPr>
        <w:t>centromeres</w:t>
      </w:r>
      <w:r w:rsidR="00821F0D">
        <w:rPr>
          <w:lang w:val="en-US"/>
        </w:rPr>
        <w:t xml:space="preserve"> of the chromosomes align at the center of the cell.</w:t>
      </w:r>
      <w:r w:rsidR="00A049D9">
        <w:rPr>
          <w:lang w:val="en-US"/>
        </w:rPr>
        <w:t xml:space="preserve"> During</w:t>
      </w:r>
      <w:r w:rsidR="00821F0D">
        <w:rPr>
          <w:lang w:val="en-US"/>
        </w:rPr>
        <w:t xml:space="preserve"> </w:t>
      </w:r>
      <w:r w:rsidR="00821F0D">
        <w:rPr>
          <w:b/>
          <w:bCs/>
          <w:lang w:val="en-US"/>
        </w:rPr>
        <w:t>Anaphase</w:t>
      </w:r>
      <w:r w:rsidR="003E38CB">
        <w:rPr>
          <w:b/>
          <w:bCs/>
          <w:lang w:val="en-US"/>
        </w:rPr>
        <w:t>,</w:t>
      </w:r>
      <w:r w:rsidR="00821F0D">
        <w:rPr>
          <w:b/>
          <w:bCs/>
          <w:lang w:val="en-US"/>
        </w:rPr>
        <w:t xml:space="preserve"> </w:t>
      </w:r>
      <w:r w:rsidR="0085742A">
        <w:rPr>
          <w:lang w:val="en-US"/>
        </w:rPr>
        <w:t xml:space="preserve">centromeres </w:t>
      </w:r>
      <w:r w:rsidR="00561B26">
        <w:rPr>
          <w:lang w:val="en-US"/>
        </w:rPr>
        <w:t xml:space="preserve">separate and move towards </w:t>
      </w:r>
      <w:r w:rsidR="007A2A1A">
        <w:rPr>
          <w:lang w:val="en-US"/>
        </w:rPr>
        <w:t>each pole of the cell</w:t>
      </w:r>
      <w:r w:rsidR="005057A3">
        <w:rPr>
          <w:lang w:val="en-US"/>
        </w:rPr>
        <w:t>, splitting the chromosomes</w:t>
      </w:r>
      <w:r w:rsidR="007A2A1A">
        <w:rPr>
          <w:lang w:val="en-US"/>
        </w:rPr>
        <w:t>.</w:t>
      </w:r>
      <w:r w:rsidR="007A0283">
        <w:rPr>
          <w:lang w:val="en-US"/>
        </w:rPr>
        <w:t xml:space="preserve"> </w:t>
      </w:r>
      <w:r w:rsidR="00AB4909">
        <w:rPr>
          <w:lang w:val="en-US"/>
        </w:rPr>
        <w:t xml:space="preserve">Finally in </w:t>
      </w:r>
      <w:r w:rsidR="007A0283">
        <w:rPr>
          <w:b/>
          <w:bCs/>
          <w:lang w:val="en-US"/>
        </w:rPr>
        <w:t>Telophase</w:t>
      </w:r>
      <w:r w:rsidR="003E38CB">
        <w:rPr>
          <w:b/>
          <w:bCs/>
          <w:lang w:val="en-US"/>
        </w:rPr>
        <w:t>,</w:t>
      </w:r>
      <w:r w:rsidR="007A2A1A">
        <w:rPr>
          <w:lang w:val="en-US"/>
        </w:rPr>
        <w:t xml:space="preserve"> </w:t>
      </w:r>
      <w:r w:rsidR="005057A3">
        <w:rPr>
          <w:lang w:val="en-US"/>
        </w:rPr>
        <w:t xml:space="preserve">the spindle </w:t>
      </w:r>
      <w:r w:rsidR="007A0283">
        <w:rPr>
          <w:lang w:val="en-US"/>
        </w:rPr>
        <w:t>disassembles,</w:t>
      </w:r>
      <w:r w:rsidR="005057A3">
        <w:rPr>
          <w:lang w:val="en-US"/>
        </w:rPr>
        <w:t xml:space="preserve"> and </w:t>
      </w:r>
      <w:r w:rsidR="00355752">
        <w:rPr>
          <w:lang w:val="en-US"/>
        </w:rPr>
        <w:t>the daughter cells form individual nuclei</w:t>
      </w:r>
      <w:r w:rsidR="005065F0">
        <w:rPr>
          <w:lang w:val="en-US"/>
        </w:rPr>
        <w:t xml:space="preserve"> </w:t>
      </w:r>
      <w:r w:rsidR="005065F0">
        <w:rPr>
          <w:lang w:val="en-US"/>
        </w:rPr>
        <w:fldChar w:fldCharType="begin"/>
      </w:r>
      <w:r w:rsidR="004850B3">
        <w:rPr>
          <w:lang w:val="en-US"/>
        </w:rPr>
        <w:instrText xml:space="preserve"> ADDIN ZOTERO_ITEM CSL_CITATION {"citationID":"lISPJ2qM","properties":{"formattedCitation":"(Mason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5065F0">
        <w:rPr>
          <w:lang w:val="en-US"/>
        </w:rPr>
        <w:fldChar w:fldCharType="separate"/>
      </w:r>
      <w:r w:rsidR="005065F0" w:rsidRPr="005065F0">
        <w:rPr>
          <w:rFonts w:cs="Times New Roman"/>
          <w:lang w:val="en-US"/>
        </w:rPr>
        <w:t>(Mason et al., 2020</w:t>
      </w:r>
      <w:r w:rsidR="005065F0">
        <w:rPr>
          <w:rFonts w:cs="Times New Roman"/>
          <w:lang w:val="en-US"/>
        </w:rPr>
        <w:t>, p.</w:t>
      </w:r>
      <w:r w:rsidR="003768B1">
        <w:rPr>
          <w:rFonts w:cs="Times New Roman"/>
          <w:lang w:val="en-US"/>
        </w:rPr>
        <w:t>214-216</w:t>
      </w:r>
      <w:r w:rsidR="005065F0" w:rsidRPr="005065F0">
        <w:rPr>
          <w:rFonts w:cs="Times New Roman"/>
          <w:lang w:val="en-US"/>
        </w:rPr>
        <w:t>)</w:t>
      </w:r>
      <w:r w:rsidR="005065F0">
        <w:rPr>
          <w:lang w:val="en-US"/>
        </w:rPr>
        <w:fldChar w:fldCharType="end"/>
      </w:r>
      <w:r w:rsidR="003C10A2">
        <w:rPr>
          <w:lang w:val="en-US"/>
        </w:rPr>
        <w:t>.</w:t>
      </w:r>
      <w:r w:rsidR="003851BB">
        <w:rPr>
          <w:lang w:val="en-US"/>
        </w:rPr>
        <w:t xml:space="preserve"> </w:t>
      </w:r>
      <w:r w:rsidR="00CF0C91">
        <w:rPr>
          <w:lang w:val="en-US"/>
        </w:rPr>
        <w:t>If the cell’s external environment is</w:t>
      </w:r>
      <w:r w:rsidR="00AB4909">
        <w:rPr>
          <w:lang w:val="en-US"/>
        </w:rPr>
        <w:t xml:space="preserve"> </w:t>
      </w:r>
      <w:r w:rsidR="00CF0C91">
        <w:rPr>
          <w:lang w:val="en-US"/>
        </w:rPr>
        <w:t>n</w:t>
      </w:r>
      <w:r w:rsidR="00AB4909">
        <w:rPr>
          <w:lang w:val="en-US"/>
        </w:rPr>
        <w:t>o</w:t>
      </w:r>
      <w:r w:rsidR="00CF0C91">
        <w:rPr>
          <w:lang w:val="en-US"/>
        </w:rPr>
        <w:t>t favorable the cell might enter a resting phase known as G0</w:t>
      </w:r>
      <w:r w:rsidR="00642B72">
        <w:rPr>
          <w:lang w:val="en-US"/>
        </w:rPr>
        <w:t>, where</w:t>
      </w:r>
      <w:r w:rsidR="00755F25">
        <w:rPr>
          <w:lang w:val="en-US"/>
        </w:rPr>
        <w:t xml:space="preserve"> it’s still able to perform its task</w:t>
      </w:r>
      <w:r w:rsidR="00E56E0B">
        <w:rPr>
          <w:lang w:val="en-US"/>
        </w:rPr>
        <w:t>s</w:t>
      </w:r>
      <w:r w:rsidR="00755F25">
        <w:rPr>
          <w:lang w:val="en-US"/>
        </w:rPr>
        <w:t>, but</w:t>
      </w:r>
      <w:r w:rsidR="00764C09">
        <w:rPr>
          <w:lang w:val="en-US"/>
        </w:rPr>
        <w:t xml:space="preserve"> where it</w:t>
      </w:r>
      <w:r w:rsidR="00755F25">
        <w:rPr>
          <w:lang w:val="en-US"/>
        </w:rPr>
        <w:t xml:space="preserve"> do</w:t>
      </w:r>
      <w:r w:rsidR="00D12D58">
        <w:rPr>
          <w:lang w:val="en-US"/>
        </w:rPr>
        <w:t>es not</w:t>
      </w:r>
      <w:r w:rsidR="00764C09">
        <w:rPr>
          <w:lang w:val="en-US"/>
        </w:rPr>
        <w:t xml:space="preserve"> progress to</w:t>
      </w:r>
      <w:r w:rsidR="00755F25">
        <w:rPr>
          <w:lang w:val="en-US"/>
        </w:rPr>
        <w:t xml:space="preserve"> cell division </w:t>
      </w:r>
      <w:r w:rsidR="00D12D58">
        <w:rPr>
          <w:lang w:val="en-US"/>
        </w:rPr>
        <w:fldChar w:fldCharType="begin"/>
      </w:r>
      <w:r w:rsidR="003F507D">
        <w:rPr>
          <w:lang w:val="en-US"/>
        </w:rPr>
        <w:instrText xml:space="preserve"> ADDIN ZOTERO_ITEM CSL_CITATION {"citationID":"UBjbIK5h","properties":{"formattedCitation":"(Mason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12D58">
        <w:rPr>
          <w:lang w:val="en-US"/>
        </w:rPr>
        <w:fldChar w:fldCharType="separate"/>
      </w:r>
      <w:r w:rsidR="00D12D58" w:rsidRPr="00D12D58">
        <w:rPr>
          <w:rFonts w:cs="Times New Roman"/>
          <w:lang w:val="en-US"/>
        </w:rPr>
        <w:t>(Mason et al., 2020</w:t>
      </w:r>
      <w:r w:rsidR="00D12D58">
        <w:rPr>
          <w:rFonts w:cs="Times New Roman"/>
          <w:lang w:val="en-US"/>
        </w:rPr>
        <w:t>, p.212</w:t>
      </w:r>
      <w:r w:rsidR="00D12D58" w:rsidRPr="00D12D58">
        <w:rPr>
          <w:rFonts w:cs="Times New Roman"/>
          <w:lang w:val="en-US"/>
        </w:rPr>
        <w:t>)</w:t>
      </w:r>
      <w:r w:rsidR="00D12D58">
        <w:rPr>
          <w:lang w:val="en-US"/>
        </w:rPr>
        <w:fldChar w:fldCharType="end"/>
      </w:r>
      <w:r w:rsidR="00755F25">
        <w:rPr>
          <w:lang w:val="en-US"/>
        </w:rPr>
        <w:t>.</w:t>
      </w:r>
    </w:p>
    <w:p w14:paraId="02F91DF3" w14:textId="295C39B5" w:rsidR="009F7C2D" w:rsidRDefault="000F749A" w:rsidP="004D7B5D">
      <w:pPr>
        <w:keepNext/>
        <w:spacing w:line="360" w:lineRule="auto"/>
        <w:rPr>
          <w:lang w:val="en-US"/>
        </w:rPr>
      </w:pPr>
      <w:r>
        <w:rPr>
          <w:lang w:val="en-US"/>
        </w:rPr>
        <w:t>A cell’s progression through the cell cycle is highly regulated.</w:t>
      </w:r>
      <w:r w:rsidR="007D2D07">
        <w:rPr>
          <w:lang w:val="en-US"/>
        </w:rPr>
        <w:t xml:space="preserve"> </w:t>
      </w:r>
      <w:r w:rsidR="00287863">
        <w:rPr>
          <w:lang w:val="en-US"/>
        </w:rPr>
        <w:t xml:space="preserve">The </w:t>
      </w:r>
      <w:r w:rsidR="00AD2B93">
        <w:rPr>
          <w:lang w:val="en-US"/>
        </w:rPr>
        <w:t>G1</w:t>
      </w:r>
      <w:r w:rsidR="0020187B">
        <w:rPr>
          <w:lang w:val="en-US"/>
        </w:rPr>
        <w:t>,</w:t>
      </w:r>
      <w:r w:rsidR="00AD2B93">
        <w:rPr>
          <w:lang w:val="en-US"/>
        </w:rPr>
        <w:t xml:space="preserve"> G2</w:t>
      </w:r>
      <w:r w:rsidR="0020187B">
        <w:rPr>
          <w:lang w:val="en-US"/>
        </w:rPr>
        <w:t>,</w:t>
      </w:r>
      <w:r w:rsidR="00AD2B93">
        <w:rPr>
          <w:lang w:val="en-US"/>
        </w:rPr>
        <w:t xml:space="preserve"> and M-checkpoint</w:t>
      </w:r>
      <w:r w:rsidR="00062B93">
        <w:rPr>
          <w:lang w:val="en-US"/>
        </w:rPr>
        <w:t xml:space="preserve"> ha</w:t>
      </w:r>
      <w:r w:rsidR="0020187B">
        <w:rPr>
          <w:lang w:val="en-US"/>
        </w:rPr>
        <w:t>ve</w:t>
      </w:r>
      <w:r w:rsidR="00062B93">
        <w:rPr>
          <w:lang w:val="en-US"/>
        </w:rPr>
        <w:t xml:space="preserve"> the task of </w:t>
      </w:r>
      <w:r w:rsidR="005C42C7">
        <w:rPr>
          <w:lang w:val="en-US"/>
        </w:rPr>
        <w:t xml:space="preserve">controlling that the </w:t>
      </w:r>
      <w:r w:rsidR="00DE05EB">
        <w:rPr>
          <w:lang w:val="en-US"/>
        </w:rPr>
        <w:t>associated</w:t>
      </w:r>
      <w:r w:rsidR="00A733F2">
        <w:rPr>
          <w:lang w:val="en-US"/>
        </w:rPr>
        <w:t xml:space="preserve"> phase</w:t>
      </w:r>
      <w:r w:rsidR="00801AB9">
        <w:rPr>
          <w:lang w:val="en-US"/>
        </w:rPr>
        <w:t xml:space="preserve"> has had time to complete</w:t>
      </w:r>
      <w:r w:rsidR="00803E82">
        <w:rPr>
          <w:lang w:val="en-US"/>
        </w:rPr>
        <w:t xml:space="preserve"> its tasks </w:t>
      </w:r>
      <w:r w:rsidR="006D50B1">
        <w:rPr>
          <w:lang w:val="en-US"/>
        </w:rPr>
        <w:fldChar w:fldCharType="begin"/>
      </w:r>
      <w:r w:rsidR="003F507D">
        <w:rPr>
          <w:lang w:val="en-US"/>
        </w:rPr>
        <w:instrText xml:space="preserve"> ADDIN ZOTERO_ITEM CSL_CITATION {"citationID":"96c7najn","properties":{"formattedCitation":"(Alberts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D50B1">
        <w:rPr>
          <w:lang w:val="en-US"/>
        </w:rPr>
        <w:fldChar w:fldCharType="separate"/>
      </w:r>
      <w:r w:rsidR="006D50B1" w:rsidRPr="008F5FF0">
        <w:rPr>
          <w:rFonts w:cs="Times New Roman"/>
          <w:lang w:val="en-US"/>
        </w:rPr>
        <w:t>(Alberts et al., 2014</w:t>
      </w:r>
      <w:r w:rsidR="008F5FF0">
        <w:rPr>
          <w:rFonts w:cs="Times New Roman"/>
          <w:lang w:val="en-US"/>
        </w:rPr>
        <w:t>, p.967</w:t>
      </w:r>
      <w:r w:rsidR="006D50B1" w:rsidRPr="008F5FF0">
        <w:rPr>
          <w:rFonts w:cs="Times New Roman"/>
          <w:lang w:val="en-US"/>
        </w:rPr>
        <w:t>)</w:t>
      </w:r>
      <w:r w:rsidR="006D50B1">
        <w:rPr>
          <w:lang w:val="en-US"/>
        </w:rPr>
        <w:fldChar w:fldCharType="end"/>
      </w:r>
      <w:r w:rsidR="00801AB9">
        <w:rPr>
          <w:lang w:val="en-US"/>
        </w:rPr>
        <w:t xml:space="preserve">. </w:t>
      </w:r>
      <w:r w:rsidR="00D8402A">
        <w:rPr>
          <w:lang w:val="en-US"/>
        </w:rPr>
        <w:t xml:space="preserve">If the cells were to enter cytokinesis before completely separating the </w:t>
      </w:r>
      <w:r w:rsidR="00D8402A">
        <w:rPr>
          <w:lang w:val="en-US"/>
        </w:rPr>
        <w:lastRenderedPageBreak/>
        <w:t>chromosomes,</w:t>
      </w:r>
      <w:r w:rsidR="009213E7">
        <w:rPr>
          <w:lang w:val="en-US"/>
        </w:rPr>
        <w:t xml:space="preserve"> </w:t>
      </w:r>
      <w:r w:rsidR="00123699">
        <w:rPr>
          <w:lang w:val="en-US"/>
        </w:rPr>
        <w:t>o</w:t>
      </w:r>
      <w:r w:rsidR="009213E7">
        <w:rPr>
          <w:lang w:val="en-US"/>
        </w:rPr>
        <w:t>r if the DNA weren’t replicated correctly</w:t>
      </w:r>
      <w:r w:rsidR="00123699">
        <w:rPr>
          <w:lang w:val="en-US"/>
        </w:rPr>
        <w:t xml:space="preserve"> before entering </w:t>
      </w:r>
      <w:r w:rsidR="00E5409F">
        <w:rPr>
          <w:lang w:val="en-US"/>
        </w:rPr>
        <w:t>m</w:t>
      </w:r>
      <w:r w:rsidR="00123699">
        <w:rPr>
          <w:lang w:val="en-US"/>
        </w:rPr>
        <w:t xml:space="preserve">itosis, </w:t>
      </w:r>
      <w:r w:rsidR="00952AB2">
        <w:rPr>
          <w:lang w:val="en-US"/>
        </w:rPr>
        <w:t xml:space="preserve">it </w:t>
      </w:r>
      <w:r w:rsidR="00E5409F">
        <w:rPr>
          <w:lang w:val="en-US"/>
        </w:rPr>
        <w:t>may</w:t>
      </w:r>
      <w:r w:rsidR="00952AB2">
        <w:rPr>
          <w:lang w:val="en-US"/>
        </w:rPr>
        <w:t xml:space="preserve"> have disastrous consequences</w:t>
      </w:r>
      <w:r w:rsidR="00772CDC">
        <w:rPr>
          <w:lang w:val="en-US"/>
        </w:rPr>
        <w:t>.</w:t>
      </w:r>
      <w:r w:rsidR="009213E7">
        <w:rPr>
          <w:lang w:val="en-US"/>
        </w:rPr>
        <w:t xml:space="preserve"> </w:t>
      </w:r>
    </w:p>
    <w:p w14:paraId="17DF3454" w14:textId="4E835ECC" w:rsidR="00A243A1" w:rsidRDefault="009F7C2D" w:rsidP="004D7B5D">
      <w:pPr>
        <w:keepNext/>
        <w:spacing w:line="360" w:lineRule="auto"/>
        <w:rPr>
          <w:lang w:val="en-US"/>
        </w:rPr>
      </w:pPr>
      <w:r>
        <w:rPr>
          <w:lang w:val="en-US"/>
        </w:rPr>
        <w:t>One very important enzyme</w:t>
      </w:r>
      <w:r w:rsidR="009A6F06">
        <w:rPr>
          <w:lang w:val="en-US"/>
        </w:rPr>
        <w:t xml:space="preserve"> in cell cycle </w:t>
      </w:r>
      <w:r w:rsidR="006C2660">
        <w:rPr>
          <w:lang w:val="en-US"/>
        </w:rPr>
        <w:t>progression</w:t>
      </w:r>
      <w:r w:rsidR="005C42C7">
        <w:rPr>
          <w:lang w:val="en-US"/>
        </w:rPr>
        <w:t xml:space="preserve"> </w:t>
      </w:r>
      <w:r w:rsidR="00D67CC1">
        <w:rPr>
          <w:lang w:val="en-US"/>
        </w:rPr>
        <w:t>is the cyclin dependent kinase (CDK)</w:t>
      </w:r>
      <w:r w:rsidR="00B9093C">
        <w:rPr>
          <w:lang w:val="en-US"/>
        </w:rPr>
        <w:t>.</w:t>
      </w:r>
      <w:r w:rsidR="009A6F06">
        <w:rPr>
          <w:lang w:val="en-US"/>
        </w:rPr>
        <w:t xml:space="preserve"> </w:t>
      </w:r>
      <w:r w:rsidR="00810B20">
        <w:rPr>
          <w:lang w:val="en-US"/>
        </w:rPr>
        <w:t>CDK’s</w:t>
      </w:r>
      <w:r w:rsidR="006C2660">
        <w:rPr>
          <w:lang w:val="en-US"/>
        </w:rPr>
        <w:t xml:space="preserve"> are inactivated unless bound to another protein </w:t>
      </w:r>
      <w:r w:rsidR="00392764">
        <w:rPr>
          <w:lang w:val="en-US"/>
        </w:rPr>
        <w:t>called cyclin.</w:t>
      </w:r>
      <w:r w:rsidR="00400462">
        <w:rPr>
          <w:lang w:val="en-US"/>
        </w:rPr>
        <w:t xml:space="preserve"> </w:t>
      </w:r>
      <w:r w:rsidR="00DC54BB">
        <w:rPr>
          <w:lang w:val="en-US"/>
        </w:rPr>
        <w:t xml:space="preserve">There are three main categories of </w:t>
      </w:r>
      <w:r w:rsidR="00067C96">
        <w:rPr>
          <w:lang w:val="en-US"/>
        </w:rPr>
        <w:t>cyclins</w:t>
      </w:r>
      <w:r w:rsidR="00263A1F">
        <w:rPr>
          <w:lang w:val="en-US"/>
        </w:rPr>
        <w:t>: G1/S</w:t>
      </w:r>
      <w:r w:rsidR="006F4989">
        <w:rPr>
          <w:lang w:val="en-US"/>
        </w:rPr>
        <w:t>,</w:t>
      </w:r>
      <w:r w:rsidR="00263A1F">
        <w:rPr>
          <w:lang w:val="en-US"/>
        </w:rPr>
        <w:t xml:space="preserve"> S</w:t>
      </w:r>
      <w:r w:rsidR="006F4989">
        <w:rPr>
          <w:lang w:val="en-US"/>
        </w:rPr>
        <w:t>,</w:t>
      </w:r>
      <w:r w:rsidR="00263A1F">
        <w:rPr>
          <w:lang w:val="en-US"/>
        </w:rPr>
        <w:t xml:space="preserve"> and M</w:t>
      </w:r>
      <w:r w:rsidR="006F4989">
        <w:rPr>
          <w:lang w:val="en-US"/>
        </w:rPr>
        <w:t>-</w:t>
      </w:r>
      <w:r w:rsidR="00263A1F">
        <w:rPr>
          <w:lang w:val="en-US"/>
        </w:rPr>
        <w:t>cyclins</w:t>
      </w:r>
      <w:r w:rsidR="00780495">
        <w:rPr>
          <w:lang w:val="en-US"/>
        </w:rPr>
        <w:t>. T</w:t>
      </w:r>
      <w:r w:rsidR="005A674D">
        <w:rPr>
          <w:lang w:val="en-US"/>
        </w:rPr>
        <w:t xml:space="preserve">heir levels </w:t>
      </w:r>
      <w:r w:rsidR="003E52AA">
        <w:rPr>
          <w:lang w:val="en-US"/>
        </w:rPr>
        <w:t xml:space="preserve">rise </w:t>
      </w:r>
      <w:r w:rsidR="00242DC0">
        <w:rPr>
          <w:lang w:val="en-US"/>
        </w:rPr>
        <w:t xml:space="preserve">and fall </w:t>
      </w:r>
      <w:r w:rsidR="00780495">
        <w:rPr>
          <w:lang w:val="en-US"/>
        </w:rPr>
        <w:t>as the individual cyclins are needed</w:t>
      </w:r>
      <w:r w:rsidR="00242DC0">
        <w:rPr>
          <w:lang w:val="en-US"/>
        </w:rPr>
        <w:t xml:space="preserve"> </w:t>
      </w:r>
      <w:r w:rsidR="00242DC0">
        <w:rPr>
          <w:lang w:val="en-US"/>
        </w:rPr>
        <w:fldChar w:fldCharType="begin"/>
      </w:r>
      <w:r w:rsidR="003F507D">
        <w:rPr>
          <w:lang w:val="en-US"/>
        </w:rPr>
        <w:instrText xml:space="preserve"> ADDIN ZOTERO_ITEM CSL_CITATION {"citationID":"1mbh5Y87","properties":{"formattedCitation":"(Mason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242DC0">
        <w:rPr>
          <w:lang w:val="en-US"/>
        </w:rPr>
        <w:fldChar w:fldCharType="separate"/>
      </w:r>
      <w:r w:rsidR="009B4EDE" w:rsidRPr="009B4EDE">
        <w:rPr>
          <w:rFonts w:cs="Times New Roman"/>
          <w:lang w:val="en-US"/>
        </w:rPr>
        <w:t>(Mason et al., 2020</w:t>
      </w:r>
      <w:r w:rsidR="009B4EDE">
        <w:rPr>
          <w:rFonts w:cs="Times New Roman"/>
          <w:lang w:val="en-US"/>
        </w:rPr>
        <w:t>, p.219</w:t>
      </w:r>
      <w:r w:rsidR="009B4EDE" w:rsidRPr="009B4EDE">
        <w:rPr>
          <w:rFonts w:cs="Times New Roman"/>
          <w:lang w:val="en-US"/>
        </w:rPr>
        <w:t>)</w:t>
      </w:r>
      <w:r w:rsidR="00242DC0">
        <w:rPr>
          <w:lang w:val="en-US"/>
        </w:rPr>
        <w:fldChar w:fldCharType="end"/>
      </w:r>
      <w:r w:rsidR="0002763E">
        <w:rPr>
          <w:lang w:val="en-US"/>
        </w:rPr>
        <w:t>.</w:t>
      </w:r>
      <w:r w:rsidR="006C2843">
        <w:rPr>
          <w:lang w:val="en-US"/>
        </w:rPr>
        <w:t xml:space="preserve"> A </w:t>
      </w:r>
      <w:r w:rsidR="006F4989">
        <w:rPr>
          <w:lang w:val="en-US"/>
        </w:rPr>
        <w:t>CDK</w:t>
      </w:r>
      <w:r w:rsidR="006C2843">
        <w:rPr>
          <w:lang w:val="en-US"/>
        </w:rPr>
        <w:t xml:space="preserve"> bound to </w:t>
      </w:r>
      <w:r w:rsidR="00362C79">
        <w:rPr>
          <w:lang w:val="en-US"/>
        </w:rPr>
        <w:t xml:space="preserve">a cyclin is called a </w:t>
      </w:r>
      <w:r w:rsidR="006F4989">
        <w:rPr>
          <w:lang w:val="en-US"/>
        </w:rPr>
        <w:t>CDK</w:t>
      </w:r>
      <w:r w:rsidR="00684355">
        <w:rPr>
          <w:lang w:val="en-US"/>
        </w:rPr>
        <w:t xml:space="preserve"> complex. </w:t>
      </w:r>
      <w:r w:rsidR="00517957">
        <w:rPr>
          <w:lang w:val="en-US"/>
        </w:rPr>
        <w:br/>
      </w:r>
      <w:r w:rsidR="00523003">
        <w:rPr>
          <w:lang w:val="en-US"/>
        </w:rPr>
        <w:t>For a cell to pass the G1-checkpoint</w:t>
      </w:r>
      <w:r w:rsidR="004643BE">
        <w:rPr>
          <w:lang w:val="en-US"/>
        </w:rPr>
        <w:t xml:space="preserve"> and enter S-phase,</w:t>
      </w:r>
      <w:r w:rsidR="00523003">
        <w:rPr>
          <w:lang w:val="en-US"/>
        </w:rPr>
        <w:t xml:space="preserve"> </w:t>
      </w:r>
      <w:r w:rsidR="00866BB1">
        <w:rPr>
          <w:lang w:val="en-US"/>
        </w:rPr>
        <w:t>there is a threshold of external and internal signaling levels that needs to be passed</w:t>
      </w:r>
      <w:r w:rsidR="009855E8">
        <w:rPr>
          <w:lang w:val="en-US"/>
        </w:rPr>
        <w:t xml:space="preserve">. </w:t>
      </w:r>
      <w:r w:rsidR="00C24986">
        <w:rPr>
          <w:lang w:val="en-US"/>
        </w:rPr>
        <w:t xml:space="preserve">A complex system of </w:t>
      </w:r>
      <w:r w:rsidR="000616CC">
        <w:rPr>
          <w:lang w:val="en-US"/>
        </w:rPr>
        <w:t xml:space="preserve">positive feedback loops drive the cell over a point called </w:t>
      </w:r>
      <w:r w:rsidR="00695B22">
        <w:rPr>
          <w:lang w:val="en-US"/>
        </w:rPr>
        <w:t xml:space="preserve">the restriction point </w:t>
      </w:r>
      <w:r w:rsidR="00C77372">
        <w:rPr>
          <w:lang w:val="en-US"/>
        </w:rPr>
        <w:fldChar w:fldCharType="begin"/>
      </w:r>
      <w:r w:rsidR="00A155D2">
        <w:rPr>
          <w:lang w:val="en-US"/>
        </w:rPr>
        <w:instrText xml:space="preserve"> ADDIN ZOTERO_ITEM CSL_CITATION {"citationID":"FoQP5XjL","properties":{"formattedCitation":"(Pardee, 1974)","plainCitation":"(Pardee, 1974)","noteIndex":0},"citationItems":[{"id":306,"uris":["http://zotero.org/users/9228513/items/2GXYQWKY"],"itemData":{"id":306,"type":"article-journal","abstract":"This paper provides evidence that normal animal cells possess a unique regulatory mechanism to shift them between proliferative and quiescent states. Cells cease to increase in number under a diversity of suboptimal nutritional conditions, whereas a uniformity of metabolic changes follows these nutritional shifts. Evidence is given here that cells are put into the same quiescent state by each of these diverse blocks to proliferation and that cells escape at the same point in G1 of the cell cycle when nutrition is restored. The name restriction point is proposed for the specific time in the cell cycle at which this critical release event occurs., The restriction point control is proposed to permit normal cells to retain viability by a shift to a minimal metabolism upon differentiation in vivo and in vitro when conditions are suboptimal for growth. Malignant cells are proposed to have lost their restriction point control. Hence, under very adverse conditions, as in the presence of antitumor agents, they stop randomly in their division cycle and die.","container-title":"Proceedings of the National Academy of Sciences of the United States of America","ISSN":"0027-8424","issue":"4","journalAbbreviation":"Proc Natl Acad Sci U S A","note":"PMID: 4524638\nPMCID: PMC388211","page":"1286-1290","source":"PubMed Central","title":"A Restriction Point for Control of Normal Animal Cell Proliferation","volume":"71","author":[{"family":"Pardee","given":"Arthur B."}],"issued":{"date-parts":[["1974",4]]}}}],"schema":"https://github.com/citation-style-language/schema/raw/master/csl-citation.json"} </w:instrText>
      </w:r>
      <w:r w:rsidR="00C77372">
        <w:rPr>
          <w:lang w:val="en-US"/>
        </w:rPr>
        <w:fldChar w:fldCharType="separate"/>
      </w:r>
      <w:r w:rsidR="00A155D2" w:rsidRPr="008623D9">
        <w:rPr>
          <w:rFonts w:cs="Times New Roman"/>
          <w:lang w:val="en-US"/>
        </w:rPr>
        <w:t>(Pardee, 1974)</w:t>
      </w:r>
      <w:r w:rsidR="00C77372">
        <w:rPr>
          <w:lang w:val="en-US"/>
        </w:rPr>
        <w:fldChar w:fldCharType="end"/>
      </w:r>
      <w:r w:rsidR="00C77372">
        <w:rPr>
          <w:lang w:val="en-US"/>
        </w:rPr>
        <w:t xml:space="preserve">. </w:t>
      </w:r>
      <w:r w:rsidR="00932DB9">
        <w:rPr>
          <w:lang w:val="en-US"/>
        </w:rPr>
        <w:t>For instance,</w:t>
      </w:r>
      <w:r w:rsidR="00C77372">
        <w:rPr>
          <w:lang w:val="en-US"/>
        </w:rPr>
        <w:t xml:space="preserve"> </w:t>
      </w:r>
      <w:r w:rsidR="005D5693">
        <w:rPr>
          <w:lang w:val="en-US"/>
        </w:rPr>
        <w:t xml:space="preserve">when </w:t>
      </w:r>
      <w:r w:rsidR="00932DB9">
        <w:rPr>
          <w:lang w:val="en-US"/>
        </w:rPr>
        <w:t>a sufficient amount of CDK</w:t>
      </w:r>
      <w:r w:rsidR="005D5693">
        <w:rPr>
          <w:lang w:val="en-US"/>
        </w:rPr>
        <w:t xml:space="preserve">s </w:t>
      </w:r>
      <w:proofErr w:type="gramStart"/>
      <w:r w:rsidR="005D5693">
        <w:rPr>
          <w:lang w:val="en-US"/>
        </w:rPr>
        <w:t>are</w:t>
      </w:r>
      <w:proofErr w:type="gramEnd"/>
      <w:r w:rsidR="005D5693">
        <w:rPr>
          <w:lang w:val="en-US"/>
        </w:rPr>
        <w:t xml:space="preserve"> activated</w:t>
      </w:r>
      <w:r w:rsidR="005400CA">
        <w:rPr>
          <w:lang w:val="en-US"/>
        </w:rPr>
        <w:t xml:space="preserve">, they will </w:t>
      </w:r>
      <w:r w:rsidR="005400CA" w:rsidRPr="00C125DF">
        <w:rPr>
          <w:b/>
          <w:bCs/>
          <w:i/>
          <w:iCs/>
          <w:lang w:val="en-US"/>
        </w:rPr>
        <w:t xml:space="preserve">phosphorylate </w:t>
      </w:r>
      <w:r w:rsidR="00D33578">
        <w:rPr>
          <w:lang w:val="en-US"/>
        </w:rPr>
        <w:t>a protein called Rb (retinoblastoma)</w:t>
      </w:r>
      <w:r w:rsidR="004E0E0F">
        <w:rPr>
          <w:lang w:val="en-US"/>
        </w:rPr>
        <w:t xml:space="preserve">. If the Rb protein receives two phosphors it will </w:t>
      </w:r>
      <w:r w:rsidR="0081753F">
        <w:rPr>
          <w:lang w:val="en-US"/>
        </w:rPr>
        <w:t xml:space="preserve">release itself from a protein called E2F, which in turn </w:t>
      </w:r>
      <w:r w:rsidR="005A0B4B">
        <w:rPr>
          <w:lang w:val="en-US"/>
        </w:rPr>
        <w:t>induce transcription of new cy</w:t>
      </w:r>
      <w:r w:rsidR="00C75D98">
        <w:rPr>
          <w:lang w:val="en-US"/>
        </w:rPr>
        <w:t>c</w:t>
      </w:r>
      <w:r w:rsidR="005A0B4B">
        <w:rPr>
          <w:lang w:val="en-US"/>
        </w:rPr>
        <w:t xml:space="preserve">lins </w:t>
      </w:r>
      <w:r w:rsidR="004B094E">
        <w:rPr>
          <w:lang w:val="en-US"/>
        </w:rPr>
        <w:fldChar w:fldCharType="begin"/>
      </w:r>
      <w:r w:rsidR="004B094E">
        <w:rPr>
          <w:lang w:val="en-US"/>
        </w:rPr>
        <w:instrText xml:space="preserve"> ADDIN ZOTERO_ITEM CSL_CITATION {"citationID":"DT2GfFer","properties":{"formattedCitation":"(Alberts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4B094E">
        <w:rPr>
          <w:lang w:val="en-US"/>
        </w:rPr>
        <w:fldChar w:fldCharType="separate"/>
      </w:r>
      <w:r w:rsidR="004B094E" w:rsidRPr="005E50B9">
        <w:rPr>
          <w:rFonts w:cs="Times New Roman"/>
          <w:lang w:val="en-US"/>
        </w:rPr>
        <w:t>(Alberts et al., 2014</w:t>
      </w:r>
      <w:r w:rsidR="004B094E">
        <w:rPr>
          <w:rFonts w:cs="Times New Roman"/>
          <w:lang w:val="en-US"/>
        </w:rPr>
        <w:t>, p.1012-1013</w:t>
      </w:r>
      <w:r w:rsidR="004B094E" w:rsidRPr="005E50B9">
        <w:rPr>
          <w:rFonts w:cs="Times New Roman"/>
          <w:lang w:val="en-US"/>
        </w:rPr>
        <w:t>)</w:t>
      </w:r>
      <w:r w:rsidR="004B094E">
        <w:rPr>
          <w:lang w:val="en-US"/>
        </w:rPr>
        <w:fldChar w:fldCharType="end"/>
      </w:r>
      <w:r w:rsidR="00D43634">
        <w:rPr>
          <w:lang w:val="en-US"/>
        </w:rPr>
        <w:t xml:space="preserve">. </w:t>
      </w:r>
      <w:r w:rsidR="00EE60D5">
        <w:rPr>
          <w:lang w:val="en-US"/>
        </w:rPr>
        <w:t xml:space="preserve">E2F also targets </w:t>
      </w:r>
      <w:r w:rsidR="00A202AD">
        <w:rPr>
          <w:lang w:val="en-US"/>
        </w:rPr>
        <w:t xml:space="preserve">a protein on the SCF protein complex, which is important in degradation of </w:t>
      </w:r>
      <w:r w:rsidR="00246BDA">
        <w:rPr>
          <w:lang w:val="en-US"/>
        </w:rPr>
        <w:t>the p27 protein</w:t>
      </w:r>
      <w:r w:rsidR="00285FCF">
        <w:rPr>
          <w:lang w:val="en-US"/>
        </w:rPr>
        <w:t xml:space="preserve">, a protein that binds to </w:t>
      </w:r>
      <w:r w:rsidR="00C953F5">
        <w:rPr>
          <w:lang w:val="en-US"/>
        </w:rPr>
        <w:t xml:space="preserve">a </w:t>
      </w:r>
      <w:r w:rsidR="006F4989">
        <w:rPr>
          <w:lang w:val="en-US"/>
        </w:rPr>
        <w:t>CDK</w:t>
      </w:r>
      <w:r w:rsidR="00684355">
        <w:rPr>
          <w:lang w:val="en-US"/>
        </w:rPr>
        <w:t xml:space="preserve"> complex</w:t>
      </w:r>
      <w:r w:rsidR="007F4A8D">
        <w:rPr>
          <w:lang w:val="en-US"/>
        </w:rPr>
        <w:t xml:space="preserve"> inhibiting phosphorylation</w:t>
      </w:r>
      <w:r w:rsidR="001A6CE3">
        <w:rPr>
          <w:lang w:val="en-US"/>
        </w:rPr>
        <w:t xml:space="preserve"> </w:t>
      </w:r>
      <w:r w:rsidR="001A6CE3">
        <w:rPr>
          <w:lang w:val="en-US"/>
        </w:rPr>
        <w:fldChar w:fldCharType="begin"/>
      </w:r>
      <w:r w:rsidR="00AC48DB">
        <w:rPr>
          <w:lang w:val="en-US"/>
        </w:rPr>
        <w:instrText xml:space="preserve"> ADDIN ZOTERO_ITEM CSL_CITATION {"citationID":"kSY0XfdD","properties":{"formattedCitation":"(Yung et al., 2007)","plainCitation":"(Yung et al., 2007)","noteIndex":0},"citationItems":[{"id":308,"uris":["http://zotero.org/users/9228513/items/7EB2HJ3A"],"itemData":{"id":308,"type":"article-journal","abstract":"We describe a self-amplifying feedback loop that autoinduces Skp2 during G1 phase progression. This loop, which contains Skp2 itself, p27kip1 (p27), cyclin E–cyclin dependent kinase 2, and the retinoblastoma protein, is closed through a newly identified, conserved E2F site in the Skp2 promoter. Interference with the loop, by knockin of a Skp2-resistant p27 mutant (p27T187A), delays passage through the restriction point but does not interfere with S phase entry under continuous serum stimulation. Skp2 knock down inhibits S phase entry in nontransformed mouse embryonic fibroblasts but not in human papilloma virus–E7 expressing fibroblasts. We propose that the essential role for Skp2-dependent degradation of p27 is in the formation of an autoinduction loop that selectively controls the transition to mitogen-independence, and that Skp2-dependent proteolysis may be dispensable when pocket proteins are constitutively inactivated.","container-title":"The Journal of Cell Biology","DOI":"10.1083/jcb.200703034","ISSN":"0021-9525","issue":"5","journalAbbreviation":"J Cell Biol","note":"PMID: 17724117\nPMCID: PMC2064539","page":"741-747","source":"PubMed Central","title":"A Skp2 autoinduction loop and restriction point control","volume":"178","author":[{"family":"Yung","given":"Yuval"},{"family":"Walker","given":"Janice L."},{"family":"Roberts","given":"James M."},{"family":"Assoian","given":"Richard K."}],"issued":{"date-parts":[["2007",8,27]]}}}],"schema":"https://github.com/citation-style-language/schema/raw/master/csl-citation.json"} </w:instrText>
      </w:r>
      <w:r w:rsidR="001A6CE3">
        <w:rPr>
          <w:lang w:val="en-US"/>
        </w:rPr>
        <w:fldChar w:fldCharType="separate"/>
      </w:r>
      <w:r w:rsidR="00AC48DB" w:rsidRPr="00F46168">
        <w:rPr>
          <w:rFonts w:cs="Times New Roman"/>
          <w:lang w:val="en-US"/>
        </w:rPr>
        <w:t>(Yung et al., 2007)</w:t>
      </w:r>
      <w:r w:rsidR="001A6CE3">
        <w:rPr>
          <w:lang w:val="en-US"/>
        </w:rPr>
        <w:fldChar w:fldCharType="end"/>
      </w:r>
      <w:r w:rsidR="007F4A8D">
        <w:rPr>
          <w:lang w:val="en-US"/>
        </w:rPr>
        <w:t xml:space="preserve">. </w:t>
      </w:r>
    </w:p>
    <w:p w14:paraId="53EA5C42" w14:textId="7D0B9758" w:rsidR="006C118D" w:rsidRDefault="00517957" w:rsidP="004D7B5D">
      <w:pPr>
        <w:keepNext/>
        <w:spacing w:line="360" w:lineRule="auto"/>
        <w:rPr>
          <w:lang w:val="en-US"/>
        </w:rPr>
      </w:pPr>
      <w:r>
        <w:rPr>
          <w:lang w:val="en-US"/>
        </w:rPr>
        <w:t>The</w:t>
      </w:r>
      <w:r w:rsidR="007C3BC4">
        <w:rPr>
          <w:lang w:val="en-US"/>
        </w:rPr>
        <w:t xml:space="preserve"> </w:t>
      </w:r>
      <w:r>
        <w:rPr>
          <w:lang w:val="en-US"/>
        </w:rPr>
        <w:t xml:space="preserve">S-cyclin </w:t>
      </w:r>
      <w:r w:rsidR="0003633F">
        <w:rPr>
          <w:lang w:val="en-US"/>
        </w:rPr>
        <w:t>activate</w:t>
      </w:r>
      <w:r w:rsidR="003D17CE">
        <w:rPr>
          <w:lang w:val="en-US"/>
        </w:rPr>
        <w:t>d</w:t>
      </w:r>
      <w:r w:rsidR="0003633F">
        <w:rPr>
          <w:lang w:val="en-US"/>
        </w:rPr>
        <w:t xml:space="preserve"> </w:t>
      </w:r>
      <w:r w:rsidR="006F4989">
        <w:rPr>
          <w:lang w:val="en-US"/>
        </w:rPr>
        <w:t xml:space="preserve">CDK’s </w:t>
      </w:r>
      <w:r w:rsidR="0003633F">
        <w:rPr>
          <w:lang w:val="en-US"/>
        </w:rPr>
        <w:t xml:space="preserve">phosphorylate </w:t>
      </w:r>
      <w:r w:rsidR="00D05C82">
        <w:rPr>
          <w:lang w:val="en-US"/>
        </w:rPr>
        <w:t>proteins</w:t>
      </w:r>
      <w:r w:rsidR="00886D5D">
        <w:rPr>
          <w:lang w:val="en-US"/>
        </w:rPr>
        <w:t>, such as activation of DNA helicases</w:t>
      </w:r>
      <w:r w:rsidR="00D05C82">
        <w:rPr>
          <w:lang w:val="en-US"/>
        </w:rPr>
        <w:t xml:space="preserve"> responsible for </w:t>
      </w:r>
      <w:r w:rsidR="003376F8">
        <w:rPr>
          <w:lang w:val="en-US"/>
        </w:rPr>
        <w:t>activation of the DNA replication process</w:t>
      </w:r>
      <w:r w:rsidR="00DC0B45">
        <w:rPr>
          <w:lang w:val="en-US"/>
        </w:rPr>
        <w:t>.</w:t>
      </w:r>
      <w:r w:rsidR="00886D5D">
        <w:rPr>
          <w:lang w:val="en-US"/>
        </w:rPr>
        <w:t xml:space="preserve"> The S-</w:t>
      </w:r>
      <w:r w:rsidR="006F4989">
        <w:rPr>
          <w:lang w:val="en-US"/>
        </w:rPr>
        <w:t>CDK</w:t>
      </w:r>
      <w:r w:rsidR="00886D5D">
        <w:rPr>
          <w:lang w:val="en-US"/>
        </w:rPr>
        <w:t xml:space="preserve"> is also responsible for the </w:t>
      </w:r>
      <w:r w:rsidR="00563A38">
        <w:rPr>
          <w:lang w:val="en-US"/>
        </w:rPr>
        <w:t xml:space="preserve">construction of a </w:t>
      </w:r>
      <w:proofErr w:type="spellStart"/>
      <w:r w:rsidR="00563A38">
        <w:rPr>
          <w:lang w:val="en-US"/>
        </w:rPr>
        <w:t>prereplicative</w:t>
      </w:r>
      <w:proofErr w:type="spellEnd"/>
      <w:r w:rsidR="00563A38">
        <w:rPr>
          <w:lang w:val="en-US"/>
        </w:rPr>
        <w:t xml:space="preserve"> complex (</w:t>
      </w:r>
      <w:proofErr w:type="spellStart"/>
      <w:r w:rsidR="00563A38">
        <w:rPr>
          <w:lang w:val="en-US"/>
        </w:rPr>
        <w:t>preRC</w:t>
      </w:r>
      <w:proofErr w:type="spellEnd"/>
      <w:r w:rsidR="00563A38">
        <w:rPr>
          <w:lang w:val="en-US"/>
        </w:rPr>
        <w:t>)</w:t>
      </w:r>
      <w:r w:rsidR="00A941C5">
        <w:rPr>
          <w:lang w:val="en-US"/>
        </w:rPr>
        <w:t xml:space="preserve">, </w:t>
      </w:r>
      <w:r w:rsidR="00C11683">
        <w:rPr>
          <w:lang w:val="en-US"/>
        </w:rPr>
        <w:t xml:space="preserve">which ensures that the DNA is only replicated once per cycle </w:t>
      </w:r>
      <w:r w:rsidR="003376F8">
        <w:rPr>
          <w:lang w:val="en-US"/>
        </w:rPr>
        <w:fldChar w:fldCharType="begin"/>
      </w:r>
      <w:r w:rsidR="004850B3">
        <w:rPr>
          <w:lang w:val="en-US"/>
        </w:rPr>
        <w:instrText xml:space="preserve"> ADDIN ZOTERO_ITEM CSL_CITATION {"citationID":"0Unq61CV","properties":{"formattedCitation":"(Alberts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3376F8">
        <w:rPr>
          <w:lang w:val="en-US"/>
        </w:rPr>
        <w:fldChar w:fldCharType="separate"/>
      </w:r>
      <w:r w:rsidR="00E05D40" w:rsidRPr="00E05D40">
        <w:rPr>
          <w:rFonts w:cs="Times New Roman"/>
          <w:lang w:val="en-US"/>
        </w:rPr>
        <w:t>(Alberts et al., 2014</w:t>
      </w:r>
      <w:r w:rsidR="00CA2030">
        <w:rPr>
          <w:rFonts w:cs="Times New Roman"/>
          <w:lang w:val="en-US"/>
        </w:rPr>
        <w:t>, p.974</w:t>
      </w:r>
      <w:r w:rsidR="00E05D40" w:rsidRPr="00E05D40">
        <w:rPr>
          <w:rFonts w:cs="Times New Roman"/>
          <w:lang w:val="en-US"/>
        </w:rPr>
        <w:t>)</w:t>
      </w:r>
      <w:r w:rsidR="003376F8">
        <w:rPr>
          <w:lang w:val="en-US"/>
        </w:rPr>
        <w:fldChar w:fldCharType="end"/>
      </w:r>
      <w:r w:rsidR="003376F8">
        <w:rPr>
          <w:lang w:val="en-US"/>
        </w:rPr>
        <w:t>.</w:t>
      </w:r>
      <w:r w:rsidR="007E5D94">
        <w:rPr>
          <w:lang w:val="en-US"/>
        </w:rPr>
        <w:t xml:space="preserve"> </w:t>
      </w:r>
    </w:p>
    <w:p w14:paraId="196505AB" w14:textId="5CB85118" w:rsidR="00302F42" w:rsidRDefault="006C118D" w:rsidP="004D7B5D">
      <w:pPr>
        <w:keepNext/>
        <w:spacing w:line="360" w:lineRule="auto"/>
        <w:rPr>
          <w:lang w:val="en-US"/>
        </w:rPr>
      </w:pPr>
      <w:r>
        <w:rPr>
          <w:lang w:val="en-US"/>
        </w:rPr>
        <w:t xml:space="preserve">The G2-checkpoint </w:t>
      </w:r>
      <w:r w:rsidR="00181A18">
        <w:rPr>
          <w:lang w:val="en-US"/>
        </w:rPr>
        <w:t>makes sure that</w:t>
      </w:r>
      <w:r w:rsidR="005472AF">
        <w:rPr>
          <w:lang w:val="en-US"/>
        </w:rPr>
        <w:t xml:space="preserve"> necessary proteins for mitosis are present</w:t>
      </w:r>
      <w:r w:rsidR="000E2537">
        <w:rPr>
          <w:lang w:val="en-US"/>
        </w:rPr>
        <w:t xml:space="preserve"> and</w:t>
      </w:r>
      <w:r w:rsidR="00EB7ABB">
        <w:rPr>
          <w:lang w:val="en-US"/>
        </w:rPr>
        <w:t xml:space="preserve"> that</w:t>
      </w:r>
      <w:r w:rsidR="005472AF">
        <w:rPr>
          <w:lang w:val="en-US"/>
        </w:rPr>
        <w:t xml:space="preserve"> the DNA</w:t>
      </w:r>
      <w:r w:rsidR="00265795">
        <w:rPr>
          <w:lang w:val="en-US"/>
        </w:rPr>
        <w:t>,</w:t>
      </w:r>
      <w:r w:rsidR="000E2537">
        <w:rPr>
          <w:lang w:val="en-US"/>
        </w:rPr>
        <w:t xml:space="preserve"> as well as all the organelles</w:t>
      </w:r>
      <w:r w:rsidR="00265795">
        <w:rPr>
          <w:lang w:val="en-US"/>
        </w:rPr>
        <w:t>,</w:t>
      </w:r>
      <w:r w:rsidR="005472AF">
        <w:rPr>
          <w:lang w:val="en-US"/>
        </w:rPr>
        <w:t xml:space="preserve"> has been correctly replicated in S-phase </w:t>
      </w:r>
      <w:r w:rsidR="0097121E">
        <w:rPr>
          <w:lang w:val="en-US"/>
        </w:rPr>
        <w:t xml:space="preserve">and G2-phase. </w:t>
      </w:r>
      <w:r w:rsidR="00C32841">
        <w:rPr>
          <w:lang w:val="en-US"/>
        </w:rPr>
        <w:t>Both G1</w:t>
      </w:r>
      <w:r w:rsidR="002A3A83">
        <w:rPr>
          <w:lang w:val="en-US"/>
        </w:rPr>
        <w:t>-</w:t>
      </w:r>
      <w:r w:rsidR="00C32841">
        <w:rPr>
          <w:lang w:val="en-US"/>
        </w:rPr>
        <w:t xml:space="preserve"> and G2</w:t>
      </w:r>
      <w:r w:rsidR="002A3A83">
        <w:rPr>
          <w:lang w:val="en-US"/>
        </w:rPr>
        <w:t xml:space="preserve">-checkpoints </w:t>
      </w:r>
      <w:r w:rsidR="00C434B9">
        <w:rPr>
          <w:lang w:val="en-US"/>
        </w:rPr>
        <w:t>can</w:t>
      </w:r>
      <w:r w:rsidR="00366C88">
        <w:rPr>
          <w:lang w:val="en-US"/>
        </w:rPr>
        <w:t xml:space="preserve"> arrest the cell cycle if DNA-damage is spotted</w:t>
      </w:r>
      <w:r w:rsidR="00AD5416">
        <w:rPr>
          <w:lang w:val="en-US"/>
        </w:rPr>
        <w:t xml:space="preserve"> </w:t>
      </w:r>
      <w:r w:rsidR="00AD5416">
        <w:rPr>
          <w:lang w:val="en-US"/>
        </w:rPr>
        <w:fldChar w:fldCharType="begin"/>
      </w:r>
      <w:r w:rsidR="003F507D">
        <w:rPr>
          <w:lang w:val="en-US"/>
        </w:rPr>
        <w:instrText xml:space="preserve"> ADDIN ZOTERO_ITEM CSL_CITATION {"citationID":"lVHBVgbu","properties":{"formattedCitation":"(Studzinski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D5416">
        <w:rPr>
          <w:lang w:val="en-US"/>
        </w:rPr>
        <w:fldChar w:fldCharType="separate"/>
      </w:r>
      <w:r w:rsidR="00B10F8C" w:rsidRPr="00B10F8C">
        <w:rPr>
          <w:rFonts w:cs="Times New Roman"/>
          <w:lang w:val="en-US"/>
        </w:rPr>
        <w:t>(</w:t>
      </w:r>
      <w:proofErr w:type="spellStart"/>
      <w:r w:rsidR="00B10F8C" w:rsidRPr="00B10F8C">
        <w:rPr>
          <w:rFonts w:cs="Times New Roman"/>
          <w:lang w:val="en-US"/>
        </w:rPr>
        <w:t>Studzinski</w:t>
      </w:r>
      <w:proofErr w:type="spellEnd"/>
      <w:r w:rsidR="00B10F8C" w:rsidRPr="00B10F8C">
        <w:rPr>
          <w:rFonts w:cs="Times New Roman"/>
          <w:lang w:val="en-US"/>
        </w:rPr>
        <w:t xml:space="preserve"> &amp; </w:t>
      </w:r>
      <w:proofErr w:type="spellStart"/>
      <w:r w:rsidR="00B10F8C" w:rsidRPr="00B10F8C">
        <w:rPr>
          <w:rFonts w:cs="Times New Roman"/>
          <w:lang w:val="en-US"/>
        </w:rPr>
        <w:t>Danilenko</w:t>
      </w:r>
      <w:proofErr w:type="spellEnd"/>
      <w:r w:rsidR="00B10F8C" w:rsidRPr="00B10F8C">
        <w:rPr>
          <w:rFonts w:cs="Times New Roman"/>
          <w:lang w:val="en-US"/>
        </w:rPr>
        <w:t>, 2005)</w:t>
      </w:r>
      <w:r w:rsidR="00AD5416">
        <w:rPr>
          <w:lang w:val="en-US"/>
        </w:rPr>
        <w:fldChar w:fldCharType="end"/>
      </w:r>
      <w:r w:rsidR="00366C88">
        <w:rPr>
          <w:lang w:val="en-US"/>
        </w:rPr>
        <w:t xml:space="preserve">. </w:t>
      </w:r>
    </w:p>
    <w:p w14:paraId="19D278DB" w14:textId="4C35184F" w:rsidR="00B67447" w:rsidRDefault="00302F42" w:rsidP="004D7B5D">
      <w:pPr>
        <w:keepNext/>
        <w:spacing w:line="360" w:lineRule="auto"/>
        <w:rPr>
          <w:lang w:val="en-US"/>
        </w:rPr>
      </w:pPr>
      <w:r>
        <w:rPr>
          <w:lang w:val="en-US"/>
        </w:rPr>
        <w:t xml:space="preserve">The </w:t>
      </w:r>
      <w:r w:rsidR="00365064">
        <w:rPr>
          <w:lang w:val="en-US"/>
        </w:rPr>
        <w:t xml:space="preserve">M-checkpoint </w:t>
      </w:r>
      <w:r w:rsidR="003658E7">
        <w:rPr>
          <w:lang w:val="en-US"/>
        </w:rPr>
        <w:t>is the final checkpoint, and ensures correct separation of chromosomes before cytokinesis</w:t>
      </w:r>
      <w:r w:rsidR="00A00E6A">
        <w:rPr>
          <w:lang w:val="en-US"/>
        </w:rPr>
        <w:t xml:space="preserve"> </w:t>
      </w:r>
      <w:r w:rsidR="00A00E6A">
        <w:rPr>
          <w:lang w:val="en-US"/>
        </w:rPr>
        <w:fldChar w:fldCharType="begin"/>
      </w:r>
      <w:r w:rsidR="003F507D">
        <w:rPr>
          <w:lang w:val="en-US"/>
        </w:rPr>
        <w:instrText xml:space="preserve"> ADDIN ZOTERO_ITEM CSL_CITATION {"citationID":"uHflEoHW","properties":{"formattedCitation":"(Studzinski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00E6A">
        <w:rPr>
          <w:lang w:val="en-US"/>
        </w:rPr>
        <w:fldChar w:fldCharType="separate"/>
      </w:r>
      <w:r w:rsidR="00A00E6A" w:rsidRPr="00A00E6A">
        <w:rPr>
          <w:rFonts w:cs="Times New Roman"/>
          <w:lang w:val="en-US"/>
        </w:rPr>
        <w:t>(</w:t>
      </w:r>
      <w:proofErr w:type="spellStart"/>
      <w:r w:rsidR="00A00E6A" w:rsidRPr="00A00E6A">
        <w:rPr>
          <w:rFonts w:cs="Times New Roman"/>
          <w:lang w:val="en-US"/>
        </w:rPr>
        <w:t>Studzinski</w:t>
      </w:r>
      <w:proofErr w:type="spellEnd"/>
      <w:r w:rsidR="00A00E6A" w:rsidRPr="00A00E6A">
        <w:rPr>
          <w:rFonts w:cs="Times New Roman"/>
          <w:lang w:val="en-US"/>
        </w:rPr>
        <w:t xml:space="preserve"> &amp; </w:t>
      </w:r>
      <w:proofErr w:type="spellStart"/>
      <w:r w:rsidR="00A00E6A" w:rsidRPr="00A00E6A">
        <w:rPr>
          <w:rFonts w:cs="Times New Roman"/>
          <w:lang w:val="en-US"/>
        </w:rPr>
        <w:t>Danilenko</w:t>
      </w:r>
      <w:proofErr w:type="spellEnd"/>
      <w:r w:rsidR="00A00E6A" w:rsidRPr="00A00E6A">
        <w:rPr>
          <w:rFonts w:cs="Times New Roman"/>
          <w:lang w:val="en-US"/>
        </w:rPr>
        <w:t>, 2005)</w:t>
      </w:r>
      <w:r w:rsidR="00A00E6A">
        <w:rPr>
          <w:lang w:val="en-US"/>
        </w:rPr>
        <w:fldChar w:fldCharType="end"/>
      </w:r>
      <w:r w:rsidR="003658E7">
        <w:rPr>
          <w:lang w:val="en-US"/>
        </w:rPr>
        <w:t xml:space="preserve">. </w:t>
      </w:r>
      <w:r w:rsidR="002A7145">
        <w:rPr>
          <w:lang w:val="en-US"/>
        </w:rPr>
        <w:t>Then, another</w:t>
      </w:r>
      <w:r w:rsidR="00E337FD">
        <w:rPr>
          <w:lang w:val="en-US"/>
        </w:rPr>
        <w:t xml:space="preserve"> set of positive feedback loops </w:t>
      </w:r>
      <w:r w:rsidR="00C65363">
        <w:rPr>
          <w:lang w:val="en-US"/>
        </w:rPr>
        <w:t>kicks in.</w:t>
      </w:r>
      <w:r w:rsidR="00DD6A96">
        <w:rPr>
          <w:lang w:val="en-US"/>
        </w:rPr>
        <w:t xml:space="preserve"> </w:t>
      </w:r>
      <w:r w:rsidR="00AD73E6">
        <w:rPr>
          <w:lang w:val="en-US"/>
        </w:rPr>
        <w:t xml:space="preserve">A </w:t>
      </w:r>
      <w:r w:rsidR="00191C33">
        <w:rPr>
          <w:lang w:val="en-US"/>
        </w:rPr>
        <w:t xml:space="preserve">protein called Cdc25 </w:t>
      </w:r>
      <w:r w:rsidR="00C36F84">
        <w:rPr>
          <w:lang w:val="en-US"/>
        </w:rPr>
        <w:t>activates M-</w:t>
      </w:r>
      <w:r w:rsidR="002A7145">
        <w:rPr>
          <w:lang w:val="en-US"/>
        </w:rPr>
        <w:t>CDK</w:t>
      </w:r>
      <w:r w:rsidR="00AD73E6">
        <w:rPr>
          <w:lang w:val="en-US"/>
        </w:rPr>
        <w:t xml:space="preserve"> complex</w:t>
      </w:r>
      <w:r w:rsidR="0004120C">
        <w:rPr>
          <w:lang w:val="en-US"/>
        </w:rPr>
        <w:t>es</w:t>
      </w:r>
      <w:r w:rsidR="00C36F84">
        <w:rPr>
          <w:lang w:val="en-US"/>
        </w:rPr>
        <w:t xml:space="preserve">, which </w:t>
      </w:r>
      <w:r w:rsidR="002A7145">
        <w:rPr>
          <w:lang w:val="en-US"/>
        </w:rPr>
        <w:t>became</w:t>
      </w:r>
      <w:r w:rsidR="00C36F84">
        <w:rPr>
          <w:lang w:val="en-US"/>
        </w:rPr>
        <w:t xml:space="preserve"> </w:t>
      </w:r>
      <w:r w:rsidR="00187B27">
        <w:rPr>
          <w:lang w:val="en-US"/>
        </w:rPr>
        <w:t xml:space="preserve">inactivated by </w:t>
      </w:r>
      <w:r w:rsidR="00C36F84">
        <w:rPr>
          <w:lang w:val="en-US"/>
        </w:rPr>
        <w:t>another</w:t>
      </w:r>
      <w:r w:rsidR="00D37FFA">
        <w:rPr>
          <w:lang w:val="en-US"/>
        </w:rPr>
        <w:t xml:space="preserve"> </w:t>
      </w:r>
      <w:r w:rsidR="00C36F84">
        <w:rPr>
          <w:lang w:val="en-US"/>
        </w:rPr>
        <w:lastRenderedPageBreak/>
        <w:t xml:space="preserve">protein called wee1. </w:t>
      </w:r>
      <w:r w:rsidR="00435F7C">
        <w:rPr>
          <w:lang w:val="en-US"/>
        </w:rPr>
        <w:t>These M-</w:t>
      </w:r>
      <w:r w:rsidR="00187B27">
        <w:rPr>
          <w:lang w:val="en-US"/>
        </w:rPr>
        <w:t>CDK</w:t>
      </w:r>
      <w:r w:rsidR="00435F7C">
        <w:rPr>
          <w:lang w:val="en-US"/>
        </w:rPr>
        <w:t xml:space="preserve"> complexes </w:t>
      </w:r>
      <w:r w:rsidR="008B3210">
        <w:rPr>
          <w:lang w:val="en-US"/>
        </w:rPr>
        <w:t>begin</w:t>
      </w:r>
      <w:r w:rsidR="0086587C">
        <w:rPr>
          <w:lang w:val="en-US"/>
        </w:rPr>
        <w:t xml:space="preserve"> </w:t>
      </w:r>
      <w:r w:rsidR="00C6643B">
        <w:rPr>
          <w:lang w:val="en-US"/>
        </w:rPr>
        <w:t>to</w:t>
      </w:r>
      <w:r w:rsidR="008B3210">
        <w:rPr>
          <w:lang w:val="en-US"/>
        </w:rPr>
        <w:t xml:space="preserve"> inhibit the Wee1 protei</w:t>
      </w:r>
      <w:r w:rsidR="00EF5D18">
        <w:rPr>
          <w:lang w:val="en-US"/>
        </w:rPr>
        <w:t>n, while also induce important mit</w:t>
      </w:r>
      <w:r w:rsidR="00CB364A">
        <w:rPr>
          <w:lang w:val="en-US"/>
        </w:rPr>
        <w:t>otic events</w:t>
      </w:r>
      <w:r w:rsidR="00EF5D18">
        <w:rPr>
          <w:lang w:val="en-US"/>
        </w:rPr>
        <w:t xml:space="preserve"> </w:t>
      </w:r>
      <w:r w:rsidR="00EF5D18">
        <w:rPr>
          <w:lang w:val="en-US"/>
        </w:rPr>
        <w:fldChar w:fldCharType="begin"/>
      </w:r>
      <w:r w:rsidR="003F507D">
        <w:rPr>
          <w:lang w:val="en-US"/>
        </w:rPr>
        <w:instrText xml:space="preserve"> ADDIN ZOTERO_ITEM CSL_CITATION {"citationID":"h16WUEQq","properties":{"formattedCitation":"(Alberts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EF5D18">
        <w:rPr>
          <w:lang w:val="en-US"/>
        </w:rPr>
        <w:fldChar w:fldCharType="separate"/>
      </w:r>
      <w:r w:rsidR="00EF5D18" w:rsidRPr="00E25A70">
        <w:rPr>
          <w:rFonts w:cs="Times New Roman"/>
          <w:lang w:val="en-US"/>
        </w:rPr>
        <w:t>(Alberts et al., 2014</w:t>
      </w:r>
      <w:r w:rsidR="00E25A70">
        <w:rPr>
          <w:rFonts w:cs="Times New Roman"/>
          <w:lang w:val="en-US"/>
        </w:rPr>
        <w:t>, p.978</w:t>
      </w:r>
      <w:r w:rsidR="00EF5D18" w:rsidRPr="00E25A70">
        <w:rPr>
          <w:rFonts w:cs="Times New Roman"/>
          <w:lang w:val="en-US"/>
        </w:rPr>
        <w:t>)</w:t>
      </w:r>
      <w:r w:rsidR="00EF5D18">
        <w:rPr>
          <w:lang w:val="en-US"/>
        </w:rPr>
        <w:fldChar w:fldCharType="end"/>
      </w:r>
      <w:r w:rsidR="00E25A70">
        <w:rPr>
          <w:lang w:val="en-US"/>
        </w:rPr>
        <w:t xml:space="preserve">. </w:t>
      </w:r>
    </w:p>
    <w:p w14:paraId="1059C9C6" w14:textId="0F8D7DB6" w:rsidR="006B6396" w:rsidRPr="00B176AE" w:rsidRDefault="00A83C0E" w:rsidP="004D7B5D">
      <w:pPr>
        <w:keepNext/>
        <w:spacing w:line="360" w:lineRule="auto"/>
        <w:rPr>
          <w:lang w:val="en-US"/>
        </w:rPr>
      </w:pPr>
      <w:r>
        <w:rPr>
          <w:lang w:val="en-US"/>
        </w:rPr>
        <w:t>All checkpoint</w:t>
      </w:r>
      <w:r w:rsidR="00B52FAB">
        <w:rPr>
          <w:lang w:val="en-US"/>
        </w:rPr>
        <w:t>s</w:t>
      </w:r>
      <w:r>
        <w:rPr>
          <w:lang w:val="en-US"/>
        </w:rPr>
        <w:t xml:space="preserve"> are controlled by genes that either</w:t>
      </w:r>
      <w:r w:rsidR="008478BC">
        <w:rPr>
          <w:lang w:val="en-US"/>
        </w:rPr>
        <w:t xml:space="preserve"> </w:t>
      </w:r>
      <w:r w:rsidR="00063CD1">
        <w:rPr>
          <w:lang w:val="en-US"/>
        </w:rPr>
        <w:t xml:space="preserve">promote or demote the cell cycle. </w:t>
      </w:r>
      <w:r w:rsidR="00B050AE">
        <w:rPr>
          <w:lang w:val="en-US"/>
        </w:rPr>
        <w:t xml:space="preserve">Cell cycle promoting genes </w:t>
      </w:r>
      <w:r w:rsidR="006D7DEB">
        <w:rPr>
          <w:lang w:val="en-US"/>
        </w:rPr>
        <w:t>are called pro</w:t>
      </w:r>
      <w:r w:rsidR="00EA093D">
        <w:rPr>
          <w:lang w:val="en-US"/>
        </w:rPr>
        <w:t>to</w:t>
      </w:r>
      <w:r w:rsidR="006D7DEB">
        <w:rPr>
          <w:lang w:val="en-US"/>
        </w:rPr>
        <w:t>-oncogene</w:t>
      </w:r>
      <w:r w:rsidR="004224C7">
        <w:rPr>
          <w:lang w:val="en-US"/>
        </w:rPr>
        <w:t xml:space="preserve">s. If mutated, they become oncogenes </w:t>
      </w:r>
      <w:r w:rsidR="000D47B6">
        <w:rPr>
          <w:lang w:val="en-US"/>
        </w:rPr>
        <w:t xml:space="preserve">and </w:t>
      </w:r>
      <w:r w:rsidR="002B05EF">
        <w:rPr>
          <w:lang w:val="en-US"/>
        </w:rPr>
        <w:t xml:space="preserve">might </w:t>
      </w:r>
      <w:r w:rsidR="00050E10">
        <w:rPr>
          <w:lang w:val="en-US"/>
        </w:rPr>
        <w:t>lead to</w:t>
      </w:r>
      <w:r w:rsidR="009425F4">
        <w:rPr>
          <w:lang w:val="en-US"/>
        </w:rPr>
        <w:t xml:space="preserve"> uncontrolled cell division</w:t>
      </w:r>
      <w:r w:rsidR="0014792A">
        <w:rPr>
          <w:lang w:val="en-US"/>
        </w:rPr>
        <w:t xml:space="preserve"> and cancer</w:t>
      </w:r>
      <w:r w:rsidR="009425F4">
        <w:rPr>
          <w:lang w:val="en-US"/>
        </w:rPr>
        <w:t xml:space="preserve"> </w:t>
      </w:r>
      <w:r w:rsidR="009425F4">
        <w:rPr>
          <w:lang w:val="en-US"/>
        </w:rPr>
        <w:fldChar w:fldCharType="begin"/>
      </w:r>
      <w:r w:rsidR="007B118D">
        <w:rPr>
          <w:lang w:val="en-US"/>
        </w:rPr>
        <w:instrText xml:space="preserve"> ADDIN ZOTERO_ITEM CSL_CITATION {"citationID":"Tm1uanEr","properties":{"formattedCitation":"(Weinstein, 2002)","plainCitation":"(Weinstein, 2002)","noteIndex":0},"citationItems":[{"id":313,"uris":["http://zotero.org/users/9228513/items/X2DMAE5Q"],"itemData":{"id":313,"type":"article-journal","container-title":"Science","DOI":"10.1126/science.1073096","issue":"5578","note":"publisher: American Association for the Advancement of Science","page":"63-64","source":"www-science-org.ezproxy.uio.no (Atypon)","title":"Addiction to Oncogenes--the Achilles Heal of Cancer","volume":"297","author":[{"family":"Weinstein","given":"I. Bernard"}],"issued":{"date-parts":[["2002",7,5]]}}}],"schema":"https://github.com/citation-style-language/schema/raw/master/csl-citation.json"} </w:instrText>
      </w:r>
      <w:r w:rsidR="009425F4">
        <w:rPr>
          <w:lang w:val="en-US"/>
        </w:rPr>
        <w:fldChar w:fldCharType="separate"/>
      </w:r>
      <w:r w:rsidR="007B118D" w:rsidRPr="000F5D28">
        <w:rPr>
          <w:rFonts w:cs="Times New Roman"/>
          <w:lang w:val="en-US"/>
        </w:rPr>
        <w:t>(Weinstein, 2002)</w:t>
      </w:r>
      <w:r w:rsidR="009425F4">
        <w:rPr>
          <w:lang w:val="en-US"/>
        </w:rPr>
        <w:fldChar w:fldCharType="end"/>
      </w:r>
      <w:r w:rsidR="00E961F4">
        <w:rPr>
          <w:lang w:val="en-US"/>
        </w:rPr>
        <w:t>.</w:t>
      </w:r>
      <w:r w:rsidR="00136C56">
        <w:rPr>
          <w:lang w:val="en-US"/>
        </w:rPr>
        <w:t xml:space="preserve"> </w:t>
      </w:r>
      <w:r w:rsidR="007D1318">
        <w:rPr>
          <w:lang w:val="en-US"/>
        </w:rPr>
        <w:t xml:space="preserve">In the event of </w:t>
      </w:r>
      <w:r w:rsidR="00C15DCF">
        <w:rPr>
          <w:lang w:val="en-US"/>
        </w:rPr>
        <w:t xml:space="preserve">oncogene activation, tumor suppressors kick in. </w:t>
      </w:r>
      <w:r w:rsidR="00D543DB">
        <w:rPr>
          <w:lang w:val="en-US"/>
        </w:rPr>
        <w:t>Tumor suppressors</w:t>
      </w:r>
      <w:r w:rsidR="00C15DCF">
        <w:rPr>
          <w:lang w:val="en-US"/>
        </w:rPr>
        <w:t xml:space="preserve"> </w:t>
      </w:r>
      <w:r w:rsidR="005465D9">
        <w:rPr>
          <w:lang w:val="en-US"/>
        </w:rPr>
        <w:t>code</w:t>
      </w:r>
      <w:r w:rsidR="00D543DB">
        <w:rPr>
          <w:lang w:val="en-US"/>
        </w:rPr>
        <w:t xml:space="preserve"> for</w:t>
      </w:r>
      <w:r w:rsidR="005465D9">
        <w:rPr>
          <w:lang w:val="en-US"/>
        </w:rPr>
        <w:t xml:space="preserve"> proteins responsible for </w:t>
      </w:r>
      <w:r w:rsidR="00723036">
        <w:rPr>
          <w:lang w:val="en-US"/>
        </w:rPr>
        <w:t xml:space="preserve">inhibiting the </w:t>
      </w:r>
      <w:r w:rsidR="00187B27">
        <w:rPr>
          <w:lang w:val="en-US"/>
        </w:rPr>
        <w:t>CDK</w:t>
      </w:r>
      <w:r w:rsidR="00723036">
        <w:rPr>
          <w:lang w:val="en-US"/>
        </w:rPr>
        <w:t xml:space="preserve"> complexes from operating. </w:t>
      </w:r>
      <w:r w:rsidR="004E3C3E">
        <w:rPr>
          <w:lang w:val="en-US"/>
        </w:rPr>
        <w:t>Tumor suppressors are also responsible for cell cycle arrest when DNA-damages are detected</w:t>
      </w:r>
      <w:r w:rsidR="00946C10">
        <w:rPr>
          <w:lang w:val="en-US"/>
        </w:rPr>
        <w:t xml:space="preserve"> </w:t>
      </w:r>
      <w:r w:rsidR="00946C10">
        <w:rPr>
          <w:lang w:val="en-US"/>
        </w:rPr>
        <w:fldChar w:fldCharType="begin"/>
      </w:r>
      <w:r w:rsidR="003F507D">
        <w:rPr>
          <w:lang w:val="en-US"/>
        </w:rPr>
        <w:instrText xml:space="preserve"> ADDIN ZOTERO_ITEM CSL_CITATION {"citationID":"CiMuk4Pb","properties":{"formattedCitation":"(Alberts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946C10">
        <w:rPr>
          <w:lang w:val="en-US"/>
        </w:rPr>
        <w:fldChar w:fldCharType="separate"/>
      </w:r>
      <w:r w:rsidR="00946C10" w:rsidRPr="00A11474">
        <w:rPr>
          <w:rFonts w:cs="Times New Roman"/>
          <w:lang w:val="en-US"/>
        </w:rPr>
        <w:t>(Alberts et al., 2014</w:t>
      </w:r>
      <w:r w:rsidR="00A11474">
        <w:rPr>
          <w:rFonts w:cs="Times New Roman"/>
          <w:lang w:val="en-US"/>
        </w:rPr>
        <w:t>, p.1015</w:t>
      </w:r>
      <w:r w:rsidR="00946C10" w:rsidRPr="00A11474">
        <w:rPr>
          <w:rFonts w:cs="Times New Roman"/>
          <w:lang w:val="en-US"/>
        </w:rPr>
        <w:t>)</w:t>
      </w:r>
      <w:r w:rsidR="00946C10">
        <w:rPr>
          <w:lang w:val="en-US"/>
        </w:rPr>
        <w:fldChar w:fldCharType="end"/>
      </w:r>
      <w:r w:rsidR="00DF7F05">
        <w:rPr>
          <w:lang w:val="en-US"/>
        </w:rPr>
        <w:t xml:space="preserve">. If </w:t>
      </w:r>
      <w:r w:rsidR="00695666">
        <w:rPr>
          <w:lang w:val="en-US"/>
        </w:rPr>
        <w:t>DNA-damage is unrepairable</w:t>
      </w:r>
      <w:r w:rsidR="00534E65">
        <w:rPr>
          <w:lang w:val="en-US"/>
        </w:rPr>
        <w:t xml:space="preserve"> </w:t>
      </w:r>
      <w:r w:rsidR="00DF7F05">
        <w:rPr>
          <w:lang w:val="en-US"/>
        </w:rPr>
        <w:t>the cell may go through</w:t>
      </w:r>
      <w:r w:rsidR="003900EB">
        <w:rPr>
          <w:lang w:val="en-US"/>
        </w:rPr>
        <w:t xml:space="preserve"> </w:t>
      </w:r>
      <w:r w:rsidR="003900EB" w:rsidRPr="00C125DF">
        <w:rPr>
          <w:b/>
          <w:bCs/>
          <w:i/>
          <w:iCs/>
          <w:lang w:val="en-US"/>
        </w:rPr>
        <w:t>apoptosis</w:t>
      </w:r>
      <w:r w:rsidR="003900EB">
        <w:rPr>
          <w:lang w:val="en-US"/>
        </w:rPr>
        <w:t xml:space="preserve"> </w:t>
      </w:r>
      <w:r w:rsidR="005920EA">
        <w:rPr>
          <w:lang w:val="en-US"/>
        </w:rPr>
        <w:fldChar w:fldCharType="begin"/>
      </w:r>
      <w:r w:rsidR="005920EA">
        <w:rPr>
          <w:lang w:val="en-US"/>
        </w:rPr>
        <w:instrText xml:space="preserve"> ADDIN ZOTERO_ITEM CSL_CITATION {"citationID":"N456Xg12","properties":{"formattedCitation":"(Jeffers et al., 2003)","plainCitation":"(Jeffers et al., 2003)","noteIndex":0},"citationItems":[{"id":321,"uris":["http://zotero.org/users/9228513/items/WLT7X6B9"],"itemData":{"id":321,"type":"article-journal","abstract":"Puma encodes a BH3-only protein that is induced by the p53 tumor suppressor and other apoptotic stimuli. To assess its physiological role in apoptosis, we generated Puma knockout mice by gene targeting. Here we report that Puma is essential for hematopoietic cell death triggered by ionizing radiation (IR), deregulated c-Myc expression, and cytokine withdrawal. Puma is also required for IR-induced death throughout the developing nervous system and accounts for nearly all of the apoptotic activity attributed to p53 under these conditions. These findings establish Puma as a principal mediator of cell death in response to diverse apoptotic signals, implicating Puma as a likely tumor suppressor.","container-title":"Cancer Cell","DOI":"10.1016/S1535-6108(03)00244-7","ISSN":"1535-6108","issue":"4","journalAbbreviation":"Cancer Cell","language":"en","page":"321-328","source":"ScienceDirect","title":"Puma is an essential mediator of p53-dependent and -independent apoptotic pathways","volume":"4","author":[{"family":"Jeffers","given":"John R."},{"family":"Parganas","given":"Evan"},{"family":"Lee","given":"Youngsoo"},{"family":"Yang","given":"Chunying"},{"family":"Wang","given":"JinLing"},{"family":"Brennan","given":"Jennifer"},{"family":"MacLean","given":"Kirsteen H."},{"family":"Han","given":"Jiawen"},{"family":"Chittenden","given":"Thomas"},{"family":"Ihle","given":"James N."},{"family":"McKinnon","given":"Peter J."},{"family":"Cleveland","given":"John L."},{"family":"Zambetti","given":"Gerard P."}],"issued":{"date-parts":[["2003",10,1]]}}}],"schema":"https://github.com/citation-style-language/schema/raw/master/csl-citation.json"} </w:instrText>
      </w:r>
      <w:r w:rsidR="005920EA">
        <w:rPr>
          <w:lang w:val="en-US"/>
        </w:rPr>
        <w:fldChar w:fldCharType="separate"/>
      </w:r>
      <w:r w:rsidR="005920EA" w:rsidRPr="005920EA">
        <w:rPr>
          <w:rFonts w:cs="Times New Roman"/>
        </w:rPr>
        <w:t>(Jeffers et al., 2003)</w:t>
      </w:r>
      <w:r w:rsidR="005920EA">
        <w:rPr>
          <w:lang w:val="en-US"/>
        </w:rPr>
        <w:fldChar w:fldCharType="end"/>
      </w:r>
      <w:r w:rsidR="00B05752">
        <w:rPr>
          <w:lang w:val="en-US"/>
        </w:rPr>
        <w:t xml:space="preserve">. </w:t>
      </w:r>
      <w:r w:rsidR="004E3C3E">
        <w:rPr>
          <w:lang w:val="en-US"/>
        </w:rPr>
        <w:t xml:space="preserve"> </w:t>
      </w:r>
    </w:p>
    <w:p w14:paraId="7EE8A7E5" w14:textId="6C8ED2BF" w:rsidR="009C2F76" w:rsidRDefault="00914321" w:rsidP="004D7B5D">
      <w:pPr>
        <w:pStyle w:val="Heading3"/>
        <w:spacing w:line="360" w:lineRule="auto"/>
        <w:rPr>
          <w:lang w:val="en-US"/>
        </w:rPr>
      </w:pPr>
      <w:bookmarkStart w:id="92" w:name="_Ref97815460"/>
      <w:bookmarkStart w:id="93" w:name="_Toc107354685"/>
      <w:r>
        <w:rPr>
          <w:lang w:val="en-US"/>
        </w:rPr>
        <w:t xml:space="preserve">DNA </w:t>
      </w:r>
      <w:r w:rsidR="00ED7876">
        <w:rPr>
          <w:lang w:val="en-US"/>
        </w:rPr>
        <w:t>damage and repair</w:t>
      </w:r>
      <w:bookmarkEnd w:id="92"/>
      <w:bookmarkEnd w:id="93"/>
    </w:p>
    <w:p w14:paraId="0C02A621" w14:textId="1CDB1AA6" w:rsidR="00692BC8" w:rsidRPr="00501247" w:rsidRDefault="009706F5" w:rsidP="004D7B5D">
      <w:pPr>
        <w:spacing w:line="360" w:lineRule="auto"/>
        <w:rPr>
          <w:lang w:val="en-US"/>
        </w:rPr>
      </w:pPr>
      <w:r>
        <w:rPr>
          <w:lang w:val="en-US"/>
        </w:rPr>
        <w:t xml:space="preserve">Ionizing radiation </w:t>
      </w:r>
      <w:r w:rsidR="00455012">
        <w:rPr>
          <w:lang w:val="en-US"/>
        </w:rPr>
        <w:t xml:space="preserve">damage the DNA in two ways: Either directly </w:t>
      </w:r>
      <w:r w:rsidR="004D7E1C">
        <w:rPr>
          <w:lang w:val="en-US"/>
        </w:rPr>
        <w:t xml:space="preserve">depositing its energy in a </w:t>
      </w:r>
      <w:r w:rsidR="003A59C1" w:rsidRPr="00C125DF">
        <w:rPr>
          <w:b/>
          <w:bCs/>
          <w:i/>
          <w:iCs/>
          <w:lang w:val="en-US"/>
        </w:rPr>
        <w:t>biomolecule</w:t>
      </w:r>
      <w:r w:rsidR="003A59C1">
        <w:rPr>
          <w:lang w:val="en-US"/>
        </w:rPr>
        <w:t xml:space="preserve">, or </w:t>
      </w:r>
      <w:r w:rsidR="0078467F">
        <w:rPr>
          <w:lang w:val="en-US"/>
        </w:rPr>
        <w:t>by ionizing</w:t>
      </w:r>
      <w:r w:rsidR="001232F7">
        <w:rPr>
          <w:lang w:val="en-US"/>
        </w:rPr>
        <w:t xml:space="preserve"> </w:t>
      </w:r>
      <w:r w:rsidR="00A248BD">
        <w:rPr>
          <w:lang w:val="en-US"/>
        </w:rPr>
        <w:t>molecules surrounding the biomolecules</w:t>
      </w:r>
      <w:r w:rsidR="001F6790">
        <w:rPr>
          <w:lang w:val="en-US"/>
        </w:rPr>
        <w:t>,</w:t>
      </w:r>
      <w:r w:rsidR="00A248BD">
        <w:rPr>
          <w:lang w:val="en-US"/>
        </w:rPr>
        <w:t xml:space="preserve"> creat</w:t>
      </w:r>
      <w:r w:rsidR="001F6790">
        <w:rPr>
          <w:lang w:val="en-US"/>
        </w:rPr>
        <w:t>ing</w:t>
      </w:r>
      <w:r w:rsidR="00E3251F">
        <w:rPr>
          <w:lang w:val="en-US"/>
        </w:rPr>
        <w:t xml:space="preserve"> highly reactive</w:t>
      </w:r>
      <w:r w:rsidR="00A248BD">
        <w:rPr>
          <w:lang w:val="en-US"/>
        </w:rPr>
        <w:t xml:space="preserve"> radicals</w:t>
      </w:r>
      <w:r w:rsidR="00E3251F">
        <w:rPr>
          <w:lang w:val="en-US"/>
        </w:rPr>
        <w:t xml:space="preserve"> that</w:t>
      </w:r>
      <w:r w:rsidR="00791112">
        <w:rPr>
          <w:lang w:val="en-US"/>
        </w:rPr>
        <w:t xml:space="preserve"> oxidize</w:t>
      </w:r>
      <w:r w:rsidR="00E3251F">
        <w:rPr>
          <w:lang w:val="en-US"/>
        </w:rPr>
        <w:t xml:space="preserve"> the biomolecules</w:t>
      </w:r>
      <w:r w:rsidR="00217055">
        <w:rPr>
          <w:lang w:val="en-US"/>
        </w:rPr>
        <w:t xml:space="preserve"> </w:t>
      </w:r>
      <w:r w:rsidR="00217055">
        <w:rPr>
          <w:lang w:val="en-US"/>
        </w:rPr>
        <w:fldChar w:fldCharType="begin"/>
      </w:r>
      <w:r w:rsidR="003F507D">
        <w:rPr>
          <w:lang w:val="en-US"/>
        </w:rPr>
        <w:instrText xml:space="preserve"> ADDIN ZOTERO_ITEM CSL_CITATION {"citationID":"qyu6scJ7","properties":{"formattedCitation":"({\\i{}RADIATION BIOLOGY: A HANDBOOK FOR  TEACHERS AND STUDENTS}, 2010)","plainCitation":"(RADIATION BIOLOGY: A HANDBOOK FOR  TEACHERS AND STUDENTS, 2010)","noteIndex":0},"citationItems":[{"id":186,"uris":["http://zotero.org/users/9228513/items/HANBKR7T"],"itemData":{"id":186,"type":"book","collection-number":"No. 42","collection-title":"TRAINING COURSE SERIES","event-place":"VIENNA","publisher":"IAEA","publisher-place":"VIENNA","title":"RADIATION BIOLOGY: A HANDBOOK FOR  TEACHERS AND STUDENTS","accessed":{"date-parts":[["2022",3,10]]},"issued":{"date-parts":[["2010"]]}}}],"schema":"https://github.com/citation-style-language/schema/raw/master/csl-citation.json"} </w:instrText>
      </w:r>
      <w:r w:rsidR="00217055">
        <w:rPr>
          <w:lang w:val="en-US"/>
        </w:rPr>
        <w:fldChar w:fldCharType="separate"/>
      </w:r>
      <w:r w:rsidR="00217055" w:rsidRPr="00D31110">
        <w:rPr>
          <w:rFonts w:cs="Times New Roman"/>
          <w:szCs w:val="24"/>
          <w:lang w:val="en-US"/>
        </w:rPr>
        <w:t>(</w:t>
      </w:r>
      <w:r w:rsidR="00406AD7">
        <w:rPr>
          <w:rFonts w:cs="Times New Roman"/>
          <w:szCs w:val="24"/>
          <w:lang w:val="en-US"/>
        </w:rPr>
        <w:t>Radiation Biology: A Handbook for Teachers and Students</w:t>
      </w:r>
      <w:r w:rsidR="00217055" w:rsidRPr="00D31110">
        <w:rPr>
          <w:rFonts w:cs="Times New Roman"/>
          <w:szCs w:val="24"/>
          <w:lang w:val="en-US"/>
        </w:rPr>
        <w:t>, 2010)</w:t>
      </w:r>
      <w:r w:rsidR="00217055">
        <w:rPr>
          <w:lang w:val="en-US"/>
        </w:rPr>
        <w:fldChar w:fldCharType="end"/>
      </w:r>
      <w:r w:rsidR="00E3251F">
        <w:rPr>
          <w:lang w:val="en-US"/>
        </w:rPr>
        <w:t>.</w:t>
      </w:r>
      <w:r w:rsidR="0021056B">
        <w:rPr>
          <w:lang w:val="en-US"/>
        </w:rPr>
        <w:t xml:space="preserve"> </w:t>
      </w:r>
      <w:r w:rsidR="00A10A82">
        <w:rPr>
          <w:lang w:val="en-US"/>
        </w:rPr>
        <w:t xml:space="preserve">DNA is also </w:t>
      </w:r>
      <w:r w:rsidR="007932E8">
        <w:rPr>
          <w:lang w:val="en-US"/>
        </w:rPr>
        <w:t>damaged without being exposed to ionizing radiation</w:t>
      </w:r>
      <w:r w:rsidR="003430F6">
        <w:rPr>
          <w:lang w:val="en-US"/>
        </w:rPr>
        <w:t>,</w:t>
      </w:r>
      <w:r w:rsidR="00582974">
        <w:rPr>
          <w:lang w:val="en-US"/>
        </w:rPr>
        <w:t xml:space="preserve"> </w:t>
      </w:r>
      <w:r w:rsidR="003430F6">
        <w:rPr>
          <w:lang w:val="en-US"/>
        </w:rPr>
        <w:t>e</w:t>
      </w:r>
      <w:r w:rsidR="00166D8C">
        <w:rPr>
          <w:lang w:val="en-US"/>
        </w:rPr>
        <w:t>specially during DNA replication</w:t>
      </w:r>
      <w:r w:rsidR="001956F9">
        <w:rPr>
          <w:lang w:val="en-US"/>
        </w:rPr>
        <w:t xml:space="preserve"> and </w:t>
      </w:r>
      <w:r w:rsidR="00A929D8">
        <w:rPr>
          <w:lang w:val="en-US"/>
        </w:rPr>
        <w:t>building of Okazaki fragments</w:t>
      </w:r>
      <w:r w:rsidR="00A356CC">
        <w:rPr>
          <w:lang w:val="en-US"/>
        </w:rPr>
        <w:t xml:space="preserve"> </w:t>
      </w:r>
      <w:r w:rsidR="00A929D8">
        <w:rPr>
          <w:lang w:val="en-US"/>
        </w:rPr>
        <w:t xml:space="preserve">(see </w:t>
      </w:r>
      <w:r w:rsidR="00A929D8">
        <w:rPr>
          <w:lang w:val="en-US"/>
        </w:rPr>
        <w:fldChar w:fldCharType="begin"/>
      </w:r>
      <w:r w:rsidR="00A929D8">
        <w:rPr>
          <w:lang w:val="en-US"/>
        </w:rPr>
        <w:instrText xml:space="preserve"> REF _Ref97564569 \r \h </w:instrText>
      </w:r>
      <w:r w:rsidR="00CB30D7">
        <w:rPr>
          <w:lang w:val="en-US"/>
        </w:rPr>
        <w:instrText xml:space="preserve"> \* MERGEFORMAT </w:instrText>
      </w:r>
      <w:r w:rsidR="00A929D8">
        <w:rPr>
          <w:lang w:val="en-US"/>
        </w:rPr>
      </w:r>
      <w:r w:rsidR="00A929D8">
        <w:rPr>
          <w:lang w:val="en-US"/>
        </w:rPr>
        <w:fldChar w:fldCharType="separate"/>
      </w:r>
      <w:r w:rsidR="00380EB7">
        <w:rPr>
          <w:lang w:val="en-US"/>
        </w:rPr>
        <w:t>1.7.2</w:t>
      </w:r>
      <w:r w:rsidR="00A929D8">
        <w:rPr>
          <w:lang w:val="en-US"/>
        </w:rPr>
        <w:fldChar w:fldCharType="end"/>
      </w:r>
      <w:r w:rsidR="00A929D8">
        <w:rPr>
          <w:lang w:val="en-US"/>
        </w:rPr>
        <w:t xml:space="preserve">). About one mistake is made for every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10</m:t>
            </m:r>
          </m:sup>
        </m:sSup>
      </m:oMath>
      <w:r w:rsidR="00A929D8">
        <w:rPr>
          <w:rFonts w:eastAsiaTheme="minorEastAsia"/>
          <w:lang w:val="en-US"/>
        </w:rPr>
        <w:t xml:space="preserve"> nucleotide </w:t>
      </w:r>
      <w:r w:rsidR="00A929D8">
        <w:rPr>
          <w:rFonts w:eastAsiaTheme="minorEastAsia"/>
          <w:lang w:val="en-US"/>
        </w:rPr>
        <w:fldChar w:fldCharType="begin"/>
      </w:r>
      <w:r w:rsidR="003F507D">
        <w:rPr>
          <w:rFonts w:eastAsiaTheme="minorEastAsia"/>
          <w:lang w:val="en-US"/>
        </w:rPr>
        <w:instrText xml:space="preserve"> ADDIN ZOTERO_ITEM CSL_CITATION {"citationID":"CHgDBBD8","properties":{"formattedCitation":"(Alberts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929D8">
        <w:rPr>
          <w:rFonts w:eastAsiaTheme="minorEastAsia"/>
          <w:lang w:val="en-US"/>
        </w:rPr>
        <w:fldChar w:fldCharType="separate"/>
      </w:r>
      <w:r w:rsidR="00A929D8" w:rsidRPr="002F7F0B">
        <w:rPr>
          <w:rFonts w:cs="Times New Roman"/>
          <w:lang w:val="en-US"/>
        </w:rPr>
        <w:t>(Alberts et al., 2014</w:t>
      </w:r>
      <w:r w:rsidR="00A929D8">
        <w:rPr>
          <w:rFonts w:cs="Times New Roman"/>
          <w:lang w:val="en-US"/>
        </w:rPr>
        <w:t>, p.242</w:t>
      </w:r>
      <w:r w:rsidR="00A929D8" w:rsidRPr="002F7F0B">
        <w:rPr>
          <w:rFonts w:cs="Times New Roman"/>
          <w:lang w:val="en-US"/>
        </w:rPr>
        <w:t>)</w:t>
      </w:r>
      <w:r w:rsidR="00A929D8">
        <w:rPr>
          <w:rFonts w:eastAsiaTheme="minorEastAsia"/>
          <w:lang w:val="en-US"/>
        </w:rPr>
        <w:fldChar w:fldCharType="end"/>
      </w:r>
      <w:r w:rsidR="00A929D8">
        <w:rPr>
          <w:rFonts w:eastAsiaTheme="minorEastAsia"/>
          <w:lang w:val="en-US"/>
        </w:rPr>
        <w:t>. The mistakes might also be spontaneous such as deamination</w:t>
      </w:r>
      <w:r w:rsidR="00DD4185">
        <w:rPr>
          <w:rFonts w:eastAsiaTheme="minorEastAsia"/>
          <w:lang w:val="en-US"/>
        </w:rPr>
        <w:t xml:space="preserve"> </w:t>
      </w:r>
      <w:r w:rsidR="00A929D8">
        <w:rPr>
          <w:rFonts w:eastAsiaTheme="minorEastAsia"/>
          <w:lang w:val="en-US"/>
        </w:rPr>
        <w:t xml:space="preserve">(cytosine become uracil) and depurination (loss of either Adenine or Guanine) </w:t>
      </w:r>
      <w:r w:rsidR="00A929D8">
        <w:rPr>
          <w:rFonts w:eastAsiaTheme="minorEastAsia"/>
          <w:lang w:val="en-US"/>
        </w:rPr>
        <w:fldChar w:fldCharType="begin"/>
      </w:r>
      <w:r w:rsidR="003F507D">
        <w:rPr>
          <w:rFonts w:eastAsiaTheme="minorEastAsia"/>
          <w:lang w:val="en-US"/>
        </w:rPr>
        <w:instrText xml:space="preserve"> ADDIN ZOTERO_ITEM CSL_CITATION {"citationID":"vuuU9Nae","properties":{"formattedCitation":"(Cooper, 2000a)","plainCitation":"(Cooper, 2000a)","noteIndex":0},"citationItems":[{"id":183,"uris":["http://zotero.org/users/9228513/items/QFJ8FGQ3"],"itemData":{"id":183,"type":"article-journal","abstract":"DNA, like any other molecule, can undergo a variety of chemical reactions. Because DNA uniquely serves as a permanent copy of the cell genome, however, changes in its structure are of much greater consequence than are alterations in other cell components, such as RNAs or proteins. Mutations can result from the incorporation of incorrect bases during DNA replication. In addition, various chemical changes occur in DNA either spontaneously (Figure 5.19) or as a result of exposure to chemicals or radiation (Figure 5.20). Such damage to DNA can block replication or transcription, and can result in a high frequency of mutations—consequences that are unacceptable from the standpoint of cell reproduction. To maintain the integrity of their genomes, cells have therefore had to evolve mechanisms to repair damaged DNA. These mechanisms of DNA repair can be divided into two general classes: (1) direct reversal of the chemical reaction responsible for DNA damage, and (2) removal of the damaged bases followed by their replacement with newly synthesized DNA. Where DNA repair fails, additional mechanisms have evolved to enable cells to cope with the damage.Figure 5.19Spontaneous damage to DNAThere are two major forms of spontaneous DNA damage: (A) deamination of adenine, cytosine, and guanine, and (B) depurination (loss of purine bases) resulting from cleavage of the bond between the purine bases and deoxyribose, leaving an apurinic (AP) site in DNA. dGMP = deoxyguanosine monophosphate. Figure 5.20Examples of DNA damage induced by radiation and chemicals(A) UV light induces the formation of pyrimidine dimers, in which two adjacent pyrimidines (e.g., thymines) are joined by a cyclobutane ring structure. (B) Alkylation is the addition of methyl or ethyl groups to various positions on the DNA bases. In this example, alkylation of the O6 position of guanine results in formation of O6-methylguanine. (C) Many carcinogens (e.g., benzo-(a)pyrene) react with DNA bases, resulting in the addition of large bulky chemical groups to the DNA molecule.","container-title":"The Cell: A Molecular Approach. 2nd edition","language":"en","note":"publisher: Sinauer Associates","source":"www.ncbi.nlm.nih.gov","title":"DNA Repair","URL":"https://www.ncbi.nlm.nih.gov/books/NBK9900/","author":[{"family":"Cooper","given":"Geoffrey M."}],"accessed":{"date-parts":[["2022",3,10]]},"issued":{"date-parts":[["2000"]]}}}],"schema":"https://github.com/citation-style-language/schema/raw/master/csl-citation.json"} </w:instrText>
      </w:r>
      <w:r w:rsidR="00A929D8">
        <w:rPr>
          <w:rFonts w:eastAsiaTheme="minorEastAsia"/>
          <w:lang w:val="en-US"/>
        </w:rPr>
        <w:fldChar w:fldCharType="separate"/>
      </w:r>
      <w:r w:rsidR="00A929D8" w:rsidRPr="00AF5DB2">
        <w:rPr>
          <w:rFonts w:cs="Times New Roman"/>
          <w:lang w:val="en-US"/>
        </w:rPr>
        <w:t>(Cooper, 2000a)</w:t>
      </w:r>
      <w:r w:rsidR="00A929D8">
        <w:rPr>
          <w:rFonts w:eastAsiaTheme="minorEastAsia"/>
          <w:lang w:val="en-US"/>
        </w:rPr>
        <w:fldChar w:fldCharType="end"/>
      </w:r>
      <w:r w:rsidR="00A929D8">
        <w:rPr>
          <w:rFonts w:eastAsiaTheme="minorEastAsia"/>
          <w:lang w:val="en-US"/>
        </w:rPr>
        <w:t>.</w:t>
      </w:r>
      <w:r w:rsidR="00613CB5">
        <w:rPr>
          <w:rFonts w:eastAsiaTheme="minorEastAsia"/>
          <w:lang w:val="en-US"/>
        </w:rPr>
        <w:t xml:space="preserve"> </w:t>
      </w:r>
      <w:r w:rsidR="002E1995">
        <w:rPr>
          <w:rFonts w:eastAsiaTheme="minorEastAsia"/>
          <w:lang w:val="en-US"/>
        </w:rPr>
        <w:t xml:space="preserve">Even UV-light might cause </w:t>
      </w:r>
      <w:r w:rsidR="00CB3A83">
        <w:rPr>
          <w:rFonts w:eastAsiaTheme="minorEastAsia"/>
          <w:lang w:val="en-US"/>
        </w:rPr>
        <w:t>adjacent pyrimidines</w:t>
      </w:r>
      <w:r w:rsidR="000933BB">
        <w:rPr>
          <w:rFonts w:eastAsiaTheme="minorEastAsia"/>
          <w:lang w:val="en-US"/>
        </w:rPr>
        <w:t xml:space="preserve"> to</w:t>
      </w:r>
      <w:r w:rsidR="00F716EC">
        <w:rPr>
          <w:rFonts w:eastAsiaTheme="minorEastAsia"/>
          <w:lang w:val="en-US"/>
        </w:rPr>
        <w:t xml:space="preserve"> become</w:t>
      </w:r>
      <w:r w:rsidR="000933BB">
        <w:rPr>
          <w:rFonts w:eastAsiaTheme="minorEastAsia"/>
          <w:lang w:val="en-US"/>
        </w:rPr>
        <w:t xml:space="preserve"> glue</w:t>
      </w:r>
      <w:r w:rsidR="00F716EC">
        <w:rPr>
          <w:rFonts w:eastAsiaTheme="minorEastAsia"/>
          <w:lang w:val="en-US"/>
        </w:rPr>
        <w:t>d</w:t>
      </w:r>
      <w:r w:rsidR="000933BB">
        <w:rPr>
          <w:rFonts w:eastAsiaTheme="minorEastAsia"/>
          <w:lang w:val="en-US"/>
        </w:rPr>
        <w:t xml:space="preserve"> together </w:t>
      </w:r>
      <w:r w:rsidR="008A6A83">
        <w:rPr>
          <w:rFonts w:eastAsiaTheme="minorEastAsia"/>
          <w:lang w:val="en-US"/>
        </w:rPr>
        <w:t xml:space="preserve">creating a pyrimidine dimer </w:t>
      </w:r>
      <w:r w:rsidR="008A6A83">
        <w:rPr>
          <w:rFonts w:eastAsiaTheme="minorEastAsia"/>
          <w:lang w:val="en-US"/>
        </w:rPr>
        <w:fldChar w:fldCharType="begin"/>
      </w:r>
      <w:r w:rsidR="003F507D">
        <w:rPr>
          <w:rFonts w:eastAsiaTheme="minorEastAsia"/>
          <w:lang w:val="en-US"/>
        </w:rPr>
        <w:instrText xml:space="preserve"> ADDIN ZOTERO_ITEM CSL_CITATION {"citationID":"TdOmu0ZA","properties":{"formattedCitation":"(Mason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8A6A83">
        <w:rPr>
          <w:rFonts w:eastAsiaTheme="minorEastAsia"/>
          <w:lang w:val="en-US"/>
        </w:rPr>
        <w:fldChar w:fldCharType="separate"/>
      </w:r>
      <w:r w:rsidR="008A6A83" w:rsidRPr="00621371">
        <w:rPr>
          <w:rFonts w:cs="Times New Roman"/>
          <w:lang w:val="en-US"/>
        </w:rPr>
        <w:t>(Mason et al., 2020</w:t>
      </w:r>
      <w:r w:rsidR="00621371">
        <w:rPr>
          <w:rFonts w:cs="Times New Roman"/>
          <w:lang w:val="en-US"/>
        </w:rPr>
        <w:t>, p.364</w:t>
      </w:r>
      <w:r w:rsidR="008A6A83" w:rsidRPr="00621371">
        <w:rPr>
          <w:rFonts w:cs="Times New Roman"/>
          <w:lang w:val="en-US"/>
        </w:rPr>
        <w:t>)</w:t>
      </w:r>
      <w:r w:rsidR="008A6A83">
        <w:rPr>
          <w:rFonts w:eastAsiaTheme="minorEastAsia"/>
          <w:lang w:val="en-US"/>
        </w:rPr>
        <w:fldChar w:fldCharType="end"/>
      </w:r>
      <w:r w:rsidR="00F15BF9">
        <w:rPr>
          <w:rFonts w:eastAsiaTheme="minorEastAsia"/>
          <w:lang w:val="en-US"/>
        </w:rPr>
        <w:t>.</w:t>
      </w:r>
      <w:r w:rsidR="00E50B43">
        <w:rPr>
          <w:rFonts w:eastAsiaTheme="minorEastAsia"/>
          <w:lang w:val="en-US"/>
        </w:rPr>
        <w:br/>
      </w:r>
      <w:r w:rsidR="007A26FB">
        <w:rPr>
          <w:lang w:val="en-US"/>
        </w:rPr>
        <w:br/>
      </w:r>
      <w:r w:rsidR="00A27B2D">
        <w:rPr>
          <w:lang w:val="en-US"/>
        </w:rPr>
        <w:t>The</w:t>
      </w:r>
      <w:r w:rsidR="00F32F0C">
        <w:rPr>
          <w:lang w:val="en-US"/>
        </w:rPr>
        <w:t xml:space="preserve"> mentioned</w:t>
      </w:r>
      <w:r w:rsidR="00A27B2D">
        <w:rPr>
          <w:lang w:val="en-US"/>
        </w:rPr>
        <w:t xml:space="preserve"> damages are discontinuities in the DNA </w:t>
      </w:r>
      <w:r w:rsidR="00672A40">
        <w:rPr>
          <w:lang w:val="en-US"/>
        </w:rPr>
        <w:t xml:space="preserve">strands and might be classified as either single strand breaks (SSB) or double strand breaks (DSB). A single strand break only </w:t>
      </w:r>
      <w:r w:rsidR="00AB0667">
        <w:rPr>
          <w:lang w:val="en-US"/>
        </w:rPr>
        <w:t>occurs</w:t>
      </w:r>
      <w:r w:rsidR="00672A40">
        <w:rPr>
          <w:lang w:val="en-US"/>
        </w:rPr>
        <w:t xml:space="preserve"> in one </w:t>
      </w:r>
      <w:r w:rsidR="00D409E4">
        <w:rPr>
          <w:lang w:val="en-US"/>
        </w:rPr>
        <w:t xml:space="preserve">DNA </w:t>
      </w:r>
      <w:r w:rsidR="00672A40">
        <w:rPr>
          <w:lang w:val="en-US"/>
        </w:rPr>
        <w:t>strand</w:t>
      </w:r>
      <w:r w:rsidR="008945EE">
        <w:rPr>
          <w:lang w:val="en-US"/>
        </w:rPr>
        <w:t>.</w:t>
      </w:r>
      <w:r w:rsidR="00D409E4">
        <w:rPr>
          <w:lang w:val="en-US"/>
        </w:rPr>
        <w:t xml:space="preserve"> </w:t>
      </w:r>
      <w:r w:rsidR="008945EE">
        <w:rPr>
          <w:lang w:val="en-US"/>
        </w:rPr>
        <w:t>I</w:t>
      </w:r>
      <w:r w:rsidR="00D409E4">
        <w:rPr>
          <w:lang w:val="en-US"/>
        </w:rPr>
        <w:t xml:space="preserve">f </w:t>
      </w:r>
      <w:r w:rsidR="00DF09F7">
        <w:rPr>
          <w:lang w:val="en-US"/>
        </w:rPr>
        <w:t>two</w:t>
      </w:r>
      <w:r w:rsidR="00D409E4">
        <w:rPr>
          <w:lang w:val="en-US"/>
        </w:rPr>
        <w:t xml:space="preserve"> break</w:t>
      </w:r>
      <w:r w:rsidR="00DF09F7">
        <w:rPr>
          <w:lang w:val="en-US"/>
        </w:rPr>
        <w:t>s</w:t>
      </w:r>
      <w:r w:rsidR="00D409E4">
        <w:rPr>
          <w:lang w:val="en-US"/>
        </w:rPr>
        <w:t xml:space="preserve"> happen</w:t>
      </w:r>
      <w:r w:rsidR="00222165">
        <w:rPr>
          <w:lang w:val="en-US"/>
        </w:rPr>
        <w:t>,</w:t>
      </w:r>
      <w:r w:rsidR="00DF09F7">
        <w:rPr>
          <w:lang w:val="en-US"/>
        </w:rPr>
        <w:t xml:space="preserve"> one on </w:t>
      </w:r>
      <w:r w:rsidR="001953F6">
        <w:rPr>
          <w:lang w:val="en-US"/>
        </w:rPr>
        <w:t>each</w:t>
      </w:r>
      <w:r w:rsidR="00DF09F7">
        <w:rPr>
          <w:lang w:val="en-US"/>
        </w:rPr>
        <w:t xml:space="preserve"> strand</w:t>
      </w:r>
      <w:r w:rsidR="00222165">
        <w:rPr>
          <w:lang w:val="en-US"/>
        </w:rPr>
        <w:t xml:space="preserve"> and</w:t>
      </w:r>
      <w:r w:rsidR="00797177">
        <w:rPr>
          <w:lang w:val="en-US"/>
        </w:rPr>
        <w:t xml:space="preserve"> </w:t>
      </w:r>
      <w:r w:rsidR="008B56C3">
        <w:rPr>
          <w:lang w:val="en-US"/>
        </w:rPr>
        <w:t xml:space="preserve">close </w:t>
      </w:r>
      <w:r w:rsidR="0093275D">
        <w:rPr>
          <w:lang w:val="en-US"/>
        </w:rPr>
        <w:t>in time and space</w:t>
      </w:r>
      <w:r w:rsidR="008B56C3">
        <w:rPr>
          <w:lang w:val="en-US"/>
        </w:rPr>
        <w:t>, they</w:t>
      </w:r>
      <w:r w:rsidR="006A18CF">
        <w:rPr>
          <w:lang w:val="en-US"/>
        </w:rPr>
        <w:t xml:space="preserve"> a</w:t>
      </w:r>
      <w:r w:rsidR="008B56C3">
        <w:rPr>
          <w:lang w:val="en-US"/>
        </w:rPr>
        <w:t>re called double strand breaks</w:t>
      </w:r>
      <w:r w:rsidR="00C435C9">
        <w:rPr>
          <w:lang w:val="en-US"/>
        </w:rPr>
        <w:t xml:space="preserve"> </w:t>
      </w:r>
      <w:r w:rsidR="00C435C9">
        <w:rPr>
          <w:lang w:val="en-US"/>
        </w:rPr>
        <w:fldChar w:fldCharType="begin"/>
      </w:r>
      <w:r w:rsidR="003F507D">
        <w:rPr>
          <w:lang w:val="en-US"/>
        </w:rPr>
        <w:instrText xml:space="preserve"> ADDIN ZOTERO_ITEM CSL_CITATION {"citationID":"k2G1mZsk","properties":{"formattedCitation":"(Hall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C435C9">
        <w:rPr>
          <w:lang w:val="en-US"/>
        </w:rPr>
        <w:fldChar w:fldCharType="separate"/>
      </w:r>
      <w:r w:rsidR="00C435C9" w:rsidRPr="00896BB0">
        <w:rPr>
          <w:rFonts w:cs="Times New Roman"/>
          <w:lang w:val="en-US"/>
        </w:rPr>
        <w:t xml:space="preserve">(Hall &amp; </w:t>
      </w:r>
      <w:proofErr w:type="spellStart"/>
      <w:r w:rsidR="00C435C9" w:rsidRPr="00896BB0">
        <w:rPr>
          <w:rFonts w:cs="Times New Roman"/>
          <w:lang w:val="en-US"/>
        </w:rPr>
        <w:t>Giaccia</w:t>
      </w:r>
      <w:proofErr w:type="spellEnd"/>
      <w:r w:rsidR="00C435C9" w:rsidRPr="00896BB0">
        <w:rPr>
          <w:rFonts w:cs="Times New Roman"/>
          <w:lang w:val="en-US"/>
        </w:rPr>
        <w:t>, 2012</w:t>
      </w:r>
      <w:r w:rsidR="00941E84">
        <w:rPr>
          <w:rFonts w:cs="Times New Roman"/>
          <w:lang w:val="en-US"/>
        </w:rPr>
        <w:t>, p.</w:t>
      </w:r>
      <w:r w:rsidR="00191139">
        <w:rPr>
          <w:rFonts w:cs="Times New Roman"/>
          <w:lang w:val="en-US"/>
        </w:rPr>
        <w:t>11</w:t>
      </w:r>
      <w:r w:rsidR="00C435C9" w:rsidRPr="00896BB0">
        <w:rPr>
          <w:rFonts w:cs="Times New Roman"/>
          <w:lang w:val="en-US"/>
        </w:rPr>
        <w:t>)</w:t>
      </w:r>
      <w:r w:rsidR="00C435C9">
        <w:rPr>
          <w:lang w:val="en-US"/>
        </w:rPr>
        <w:fldChar w:fldCharType="end"/>
      </w:r>
      <w:r w:rsidR="008B56C3">
        <w:rPr>
          <w:lang w:val="en-US"/>
        </w:rPr>
        <w:t>.</w:t>
      </w:r>
      <w:r w:rsidR="00501622">
        <w:rPr>
          <w:lang w:val="en-US"/>
        </w:rPr>
        <w:t xml:space="preserve"> </w:t>
      </w:r>
      <w:r w:rsidR="008B56C3">
        <w:rPr>
          <w:lang w:val="en-US"/>
        </w:rPr>
        <w:t xml:space="preserve"> </w:t>
      </w:r>
      <w:r w:rsidR="00231BF0">
        <w:rPr>
          <w:lang w:val="en-US"/>
        </w:rPr>
        <w:t xml:space="preserve"> </w:t>
      </w:r>
      <w:r w:rsidR="00501247">
        <w:rPr>
          <w:lang w:val="en-US"/>
        </w:rPr>
        <w:br/>
        <w:t>Damages might also be classified as sublethal</w:t>
      </w:r>
      <w:r w:rsidR="00236B01">
        <w:rPr>
          <w:lang w:val="en-US"/>
        </w:rPr>
        <w:t>,</w:t>
      </w:r>
      <w:r w:rsidR="00501247">
        <w:rPr>
          <w:lang w:val="en-US"/>
        </w:rPr>
        <w:t xml:space="preserve"> potentially lethal and lethal. </w:t>
      </w:r>
      <w:r w:rsidR="00562670">
        <w:rPr>
          <w:lang w:val="en-US"/>
        </w:rPr>
        <w:t xml:space="preserve">Sublethal damages are not lethal, potentially lethal damages are lethal unless repaired and lethal damages are </w:t>
      </w:r>
      <w:r w:rsidR="00236B01">
        <w:rPr>
          <w:lang w:val="en-US"/>
        </w:rPr>
        <w:t xml:space="preserve">of course </w:t>
      </w:r>
      <w:r w:rsidR="00FE3613">
        <w:rPr>
          <w:lang w:val="en-US"/>
        </w:rPr>
        <w:t>beyond repair</w:t>
      </w:r>
      <w:r w:rsidR="00236B01">
        <w:rPr>
          <w:lang w:val="en-US"/>
        </w:rPr>
        <w:t xml:space="preserve">. </w:t>
      </w:r>
      <w:r w:rsidR="00EA413E">
        <w:rPr>
          <w:lang w:val="en-US"/>
        </w:rPr>
        <w:t xml:space="preserve"> </w:t>
      </w:r>
      <w:r w:rsidR="00231BF0">
        <w:rPr>
          <w:lang w:val="en-US"/>
        </w:rPr>
        <w:t xml:space="preserve"> </w:t>
      </w:r>
      <w:r w:rsidR="00672A40">
        <w:rPr>
          <w:lang w:val="en-US"/>
        </w:rPr>
        <w:t xml:space="preserve"> </w:t>
      </w:r>
      <w:r w:rsidR="008A28AD">
        <w:rPr>
          <w:lang w:val="en-US"/>
        </w:rPr>
        <w:t xml:space="preserve"> </w:t>
      </w:r>
      <w:r w:rsidR="00F44D8D">
        <w:rPr>
          <w:lang w:val="en-US"/>
        </w:rPr>
        <w:br/>
      </w:r>
      <w:r w:rsidR="002F4003">
        <w:rPr>
          <w:rFonts w:eastAsiaTheme="minorEastAsia"/>
          <w:lang w:val="en-US"/>
        </w:rPr>
        <w:t xml:space="preserve">The </w:t>
      </w:r>
      <w:r w:rsidR="00A21CCD">
        <w:rPr>
          <w:rFonts w:eastAsiaTheme="minorEastAsia"/>
          <w:lang w:val="en-US"/>
        </w:rPr>
        <w:t xml:space="preserve">cell has </w:t>
      </w:r>
      <w:r w:rsidR="00A56E09">
        <w:rPr>
          <w:rFonts w:eastAsiaTheme="minorEastAsia"/>
          <w:lang w:val="en-US"/>
        </w:rPr>
        <w:t>many DNA</w:t>
      </w:r>
      <w:r w:rsidR="00A21CCD">
        <w:rPr>
          <w:rFonts w:eastAsiaTheme="minorEastAsia"/>
          <w:lang w:val="en-US"/>
        </w:rPr>
        <w:t xml:space="preserve"> repair</w:t>
      </w:r>
      <w:r w:rsidR="00A56E09">
        <w:rPr>
          <w:rFonts w:eastAsiaTheme="minorEastAsia"/>
          <w:lang w:val="en-US"/>
        </w:rPr>
        <w:t xml:space="preserve"> pathways, it can remove </w:t>
      </w:r>
      <w:r w:rsidR="006809D0">
        <w:rPr>
          <w:rFonts w:eastAsiaTheme="minorEastAsia"/>
          <w:lang w:val="en-US"/>
        </w:rPr>
        <w:t xml:space="preserve">deaminated bases through </w:t>
      </w:r>
      <w:r w:rsidR="00874E6B">
        <w:rPr>
          <w:rFonts w:eastAsiaTheme="minorEastAsia"/>
          <w:lang w:val="en-US"/>
        </w:rPr>
        <w:t xml:space="preserve">base excision or </w:t>
      </w:r>
      <w:r w:rsidR="00401BCB">
        <w:rPr>
          <w:rFonts w:eastAsiaTheme="minorEastAsia"/>
          <w:lang w:val="en-US"/>
        </w:rPr>
        <w:t>remove whole nucleotides in a pyrimidine dimer with nucleotide excision repair</w:t>
      </w:r>
      <w:r w:rsidR="00E52833">
        <w:rPr>
          <w:rFonts w:eastAsiaTheme="minorEastAsia"/>
          <w:lang w:val="en-US"/>
        </w:rPr>
        <w:t xml:space="preserve"> </w:t>
      </w:r>
      <w:r w:rsidR="00E52833">
        <w:rPr>
          <w:rFonts w:eastAsiaTheme="minorEastAsia"/>
          <w:lang w:val="en-US"/>
        </w:rPr>
        <w:fldChar w:fldCharType="begin"/>
      </w:r>
      <w:r w:rsidR="003F507D">
        <w:rPr>
          <w:rFonts w:eastAsiaTheme="minorEastAsia"/>
          <w:lang w:val="en-US"/>
        </w:rPr>
        <w:instrText xml:space="preserve"> ADDIN ZOTERO_ITEM CSL_CITATION {"citationID":"bEm5rZcA","properties":{"formattedCitation":"(Hall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E52833">
        <w:rPr>
          <w:rFonts w:eastAsiaTheme="minorEastAsia"/>
          <w:lang w:val="en-US"/>
        </w:rPr>
        <w:fldChar w:fldCharType="separate"/>
      </w:r>
      <w:r w:rsidR="00E52833" w:rsidRPr="00E52833">
        <w:rPr>
          <w:rFonts w:cs="Times New Roman"/>
          <w:lang w:val="en-US"/>
        </w:rPr>
        <w:t xml:space="preserve">(Hall &amp; </w:t>
      </w:r>
      <w:proofErr w:type="spellStart"/>
      <w:r w:rsidR="00E52833" w:rsidRPr="00E52833">
        <w:rPr>
          <w:rFonts w:cs="Times New Roman"/>
          <w:lang w:val="en-US"/>
        </w:rPr>
        <w:t>Giaccia</w:t>
      </w:r>
      <w:proofErr w:type="spellEnd"/>
      <w:r w:rsidR="00E52833" w:rsidRPr="00E52833">
        <w:rPr>
          <w:rFonts w:cs="Times New Roman"/>
          <w:lang w:val="en-US"/>
        </w:rPr>
        <w:t>, 2012</w:t>
      </w:r>
      <w:r w:rsidR="00E52833">
        <w:rPr>
          <w:rFonts w:cs="Times New Roman"/>
          <w:lang w:val="en-US"/>
        </w:rPr>
        <w:t>, p.16</w:t>
      </w:r>
      <w:r w:rsidR="00E52833" w:rsidRPr="00E52833">
        <w:rPr>
          <w:rFonts w:cs="Times New Roman"/>
          <w:lang w:val="en-US"/>
        </w:rPr>
        <w:t>)</w:t>
      </w:r>
      <w:r w:rsidR="00E52833">
        <w:rPr>
          <w:rFonts w:eastAsiaTheme="minorEastAsia"/>
          <w:lang w:val="en-US"/>
        </w:rPr>
        <w:fldChar w:fldCharType="end"/>
      </w:r>
      <w:r w:rsidR="00401BCB">
        <w:rPr>
          <w:rFonts w:eastAsiaTheme="minorEastAsia"/>
          <w:lang w:val="en-US"/>
        </w:rPr>
        <w:t xml:space="preserve">. </w:t>
      </w:r>
      <w:r w:rsidR="0011479E">
        <w:rPr>
          <w:rFonts w:eastAsiaTheme="minorEastAsia"/>
          <w:lang w:val="en-US"/>
        </w:rPr>
        <w:t xml:space="preserve">However, for more complicated </w:t>
      </w:r>
      <w:r w:rsidR="00B26315">
        <w:rPr>
          <w:rFonts w:eastAsiaTheme="minorEastAsia"/>
          <w:lang w:val="en-US"/>
        </w:rPr>
        <w:t xml:space="preserve">damages </w:t>
      </w:r>
      <w:r w:rsidR="00B423EC">
        <w:rPr>
          <w:rFonts w:eastAsiaTheme="minorEastAsia"/>
          <w:lang w:val="en-US"/>
        </w:rPr>
        <w:t>like</w:t>
      </w:r>
      <w:r w:rsidR="00B26315">
        <w:rPr>
          <w:rFonts w:eastAsiaTheme="minorEastAsia"/>
          <w:lang w:val="en-US"/>
        </w:rPr>
        <w:t xml:space="preserve"> DSB’s</w:t>
      </w:r>
      <w:r w:rsidR="00B423EC">
        <w:rPr>
          <w:rFonts w:eastAsiaTheme="minorEastAsia"/>
          <w:lang w:val="en-US"/>
        </w:rPr>
        <w:t xml:space="preserve">, more intricate </w:t>
      </w:r>
      <w:r w:rsidR="00AE1BC3">
        <w:rPr>
          <w:rFonts w:eastAsiaTheme="minorEastAsia"/>
          <w:lang w:val="en-US"/>
        </w:rPr>
        <w:t xml:space="preserve">repair </w:t>
      </w:r>
      <w:r w:rsidR="00AE1BC3">
        <w:rPr>
          <w:rFonts w:eastAsiaTheme="minorEastAsia"/>
          <w:lang w:val="en-US"/>
        </w:rPr>
        <w:lastRenderedPageBreak/>
        <w:t xml:space="preserve">mechanisms are needed. </w:t>
      </w:r>
      <w:r w:rsidR="00AE1BC3">
        <w:rPr>
          <w:rFonts w:eastAsiaTheme="minorEastAsia"/>
          <w:lang w:val="en-US"/>
        </w:rPr>
        <w:br/>
      </w:r>
      <w:r w:rsidR="00AE1BC3">
        <w:rPr>
          <w:rFonts w:eastAsiaTheme="minorEastAsia"/>
          <w:lang w:val="en-US"/>
        </w:rPr>
        <w:br/>
      </w:r>
      <w:r w:rsidR="00587B44">
        <w:rPr>
          <w:rFonts w:eastAsiaTheme="minorEastAsia"/>
          <w:lang w:val="en-US"/>
        </w:rPr>
        <w:t>Nonhomologous end-joining (NHEJ)</w:t>
      </w:r>
      <w:r w:rsidR="00FC79A5">
        <w:rPr>
          <w:rFonts w:eastAsiaTheme="minorEastAsia"/>
          <w:lang w:val="en-US"/>
        </w:rPr>
        <w:t xml:space="preserve"> </w:t>
      </w:r>
      <w:r w:rsidR="00267175">
        <w:rPr>
          <w:rFonts w:eastAsiaTheme="minorEastAsia"/>
          <w:lang w:val="en-US"/>
        </w:rPr>
        <w:t>is a repair mechanism activated in G1. The DNA is yet to be replicated</w:t>
      </w:r>
      <w:r w:rsidR="001B1340">
        <w:rPr>
          <w:rFonts w:eastAsiaTheme="minorEastAsia"/>
          <w:lang w:val="en-US"/>
        </w:rPr>
        <w:t xml:space="preserve"> so</w:t>
      </w:r>
      <w:r w:rsidR="00BD732F">
        <w:rPr>
          <w:rFonts w:eastAsiaTheme="minorEastAsia"/>
          <w:lang w:val="en-US"/>
        </w:rPr>
        <w:t xml:space="preserve"> no sister chromatid is available.</w:t>
      </w:r>
      <w:r w:rsidR="001B1340">
        <w:rPr>
          <w:rFonts w:eastAsiaTheme="minorEastAsia"/>
          <w:lang w:val="en-US"/>
        </w:rPr>
        <w:t xml:space="preserve"> </w:t>
      </w:r>
      <w:r w:rsidR="000C6F82">
        <w:rPr>
          <w:rFonts w:eastAsiaTheme="minorEastAsia"/>
          <w:lang w:val="en-US"/>
        </w:rPr>
        <w:t xml:space="preserve">The solution is to simply reattach the strands as seen in </w:t>
      </w:r>
      <w:r w:rsidR="000C6F82">
        <w:rPr>
          <w:rFonts w:eastAsiaTheme="minorEastAsia"/>
          <w:lang w:val="en-US"/>
        </w:rPr>
        <w:fldChar w:fldCharType="begin"/>
      </w:r>
      <w:r w:rsidR="000C6F82">
        <w:rPr>
          <w:rFonts w:eastAsiaTheme="minorEastAsia"/>
          <w:lang w:val="en-US"/>
        </w:rPr>
        <w:instrText xml:space="preserve"> REF _Ref97896486 \h </w:instrText>
      </w:r>
      <w:r w:rsidR="00CB30D7">
        <w:rPr>
          <w:rFonts w:eastAsiaTheme="minorEastAsia"/>
          <w:lang w:val="en-US"/>
        </w:rPr>
        <w:instrText xml:space="preserve"> \* MERGEFORMAT </w:instrText>
      </w:r>
      <w:r w:rsidR="000C6F82">
        <w:rPr>
          <w:rFonts w:eastAsiaTheme="minorEastAsia"/>
          <w:lang w:val="en-US"/>
        </w:rPr>
      </w:r>
      <w:r w:rsidR="000C6F82">
        <w:rPr>
          <w:rFonts w:eastAsiaTheme="minorEastAsia"/>
          <w:lang w:val="en-US"/>
        </w:rPr>
        <w:fldChar w:fldCharType="separate"/>
      </w:r>
      <w:r w:rsidR="002C0F72" w:rsidRPr="00F616B5">
        <w:rPr>
          <w:lang w:val="en-US"/>
        </w:rPr>
        <w:t xml:space="preserve">Figure </w:t>
      </w:r>
      <w:r w:rsidR="002C0F72">
        <w:rPr>
          <w:noProof/>
          <w:lang w:val="en-US"/>
        </w:rPr>
        <w:t>1</w:t>
      </w:r>
      <w:r w:rsidR="002C0F72">
        <w:rPr>
          <w:noProof/>
          <w:lang w:val="en-US"/>
        </w:rPr>
        <w:noBreakHyphen/>
        <w:t>20</w:t>
      </w:r>
      <w:r w:rsidR="000C6F82">
        <w:rPr>
          <w:rFonts w:eastAsiaTheme="minorEastAsia"/>
          <w:lang w:val="en-US"/>
        </w:rPr>
        <w:fldChar w:fldCharType="end"/>
      </w:r>
      <w:r w:rsidR="00440221">
        <w:rPr>
          <w:rFonts w:eastAsiaTheme="minorEastAsia"/>
          <w:lang w:val="en-US"/>
        </w:rPr>
        <w:t xml:space="preserve">. The result is </w:t>
      </w:r>
      <w:r w:rsidR="00EF3A76">
        <w:rPr>
          <w:rFonts w:eastAsiaTheme="minorEastAsia"/>
          <w:lang w:val="en-US"/>
        </w:rPr>
        <w:t xml:space="preserve">loss of the damaged nucleotides, which might result in </w:t>
      </w:r>
      <w:r w:rsidR="00BA4C6F">
        <w:rPr>
          <w:rFonts w:eastAsiaTheme="minorEastAsia"/>
          <w:lang w:val="en-US"/>
        </w:rPr>
        <w:t xml:space="preserve">removing important exons (see </w:t>
      </w:r>
      <w:r w:rsidR="00BA4C6F">
        <w:rPr>
          <w:rFonts w:eastAsiaTheme="minorEastAsia"/>
          <w:lang w:val="en-US"/>
        </w:rPr>
        <w:fldChar w:fldCharType="begin"/>
      </w:r>
      <w:r w:rsidR="00BA4C6F">
        <w:rPr>
          <w:rFonts w:eastAsiaTheme="minorEastAsia"/>
          <w:lang w:val="en-US"/>
        </w:rPr>
        <w:instrText xml:space="preserve"> REF _Ref97637677 \r \h </w:instrText>
      </w:r>
      <w:r w:rsidR="00CB30D7">
        <w:rPr>
          <w:rFonts w:eastAsiaTheme="minorEastAsia"/>
          <w:lang w:val="en-US"/>
        </w:rPr>
        <w:instrText xml:space="preserve"> \* MERGEFORMAT </w:instrText>
      </w:r>
      <w:r w:rsidR="00BA4C6F">
        <w:rPr>
          <w:rFonts w:eastAsiaTheme="minorEastAsia"/>
          <w:lang w:val="en-US"/>
        </w:rPr>
      </w:r>
      <w:r w:rsidR="00BA4C6F">
        <w:rPr>
          <w:rFonts w:eastAsiaTheme="minorEastAsia"/>
          <w:lang w:val="en-US"/>
        </w:rPr>
        <w:fldChar w:fldCharType="separate"/>
      </w:r>
      <w:r w:rsidR="00380EB7">
        <w:rPr>
          <w:rFonts w:eastAsiaTheme="minorEastAsia"/>
          <w:lang w:val="en-US"/>
        </w:rPr>
        <w:t>1.7.1</w:t>
      </w:r>
      <w:r w:rsidR="00BA4C6F">
        <w:rPr>
          <w:rFonts w:eastAsiaTheme="minorEastAsia"/>
          <w:lang w:val="en-US"/>
        </w:rPr>
        <w:fldChar w:fldCharType="end"/>
      </w:r>
      <w:r w:rsidR="00BA4C6F">
        <w:rPr>
          <w:rFonts w:eastAsiaTheme="minorEastAsia"/>
          <w:lang w:val="en-US"/>
        </w:rPr>
        <w:t>)</w:t>
      </w:r>
      <w:r w:rsidR="00C73BE9">
        <w:rPr>
          <w:rFonts w:eastAsiaTheme="minorEastAsia"/>
          <w:lang w:val="en-US"/>
        </w:rPr>
        <w:t xml:space="preserve"> </w:t>
      </w:r>
      <w:r w:rsidR="00A4643A">
        <w:rPr>
          <w:rFonts w:eastAsiaTheme="minorEastAsia"/>
          <w:lang w:val="en-US"/>
        </w:rPr>
        <w:fldChar w:fldCharType="begin"/>
      </w:r>
      <w:r w:rsidR="003F507D">
        <w:rPr>
          <w:rFonts w:eastAsiaTheme="minorEastAsia"/>
          <w:lang w:val="en-US"/>
        </w:rPr>
        <w:instrText xml:space="preserve"> ADDIN ZOTERO_ITEM CSL_CITATION {"citationID":"plLXE4Zq","properties":{"formattedCitation":"(Hall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A4643A">
        <w:rPr>
          <w:rFonts w:eastAsiaTheme="minorEastAsia"/>
          <w:lang w:val="en-US"/>
        </w:rPr>
        <w:fldChar w:fldCharType="separate"/>
      </w:r>
      <w:r w:rsidR="00A4643A" w:rsidRPr="00A4643A">
        <w:rPr>
          <w:rFonts w:cs="Times New Roman"/>
          <w:lang w:val="en-US"/>
        </w:rPr>
        <w:t xml:space="preserve">(Hall &amp; </w:t>
      </w:r>
      <w:proofErr w:type="spellStart"/>
      <w:r w:rsidR="00A4643A" w:rsidRPr="00A4643A">
        <w:rPr>
          <w:rFonts w:cs="Times New Roman"/>
          <w:lang w:val="en-US"/>
        </w:rPr>
        <w:t>Giaccia</w:t>
      </w:r>
      <w:proofErr w:type="spellEnd"/>
      <w:r w:rsidR="00A4643A" w:rsidRPr="00A4643A">
        <w:rPr>
          <w:rFonts w:cs="Times New Roman"/>
          <w:lang w:val="en-US"/>
        </w:rPr>
        <w:t>, 2012</w:t>
      </w:r>
      <w:r w:rsidR="00A4643A">
        <w:rPr>
          <w:rFonts w:cs="Times New Roman"/>
          <w:lang w:val="en-US"/>
        </w:rPr>
        <w:t>, p. 18</w:t>
      </w:r>
      <w:r w:rsidR="00A4643A" w:rsidRPr="00A4643A">
        <w:rPr>
          <w:rFonts w:cs="Times New Roman"/>
          <w:lang w:val="en-US"/>
        </w:rPr>
        <w:t>)</w:t>
      </w:r>
      <w:r w:rsidR="00A4643A">
        <w:rPr>
          <w:rFonts w:eastAsiaTheme="minorEastAsia"/>
          <w:lang w:val="en-US"/>
        </w:rPr>
        <w:fldChar w:fldCharType="end"/>
      </w:r>
      <w:r w:rsidR="00BA4C6F">
        <w:rPr>
          <w:rFonts w:eastAsiaTheme="minorEastAsia"/>
          <w:lang w:val="en-US"/>
        </w:rPr>
        <w:t xml:space="preserve">. </w:t>
      </w:r>
      <w:r w:rsidR="00BD732F">
        <w:rPr>
          <w:rFonts w:eastAsiaTheme="minorEastAsia"/>
          <w:lang w:val="en-US"/>
        </w:rPr>
        <w:t xml:space="preserve"> </w:t>
      </w:r>
    </w:p>
    <w:p w14:paraId="60409DA1" w14:textId="59265A4B" w:rsidR="00D71860" w:rsidRDefault="00D71860" w:rsidP="004D7B5D">
      <w:pPr>
        <w:spacing w:line="360" w:lineRule="auto"/>
        <w:rPr>
          <w:rFonts w:eastAsiaTheme="minorEastAsia"/>
          <w:lang w:val="en-US"/>
        </w:rPr>
      </w:pPr>
      <w:r>
        <w:rPr>
          <w:rFonts w:eastAsiaTheme="minorEastAsia"/>
          <w:lang w:val="en-US"/>
        </w:rPr>
        <w:t>Homologous recombination</w:t>
      </w:r>
      <w:r w:rsidR="008D352F">
        <w:rPr>
          <w:rFonts w:eastAsiaTheme="minorEastAsia"/>
          <w:lang w:val="en-US"/>
        </w:rPr>
        <w:t xml:space="preserve"> (HR)</w:t>
      </w:r>
      <w:r>
        <w:rPr>
          <w:rFonts w:eastAsiaTheme="minorEastAsia"/>
          <w:lang w:val="en-US"/>
        </w:rPr>
        <w:t xml:space="preserve"> </w:t>
      </w:r>
      <w:r w:rsidR="002A5F73">
        <w:rPr>
          <w:rFonts w:eastAsiaTheme="minorEastAsia"/>
          <w:lang w:val="en-US"/>
        </w:rPr>
        <w:t xml:space="preserve">is another repair mechanism, </w:t>
      </w:r>
      <w:r w:rsidR="00567A3F">
        <w:rPr>
          <w:rFonts w:eastAsiaTheme="minorEastAsia"/>
          <w:lang w:val="en-US"/>
        </w:rPr>
        <w:t>but it is activated</w:t>
      </w:r>
      <w:r w:rsidR="007F2989">
        <w:rPr>
          <w:rFonts w:eastAsiaTheme="minorEastAsia"/>
          <w:lang w:val="en-US"/>
        </w:rPr>
        <w:t xml:space="preserve"> in</w:t>
      </w:r>
      <w:r w:rsidR="00567A3F">
        <w:rPr>
          <w:rFonts w:eastAsiaTheme="minorEastAsia"/>
          <w:lang w:val="en-US"/>
        </w:rPr>
        <w:t xml:space="preserve"> late </w:t>
      </w:r>
      <w:r w:rsidR="00724A83">
        <w:rPr>
          <w:rFonts w:eastAsiaTheme="minorEastAsia"/>
          <w:lang w:val="en-US"/>
        </w:rPr>
        <w:t>S/</w:t>
      </w:r>
      <w:r w:rsidR="00567A3F">
        <w:rPr>
          <w:rFonts w:eastAsiaTheme="minorEastAsia"/>
          <w:lang w:val="en-US"/>
        </w:rPr>
        <w:t>G2</w:t>
      </w:r>
      <w:r w:rsidR="00E96131">
        <w:rPr>
          <w:rFonts w:eastAsiaTheme="minorEastAsia"/>
          <w:lang w:val="en-US"/>
        </w:rPr>
        <w:t xml:space="preserve"> when a sister chromatid is available as a template</w:t>
      </w:r>
      <w:r w:rsidR="00724A83">
        <w:rPr>
          <w:rFonts w:eastAsiaTheme="minorEastAsia"/>
          <w:lang w:val="en-US"/>
        </w:rPr>
        <w:t>.</w:t>
      </w:r>
      <w:r w:rsidR="008C29F9">
        <w:rPr>
          <w:rFonts w:eastAsiaTheme="minorEastAsia"/>
          <w:lang w:val="en-US"/>
        </w:rPr>
        <w:t xml:space="preserve"> </w:t>
      </w:r>
      <w:r w:rsidR="00C87585">
        <w:rPr>
          <w:rFonts w:eastAsiaTheme="minorEastAsia"/>
          <w:lang w:val="en-US"/>
        </w:rPr>
        <w:t>A</w:t>
      </w:r>
      <w:r w:rsidR="00780779">
        <w:rPr>
          <w:rFonts w:eastAsiaTheme="minorEastAsia"/>
          <w:lang w:val="en-US"/>
        </w:rPr>
        <w:t xml:space="preserve"> </w:t>
      </w:r>
      <w:r w:rsidR="007E06B5">
        <w:rPr>
          <w:rFonts w:eastAsiaTheme="minorEastAsia"/>
          <w:lang w:val="en-US"/>
        </w:rPr>
        <w:t>repair protein complex</w:t>
      </w:r>
      <w:r w:rsidR="00780779">
        <w:rPr>
          <w:rFonts w:eastAsiaTheme="minorEastAsia"/>
          <w:lang w:val="en-US"/>
        </w:rPr>
        <w:t xml:space="preserve"> </w:t>
      </w:r>
      <w:r w:rsidR="00CB71E1">
        <w:rPr>
          <w:rFonts w:eastAsiaTheme="minorEastAsia"/>
          <w:lang w:val="en-US"/>
        </w:rPr>
        <w:t>search</w:t>
      </w:r>
      <w:r w:rsidR="00504680">
        <w:rPr>
          <w:rFonts w:eastAsiaTheme="minorEastAsia"/>
          <w:lang w:val="en-US"/>
        </w:rPr>
        <w:t>es</w:t>
      </w:r>
      <w:r w:rsidR="00CB71E1">
        <w:rPr>
          <w:rFonts w:eastAsiaTheme="minorEastAsia"/>
          <w:lang w:val="en-US"/>
        </w:rPr>
        <w:t xml:space="preserve"> for</w:t>
      </w:r>
      <w:r w:rsidR="00412CFF">
        <w:rPr>
          <w:rFonts w:eastAsiaTheme="minorEastAsia"/>
          <w:lang w:val="en-US"/>
        </w:rPr>
        <w:t xml:space="preserve"> a</w:t>
      </w:r>
      <w:r w:rsidR="00964411">
        <w:rPr>
          <w:rFonts w:eastAsiaTheme="minorEastAsia"/>
          <w:lang w:val="en-US"/>
        </w:rPr>
        <w:t xml:space="preserve"> DNA</w:t>
      </w:r>
      <w:r w:rsidR="00412CFF">
        <w:rPr>
          <w:rFonts w:eastAsiaTheme="minorEastAsia"/>
          <w:lang w:val="en-US"/>
        </w:rPr>
        <w:t xml:space="preserve"> </w:t>
      </w:r>
      <w:r w:rsidR="008F0799">
        <w:rPr>
          <w:rFonts w:eastAsiaTheme="minorEastAsia"/>
          <w:lang w:val="en-US"/>
        </w:rPr>
        <w:t>segment on the</w:t>
      </w:r>
      <w:r w:rsidR="007D2484">
        <w:rPr>
          <w:rFonts w:eastAsiaTheme="minorEastAsia"/>
          <w:lang w:val="en-US"/>
        </w:rPr>
        <w:t xml:space="preserve"> unharmed </w:t>
      </w:r>
      <w:r w:rsidR="008F0799">
        <w:rPr>
          <w:rFonts w:eastAsiaTheme="minorEastAsia"/>
          <w:lang w:val="en-US"/>
        </w:rPr>
        <w:t>sister chromatid</w:t>
      </w:r>
      <w:r w:rsidR="007D2484">
        <w:rPr>
          <w:rFonts w:eastAsiaTheme="minorEastAsia"/>
          <w:lang w:val="en-US"/>
        </w:rPr>
        <w:t xml:space="preserve">, </w:t>
      </w:r>
      <w:r w:rsidR="00732529">
        <w:rPr>
          <w:rFonts w:eastAsiaTheme="minorEastAsia"/>
          <w:lang w:val="en-US"/>
        </w:rPr>
        <w:t>which</w:t>
      </w:r>
      <w:r w:rsidR="003827A5">
        <w:rPr>
          <w:rFonts w:eastAsiaTheme="minorEastAsia"/>
          <w:lang w:val="en-US"/>
        </w:rPr>
        <w:t xml:space="preserve"> is similar or identical to the </w:t>
      </w:r>
      <w:r w:rsidR="00840535">
        <w:rPr>
          <w:rFonts w:eastAsiaTheme="minorEastAsia"/>
          <w:lang w:val="en-US"/>
        </w:rPr>
        <w:t xml:space="preserve">damaged </w:t>
      </w:r>
      <w:r w:rsidR="00A0113A">
        <w:rPr>
          <w:rFonts w:eastAsiaTheme="minorEastAsia"/>
          <w:lang w:val="en-US"/>
        </w:rPr>
        <w:t xml:space="preserve">chromatid. </w:t>
      </w:r>
      <w:r w:rsidR="001A1957">
        <w:rPr>
          <w:rFonts w:eastAsiaTheme="minorEastAsia"/>
          <w:lang w:val="en-US"/>
        </w:rPr>
        <w:t>A</w:t>
      </w:r>
      <w:r w:rsidR="00E32A71">
        <w:rPr>
          <w:rFonts w:eastAsiaTheme="minorEastAsia"/>
          <w:lang w:val="en-US"/>
        </w:rPr>
        <w:t xml:space="preserve"> search for homology</w:t>
      </w:r>
      <w:r w:rsidR="008E0503">
        <w:rPr>
          <w:rFonts w:eastAsiaTheme="minorEastAsia"/>
          <w:lang w:val="en-US"/>
        </w:rPr>
        <w:t xml:space="preserve"> is </w:t>
      </w:r>
      <w:r w:rsidR="00A7657E">
        <w:rPr>
          <w:rFonts w:eastAsiaTheme="minorEastAsia"/>
          <w:lang w:val="en-US"/>
        </w:rPr>
        <w:t xml:space="preserve">performed </w:t>
      </w:r>
      <w:r w:rsidR="006B4606">
        <w:rPr>
          <w:rFonts w:eastAsiaTheme="minorEastAsia"/>
          <w:lang w:val="en-US"/>
        </w:rPr>
        <w:t>by</w:t>
      </w:r>
      <w:r w:rsidR="00A7657E">
        <w:rPr>
          <w:rFonts w:eastAsiaTheme="minorEastAsia"/>
          <w:lang w:val="en-US"/>
        </w:rPr>
        <w:t xml:space="preserve"> </w:t>
      </w:r>
      <w:r w:rsidR="008E0503">
        <w:rPr>
          <w:rFonts w:eastAsiaTheme="minorEastAsia"/>
          <w:lang w:val="en-US"/>
        </w:rPr>
        <w:t>invad</w:t>
      </w:r>
      <w:r w:rsidR="006B4606">
        <w:rPr>
          <w:rFonts w:eastAsiaTheme="minorEastAsia"/>
          <w:lang w:val="en-US"/>
        </w:rPr>
        <w:t>ing</w:t>
      </w:r>
      <w:r w:rsidR="008E0503">
        <w:rPr>
          <w:rFonts w:eastAsiaTheme="minorEastAsia"/>
          <w:lang w:val="en-US"/>
        </w:rPr>
        <w:t xml:space="preserve"> an unharmed strand</w:t>
      </w:r>
      <w:r w:rsidR="00941738">
        <w:rPr>
          <w:rFonts w:eastAsiaTheme="minorEastAsia"/>
          <w:lang w:val="en-US"/>
        </w:rPr>
        <w:t xml:space="preserve"> and sampl</w:t>
      </w:r>
      <w:r w:rsidR="00A66D81">
        <w:rPr>
          <w:rFonts w:eastAsiaTheme="minorEastAsia"/>
          <w:lang w:val="en-US"/>
        </w:rPr>
        <w:t>ing</w:t>
      </w:r>
      <w:r w:rsidR="00941738">
        <w:rPr>
          <w:rFonts w:eastAsiaTheme="minorEastAsia"/>
          <w:lang w:val="en-US"/>
        </w:rPr>
        <w:t xml:space="preserve"> </w:t>
      </w:r>
      <w:r w:rsidR="008E693F">
        <w:rPr>
          <w:rFonts w:eastAsiaTheme="minorEastAsia"/>
          <w:lang w:val="en-US"/>
        </w:rPr>
        <w:t>base sequences</w:t>
      </w:r>
      <w:r w:rsidR="00D123FA">
        <w:rPr>
          <w:rFonts w:eastAsiaTheme="minorEastAsia"/>
          <w:lang w:val="en-US"/>
        </w:rPr>
        <w:t xml:space="preserve">. When homology is found </w:t>
      </w:r>
      <w:r w:rsidR="00290E56">
        <w:rPr>
          <w:rFonts w:eastAsiaTheme="minorEastAsia"/>
          <w:lang w:val="en-US"/>
        </w:rPr>
        <w:t xml:space="preserve">DNA-polymerase is recruited to </w:t>
      </w:r>
      <w:r w:rsidR="00172DFE">
        <w:rPr>
          <w:rFonts w:eastAsiaTheme="minorEastAsia"/>
          <w:lang w:val="en-US"/>
        </w:rPr>
        <w:t>extend the damaged strand</w:t>
      </w:r>
      <w:r w:rsidR="00C60EBF">
        <w:rPr>
          <w:rFonts w:eastAsiaTheme="minorEastAsia"/>
          <w:lang w:val="en-US"/>
        </w:rPr>
        <w:t xml:space="preserve">. The unharmed strand is released and </w:t>
      </w:r>
      <w:r w:rsidR="00B81A22">
        <w:rPr>
          <w:rFonts w:eastAsiaTheme="minorEastAsia"/>
          <w:lang w:val="en-US"/>
        </w:rPr>
        <w:t xml:space="preserve">the newly extended strand is used as a template to fix the </w:t>
      </w:r>
      <w:r w:rsidR="00044D58">
        <w:rPr>
          <w:rFonts w:eastAsiaTheme="minorEastAsia"/>
          <w:lang w:val="en-US"/>
        </w:rPr>
        <w:t>other damaged strand</w:t>
      </w:r>
      <w:r w:rsidR="00780BFA">
        <w:rPr>
          <w:rFonts w:eastAsiaTheme="minorEastAsia"/>
          <w:lang w:val="en-US"/>
        </w:rPr>
        <w:t xml:space="preserve"> </w:t>
      </w:r>
      <w:r w:rsidR="00780BFA">
        <w:rPr>
          <w:rFonts w:eastAsiaTheme="minorEastAsia"/>
          <w:lang w:val="en-US"/>
        </w:rPr>
        <w:fldChar w:fldCharType="begin"/>
      </w:r>
      <w:r w:rsidR="003F507D">
        <w:rPr>
          <w:rFonts w:eastAsiaTheme="minorEastAsia"/>
          <w:lang w:val="en-US"/>
        </w:rPr>
        <w:instrText xml:space="preserve"> ADDIN ZOTERO_ITEM CSL_CITATION {"citationID":"6GGA5hD4","properties":{"formattedCitation":"(Alberts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780BFA">
        <w:rPr>
          <w:rFonts w:eastAsiaTheme="minorEastAsia"/>
          <w:lang w:val="en-US"/>
        </w:rPr>
        <w:fldChar w:fldCharType="separate"/>
      </w:r>
      <w:r w:rsidR="00780BFA" w:rsidRPr="00780BFA">
        <w:rPr>
          <w:rFonts w:cs="Times New Roman"/>
          <w:lang w:val="en-US"/>
        </w:rPr>
        <w:t>(Alberts et al., 2014</w:t>
      </w:r>
      <w:r w:rsidR="00780BFA">
        <w:rPr>
          <w:rFonts w:cs="Times New Roman"/>
          <w:lang w:val="en-US"/>
        </w:rPr>
        <w:t>, p.278-279</w:t>
      </w:r>
      <w:r w:rsidR="00780BFA" w:rsidRPr="00780BFA">
        <w:rPr>
          <w:rFonts w:cs="Times New Roman"/>
          <w:lang w:val="en-US"/>
        </w:rPr>
        <w:t>)</w:t>
      </w:r>
      <w:r w:rsidR="00780BFA">
        <w:rPr>
          <w:rFonts w:eastAsiaTheme="minorEastAsia"/>
          <w:lang w:val="en-US"/>
        </w:rPr>
        <w:fldChar w:fldCharType="end"/>
      </w:r>
      <w:r w:rsidR="00BD10F6">
        <w:rPr>
          <w:rFonts w:eastAsiaTheme="minorEastAsia"/>
          <w:lang w:val="en-US"/>
        </w:rPr>
        <w:t>.</w:t>
      </w:r>
      <w:r w:rsidR="008E45B5">
        <w:rPr>
          <w:rFonts w:eastAsiaTheme="minorEastAsia"/>
          <w:lang w:val="en-US"/>
        </w:rPr>
        <w:t xml:space="preserve"> Both </w:t>
      </w:r>
      <w:r w:rsidR="00755949">
        <w:rPr>
          <w:rFonts w:eastAsiaTheme="minorEastAsia"/>
          <w:lang w:val="en-US"/>
        </w:rPr>
        <w:t>the NHEJ and HR</w:t>
      </w:r>
      <w:r w:rsidR="008E45B5">
        <w:rPr>
          <w:rFonts w:eastAsiaTheme="minorEastAsia"/>
          <w:lang w:val="en-US"/>
        </w:rPr>
        <w:t xml:space="preserve"> </w:t>
      </w:r>
      <w:r w:rsidR="00BD10F6">
        <w:rPr>
          <w:rFonts w:eastAsiaTheme="minorEastAsia"/>
          <w:lang w:val="en-US"/>
        </w:rPr>
        <w:t xml:space="preserve">are illustrated in </w:t>
      </w:r>
      <w:r w:rsidR="00BD10F6">
        <w:rPr>
          <w:rFonts w:eastAsiaTheme="minorEastAsia"/>
          <w:lang w:val="en-US"/>
        </w:rPr>
        <w:fldChar w:fldCharType="begin"/>
      </w:r>
      <w:r w:rsidR="00BD10F6">
        <w:rPr>
          <w:rFonts w:eastAsiaTheme="minorEastAsia"/>
          <w:lang w:val="en-US"/>
        </w:rPr>
        <w:instrText xml:space="preserve"> REF _Ref97896486 \h </w:instrText>
      </w:r>
      <w:r w:rsidR="004D7B5D">
        <w:rPr>
          <w:rFonts w:eastAsiaTheme="minorEastAsia"/>
          <w:lang w:val="en-US"/>
        </w:rPr>
        <w:instrText xml:space="preserve"> \* MERGEFORMAT </w:instrText>
      </w:r>
      <w:r w:rsidR="00BD10F6">
        <w:rPr>
          <w:rFonts w:eastAsiaTheme="minorEastAsia"/>
          <w:lang w:val="en-US"/>
        </w:rPr>
      </w:r>
      <w:r w:rsidR="00BD10F6">
        <w:rPr>
          <w:rFonts w:eastAsiaTheme="minorEastAsia"/>
          <w:lang w:val="en-US"/>
        </w:rPr>
        <w:fldChar w:fldCharType="separate"/>
      </w:r>
      <w:r w:rsidR="002C0F72" w:rsidRPr="00F616B5">
        <w:rPr>
          <w:lang w:val="en-US"/>
        </w:rPr>
        <w:t xml:space="preserve">Figure </w:t>
      </w:r>
      <w:r w:rsidR="002C0F72">
        <w:rPr>
          <w:noProof/>
          <w:lang w:val="en-US"/>
        </w:rPr>
        <w:t>1</w:t>
      </w:r>
      <w:r w:rsidR="002C0F72">
        <w:rPr>
          <w:noProof/>
          <w:lang w:val="en-US"/>
        </w:rPr>
        <w:noBreakHyphen/>
        <w:t>20</w:t>
      </w:r>
      <w:r w:rsidR="00BD10F6">
        <w:rPr>
          <w:rFonts w:eastAsiaTheme="minorEastAsia"/>
          <w:lang w:val="en-US"/>
        </w:rPr>
        <w:fldChar w:fldCharType="end"/>
      </w:r>
      <w:r w:rsidR="00BD10F6">
        <w:rPr>
          <w:rFonts w:eastAsiaTheme="minorEastAsia"/>
          <w:lang w:val="en-US"/>
        </w:rPr>
        <w:t xml:space="preserve"> </w:t>
      </w:r>
      <w:r w:rsidR="00EE0630">
        <w:rPr>
          <w:rFonts w:eastAsiaTheme="minorEastAsia"/>
          <w:lang w:val="en-US"/>
        </w:rPr>
        <w:t>.</w:t>
      </w:r>
      <w:r w:rsidR="00B77547">
        <w:rPr>
          <w:rFonts w:eastAsiaTheme="minorEastAsia"/>
          <w:lang w:val="en-US"/>
        </w:rPr>
        <w:t xml:space="preserve"> Compared to NHEJ, HR is less efficient, but</w:t>
      </w:r>
      <w:r w:rsidR="008E693F">
        <w:rPr>
          <w:rFonts w:eastAsiaTheme="minorEastAsia"/>
          <w:lang w:val="en-US"/>
        </w:rPr>
        <w:t xml:space="preserve"> </w:t>
      </w:r>
      <w:r w:rsidR="00B77547">
        <w:rPr>
          <w:rFonts w:eastAsiaTheme="minorEastAsia"/>
          <w:lang w:val="en-US"/>
        </w:rPr>
        <w:t>n</w:t>
      </w:r>
      <w:r w:rsidR="006C3B03">
        <w:rPr>
          <w:rFonts w:eastAsiaTheme="minorEastAsia"/>
          <w:lang w:val="en-US"/>
        </w:rPr>
        <w:t>o DNA is</w:t>
      </w:r>
      <w:r w:rsidR="008D352F">
        <w:rPr>
          <w:rFonts w:eastAsiaTheme="minorEastAsia"/>
          <w:lang w:val="en-US"/>
        </w:rPr>
        <w:t xml:space="preserve"> lost during HR</w:t>
      </w:r>
      <w:r w:rsidR="00B9261C">
        <w:rPr>
          <w:rFonts w:eastAsiaTheme="minorEastAsia"/>
          <w:lang w:val="en-US"/>
        </w:rPr>
        <w:t xml:space="preserve"> and DNA is accurately res</w:t>
      </w:r>
      <w:r w:rsidR="0009031B">
        <w:rPr>
          <w:rFonts w:eastAsiaTheme="minorEastAsia"/>
          <w:lang w:val="en-US"/>
        </w:rPr>
        <w:t>to</w:t>
      </w:r>
      <w:r w:rsidR="00B9261C">
        <w:rPr>
          <w:rFonts w:eastAsiaTheme="minorEastAsia"/>
          <w:lang w:val="en-US"/>
        </w:rPr>
        <w:t>r</w:t>
      </w:r>
      <w:r w:rsidR="0009031B">
        <w:rPr>
          <w:rFonts w:eastAsiaTheme="minorEastAsia"/>
          <w:lang w:val="en-US"/>
        </w:rPr>
        <w:t>e</w:t>
      </w:r>
      <w:r w:rsidR="00B9261C">
        <w:rPr>
          <w:rFonts w:eastAsiaTheme="minorEastAsia"/>
          <w:lang w:val="en-US"/>
        </w:rPr>
        <w:t>d</w:t>
      </w:r>
      <w:r w:rsidR="00E42CE7">
        <w:rPr>
          <w:rFonts w:eastAsiaTheme="minorEastAsia"/>
          <w:lang w:val="en-US"/>
        </w:rPr>
        <w:t xml:space="preserve"> </w:t>
      </w:r>
      <w:r w:rsidR="00872378">
        <w:rPr>
          <w:rFonts w:eastAsiaTheme="minorEastAsia"/>
          <w:lang w:val="en-US"/>
        </w:rPr>
        <w:fldChar w:fldCharType="begin"/>
      </w:r>
      <w:r w:rsidR="00927ED2">
        <w:rPr>
          <w:rFonts w:eastAsiaTheme="minorEastAsia"/>
          <w:lang w:val="en-US"/>
        </w:rPr>
        <w:instrText xml:space="preserve"> ADDIN ZOTERO_ITEM CSL_CITATION {"citationID":"AebmhpfG","properties":{"formattedCitation":"(Z. Mao et al., 2008)","plainCitation":"(Z. Mao et al., 2008)","noteIndex":0},"citationItems":[{"id":324,"uris":["http://zotero.org/users/9228513/items/FBEKSBWW"],"itemData":{"id":324,"type":"article-journal","abstract":"The two major pathways for repair of DNA double-strand breaks (DSBs) are homologous recombination (HR) and nonhomologous end joining (NHEJ). HR leads to accurate repair, while NHEJ is intrinsically mutagenic. To understand human somatic mutation it is essential to know the relationship between these pathways in human cells. Here we provide a comparison of the kinetics and relative contributions of HR and NHEJ in normal human cells. We used chromosomally integrated fluorescent reporter substrates for real-time in vivo monitoring of the NHEJ and HR. By examining multiple integrated clones we show that the efficiency of NHEJ and HR is strongly influenced by chromosomal location. Furthermore, we show that NHEJ of compatible ends (NHEJ-C) and NHEJ of incompatible ends (NHEJ-I) are fast processes, which can be completed in approximately 30 min, while HR is much slower and takes 7h or longer to complete. In actively cycling cells NHEJ-C is twice as efficient as NHEJ-I, and NHEJ-I is three times more efficient than HR. Our results suggest that NHEJ is a faster and more efficient DSB repair pathway than HR.","container-title":"DNA repair","DOI":"10.1016/j.dnarep.2008.06.018","ISSN":"1568-7864","issue":"10","journalAbbreviation":"DNA Repair (Amst)","note":"PMID: 18675941\nPMCID: PMC2695993","page":"1765-1771","source":"PubMed Central","title":"Comparison of nonhomologous end joining and homologous recombination in human cells","volume":"7","author":[{"family":"Mao","given":"Zhiyong"},{"family":"Bozzella","given":"Michael"},{"family":"Seluanov","given":"Andrei"},{"family":"Gorbunova","given":"Vera"}],"issued":{"date-parts":[["2008",10,1]]}}}],"schema":"https://github.com/citation-style-language/schema/raw/master/csl-citation.json"} </w:instrText>
      </w:r>
      <w:r w:rsidR="00872378">
        <w:rPr>
          <w:rFonts w:eastAsiaTheme="minorEastAsia"/>
          <w:lang w:val="en-US"/>
        </w:rPr>
        <w:fldChar w:fldCharType="separate"/>
      </w:r>
      <w:r w:rsidR="00927ED2" w:rsidRPr="008623D9">
        <w:rPr>
          <w:rFonts w:cs="Times New Roman"/>
          <w:lang w:val="en-US"/>
        </w:rPr>
        <w:t>(Z. Mao et al., 2008)</w:t>
      </w:r>
      <w:r w:rsidR="00872378">
        <w:rPr>
          <w:rFonts w:eastAsiaTheme="minorEastAsia"/>
          <w:lang w:val="en-US"/>
        </w:rPr>
        <w:fldChar w:fldCharType="end"/>
      </w:r>
      <w:r w:rsidR="006057A8">
        <w:rPr>
          <w:rFonts w:eastAsiaTheme="minorEastAsia"/>
          <w:lang w:val="en-US"/>
        </w:rPr>
        <w:t>.</w:t>
      </w:r>
      <w:r w:rsidR="00B77547">
        <w:rPr>
          <w:rFonts w:eastAsiaTheme="minorEastAsia"/>
          <w:lang w:val="en-US"/>
        </w:rPr>
        <w:t xml:space="preserve"> </w:t>
      </w:r>
      <w:r w:rsidR="00780B30">
        <w:rPr>
          <w:rFonts w:eastAsiaTheme="minorEastAsia"/>
          <w:lang w:val="en-US"/>
        </w:rPr>
        <w:t xml:space="preserve">This underlines the importance of the G2 checkpoint. </w:t>
      </w:r>
      <w:r w:rsidR="00D835E8">
        <w:rPr>
          <w:rFonts w:eastAsiaTheme="minorEastAsia"/>
          <w:lang w:val="en-US"/>
        </w:rPr>
        <w:br/>
      </w:r>
      <w:r w:rsidR="00D835E8">
        <w:rPr>
          <w:rFonts w:eastAsiaTheme="minorEastAsia"/>
          <w:lang w:val="en-US"/>
        </w:rPr>
        <w:br/>
      </w:r>
    </w:p>
    <w:p w14:paraId="036C5899" w14:textId="77777777" w:rsidR="00D15864" w:rsidRDefault="00D15864" w:rsidP="004D7B5D">
      <w:pPr>
        <w:spacing w:line="360" w:lineRule="auto"/>
        <w:rPr>
          <w:rFonts w:eastAsiaTheme="minorEastAsia"/>
          <w:lang w:val="en-US"/>
        </w:rPr>
      </w:pPr>
    </w:p>
    <w:p w14:paraId="6C2D2A17" w14:textId="77777777" w:rsidR="00F616B5" w:rsidRPr="0020219A" w:rsidRDefault="00F616B5" w:rsidP="004D7B5D">
      <w:pPr>
        <w:keepNext/>
        <w:spacing w:line="360" w:lineRule="auto"/>
        <w:rPr>
          <w:lang w:val="en-US"/>
        </w:rPr>
      </w:pPr>
      <w:r w:rsidRPr="00F616B5">
        <w:rPr>
          <w:noProof/>
        </w:rPr>
        <w:lastRenderedPageBreak/>
        <w:drawing>
          <wp:inline distT="0" distB="0" distL="0" distR="0" wp14:anchorId="4EA8C0C0" wp14:editId="3AF75D7E">
            <wp:extent cx="5474970" cy="3607129"/>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4"/>
                    <a:srcRect l="6189" t="3624" r="1672" b="2442"/>
                    <a:stretch/>
                  </pic:blipFill>
                  <pic:spPr bwMode="auto">
                    <a:xfrm>
                      <a:off x="0" y="0"/>
                      <a:ext cx="5476388" cy="3608063"/>
                    </a:xfrm>
                    <a:prstGeom prst="rect">
                      <a:avLst/>
                    </a:prstGeom>
                    <a:ln>
                      <a:noFill/>
                    </a:ln>
                    <a:extLst>
                      <a:ext uri="{53640926-AAD7-44D8-BBD7-CCE9431645EC}">
                        <a14:shadowObscured xmlns:a14="http://schemas.microsoft.com/office/drawing/2010/main"/>
                      </a:ext>
                    </a:extLst>
                  </pic:spPr>
                </pic:pic>
              </a:graphicData>
            </a:graphic>
          </wp:inline>
        </w:drawing>
      </w:r>
    </w:p>
    <w:p w14:paraId="39769B8F" w14:textId="5640AB30" w:rsidR="005626DC" w:rsidRDefault="00F616B5" w:rsidP="004D7B5D">
      <w:pPr>
        <w:pStyle w:val="Caption"/>
        <w:spacing w:line="360" w:lineRule="auto"/>
        <w:rPr>
          <w:lang w:val="en-US"/>
        </w:rPr>
      </w:pPr>
      <w:bookmarkStart w:id="94" w:name="_Ref97896486"/>
      <w:r w:rsidRPr="00F616B5">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20</w:t>
      </w:r>
      <w:r w:rsidR="00543048">
        <w:rPr>
          <w:lang w:val="en-US"/>
        </w:rPr>
        <w:fldChar w:fldCharType="end"/>
      </w:r>
      <w:bookmarkEnd w:id="94"/>
      <w:r w:rsidRPr="00F616B5">
        <w:rPr>
          <w:lang w:val="en-US"/>
        </w:rPr>
        <w:t xml:space="preserve">.  </w:t>
      </w:r>
      <w:r>
        <w:rPr>
          <w:lang w:val="en-US"/>
        </w:rPr>
        <w:t xml:space="preserve">(A) </w:t>
      </w:r>
      <w:r w:rsidRPr="0067756C">
        <w:rPr>
          <w:lang w:val="en-US"/>
        </w:rPr>
        <w:t>Nonhomologous end-joining</w:t>
      </w:r>
      <w:r>
        <w:rPr>
          <w:lang w:val="en-US"/>
        </w:rPr>
        <w:t xml:space="preserve"> is DNA repair happening in the G1-phase of the cell </w:t>
      </w:r>
      <w:proofErr w:type="gramStart"/>
      <w:r>
        <w:rPr>
          <w:lang w:val="en-US"/>
        </w:rPr>
        <w:t>cycle, before</w:t>
      </w:r>
      <w:proofErr w:type="gramEnd"/>
      <w:r>
        <w:rPr>
          <w:lang w:val="en-US"/>
        </w:rPr>
        <w:t xml:space="preserve"> DNA is replicated. The strands are connected, but the nucleotides that existed</w:t>
      </w:r>
      <w:r w:rsidR="008A443F">
        <w:rPr>
          <w:lang w:val="en-US"/>
        </w:rPr>
        <w:t xml:space="preserve"> </w:t>
      </w:r>
      <w:r>
        <w:rPr>
          <w:lang w:val="en-US"/>
        </w:rPr>
        <w:t>on the strand</w:t>
      </w:r>
      <w:r w:rsidR="008A443F">
        <w:rPr>
          <w:lang w:val="en-US"/>
        </w:rPr>
        <w:t xml:space="preserve"> before</w:t>
      </w:r>
      <w:r w:rsidR="00022F2E">
        <w:rPr>
          <w:lang w:val="en-US"/>
        </w:rPr>
        <w:t xml:space="preserve"> </w:t>
      </w:r>
      <w:r w:rsidR="008A443F">
        <w:rPr>
          <w:lang w:val="en-US"/>
        </w:rPr>
        <w:t xml:space="preserve">damaged </w:t>
      </w:r>
      <w:r w:rsidR="00022F2E">
        <w:rPr>
          <w:lang w:val="en-US"/>
        </w:rPr>
        <w:t>occurred,</w:t>
      </w:r>
      <w:r>
        <w:rPr>
          <w:lang w:val="en-US"/>
        </w:rPr>
        <w:t xml:space="preserve"> are gone</w:t>
      </w:r>
      <w:r w:rsidR="00B4343C">
        <w:rPr>
          <w:lang w:val="en-US"/>
        </w:rPr>
        <w:t xml:space="preserve">. </w:t>
      </w:r>
      <w:r w:rsidR="00321074">
        <w:rPr>
          <w:lang w:val="en-US"/>
        </w:rPr>
        <w:t>(B) Homologous Re</w:t>
      </w:r>
      <w:r w:rsidR="00037FA3">
        <w:rPr>
          <w:lang w:val="en-US"/>
        </w:rPr>
        <w:t xml:space="preserve">combination </w:t>
      </w:r>
      <w:r w:rsidR="000B4A1C">
        <w:rPr>
          <w:lang w:val="en-US"/>
        </w:rPr>
        <w:t xml:space="preserve">during late G2/S phase where </w:t>
      </w:r>
      <w:r w:rsidR="002A5111">
        <w:rPr>
          <w:lang w:val="en-US"/>
        </w:rPr>
        <w:t>sister chromatid is available after DNA replication</w:t>
      </w:r>
      <w:r>
        <w:rPr>
          <w:lang w:val="en-US"/>
        </w:rPr>
        <w:t xml:space="preserve"> </w:t>
      </w:r>
      <w:r w:rsidR="00022F2E">
        <w:rPr>
          <w:lang w:val="en-US"/>
        </w:rPr>
        <w:t xml:space="preserve">and </w:t>
      </w:r>
      <w:r w:rsidR="00563B6B">
        <w:rPr>
          <w:lang w:val="en-US"/>
        </w:rPr>
        <w:t xml:space="preserve">completely restores the broken DNA </w:t>
      </w:r>
      <w:r>
        <w:rPr>
          <w:lang w:val="en-US"/>
        </w:rPr>
        <w:fldChar w:fldCharType="begin"/>
      </w:r>
      <w:r w:rsidR="003F507D">
        <w:rPr>
          <w:lang w:val="en-US"/>
        </w:rPr>
        <w:instrText xml:space="preserve"> ADDIN ZOTERO_ITEM CSL_CITATION {"citationID":"yzOyfXnz","properties":{"formattedCitation":"(Alberts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Pr>
          <w:lang w:val="en-US"/>
        </w:rPr>
        <w:fldChar w:fldCharType="separate"/>
      </w:r>
      <w:r w:rsidRPr="008F6E44">
        <w:rPr>
          <w:rFonts w:cs="Times New Roman"/>
          <w:lang w:val="en-US"/>
        </w:rPr>
        <w:t>(Alberts et al., 2014</w:t>
      </w:r>
      <w:r>
        <w:rPr>
          <w:rFonts w:cs="Times New Roman"/>
          <w:lang w:val="en-US"/>
        </w:rPr>
        <w:t>, p.275</w:t>
      </w:r>
      <w:r w:rsidRPr="008F6E44">
        <w:rPr>
          <w:rFonts w:cs="Times New Roman"/>
          <w:lang w:val="en-US"/>
        </w:rPr>
        <w:t>)</w:t>
      </w:r>
      <w:r>
        <w:rPr>
          <w:lang w:val="en-US"/>
        </w:rPr>
        <w:fldChar w:fldCharType="end"/>
      </w:r>
      <w:r>
        <w:rPr>
          <w:lang w:val="en-US"/>
        </w:rPr>
        <w:t>.</w:t>
      </w:r>
    </w:p>
    <w:p w14:paraId="0011B403" w14:textId="7D8F5773" w:rsidR="003F76AF" w:rsidRPr="00C40F97" w:rsidRDefault="003F76AF" w:rsidP="004D7B5D">
      <w:pPr>
        <w:spacing w:line="360" w:lineRule="auto"/>
        <w:rPr>
          <w:rFonts w:eastAsiaTheme="minorEastAsia"/>
          <w:lang w:val="en-US"/>
        </w:rPr>
      </w:pPr>
      <w:r>
        <w:rPr>
          <w:rFonts w:eastAsiaTheme="minorEastAsia"/>
          <w:lang w:val="en-US"/>
        </w:rPr>
        <w:t>Failure of repairing DNA damage might</w:t>
      </w:r>
      <w:r w:rsidR="00755949">
        <w:rPr>
          <w:rFonts w:eastAsiaTheme="minorEastAsia"/>
          <w:lang w:val="en-US"/>
        </w:rPr>
        <w:t xml:space="preserve"> have</w:t>
      </w:r>
      <w:r>
        <w:rPr>
          <w:rFonts w:eastAsiaTheme="minorEastAsia"/>
          <w:lang w:val="en-US"/>
        </w:rPr>
        <w:t xml:space="preserve"> severe consequences. An unbound base caused by a DSB easily forms new hydrogen bonds with unbound bases elsewhere on the strand where a DSB has occurred</w:t>
      </w:r>
      <w:r w:rsidR="00694B01">
        <w:rPr>
          <w:rFonts w:eastAsiaTheme="minorEastAsia"/>
          <w:lang w:val="en-US"/>
        </w:rPr>
        <w:t xml:space="preserve"> </w:t>
      </w:r>
      <w:r w:rsidR="00694B01">
        <w:rPr>
          <w:rFonts w:eastAsiaTheme="minorEastAsia"/>
          <w:lang w:val="en-US"/>
        </w:rPr>
        <w:fldChar w:fldCharType="begin"/>
      </w:r>
      <w:r w:rsidR="004850B3">
        <w:rPr>
          <w:rFonts w:eastAsiaTheme="minorEastAsia"/>
          <w:lang w:val="en-US"/>
        </w:rPr>
        <w:instrText xml:space="preserve"> ADDIN ZOTERO_ITEM CSL_CITATION {"citationID":"Qcu9KFPh","properties":{"formattedCitation":"(Hall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694B01">
        <w:rPr>
          <w:rFonts w:eastAsiaTheme="minorEastAsia"/>
          <w:lang w:val="en-US"/>
        </w:rPr>
        <w:fldChar w:fldCharType="separate"/>
      </w:r>
      <w:r w:rsidR="00694B01" w:rsidRPr="00932E28">
        <w:rPr>
          <w:rFonts w:cs="Times New Roman"/>
          <w:lang w:val="en-US"/>
        </w:rPr>
        <w:t xml:space="preserve">(Hall &amp; </w:t>
      </w:r>
      <w:proofErr w:type="spellStart"/>
      <w:r w:rsidR="00694B01" w:rsidRPr="00932E28">
        <w:rPr>
          <w:rFonts w:cs="Times New Roman"/>
          <w:lang w:val="en-US"/>
        </w:rPr>
        <w:t>Giaccia</w:t>
      </w:r>
      <w:proofErr w:type="spellEnd"/>
      <w:r w:rsidR="00694B01" w:rsidRPr="00932E28">
        <w:rPr>
          <w:rFonts w:cs="Times New Roman"/>
          <w:lang w:val="en-US"/>
        </w:rPr>
        <w:t>, 2012</w:t>
      </w:r>
      <w:r w:rsidR="00932E28">
        <w:rPr>
          <w:rFonts w:cs="Times New Roman"/>
          <w:lang w:val="en-US"/>
        </w:rPr>
        <w:t>, p.25</w:t>
      </w:r>
      <w:r w:rsidR="00694B01" w:rsidRPr="00932E28">
        <w:rPr>
          <w:rFonts w:cs="Times New Roman"/>
          <w:lang w:val="en-US"/>
        </w:rPr>
        <w:t>)</w:t>
      </w:r>
      <w:r w:rsidR="00694B01">
        <w:rPr>
          <w:rFonts w:eastAsiaTheme="minorEastAsia"/>
          <w:lang w:val="en-US"/>
        </w:rPr>
        <w:fldChar w:fldCharType="end"/>
      </w:r>
      <w:r>
        <w:rPr>
          <w:rFonts w:eastAsiaTheme="minorEastAsia"/>
          <w:lang w:val="en-US"/>
        </w:rPr>
        <w:t xml:space="preserve">. If enough DSB’s are </w:t>
      </w:r>
      <w:r w:rsidR="00672866">
        <w:rPr>
          <w:rFonts w:eastAsiaTheme="minorEastAsia"/>
          <w:lang w:val="en-US"/>
        </w:rPr>
        <w:t>left unrepaired</w:t>
      </w:r>
      <w:r>
        <w:rPr>
          <w:rFonts w:eastAsiaTheme="minorEastAsia"/>
          <w:lang w:val="en-US"/>
        </w:rPr>
        <w:t>,</w:t>
      </w:r>
      <w:r w:rsidR="00C40F97">
        <w:rPr>
          <w:rFonts w:eastAsiaTheme="minorEastAsia"/>
          <w:lang w:val="en-US"/>
        </w:rPr>
        <w:t xml:space="preserve"> or</w:t>
      </w:r>
      <w:r w:rsidR="00DC5F8A">
        <w:rPr>
          <w:rFonts w:eastAsiaTheme="minorEastAsia"/>
          <w:lang w:val="en-US"/>
        </w:rPr>
        <w:t xml:space="preserve"> the cell isn’t arrested or the damage occur </w:t>
      </w:r>
      <w:r w:rsidR="00C40F97">
        <w:rPr>
          <w:rFonts w:eastAsiaTheme="minorEastAsia"/>
          <w:lang w:val="en-US"/>
        </w:rPr>
        <w:t>late in the cell cycle,</w:t>
      </w:r>
      <w:r>
        <w:rPr>
          <w:rFonts w:eastAsiaTheme="minorEastAsia"/>
          <w:lang w:val="en-US"/>
        </w:rPr>
        <w:t xml:space="preserve"> they can cause severe abnormalities known as chromosomal aberrations </w:t>
      </w:r>
      <w:r>
        <w:rPr>
          <w:rFonts w:eastAsiaTheme="minorEastAsia"/>
          <w:lang w:val="en-US"/>
        </w:rPr>
        <w:fldChar w:fldCharType="begin"/>
      </w:r>
      <w:r w:rsidR="00BF6570">
        <w:rPr>
          <w:rFonts w:eastAsiaTheme="minorEastAsia"/>
          <w:lang w:val="en-US"/>
        </w:rPr>
        <w:instrText xml:space="preserve"> ADDIN ZOTERO_ITEM CSL_CITATION {"citationID":"ctiwUPiT","properties":{"formattedCitation":"(Grote &amp; Revell, 1972)","plainCitation":"(Grote &amp; Revell, 1972)","noteIndex":0},"citationItems":[{"id":327,"uris":["http://zotero.org/users/9228513/items/Q8W5QJP5"],"itemData":{"id":327,"type":"article-journal","abstract":"The U.S. Department of Energy's Office of Scientific and Technical Information","container-title":"Curr. Top. Radiat. Res. Quart. 7: No. 3, 303-9(Jun 1972).","language":"English","note":"Institution: Originating Research Org. not identified","source":"www.osti.gov","title":"CORRELATION OF CHROMOSOME DAMAGE AND COLONY-FORMING ABILITY IN SYRIAN HAMSTER CELLS IN CULTURE IRRADIATED IN G.","URL":"https://www.osti.gov/biblio/4599614","author":[{"family":"Grote","given":"S. J."},{"family":"Revell","given":"S. H."}],"accessed":{"date-parts":[["2022",3,30]]},"issued":{"date-parts":[["1972",1,1]]}}}],"schema":"https://github.com/citation-style-language/schema/raw/master/csl-citation.json"} </w:instrText>
      </w:r>
      <w:r>
        <w:rPr>
          <w:rFonts w:eastAsiaTheme="minorEastAsia"/>
          <w:lang w:val="en-US"/>
        </w:rPr>
        <w:fldChar w:fldCharType="separate"/>
      </w:r>
      <w:r w:rsidR="00BF6570" w:rsidRPr="00543343">
        <w:rPr>
          <w:rFonts w:cs="Times New Roman"/>
          <w:lang w:val="en-US"/>
        </w:rPr>
        <w:t>(Grote &amp; Revell, 1972)</w:t>
      </w:r>
      <w:r>
        <w:rPr>
          <w:rFonts w:eastAsiaTheme="minorEastAsia"/>
          <w:lang w:val="en-US"/>
        </w:rPr>
        <w:fldChar w:fldCharType="end"/>
      </w:r>
      <w:r>
        <w:rPr>
          <w:rFonts w:eastAsiaTheme="minorEastAsia"/>
          <w:lang w:val="en-US"/>
        </w:rPr>
        <w:t xml:space="preserve">. Lethal chromosomal </w:t>
      </w:r>
      <w:r w:rsidR="008A3BFD">
        <w:rPr>
          <w:rFonts w:eastAsiaTheme="minorEastAsia"/>
          <w:lang w:val="en-US"/>
        </w:rPr>
        <w:t xml:space="preserve">aberrations result in chromosomes that are connected by more than the centromere. </w:t>
      </w:r>
      <w:r w:rsidR="00773DBB">
        <w:rPr>
          <w:rFonts w:eastAsiaTheme="minorEastAsia"/>
          <w:lang w:val="en-US"/>
        </w:rPr>
        <w:t xml:space="preserve">This leads to chromosomes not being fully separated during </w:t>
      </w:r>
      <w:r w:rsidR="00E42042">
        <w:rPr>
          <w:rFonts w:eastAsiaTheme="minorEastAsia"/>
          <w:lang w:val="en-US"/>
        </w:rPr>
        <w:t>mitosis</w:t>
      </w:r>
      <w:r w:rsidR="00773DBB">
        <w:rPr>
          <w:rFonts w:eastAsiaTheme="minorEastAsia"/>
          <w:lang w:val="en-US"/>
        </w:rPr>
        <w:t xml:space="preserve"> </w:t>
      </w:r>
      <w:r w:rsidR="004B38A2">
        <w:rPr>
          <w:rFonts w:eastAsiaTheme="minorEastAsia"/>
          <w:lang w:val="en-US"/>
        </w:rPr>
        <w:t>causing mitotic cell death</w:t>
      </w:r>
      <w:r w:rsidR="00B6427F">
        <w:rPr>
          <w:rFonts w:eastAsiaTheme="minorEastAsia"/>
          <w:lang w:val="en-US"/>
        </w:rPr>
        <w:t xml:space="preserve"> </w:t>
      </w:r>
      <w:r w:rsidR="00B6427F">
        <w:rPr>
          <w:rFonts w:eastAsiaTheme="minorEastAsia"/>
          <w:lang w:val="en-US"/>
        </w:rPr>
        <w:fldChar w:fldCharType="begin"/>
      </w:r>
      <w:r w:rsidR="004850B3">
        <w:rPr>
          <w:rFonts w:eastAsiaTheme="minorEastAsia"/>
          <w:lang w:val="en-US"/>
        </w:rPr>
        <w:instrText xml:space="preserve"> ADDIN ZOTERO_ITEM CSL_CITATION {"citationID":"6A8tabRG","properties":{"formattedCitation":"(Hall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6427F">
        <w:rPr>
          <w:rFonts w:eastAsiaTheme="minorEastAsia"/>
          <w:lang w:val="en-US"/>
        </w:rPr>
        <w:fldChar w:fldCharType="separate"/>
      </w:r>
      <w:r w:rsidR="00B6427F" w:rsidRPr="00C8280B">
        <w:rPr>
          <w:rFonts w:cs="Times New Roman"/>
          <w:lang w:val="en-US"/>
        </w:rPr>
        <w:t xml:space="preserve">(Hall &amp; </w:t>
      </w:r>
      <w:proofErr w:type="spellStart"/>
      <w:r w:rsidR="00B6427F" w:rsidRPr="00C8280B">
        <w:rPr>
          <w:rFonts w:cs="Times New Roman"/>
          <w:lang w:val="en-US"/>
        </w:rPr>
        <w:t>Giaccia</w:t>
      </w:r>
      <w:proofErr w:type="spellEnd"/>
      <w:r w:rsidR="00B6427F" w:rsidRPr="00C8280B">
        <w:rPr>
          <w:rFonts w:cs="Times New Roman"/>
          <w:lang w:val="en-US"/>
        </w:rPr>
        <w:t>, 2012</w:t>
      </w:r>
      <w:r w:rsidR="00C8280B">
        <w:rPr>
          <w:rFonts w:cs="Times New Roman"/>
          <w:lang w:val="en-US"/>
        </w:rPr>
        <w:t>, p.26</w:t>
      </w:r>
      <w:r w:rsidR="00B6427F" w:rsidRPr="00C8280B">
        <w:rPr>
          <w:rFonts w:cs="Times New Roman"/>
          <w:lang w:val="en-US"/>
        </w:rPr>
        <w:t>)</w:t>
      </w:r>
      <w:r w:rsidR="00B6427F">
        <w:rPr>
          <w:rFonts w:eastAsiaTheme="minorEastAsia"/>
          <w:lang w:val="en-US"/>
        </w:rPr>
        <w:fldChar w:fldCharType="end"/>
      </w:r>
      <w:r w:rsidR="004B38A2">
        <w:rPr>
          <w:rFonts w:eastAsiaTheme="minorEastAsia"/>
          <w:lang w:val="en-US"/>
        </w:rPr>
        <w:t xml:space="preserve">. </w:t>
      </w:r>
      <w:r w:rsidR="007766B1">
        <w:rPr>
          <w:rFonts w:eastAsiaTheme="minorEastAsia"/>
          <w:lang w:val="en-US"/>
        </w:rPr>
        <w:t>Moreover,</w:t>
      </w:r>
      <w:r w:rsidR="00E75902">
        <w:rPr>
          <w:rFonts w:eastAsiaTheme="minorEastAsia"/>
          <w:lang w:val="en-US"/>
        </w:rPr>
        <w:t xml:space="preserve"> chromosomal aberrations may be</w:t>
      </w:r>
      <w:r>
        <w:rPr>
          <w:rFonts w:eastAsiaTheme="minorEastAsia"/>
          <w:lang w:val="en-US"/>
        </w:rPr>
        <w:t xml:space="preserve"> non-lethal. Examples are symmetrical translocation</w:t>
      </w:r>
      <w:r w:rsidR="00E75902">
        <w:rPr>
          <w:rFonts w:eastAsiaTheme="minorEastAsia"/>
          <w:lang w:val="en-US"/>
        </w:rPr>
        <w:t>s</w:t>
      </w:r>
      <w:r>
        <w:rPr>
          <w:rFonts w:eastAsiaTheme="minorEastAsia"/>
          <w:lang w:val="en-US"/>
        </w:rPr>
        <w:t xml:space="preserve"> and small deletions. </w:t>
      </w:r>
      <w:r w:rsidR="002D2586">
        <w:rPr>
          <w:lang w:val="en-US"/>
        </w:rPr>
        <w:t xml:space="preserve">Translocation is when </w:t>
      </w:r>
      <w:r w:rsidR="00EE0013">
        <w:rPr>
          <w:lang w:val="en-US"/>
        </w:rPr>
        <w:t>a</w:t>
      </w:r>
      <w:r w:rsidR="00F13D28">
        <w:rPr>
          <w:lang w:val="en-US"/>
        </w:rPr>
        <w:t xml:space="preserve"> piece of chromosome</w:t>
      </w:r>
      <w:r w:rsidR="00EE0013">
        <w:rPr>
          <w:lang w:val="en-US"/>
        </w:rPr>
        <w:t xml:space="preserve"> </w:t>
      </w:r>
      <w:r w:rsidR="0051155D">
        <w:rPr>
          <w:lang w:val="en-US"/>
        </w:rPr>
        <w:t xml:space="preserve">breaks and reattach </w:t>
      </w:r>
      <w:r w:rsidR="00BE0B71">
        <w:rPr>
          <w:lang w:val="en-US"/>
        </w:rPr>
        <w:t>to another chromosome</w:t>
      </w:r>
      <w:r w:rsidR="00667243">
        <w:rPr>
          <w:lang w:val="en-US"/>
        </w:rPr>
        <w:t xml:space="preserve">, while </w:t>
      </w:r>
      <w:r w:rsidR="003D2CA3">
        <w:rPr>
          <w:lang w:val="en-US"/>
        </w:rPr>
        <w:t xml:space="preserve">deletion is </w:t>
      </w:r>
      <w:r w:rsidR="00D65D26">
        <w:rPr>
          <w:lang w:val="en-US"/>
        </w:rPr>
        <w:t>removal of a piece of chromosome without re</w:t>
      </w:r>
      <w:r w:rsidR="00450CB8">
        <w:rPr>
          <w:lang w:val="en-US"/>
        </w:rPr>
        <w:t>attaching.</w:t>
      </w:r>
      <w:r w:rsidR="0002478A">
        <w:rPr>
          <w:lang w:val="en-US"/>
        </w:rPr>
        <w:t xml:space="preserve"> The</w:t>
      </w:r>
      <w:r w:rsidR="00A43A69">
        <w:rPr>
          <w:lang w:val="en-US"/>
        </w:rPr>
        <w:t xml:space="preserve">se aberrations are non-lethal because </w:t>
      </w:r>
      <w:r w:rsidR="00F60A0A">
        <w:rPr>
          <w:lang w:val="en-US"/>
        </w:rPr>
        <w:t xml:space="preserve">the chromosomes </w:t>
      </w:r>
      <w:r w:rsidR="006A18CF">
        <w:rPr>
          <w:lang w:val="en-US"/>
        </w:rPr>
        <w:t>a</w:t>
      </w:r>
      <w:r w:rsidR="00F60A0A">
        <w:rPr>
          <w:lang w:val="en-US"/>
        </w:rPr>
        <w:t>re able to separate successfully</w:t>
      </w:r>
      <w:r w:rsidR="00D65E36">
        <w:rPr>
          <w:lang w:val="en-US"/>
        </w:rPr>
        <w:t xml:space="preserve"> during </w:t>
      </w:r>
      <w:r w:rsidR="00F145DF">
        <w:rPr>
          <w:lang w:val="en-US"/>
        </w:rPr>
        <w:t>mitosis</w:t>
      </w:r>
      <w:r w:rsidR="00B502DB">
        <w:rPr>
          <w:lang w:val="en-US"/>
        </w:rPr>
        <w:t xml:space="preserve"> </w:t>
      </w:r>
      <w:r w:rsidR="00B502DB">
        <w:rPr>
          <w:lang w:val="en-US"/>
        </w:rPr>
        <w:fldChar w:fldCharType="begin"/>
      </w:r>
      <w:r w:rsidR="00B502DB">
        <w:rPr>
          <w:lang w:val="en-US"/>
        </w:rPr>
        <w:instrText xml:space="preserve"> ADDIN ZOTERO_ITEM CSL_CITATION {"citationID":"L0kyuHb1","properties":{"formattedCitation":"(Hall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502DB">
        <w:rPr>
          <w:lang w:val="en-US"/>
        </w:rPr>
        <w:fldChar w:fldCharType="separate"/>
      </w:r>
      <w:r w:rsidR="00B502DB" w:rsidRPr="00E25266">
        <w:rPr>
          <w:rFonts w:cs="Times New Roman"/>
          <w:lang w:val="en-US"/>
        </w:rPr>
        <w:t xml:space="preserve">(Hall &amp; </w:t>
      </w:r>
      <w:proofErr w:type="spellStart"/>
      <w:r w:rsidR="00B502DB" w:rsidRPr="00E25266">
        <w:rPr>
          <w:rFonts w:cs="Times New Roman"/>
          <w:lang w:val="en-US"/>
        </w:rPr>
        <w:t>Giaccia</w:t>
      </w:r>
      <w:proofErr w:type="spellEnd"/>
      <w:r w:rsidR="00B502DB" w:rsidRPr="00E25266">
        <w:rPr>
          <w:rFonts w:cs="Times New Roman"/>
          <w:lang w:val="en-US"/>
        </w:rPr>
        <w:t>, 2012</w:t>
      </w:r>
      <w:r w:rsidR="00B502DB">
        <w:rPr>
          <w:rFonts w:cs="Times New Roman"/>
          <w:lang w:val="en-US"/>
        </w:rPr>
        <w:t>, p.26-32</w:t>
      </w:r>
      <w:r w:rsidR="00B502DB" w:rsidRPr="00E25266">
        <w:rPr>
          <w:rFonts w:cs="Times New Roman"/>
          <w:lang w:val="en-US"/>
        </w:rPr>
        <w:t>)</w:t>
      </w:r>
      <w:r w:rsidR="00B502DB">
        <w:rPr>
          <w:lang w:val="en-US"/>
        </w:rPr>
        <w:fldChar w:fldCharType="end"/>
      </w:r>
      <w:r w:rsidR="00F60A0A">
        <w:rPr>
          <w:lang w:val="en-US"/>
        </w:rPr>
        <w:t>. But</w:t>
      </w:r>
      <w:r w:rsidR="00450CB8">
        <w:rPr>
          <w:lang w:val="en-US"/>
        </w:rPr>
        <w:t xml:space="preserve"> </w:t>
      </w:r>
      <w:r w:rsidR="00B502DB">
        <w:rPr>
          <w:lang w:val="en-US"/>
        </w:rPr>
        <w:t>the</w:t>
      </w:r>
      <w:r w:rsidR="00AC7A32">
        <w:rPr>
          <w:lang w:val="en-US"/>
        </w:rPr>
        <w:t xml:space="preserve"> damages</w:t>
      </w:r>
      <w:r w:rsidR="00CE50F8">
        <w:rPr>
          <w:lang w:val="en-US"/>
        </w:rPr>
        <w:t xml:space="preserve"> might </w:t>
      </w:r>
      <w:r w:rsidR="00CE50F8">
        <w:rPr>
          <w:lang w:val="en-US"/>
        </w:rPr>
        <w:lastRenderedPageBreak/>
        <w:t xml:space="preserve">lead to activation of oncogenes </w:t>
      </w:r>
      <w:r w:rsidR="00CE50F8">
        <w:rPr>
          <w:lang w:val="en-US"/>
        </w:rPr>
        <w:fldChar w:fldCharType="begin"/>
      </w:r>
      <w:r w:rsidR="00F34775">
        <w:rPr>
          <w:lang w:val="en-US"/>
        </w:rPr>
        <w:instrText xml:space="preserve"> ADDIN ZOTERO_ITEM CSL_CITATION {"citationID":"TtCC9VUy","properties":{"formattedCitation":"(Nambiar et al., 2008)","plainCitation":"(Nambiar et al., 2008)","noteIndex":0},"citationItems":[{"id":329,"uris":["http://zotero.org/users/9228513/items/56D57PBJ"],"itemData":{"id":329,"type":"article-journal","abstract":"Genetic alterations in DNA can lead to cancer when it is present in proto-oncogenes, tumor suppressor genes, DNA repair genes etc. Examples of such alterations include deletions, inversions and chromosomal translocations. Among these rearrangements chromosomal translocations are considered as the primary cause for many cancers including lymphoma, leukemia and some solid tumors. Chromosomal translocations in certain cases can result either in the fusion of genes or in bringing genes close to enhancer or promoter elements, hence leading to their altered expression. Moreover, chromosomal translocations are used as diagnostic markers for cancer and its therapeutics. In the first part of this review, we summarize the well-studied chromosomal translocations in cancer. Although the mechanism of formation of most of these translocations is still unclear, in the second part we discuss the recent advances in this area of research.","container-title":"Biochimica et Biophysica Acta (BBA) - Reviews on Cancer","DOI":"10.1016/j.bbcan.2008.07.005","ISSN":"0304-419X","issue":"2","journalAbbreviation":"Biochimica et Biophysica Acta (BBA) - Reviews on Cancer","language":"en","page":"139-152","source":"ScienceDirect","title":"Chromosomal translocations in cancer","volume":"1786","author":[{"family":"Nambiar","given":"Mridula"},{"family":"Kari","given":"Vijayalakshmi"},{"family":"Raghavan","given":"Sathees C."}],"issued":{"date-parts":[["2008",12,1]]}}}],"schema":"https://github.com/citation-style-language/schema/raw/master/csl-citation.json"} </w:instrText>
      </w:r>
      <w:r w:rsidR="00CE50F8">
        <w:rPr>
          <w:lang w:val="en-US"/>
        </w:rPr>
        <w:fldChar w:fldCharType="separate"/>
      </w:r>
      <w:r w:rsidR="00F34775" w:rsidRPr="00F34775">
        <w:rPr>
          <w:rFonts w:cs="Times New Roman"/>
          <w:lang w:val="en-US"/>
        </w:rPr>
        <w:t>(Nambiar et al., 2008)</w:t>
      </w:r>
      <w:r w:rsidR="00CE50F8">
        <w:rPr>
          <w:lang w:val="en-US"/>
        </w:rPr>
        <w:fldChar w:fldCharType="end"/>
      </w:r>
      <w:r w:rsidR="00CE50F8">
        <w:rPr>
          <w:lang w:val="en-US"/>
        </w:rPr>
        <w:t xml:space="preserve"> or inactivation of</w:t>
      </w:r>
      <w:r w:rsidR="00D340CA">
        <w:rPr>
          <w:lang w:val="en-US"/>
        </w:rPr>
        <w:t xml:space="preserve"> a tumor suppressor gene</w:t>
      </w:r>
      <w:r w:rsidR="00CE50F8">
        <w:rPr>
          <w:lang w:val="en-US"/>
        </w:rPr>
        <w:t xml:space="preserve"> </w:t>
      </w:r>
      <w:r w:rsidR="00D340CA">
        <w:rPr>
          <w:lang w:val="en-US"/>
        </w:rPr>
        <w:fldChar w:fldCharType="begin"/>
      </w:r>
      <w:r w:rsidR="00927ED2">
        <w:rPr>
          <w:lang w:val="en-US"/>
        </w:rPr>
        <w:instrText xml:space="preserve"> ADDIN ZOTERO_ITEM CSL_CITATION {"citationID":"RcvDo9R4","properties":{"formattedCitation":"(X. Mao et al., 2011)","plainCitation":"(X. Mao et al., 2011)","noteIndex":0},"citationItems":[{"id":203,"uris":["http://zotero.org/users/9228513/items/UTCQJQSV"],"itemData":{"id":203,"type":"article-journal","abstract":"Prostate cancer, the most common male cancer in Western countries, is commonly detected with complex chromosomal rearrangements. Following the discovery of the recurrent TMPRSS2:ETS fusions in prostate cancer and EML4:ALK in non-small-cell lung cancer, it is now accepted that fusion genes not only are the hallmark of haematological malignancies and sarcomas, but also play an important role in epithelial cell carcinogenesis. However, previous studies aiming to identify fusion genes in prostate cancer were mainly focused on expression changes and fusion transcripts. To investigate the genes recurrently affected by the chromosome breakpoints in prostate cancer, we analysed Affymetrix array 6.0 and 500K SNP microarray data from 77 prostate cancer samples. While the two genes most frequently affected by genomic breakpoints were, as expected, ERG and TMPRSS2, surprisingly more known tumour suppressor genes (TSGs) than known oncogenes were identified at recurrent chromosome breakpoints. Certain well-characterised TSGs, including p53, PTEN, BRCA1 and BRCA2 are recurrently truncated as a result of chromosome rearrangements in prostate cancer. Interestingly, many of the genes residing at recurrent breakpoint sites have not yet been implicated in prostate carcinogenesis such as HOOK3, PPP2R2A and TCBA1. We have confirmed the generally reduced expression of selected genes in clinical samples using quantitative RT-PCR analysis. Subsequently, we further investigated the genes associated with the t(4:6) translocation in LNCaP cells and reveal the genomic fusion of SNX9 and putative TSG UNC5C, which led to the reduced expression of both genes. This study reveals another common mechanism that leads to the inactivation of TSGs in prostate cancer and the identification of multiple TSGs inactivated by chromosome rearrangements will lead to new direction of research for the molecular basis of prostate carcinogenesis.","container-title":"American Journal of Cancer Research","ISSN":"2156-6976","issue":"5","journalAbbreviation":"Am J Cancer Res","note":"PMID: 21994901\nPMCID: PMC3189822","page":"604-617","source":"PubMed Central","title":"Chromosome rearrangement associated inactivation of tumour suppressor genes in prostate cancer","volume":"1","author":[{"family":"Mao","given":"Xueying"},{"family":"Boyd","given":"Lara K"},{"family":"Yáñez-Muñoz","given":"Rafael J"},{"family":"Chaplin","given":"Tracy"},{"family":"Xue","given":"Liyan"},{"family":"Lin","given":"Dongmei"},{"family":"Shan","given":"Ling"},{"family":"Berney","given":"Daniel M"},{"family":"Young","given":"Bryan D"},{"family":"Lu","given":"Yong-Jie"}],"issued":{"date-parts":[["2011",4,15]]}}}],"schema":"https://github.com/citation-style-language/schema/raw/master/csl-citation.json"} </w:instrText>
      </w:r>
      <w:r w:rsidR="00D340CA">
        <w:rPr>
          <w:lang w:val="en-US"/>
        </w:rPr>
        <w:fldChar w:fldCharType="separate"/>
      </w:r>
      <w:r w:rsidR="00927ED2" w:rsidRPr="00927ED2">
        <w:rPr>
          <w:rFonts w:cs="Times New Roman"/>
        </w:rPr>
        <w:t>(X. Mao et al., 2011)</w:t>
      </w:r>
      <w:r w:rsidR="00D340CA">
        <w:rPr>
          <w:lang w:val="en-US"/>
        </w:rPr>
        <w:fldChar w:fldCharType="end"/>
      </w:r>
      <w:r w:rsidR="00014BD7">
        <w:rPr>
          <w:lang w:val="en-US"/>
        </w:rPr>
        <w:t xml:space="preserve">, </w:t>
      </w:r>
      <w:r w:rsidR="00B40860">
        <w:rPr>
          <w:lang w:val="en-US"/>
        </w:rPr>
        <w:t>genera</w:t>
      </w:r>
      <w:r w:rsidR="001E18CB">
        <w:rPr>
          <w:lang w:val="en-US"/>
        </w:rPr>
        <w:t>ting</w:t>
      </w:r>
      <w:r w:rsidR="00B40860">
        <w:rPr>
          <w:lang w:val="en-US"/>
        </w:rPr>
        <w:t xml:space="preserve"> cancerous cells. </w:t>
      </w:r>
    </w:p>
    <w:p w14:paraId="6A22AA64" w14:textId="1A343151" w:rsidR="00800BC0" w:rsidRDefault="00800BC0" w:rsidP="004D7B5D">
      <w:pPr>
        <w:pStyle w:val="Heading3"/>
        <w:spacing w:line="360" w:lineRule="auto"/>
        <w:rPr>
          <w:lang w:val="en-US"/>
        </w:rPr>
      </w:pPr>
      <w:bookmarkStart w:id="95" w:name="_Ref99625186"/>
      <w:bookmarkStart w:id="96" w:name="_Ref99627688"/>
      <w:bookmarkStart w:id="97" w:name="_Toc107354686"/>
      <w:r>
        <w:rPr>
          <w:lang w:val="en-US"/>
        </w:rPr>
        <w:t>Cell Survival Curves</w:t>
      </w:r>
      <w:bookmarkEnd w:id="95"/>
      <w:bookmarkEnd w:id="96"/>
      <w:bookmarkEnd w:id="97"/>
      <w:r w:rsidR="00E91569">
        <w:rPr>
          <w:lang w:val="en-US"/>
        </w:rPr>
        <w:t xml:space="preserve"> </w:t>
      </w:r>
    </w:p>
    <w:p w14:paraId="3D64D31F" w14:textId="53FE6AA4" w:rsidR="00C86DE3" w:rsidRDefault="002532FB" w:rsidP="004D7B5D">
      <w:pPr>
        <w:spacing w:line="360" w:lineRule="auto"/>
        <w:rPr>
          <w:lang w:val="en-US"/>
        </w:rPr>
      </w:pPr>
      <w:r>
        <w:rPr>
          <w:lang w:val="en-US"/>
        </w:rPr>
        <w:t>A cell survival curve</w:t>
      </w:r>
      <w:r w:rsidR="00902B44">
        <w:rPr>
          <w:lang w:val="en-US"/>
        </w:rPr>
        <w:t xml:space="preserve"> is </w:t>
      </w:r>
      <w:r w:rsidR="00763A04">
        <w:rPr>
          <w:lang w:val="en-US"/>
        </w:rPr>
        <w:t>of</w:t>
      </w:r>
      <w:r w:rsidR="00902B44">
        <w:rPr>
          <w:lang w:val="en-US"/>
        </w:rPr>
        <w:t xml:space="preserve"> </w:t>
      </w:r>
      <w:r w:rsidR="004E0647">
        <w:rPr>
          <w:lang w:val="en-US"/>
        </w:rPr>
        <w:t>key importance in</w:t>
      </w:r>
      <w:r w:rsidR="00902B44">
        <w:rPr>
          <w:lang w:val="en-US"/>
        </w:rPr>
        <w:t xml:space="preserve"> radiobiology and</w:t>
      </w:r>
      <w:r>
        <w:rPr>
          <w:lang w:val="en-US"/>
        </w:rPr>
        <w:t xml:space="preserve"> </w:t>
      </w:r>
      <w:r w:rsidR="00F17CC8">
        <w:rPr>
          <w:lang w:val="en-US"/>
        </w:rPr>
        <w:t xml:space="preserve">explains the relationship between cell survival S and radiation dose D. </w:t>
      </w:r>
      <w:r w:rsidR="00FD2D84">
        <w:rPr>
          <w:lang w:val="en-US"/>
        </w:rPr>
        <w:t>I</w:t>
      </w:r>
      <w:r w:rsidR="00527B24">
        <w:rPr>
          <w:lang w:val="en-US"/>
        </w:rPr>
        <w:t>f</w:t>
      </w:r>
      <w:r w:rsidR="00BD5A7B">
        <w:rPr>
          <w:lang w:val="en-US"/>
        </w:rPr>
        <w:t xml:space="preserve"> there is</w:t>
      </w:r>
      <w:r w:rsidR="00547C0F">
        <w:rPr>
          <w:lang w:val="en-US"/>
        </w:rPr>
        <w:t xml:space="preserve"> enough</w:t>
      </w:r>
      <w:r w:rsidR="00BD5A7B">
        <w:rPr>
          <w:lang w:val="en-US"/>
        </w:rPr>
        <w:t xml:space="preserve"> </w:t>
      </w:r>
      <w:r w:rsidR="00547C0F">
        <w:rPr>
          <w:lang w:val="en-US"/>
        </w:rPr>
        <w:t>space</w:t>
      </w:r>
      <w:r w:rsidR="00BD5A7B">
        <w:rPr>
          <w:lang w:val="en-US"/>
        </w:rPr>
        <w:t xml:space="preserve"> </w:t>
      </w:r>
      <w:r w:rsidR="00527B24">
        <w:rPr>
          <w:lang w:val="en-US"/>
        </w:rPr>
        <w:t xml:space="preserve">and </w:t>
      </w:r>
      <w:r w:rsidR="00547C0F">
        <w:rPr>
          <w:lang w:val="en-US"/>
        </w:rPr>
        <w:t>nutrients</w:t>
      </w:r>
      <w:r w:rsidR="00FD2D84">
        <w:rPr>
          <w:lang w:val="en-US"/>
        </w:rPr>
        <w:t>, a cancer cell will divide indefinitely</w:t>
      </w:r>
      <w:r w:rsidR="00547C0F">
        <w:rPr>
          <w:lang w:val="en-US"/>
        </w:rPr>
        <w:t xml:space="preserve">. </w:t>
      </w:r>
      <w:r w:rsidR="003D54A6">
        <w:rPr>
          <w:lang w:val="en-US"/>
        </w:rPr>
        <w:t>The cancer cell is therefore defined as dead</w:t>
      </w:r>
      <w:r w:rsidR="00605FBC">
        <w:rPr>
          <w:lang w:val="en-US"/>
        </w:rPr>
        <w:t xml:space="preserve"> if it has </w:t>
      </w:r>
      <w:r w:rsidR="00D0102A">
        <w:rPr>
          <w:lang w:val="en-US"/>
        </w:rPr>
        <w:t>completely lost its ability to divide</w:t>
      </w:r>
      <w:r w:rsidR="00151E79">
        <w:rPr>
          <w:lang w:val="en-US"/>
        </w:rPr>
        <w:t xml:space="preserve"> and form colonies</w:t>
      </w:r>
      <w:r w:rsidR="003C724D">
        <w:rPr>
          <w:lang w:val="en-US"/>
        </w:rPr>
        <w:t>;</w:t>
      </w:r>
      <w:r w:rsidR="00151E79">
        <w:rPr>
          <w:lang w:val="en-US"/>
        </w:rPr>
        <w:t xml:space="preserve"> thereby </w:t>
      </w:r>
      <w:r w:rsidR="004209AA">
        <w:rPr>
          <w:lang w:val="en-US"/>
        </w:rPr>
        <w:t xml:space="preserve">the name </w:t>
      </w:r>
      <w:proofErr w:type="spellStart"/>
      <w:r w:rsidR="004209AA">
        <w:rPr>
          <w:lang w:val="en-US"/>
        </w:rPr>
        <w:t>clonogenic</w:t>
      </w:r>
      <w:proofErr w:type="spellEnd"/>
      <w:r w:rsidR="004209AA">
        <w:rPr>
          <w:lang w:val="en-US"/>
        </w:rPr>
        <w:t xml:space="preserve"> survival</w:t>
      </w:r>
      <w:r w:rsidR="003A41AB">
        <w:rPr>
          <w:lang w:val="en-US"/>
        </w:rPr>
        <w:t xml:space="preserve"> </w:t>
      </w:r>
      <w:r w:rsidR="00D051ED">
        <w:rPr>
          <w:lang w:val="en-US"/>
        </w:rPr>
        <w:fldChar w:fldCharType="begin"/>
      </w:r>
      <w:r w:rsidR="003F507D">
        <w:rPr>
          <w:lang w:val="en-US"/>
        </w:rPr>
        <w:instrText xml:space="preserve"> ADDIN ZOTERO_ITEM CSL_CITATION {"citationID":"KSmAgK2N","properties":{"formattedCitation":"(Hall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D051ED">
        <w:rPr>
          <w:lang w:val="en-US"/>
        </w:rPr>
        <w:fldChar w:fldCharType="separate"/>
      </w:r>
      <w:r w:rsidR="00D051ED" w:rsidRPr="00D051ED">
        <w:rPr>
          <w:rFonts w:cs="Times New Roman"/>
          <w:lang w:val="en-US"/>
        </w:rPr>
        <w:t xml:space="preserve">(Hall &amp; </w:t>
      </w:r>
      <w:proofErr w:type="spellStart"/>
      <w:r w:rsidR="00D051ED" w:rsidRPr="00D051ED">
        <w:rPr>
          <w:rFonts w:cs="Times New Roman"/>
          <w:lang w:val="en-US"/>
        </w:rPr>
        <w:t>Giaccia</w:t>
      </w:r>
      <w:proofErr w:type="spellEnd"/>
      <w:r w:rsidR="00D051ED" w:rsidRPr="00D051ED">
        <w:rPr>
          <w:rFonts w:cs="Times New Roman"/>
          <w:lang w:val="en-US"/>
        </w:rPr>
        <w:t>, 2012</w:t>
      </w:r>
      <w:r w:rsidR="00D051ED">
        <w:rPr>
          <w:rFonts w:cs="Times New Roman"/>
          <w:lang w:val="en-US"/>
        </w:rPr>
        <w:t>, p.35</w:t>
      </w:r>
      <w:r w:rsidR="00D051ED" w:rsidRPr="00D051ED">
        <w:rPr>
          <w:rFonts w:cs="Times New Roman"/>
          <w:lang w:val="en-US"/>
        </w:rPr>
        <w:t>)</w:t>
      </w:r>
      <w:r w:rsidR="00D051ED">
        <w:rPr>
          <w:lang w:val="en-US"/>
        </w:rPr>
        <w:fldChar w:fldCharType="end"/>
      </w:r>
      <w:r w:rsidR="00D0102A">
        <w:rPr>
          <w:lang w:val="en-US"/>
        </w:rPr>
        <w:t xml:space="preserve">. </w:t>
      </w:r>
      <w:r w:rsidR="0062514E">
        <w:rPr>
          <w:lang w:val="en-US"/>
        </w:rPr>
        <w:br/>
      </w:r>
      <w:r w:rsidR="00A605A6">
        <w:rPr>
          <w:lang w:val="en-US"/>
        </w:rPr>
        <w:t>Cancer cells</w:t>
      </w:r>
      <w:r w:rsidR="003C724D">
        <w:rPr>
          <w:lang w:val="en-US"/>
        </w:rPr>
        <w:t>’</w:t>
      </w:r>
      <w:r w:rsidR="00A605A6">
        <w:rPr>
          <w:lang w:val="en-US"/>
        </w:rPr>
        <w:t xml:space="preserve"> response to irradiation is often studied by in vitro (in cell dish) </w:t>
      </w:r>
      <w:r w:rsidR="00174096">
        <w:rPr>
          <w:lang w:val="en-US"/>
        </w:rPr>
        <w:t xml:space="preserve">cell survival experiments. </w:t>
      </w:r>
      <w:r w:rsidR="00B04C6C">
        <w:rPr>
          <w:lang w:val="en-US"/>
        </w:rPr>
        <w:t xml:space="preserve">The cells </w:t>
      </w:r>
      <w:r w:rsidR="005438B1">
        <w:rPr>
          <w:lang w:val="en-US"/>
        </w:rPr>
        <w:t>are seeded in monolayers at the bottom of a cell dish</w:t>
      </w:r>
      <w:r w:rsidR="003C6000">
        <w:rPr>
          <w:lang w:val="en-US"/>
        </w:rPr>
        <w:t xml:space="preserve"> with a medium containing all necessary nutrients.</w:t>
      </w:r>
      <w:r w:rsidR="00183894">
        <w:rPr>
          <w:lang w:val="en-US"/>
        </w:rPr>
        <w:t xml:space="preserve"> </w:t>
      </w:r>
      <w:r w:rsidR="003D447D">
        <w:rPr>
          <w:lang w:val="en-US"/>
        </w:rPr>
        <w:t>The cells are kept in an incubator with ideal temperature</w:t>
      </w:r>
      <w:r w:rsidR="00AE0E83">
        <w:rPr>
          <w:lang w:val="en-US"/>
        </w:rPr>
        <w:t xml:space="preserve"> and</w:t>
      </w:r>
      <w:r w:rsidR="00100E50">
        <w:rPr>
          <w:lang w:val="en-US"/>
        </w:rPr>
        <w:t xml:space="preserve"> are counted</w:t>
      </w:r>
      <w:r w:rsidR="00AE0E83">
        <w:rPr>
          <w:lang w:val="en-US"/>
        </w:rPr>
        <w:t xml:space="preserve"> after </w:t>
      </w:r>
      <w:r w:rsidR="00100E50">
        <w:rPr>
          <w:lang w:val="en-US"/>
        </w:rPr>
        <w:t>a specified</w:t>
      </w:r>
      <w:r w:rsidR="0035209A">
        <w:rPr>
          <w:lang w:val="en-US"/>
        </w:rPr>
        <w:t xml:space="preserve"> number of day</w:t>
      </w:r>
      <w:r w:rsidR="00100E50">
        <w:rPr>
          <w:lang w:val="en-US"/>
        </w:rPr>
        <w:t xml:space="preserve">s to allow </w:t>
      </w:r>
      <w:r w:rsidR="00EE1BFA">
        <w:rPr>
          <w:lang w:val="en-US"/>
        </w:rPr>
        <w:t>for sufficient growth time</w:t>
      </w:r>
      <w:r w:rsidR="0035209A">
        <w:rPr>
          <w:lang w:val="en-US"/>
        </w:rPr>
        <w:t xml:space="preserve">. </w:t>
      </w:r>
      <w:r w:rsidR="00D25135">
        <w:rPr>
          <w:lang w:val="en-US"/>
        </w:rPr>
        <w:t>The cells in a non-irradiated cell dish ha</w:t>
      </w:r>
      <w:r w:rsidR="00FC552B">
        <w:rPr>
          <w:lang w:val="en-US"/>
        </w:rPr>
        <w:t>ve</w:t>
      </w:r>
      <w:r w:rsidR="00D25135">
        <w:rPr>
          <w:lang w:val="en-US"/>
        </w:rPr>
        <w:t xml:space="preserve"> a </w:t>
      </w:r>
      <w:r w:rsidR="001F082E">
        <w:rPr>
          <w:lang w:val="en-US"/>
        </w:rPr>
        <w:t xml:space="preserve">certain </w:t>
      </w:r>
      <w:r w:rsidR="00D25135">
        <w:rPr>
          <w:lang w:val="en-US"/>
        </w:rPr>
        <w:t xml:space="preserve">probability of </w:t>
      </w:r>
      <w:r w:rsidR="001F082E">
        <w:rPr>
          <w:lang w:val="en-US"/>
        </w:rPr>
        <w:t>forming</w:t>
      </w:r>
      <w:r w:rsidR="00733E02">
        <w:rPr>
          <w:lang w:val="en-US"/>
        </w:rPr>
        <w:t xml:space="preserve"> colonies</w:t>
      </w:r>
      <w:r w:rsidR="003167E5">
        <w:rPr>
          <w:lang w:val="en-US"/>
        </w:rPr>
        <w:t>, which is affected by the external</w:t>
      </w:r>
      <w:r w:rsidR="00610F46">
        <w:rPr>
          <w:lang w:val="en-US"/>
        </w:rPr>
        <w:t xml:space="preserve"> environment </w:t>
      </w:r>
      <w:r w:rsidR="00C82277">
        <w:rPr>
          <w:lang w:val="en-US"/>
        </w:rPr>
        <w:t xml:space="preserve">as well as </w:t>
      </w:r>
      <w:r w:rsidR="005577BF">
        <w:rPr>
          <w:lang w:val="en-US"/>
        </w:rPr>
        <w:t>cell division errors</w:t>
      </w:r>
      <w:r w:rsidR="00333974">
        <w:rPr>
          <w:lang w:val="en-US"/>
        </w:rPr>
        <w:t xml:space="preserve"> </w:t>
      </w:r>
      <w:r w:rsidR="00333974">
        <w:rPr>
          <w:lang w:val="en-US"/>
        </w:rPr>
        <w:fldChar w:fldCharType="begin"/>
      </w:r>
      <w:r w:rsidR="003F507D">
        <w:rPr>
          <w:lang w:val="en-US"/>
        </w:rPr>
        <w:instrText xml:space="preserve"> ADDIN ZOTERO_ITEM CSL_CITATION {"citationID":"vAPVMPmW","properties":{"formattedCitation":"(Hall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333974">
        <w:rPr>
          <w:lang w:val="en-US"/>
        </w:rPr>
        <w:fldChar w:fldCharType="separate"/>
      </w:r>
      <w:r w:rsidR="00333974" w:rsidRPr="00333974">
        <w:rPr>
          <w:rFonts w:cs="Times New Roman"/>
          <w:lang w:val="en-US"/>
        </w:rPr>
        <w:t xml:space="preserve">(Hall &amp; </w:t>
      </w:r>
      <w:proofErr w:type="spellStart"/>
      <w:r w:rsidR="00333974" w:rsidRPr="00333974">
        <w:rPr>
          <w:rFonts w:cs="Times New Roman"/>
          <w:lang w:val="en-US"/>
        </w:rPr>
        <w:t>Giaccia</w:t>
      </w:r>
      <w:proofErr w:type="spellEnd"/>
      <w:r w:rsidR="00333974" w:rsidRPr="00333974">
        <w:rPr>
          <w:rFonts w:cs="Times New Roman"/>
          <w:lang w:val="en-US"/>
        </w:rPr>
        <w:t>, 2012</w:t>
      </w:r>
      <w:r w:rsidR="00333974">
        <w:rPr>
          <w:rFonts w:cs="Times New Roman"/>
          <w:lang w:val="en-US"/>
        </w:rPr>
        <w:t>, p.36</w:t>
      </w:r>
      <w:r w:rsidR="00333974" w:rsidRPr="00333974">
        <w:rPr>
          <w:rFonts w:cs="Times New Roman"/>
          <w:lang w:val="en-US"/>
        </w:rPr>
        <w:t>)</w:t>
      </w:r>
      <w:r w:rsidR="00333974">
        <w:rPr>
          <w:lang w:val="en-US"/>
        </w:rPr>
        <w:fldChar w:fldCharType="end"/>
      </w:r>
      <w:r w:rsidR="005577BF">
        <w:rPr>
          <w:lang w:val="en-US"/>
        </w:rPr>
        <w:t xml:space="preserve">. </w:t>
      </w:r>
      <w:r w:rsidR="00C86DE3">
        <w:rPr>
          <w:lang w:val="en-US"/>
        </w:rPr>
        <w:t>This efficiency is called the plating efficiency</w:t>
      </w:r>
      <w:r w:rsidR="009C7A42">
        <w:rPr>
          <w:lang w:val="en-US"/>
        </w:rPr>
        <w:t xml:space="preserve"> (PE)</w:t>
      </w:r>
      <w:r w:rsidR="00C86DE3">
        <w:rPr>
          <w:lang w:val="en-US"/>
        </w:rPr>
        <w:t xml:space="preserve"> and is represented by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86DE3" w14:paraId="20F0C177" w14:textId="77777777" w:rsidTr="00B567ED">
        <w:tc>
          <w:tcPr>
            <w:tcW w:w="8815" w:type="dxa"/>
          </w:tcPr>
          <w:p w14:paraId="732762E6" w14:textId="7A77BE52" w:rsidR="00C86DE3" w:rsidRPr="00FD1501" w:rsidRDefault="00B567ED" w:rsidP="004D7B5D">
            <w:pPr>
              <w:spacing w:line="360" w:lineRule="auto"/>
              <w:rPr>
                <w:lang w:val="en-US"/>
              </w:rPr>
            </w:pPr>
            <m:oMathPara>
              <m:oMath>
                <m:r>
                  <w:rPr>
                    <w:rFonts w:ascii="Cambria Math" w:hAnsi="Cambria Math"/>
                  </w:rPr>
                  <m:t>PE</m:t>
                </m:r>
                <m:r>
                  <w:rPr>
                    <w:rFonts w:ascii="Cambria Math" w:hAnsi="Cambria Math"/>
                    <w:lang w:val="en-US"/>
                  </w:rPr>
                  <m:t>=</m:t>
                </m:r>
                <m:f>
                  <m:fPr>
                    <m:ctrlPr>
                      <w:rPr>
                        <w:rFonts w:ascii="Cambria Math" w:hAnsi="Cambria Math"/>
                        <w:i/>
                      </w:rPr>
                    </m:ctrlPr>
                  </m:fPr>
                  <m:num>
                    <m:r>
                      <w:rPr>
                        <w:rFonts w:ascii="Cambria Math" w:hAnsi="Cambria Math"/>
                        <w:lang w:val="en-US"/>
                      </w:rPr>
                      <m:t xml:space="preserve"># </m:t>
                    </m:r>
                    <m:r>
                      <w:rPr>
                        <w:rFonts w:ascii="Cambria Math" w:hAnsi="Cambria Math"/>
                      </w:rPr>
                      <m:t>colonies</m:t>
                    </m:r>
                    <m:r>
                      <w:rPr>
                        <w:rFonts w:ascii="Cambria Math" w:hAnsi="Cambria Math"/>
                        <w:lang w:val="en-US"/>
                      </w:rPr>
                      <m:t xml:space="preserve"> </m:t>
                    </m:r>
                    <m:r>
                      <w:rPr>
                        <w:rFonts w:ascii="Cambria Math" w:hAnsi="Cambria Math"/>
                      </w:rPr>
                      <m:t>counted control flask</m:t>
                    </m:r>
                  </m:num>
                  <m:den>
                    <m:r>
                      <w:rPr>
                        <w:rFonts w:ascii="Cambria Math" w:hAnsi="Cambria Math"/>
                        <w:lang w:val="en-US"/>
                      </w:rPr>
                      <m:t xml:space="preserve"># </m:t>
                    </m:r>
                    <m:r>
                      <w:rPr>
                        <w:rFonts w:ascii="Cambria Math" w:hAnsi="Cambria Math"/>
                      </w:rPr>
                      <m:t>cells</m:t>
                    </m:r>
                    <m:r>
                      <w:rPr>
                        <w:rFonts w:ascii="Cambria Math" w:hAnsi="Cambria Math"/>
                        <w:lang w:val="en-US"/>
                      </w:rPr>
                      <m:t xml:space="preserve"> </m:t>
                    </m:r>
                    <m:r>
                      <w:rPr>
                        <w:rFonts w:ascii="Cambria Math" w:hAnsi="Cambria Math"/>
                      </w:rPr>
                      <m:t>seeded</m:t>
                    </m:r>
                  </m:den>
                </m:f>
                <m:r>
                  <w:rPr>
                    <w:rFonts w:ascii="Cambria Math" w:hAnsi="Cambria Math"/>
                    <w:lang w:val="en-US"/>
                  </w:rPr>
                  <m:t xml:space="preserve"> .</m:t>
                </m:r>
              </m:oMath>
            </m:oMathPara>
          </w:p>
        </w:tc>
        <w:bookmarkStart w:id="98" w:name="_Ref99466604"/>
        <w:tc>
          <w:tcPr>
            <w:tcW w:w="535" w:type="dxa"/>
          </w:tcPr>
          <w:p w14:paraId="490A0864" w14:textId="24233E9C" w:rsidR="00C86DE3" w:rsidRDefault="00C86DE3"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23</w:t>
            </w:r>
            <w:r>
              <w:fldChar w:fldCharType="end"/>
            </w:r>
            <w:bookmarkEnd w:id="98"/>
          </w:p>
        </w:tc>
      </w:tr>
    </w:tbl>
    <w:p w14:paraId="45051A64" w14:textId="4D1867B0" w:rsidR="00264FE5" w:rsidRDefault="00C2475C" w:rsidP="004D7B5D">
      <w:pPr>
        <w:spacing w:line="360" w:lineRule="auto"/>
        <w:rPr>
          <w:lang w:val="en-US"/>
        </w:rPr>
      </w:pPr>
      <w:r>
        <w:rPr>
          <w:lang w:val="en-US"/>
        </w:rPr>
        <w:t>The ideal PE is</w:t>
      </w:r>
      <w:r w:rsidR="00FE53D6">
        <w:rPr>
          <w:lang w:val="en-US"/>
        </w:rPr>
        <w:t xml:space="preserve"> </w:t>
      </w:r>
      <w:r>
        <w:rPr>
          <w:lang w:val="en-US"/>
        </w:rPr>
        <w:t>100%</w:t>
      </w:r>
      <w:r w:rsidR="00512D73">
        <w:rPr>
          <w:lang w:val="en-US"/>
        </w:rPr>
        <w:t xml:space="preserve"> so that all </w:t>
      </w:r>
      <w:r w:rsidR="001F082E">
        <w:rPr>
          <w:lang w:val="en-US"/>
        </w:rPr>
        <w:t xml:space="preserve">seeded </w:t>
      </w:r>
      <w:r w:rsidR="00512D73">
        <w:rPr>
          <w:lang w:val="en-US"/>
        </w:rPr>
        <w:t>cell</w:t>
      </w:r>
      <w:r w:rsidR="001F082E">
        <w:rPr>
          <w:lang w:val="en-US"/>
        </w:rPr>
        <w:t>s from colonies</w:t>
      </w:r>
      <w:r w:rsidR="00DD4561">
        <w:rPr>
          <w:lang w:val="en-US"/>
        </w:rPr>
        <w:t>, but</w:t>
      </w:r>
      <w:r w:rsidR="00512D73">
        <w:rPr>
          <w:lang w:val="en-US"/>
        </w:rPr>
        <w:t xml:space="preserve"> </w:t>
      </w:r>
      <w:r w:rsidR="00FE53D6">
        <w:rPr>
          <w:lang w:val="en-US"/>
        </w:rPr>
        <w:t>because of</w:t>
      </w:r>
      <w:r w:rsidR="00886313">
        <w:rPr>
          <w:lang w:val="en-US"/>
        </w:rPr>
        <w:t xml:space="preserve"> suboptimal growth medium</w:t>
      </w:r>
      <w:r w:rsidR="000C6B69">
        <w:rPr>
          <w:lang w:val="en-US"/>
        </w:rPr>
        <w:t>,</w:t>
      </w:r>
      <w:r w:rsidR="009D6413">
        <w:rPr>
          <w:lang w:val="en-US"/>
        </w:rPr>
        <w:t xml:space="preserve"> handling</w:t>
      </w:r>
      <w:r w:rsidR="000C6B69">
        <w:rPr>
          <w:lang w:val="en-US"/>
        </w:rPr>
        <w:t>,</w:t>
      </w:r>
      <w:r w:rsidR="009D6413">
        <w:rPr>
          <w:lang w:val="en-US"/>
        </w:rPr>
        <w:t xml:space="preserve"> or other external factors</w:t>
      </w:r>
      <w:r w:rsidR="00FC5255">
        <w:rPr>
          <w:lang w:val="en-US"/>
        </w:rPr>
        <w:t>,</w:t>
      </w:r>
      <w:r w:rsidR="00FE53D6">
        <w:rPr>
          <w:lang w:val="en-US"/>
        </w:rPr>
        <w:t xml:space="preserve"> </w:t>
      </w:r>
      <w:r w:rsidR="00FC5255">
        <w:rPr>
          <w:lang w:val="en-US"/>
        </w:rPr>
        <w:t>optimal</w:t>
      </w:r>
      <w:r w:rsidR="001252A4">
        <w:rPr>
          <w:lang w:val="en-US"/>
        </w:rPr>
        <w:t xml:space="preserve"> PE is around 50 % </w:t>
      </w:r>
      <w:r w:rsidR="00FE53D6">
        <w:rPr>
          <w:lang w:val="en-US"/>
        </w:rPr>
        <w:t>(personal communication</w:t>
      </w:r>
      <w:r w:rsidR="001252A4">
        <w:rPr>
          <w:lang w:val="en-US"/>
        </w:rPr>
        <w:t>, prof.</w:t>
      </w:r>
      <w:r w:rsidR="00FE53D6">
        <w:rPr>
          <w:lang w:val="en-US"/>
        </w:rPr>
        <w:t xml:space="preserve"> Nina Edin)</w:t>
      </w:r>
      <w:r w:rsidR="001252A4">
        <w:rPr>
          <w:lang w:val="en-US"/>
        </w:rPr>
        <w:t xml:space="preserve">. </w:t>
      </w:r>
      <w:r w:rsidR="003B243C">
        <w:rPr>
          <w:lang w:val="en-US"/>
        </w:rPr>
        <w:t>PE</w:t>
      </w:r>
      <w:r w:rsidR="00D44BB2">
        <w:rPr>
          <w:lang w:val="en-US"/>
        </w:rPr>
        <w:t xml:space="preserve"> is used as a normalization factor to accurately </w:t>
      </w:r>
      <w:r w:rsidR="00131E49">
        <w:rPr>
          <w:lang w:val="en-US"/>
        </w:rPr>
        <w:t xml:space="preserve">compare different experiments with different conditions. </w:t>
      </w:r>
      <w:r w:rsidR="00264FE5">
        <w:rPr>
          <w:lang w:val="en-US"/>
        </w:rPr>
        <w:t>T</w:t>
      </w:r>
      <w:r w:rsidR="00614A16">
        <w:rPr>
          <w:lang w:val="en-US"/>
        </w:rPr>
        <w:t xml:space="preserve">he </w:t>
      </w:r>
      <w:r w:rsidR="00632595">
        <w:rPr>
          <w:lang w:val="en-US"/>
        </w:rPr>
        <w:t>survival fraction</w:t>
      </w:r>
      <w:r w:rsidR="00012531">
        <w:rPr>
          <w:lang w:val="en-US"/>
        </w:rPr>
        <w:t xml:space="preserve"> (SF)</w:t>
      </w:r>
      <w:r w:rsidR="00632595">
        <w:rPr>
          <w:lang w:val="en-US"/>
        </w:rPr>
        <w:t xml:space="preserve"> of an irradiated</w:t>
      </w:r>
      <w:r w:rsidR="00264FE5">
        <w:rPr>
          <w:lang w:val="en-US"/>
        </w:rPr>
        <w:t xml:space="preserve"> cell dish is found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F0616" w14:paraId="29C6A56A" w14:textId="77777777" w:rsidTr="008F0616">
        <w:tc>
          <w:tcPr>
            <w:tcW w:w="8815" w:type="dxa"/>
          </w:tcPr>
          <w:p w14:paraId="33108CCB" w14:textId="5ECD3790" w:rsidR="008F0616" w:rsidRDefault="008F0616" w:rsidP="004D7B5D">
            <w:pPr>
              <w:spacing w:line="360" w:lineRule="auto"/>
            </w:pPr>
            <m:oMathPara>
              <m:oMath>
                <m:r>
                  <w:rPr>
                    <w:rFonts w:ascii="Cambria Math" w:hAnsi="Cambria Math"/>
                  </w:rPr>
                  <m:t>SF=</m:t>
                </m:r>
                <m:f>
                  <m:fPr>
                    <m:ctrlPr>
                      <w:rPr>
                        <w:rFonts w:ascii="Cambria Math" w:hAnsi="Cambria Math"/>
                        <w:i/>
                      </w:rPr>
                    </m:ctrlPr>
                  </m:fPr>
                  <m:num>
                    <m:r>
                      <w:rPr>
                        <w:rFonts w:ascii="Cambria Math" w:hAnsi="Cambria Math"/>
                      </w:rPr>
                      <m:t># colonies counted irradiated flask</m:t>
                    </m:r>
                  </m:num>
                  <m:den>
                    <m:r>
                      <w:rPr>
                        <w:rFonts w:ascii="Cambria Math" w:hAnsi="Cambria Math"/>
                      </w:rPr>
                      <m:t># cells seeded⋅PE</m:t>
                    </m:r>
                  </m:den>
                </m:f>
                <m:r>
                  <w:rPr>
                    <w:rFonts w:ascii="Cambria Math" w:hAnsi="Cambria Math"/>
                  </w:rPr>
                  <m:t xml:space="preserve"> . </m:t>
                </m:r>
              </m:oMath>
            </m:oMathPara>
          </w:p>
        </w:tc>
        <w:tc>
          <w:tcPr>
            <w:tcW w:w="535" w:type="dxa"/>
          </w:tcPr>
          <w:p w14:paraId="1CF623C3" w14:textId="28FB7564" w:rsidR="008F0616" w:rsidRDefault="008F0616"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24</w:t>
            </w:r>
            <w:r>
              <w:fldChar w:fldCharType="end"/>
            </w:r>
          </w:p>
        </w:tc>
      </w:tr>
    </w:tbl>
    <w:p w14:paraId="68D5A862" w14:textId="116108AB" w:rsidR="000C51CC" w:rsidRDefault="009E5981" w:rsidP="004D7B5D">
      <w:pPr>
        <w:spacing w:line="360" w:lineRule="auto"/>
        <w:rPr>
          <w:lang w:val="en-US"/>
        </w:rPr>
      </w:pPr>
      <w:r>
        <w:rPr>
          <w:lang w:val="en-US"/>
        </w:rPr>
        <w:t xml:space="preserve">In </w:t>
      </w:r>
      <w:r>
        <w:rPr>
          <w:lang w:val="en-US"/>
        </w:rPr>
        <w:fldChar w:fldCharType="begin"/>
      </w:r>
      <w:r>
        <w:rPr>
          <w:lang w:val="en-US"/>
        </w:rPr>
        <w:instrText xml:space="preserve"> REF _Ref98153779 \h </w:instrText>
      </w:r>
      <w:r w:rsidR="00CB30D7">
        <w:rPr>
          <w:lang w:val="en-US"/>
        </w:rPr>
        <w:instrText xml:space="preserve"> \* MERGEFORMAT </w:instrText>
      </w:r>
      <w:r>
        <w:rPr>
          <w:lang w:val="en-US"/>
        </w:rPr>
      </w:r>
      <w:r>
        <w:rPr>
          <w:lang w:val="en-US"/>
        </w:rPr>
        <w:fldChar w:fldCharType="separate"/>
      </w:r>
      <w:r w:rsidR="002C0F72" w:rsidRPr="001F7046">
        <w:rPr>
          <w:lang w:val="en-US"/>
        </w:rPr>
        <w:t xml:space="preserve">Figure </w:t>
      </w:r>
      <w:r w:rsidR="002C0F72">
        <w:rPr>
          <w:noProof/>
          <w:lang w:val="en-US"/>
        </w:rPr>
        <w:t>1</w:t>
      </w:r>
      <w:r w:rsidR="002C0F72">
        <w:rPr>
          <w:noProof/>
          <w:lang w:val="en-US"/>
        </w:rPr>
        <w:noBreakHyphen/>
        <w:t>21</w:t>
      </w:r>
      <w:r>
        <w:rPr>
          <w:lang w:val="en-US"/>
        </w:rPr>
        <w:fldChar w:fldCharType="end"/>
      </w:r>
      <w:r>
        <w:rPr>
          <w:lang w:val="en-US"/>
        </w:rPr>
        <w:t xml:space="preserve"> we see a </w:t>
      </w:r>
      <w:r w:rsidR="00DF2CFF">
        <w:rPr>
          <w:lang w:val="en-US"/>
        </w:rPr>
        <w:t>typical cell survival curve, with the natural log of survival as a function of radiation dose</w:t>
      </w:r>
      <w:r w:rsidR="0044229F">
        <w:rPr>
          <w:lang w:val="en-US"/>
        </w:rPr>
        <w:t>. However, it is</w:t>
      </w:r>
      <w:r w:rsidR="00F637EC">
        <w:rPr>
          <w:lang w:val="en-US"/>
        </w:rPr>
        <w:t xml:space="preserve"> worth noting that each irradiated dish</w:t>
      </w:r>
      <w:r w:rsidR="008324E8">
        <w:rPr>
          <w:lang w:val="en-US"/>
        </w:rPr>
        <w:t>’s survival</w:t>
      </w:r>
      <w:r w:rsidR="00F637EC">
        <w:rPr>
          <w:lang w:val="en-US"/>
        </w:rPr>
        <w:t xml:space="preserve"> constitutes a point on the </w:t>
      </w:r>
      <w:r w:rsidR="008324E8">
        <w:rPr>
          <w:lang w:val="en-US"/>
        </w:rPr>
        <w:t xml:space="preserve">curve, and the </w:t>
      </w:r>
      <w:r w:rsidR="00054AB2">
        <w:rPr>
          <w:lang w:val="en-US"/>
        </w:rPr>
        <w:t xml:space="preserve">curve is a result of interpolation. </w:t>
      </w:r>
      <w:r w:rsidR="0044229F">
        <w:rPr>
          <w:lang w:val="en-US"/>
        </w:rPr>
        <w:t xml:space="preserve">The interpolation is </w:t>
      </w:r>
      <w:r w:rsidR="006F1C0B">
        <w:rPr>
          <w:lang w:val="en-US"/>
        </w:rPr>
        <w:t>decided by a model known as the linear</w:t>
      </w:r>
      <w:r w:rsidR="0033437F">
        <w:rPr>
          <w:lang w:val="en-US"/>
        </w:rPr>
        <w:t>-</w:t>
      </w:r>
      <w:r w:rsidR="006F1C0B">
        <w:rPr>
          <w:lang w:val="en-US"/>
        </w:rPr>
        <w:t>quadratic (LQ)</w:t>
      </w:r>
      <w:r w:rsidR="005F425A">
        <w:rPr>
          <w:lang w:val="en-US"/>
        </w:rPr>
        <w:t xml:space="preserve"> model, which is discussed in </w:t>
      </w:r>
      <w:r w:rsidR="005F425A">
        <w:rPr>
          <w:lang w:val="en-US"/>
        </w:rPr>
        <w:fldChar w:fldCharType="begin"/>
      </w:r>
      <w:r w:rsidR="005F425A">
        <w:rPr>
          <w:lang w:val="en-US"/>
        </w:rPr>
        <w:instrText xml:space="preserve"> REF _Ref98154118 \r \h </w:instrText>
      </w:r>
      <w:r w:rsidR="00CB30D7">
        <w:rPr>
          <w:lang w:val="en-US"/>
        </w:rPr>
        <w:instrText xml:space="preserve"> \* MERGEFORMAT </w:instrText>
      </w:r>
      <w:r w:rsidR="005F425A">
        <w:rPr>
          <w:lang w:val="en-US"/>
        </w:rPr>
      </w:r>
      <w:r w:rsidR="005F425A">
        <w:rPr>
          <w:lang w:val="en-US"/>
        </w:rPr>
        <w:fldChar w:fldCharType="separate"/>
      </w:r>
      <w:r w:rsidR="00380EB7">
        <w:rPr>
          <w:lang w:val="en-US"/>
        </w:rPr>
        <w:t>1.7.5</w:t>
      </w:r>
      <w:r w:rsidR="005F425A">
        <w:rPr>
          <w:lang w:val="en-US"/>
        </w:rPr>
        <w:fldChar w:fldCharType="end"/>
      </w:r>
      <w:r w:rsidR="005F425A">
        <w:rPr>
          <w:lang w:val="en-US"/>
        </w:rPr>
        <w:t xml:space="preserve">. </w:t>
      </w:r>
      <w:r w:rsidR="005C44FF">
        <w:rPr>
          <w:lang w:val="en-US"/>
        </w:rPr>
        <w:t xml:space="preserve"> </w:t>
      </w:r>
    </w:p>
    <w:p w14:paraId="73090202" w14:textId="77777777" w:rsidR="000C51CC" w:rsidRDefault="000C51CC" w:rsidP="004D7B5D">
      <w:pPr>
        <w:spacing w:line="360" w:lineRule="auto"/>
        <w:rPr>
          <w:lang w:val="en-US"/>
        </w:rPr>
      </w:pPr>
    </w:p>
    <w:p w14:paraId="2EE79FE1" w14:textId="77777777" w:rsidR="001F7046" w:rsidRDefault="001F7046" w:rsidP="004D7B5D">
      <w:pPr>
        <w:keepNext/>
        <w:spacing w:line="360" w:lineRule="auto"/>
      </w:pPr>
      <w:r>
        <w:rPr>
          <w:noProof/>
          <w:lang w:val="en-US"/>
        </w:rPr>
        <w:lastRenderedPageBreak/>
        <w:drawing>
          <wp:inline distT="0" distB="0" distL="0" distR="0" wp14:anchorId="1FFE179C" wp14:editId="3648EDD6">
            <wp:extent cx="2792896" cy="2732324"/>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3889" cy="2743078"/>
                    </a:xfrm>
                    <a:prstGeom prst="rect">
                      <a:avLst/>
                    </a:prstGeom>
                  </pic:spPr>
                </pic:pic>
              </a:graphicData>
            </a:graphic>
          </wp:inline>
        </w:drawing>
      </w:r>
    </w:p>
    <w:p w14:paraId="06ED3C4E" w14:textId="7201E344" w:rsidR="001F7046" w:rsidRPr="001F7046" w:rsidRDefault="001F7046" w:rsidP="004D7B5D">
      <w:pPr>
        <w:pStyle w:val="Caption"/>
        <w:spacing w:line="360" w:lineRule="auto"/>
        <w:rPr>
          <w:lang w:val="en-US"/>
        </w:rPr>
      </w:pPr>
      <w:bookmarkStart w:id="99" w:name="_Ref98153779"/>
      <w:r w:rsidRPr="001F7046">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21</w:t>
      </w:r>
      <w:r w:rsidR="00543048">
        <w:rPr>
          <w:lang w:val="en-US"/>
        </w:rPr>
        <w:fldChar w:fldCharType="end"/>
      </w:r>
      <w:bookmarkEnd w:id="99"/>
      <w:r w:rsidRPr="001F7046">
        <w:rPr>
          <w:lang w:val="en-US"/>
        </w:rPr>
        <w:t>. Typical cell survival c</w:t>
      </w:r>
      <w:r>
        <w:rPr>
          <w:lang w:val="en-US"/>
        </w:rPr>
        <w:t xml:space="preserve">urve with </w:t>
      </w:r>
      <w:r w:rsidR="003B50F2">
        <w:rPr>
          <w:lang w:val="en-US"/>
        </w:rPr>
        <w:t xml:space="preserve">low and high LET (see </w:t>
      </w:r>
      <w:r w:rsidR="00792CFB">
        <w:rPr>
          <w:lang w:val="en-US"/>
        </w:rPr>
        <w:fldChar w:fldCharType="begin"/>
      </w:r>
      <w:r w:rsidR="00792CFB">
        <w:rPr>
          <w:lang w:val="en-US"/>
        </w:rPr>
        <w:instrText xml:space="preserve"> REF _Ref94701047 \r \h </w:instrText>
      </w:r>
      <w:r w:rsidR="00CB30D7">
        <w:rPr>
          <w:lang w:val="en-US"/>
        </w:rPr>
        <w:instrText xml:space="preserve"> \* MERGEFORMAT </w:instrText>
      </w:r>
      <w:r w:rsidR="00792CFB">
        <w:rPr>
          <w:lang w:val="en-US"/>
        </w:rPr>
      </w:r>
      <w:r w:rsidR="00792CFB">
        <w:rPr>
          <w:lang w:val="en-US"/>
        </w:rPr>
        <w:fldChar w:fldCharType="separate"/>
      </w:r>
      <w:r w:rsidR="00380EB7">
        <w:rPr>
          <w:lang w:val="en-US"/>
        </w:rPr>
        <w:t>1.1.2</w:t>
      </w:r>
      <w:r w:rsidR="00792CFB">
        <w:rPr>
          <w:lang w:val="en-US"/>
        </w:rPr>
        <w:fldChar w:fldCharType="end"/>
      </w:r>
      <w:r w:rsidR="003B50F2">
        <w:rPr>
          <w:lang w:val="en-US"/>
        </w:rPr>
        <w:t>)</w:t>
      </w:r>
      <w:r w:rsidR="009E5981">
        <w:rPr>
          <w:lang w:val="en-US"/>
        </w:rPr>
        <w:t xml:space="preserve"> which is typically expressed in the natural log of survival</w:t>
      </w:r>
      <w:r w:rsidR="007F5604">
        <w:rPr>
          <w:lang w:val="en-US"/>
        </w:rPr>
        <w:t xml:space="preserve"> </w:t>
      </w:r>
      <w:r w:rsidR="007F5604">
        <w:rPr>
          <w:lang w:val="en-US"/>
        </w:rPr>
        <w:fldChar w:fldCharType="begin"/>
      </w:r>
      <w:r w:rsidR="003F507D">
        <w:rPr>
          <w:lang w:val="en-US"/>
        </w:rPr>
        <w:instrText xml:space="preserve"> ADDIN ZOTERO_ITEM CSL_CITATION {"citationID":"PJySlSsE","properties":{"formattedCitation":"(Giridhar &amp; Rath, 2020)","plainCitation":"(Giridhar &amp; Rath, 2020)","noteIndex":0},"citationItems":[{"id":206,"uris":["http://zotero.org/users/9228513/items/YRGF3M6K"],"itemData":{"id":206,"type":"chapter","abstract":"Understanding cell cycles is very important in knowing radiobiology behind radiosensitivity and cell death. Cell death for non-proliferating cells is defined as the loss of specific function and for proliferating cells it is defined as the loss of reproductive integrity. This chapter will describe the basic cell survival curve and the relevant mathematical models to explain the cell survival curve (photons) at both conventional and high dose per fractions.","container-title":"Practical Radiation Oncology","event-place":"Singapore","ISBN":"9789811500732","language":"en","note":"DOI: 10.1007/978-981-15-0073-2_27","page":"171-175","publisher":"Springer","publisher-place":"Singapore","source":"Springer Link","title":"Clinical Significance of Cell Survival Curves","URL":"https://doi.org/10.1007/978-981-15-0073-2_27","author":[{"family":"Giridhar","given":"Prashanth"},{"family":"Rath","given":"Goura K."}],"editor":[{"family":"Mallick","given":"Supriya"},{"family":"Rath","given":"Goura K."},{"family":"Benson","given":"Rony"}],"accessed":{"date-parts":[["2022",3,14]]},"issued":{"date-parts":[["2020"]]}}}],"schema":"https://github.com/citation-style-language/schema/raw/master/csl-citation.json"} </w:instrText>
      </w:r>
      <w:r w:rsidR="007F5604">
        <w:rPr>
          <w:lang w:val="en-US"/>
        </w:rPr>
        <w:fldChar w:fldCharType="separate"/>
      </w:r>
      <w:r w:rsidR="007F5604" w:rsidRPr="00F637EC">
        <w:rPr>
          <w:rFonts w:cs="Times New Roman"/>
          <w:lang w:val="en-US"/>
        </w:rPr>
        <w:t>(</w:t>
      </w:r>
      <w:proofErr w:type="spellStart"/>
      <w:r w:rsidR="007F5604" w:rsidRPr="00F637EC">
        <w:rPr>
          <w:rFonts w:cs="Times New Roman"/>
          <w:lang w:val="en-US"/>
        </w:rPr>
        <w:t>Giridhar</w:t>
      </w:r>
      <w:proofErr w:type="spellEnd"/>
      <w:r w:rsidR="007F5604" w:rsidRPr="00F637EC">
        <w:rPr>
          <w:rFonts w:cs="Times New Roman"/>
          <w:lang w:val="en-US"/>
        </w:rPr>
        <w:t xml:space="preserve"> &amp; Rath, 2020)</w:t>
      </w:r>
      <w:r w:rsidR="007F5604">
        <w:rPr>
          <w:lang w:val="en-US"/>
        </w:rPr>
        <w:fldChar w:fldCharType="end"/>
      </w:r>
      <w:r w:rsidR="009E5981">
        <w:rPr>
          <w:lang w:val="en-US"/>
        </w:rPr>
        <w:t>.</w:t>
      </w:r>
    </w:p>
    <w:p w14:paraId="6CC5A81A" w14:textId="7EBCDFEE" w:rsidR="00800BC0" w:rsidRPr="00800BC0" w:rsidRDefault="00632595" w:rsidP="004D7B5D">
      <w:pPr>
        <w:spacing w:line="360" w:lineRule="auto"/>
        <w:rPr>
          <w:lang w:val="en-US"/>
        </w:rPr>
      </w:pPr>
      <w:r>
        <w:rPr>
          <w:lang w:val="en-US"/>
        </w:rPr>
        <w:t xml:space="preserve"> </w:t>
      </w:r>
      <w:r w:rsidR="00FF14F4">
        <w:rPr>
          <w:lang w:val="en-US"/>
        </w:rPr>
        <w:t xml:space="preserve"> </w:t>
      </w:r>
      <w:r w:rsidR="00605FBC">
        <w:rPr>
          <w:lang w:val="en-US"/>
        </w:rPr>
        <w:t xml:space="preserve"> </w:t>
      </w:r>
    </w:p>
    <w:p w14:paraId="03465DFB" w14:textId="0CF39E9A" w:rsidR="008C3EB5" w:rsidRPr="00C917CB" w:rsidRDefault="00260592" w:rsidP="004D7B5D">
      <w:pPr>
        <w:pStyle w:val="Heading3"/>
        <w:spacing w:line="360" w:lineRule="auto"/>
        <w:rPr>
          <w:lang w:val="en-US"/>
        </w:rPr>
      </w:pPr>
      <w:bookmarkStart w:id="100" w:name="_Ref98154118"/>
      <w:bookmarkStart w:id="101" w:name="_Toc107354687"/>
      <w:r>
        <w:rPr>
          <w:lang w:val="en-US"/>
        </w:rPr>
        <w:t>LQ-model</w:t>
      </w:r>
      <w:bookmarkEnd w:id="100"/>
      <w:bookmarkEnd w:id="101"/>
    </w:p>
    <w:p w14:paraId="40C56661" w14:textId="7DFD8E3B" w:rsidR="005A1D66" w:rsidRPr="005A1D66" w:rsidRDefault="005A1D66" w:rsidP="004D7B5D">
      <w:pPr>
        <w:spacing w:line="360" w:lineRule="auto"/>
        <w:rPr>
          <w:lang w:val="en-US"/>
        </w:rPr>
      </w:pPr>
      <w:r>
        <w:rPr>
          <w:lang w:val="en-US"/>
        </w:rPr>
        <w:t xml:space="preserve">This section is </w:t>
      </w:r>
      <w:r w:rsidR="005A27FC">
        <w:rPr>
          <w:lang w:val="en-US"/>
        </w:rPr>
        <w:t xml:space="preserve">based on </w:t>
      </w:r>
      <w:r w:rsidR="005A27FC">
        <w:rPr>
          <w:rFonts w:eastAsiaTheme="minorEastAsia"/>
          <w:lang w:val="en-US"/>
        </w:rPr>
        <w:fldChar w:fldCharType="begin"/>
      </w:r>
      <w:r w:rsidR="004850B3">
        <w:rPr>
          <w:rFonts w:eastAsiaTheme="minorEastAsia"/>
          <w:lang w:val="en-US"/>
        </w:rPr>
        <w:instrText xml:space="preserve"> ADDIN ZOTERO_ITEM CSL_CITATION {"citationID":"sU2KP4Ou","properties":{"formattedCitation":"(Chadwick &amp; Leenhouts, 1973)","plainCitation":"(Chadwick &amp; Leenhouts, 1973)","dontUpdate":true,"noteIndex":0},"citationItems":[{"id":209,"uris":["http://zotero.org/users/9228513/items/FHRT693P"],"itemData":{"id":209,"type":"article-journal","abstract":"A. theory is presented t o explain the effect of radiation on cell survival. The theory is based on the assumption that a double strand break in the DXA helix is the critical damage. The theory is derived from the radiation induced molecular bondbreaks in the DNA strands and parameters are included to take account of variousrepair processes which may occur between theradiationeventandthe biological result. Implications of the theory with respect to RBE, the oxygen effect and radiological protection are mentioned and a fit of the theoreticallyderived expression to experimental data for 250 kV, X-rays and15 MeV neutrons is presented. An appendixcontains data which show that the enzymaticrepair of single strand breaks in DNA is in accordance with thetheoretical analysis of protracted irradiations and that a coherent analysis of the variation of radiation sensitivity in the cell cycle is in strong supportof the primary assumption that a double strand break in the DNA helix is the critical damage leading t o cell reproductive death.","container-title":"Physics in Medicine and Biology","DOI":"10.1088/0031-9155/18/1/007","ISSN":"00319155","issue":"1","journalAbbreviation":"Phys. Med. Biol.","language":"en","page":"78-87","source":"DOI.org (Crossref)","title":"A molecular theory of cell survival","volume":"18","author":[{"family":"Chadwick","given":"K H"},{"family":"Leenhouts","given":"H P"}],"issued":{"date-parts":[["1973",1,1]]}}}],"schema":"https://github.com/citation-style-language/schema/raw/master/csl-citation.json"} </w:instrText>
      </w:r>
      <w:r w:rsidR="005A27FC">
        <w:rPr>
          <w:rFonts w:eastAsiaTheme="minorEastAsia"/>
          <w:lang w:val="en-US"/>
        </w:rPr>
        <w:fldChar w:fldCharType="separate"/>
      </w:r>
      <w:r w:rsidR="005A27FC" w:rsidRPr="008A42BE">
        <w:rPr>
          <w:rFonts w:cs="Times New Roman"/>
          <w:lang w:val="en-US"/>
        </w:rPr>
        <w:t>Chadwick &amp; Leenhouts</w:t>
      </w:r>
      <w:r w:rsidR="005A27FC">
        <w:rPr>
          <w:rFonts w:cs="Times New Roman"/>
          <w:lang w:val="en-US"/>
        </w:rPr>
        <w:t xml:space="preserve">: </w:t>
      </w:r>
      <w:r w:rsidR="005A27FC" w:rsidRPr="00F34775">
        <w:rPr>
          <w:lang w:val="en-US"/>
        </w:rPr>
        <w:t>A molecular theory of cell survival</w:t>
      </w:r>
      <w:r w:rsidR="005A27FC">
        <w:rPr>
          <w:rFonts w:eastAsiaTheme="minorEastAsia"/>
          <w:lang w:val="en-US"/>
        </w:rPr>
        <w:fldChar w:fldCharType="end"/>
      </w:r>
    </w:p>
    <w:p w14:paraId="44F9C949" w14:textId="223595F4" w:rsidR="004B48B5" w:rsidRDefault="00F06330" w:rsidP="004D7B5D">
      <w:pPr>
        <w:spacing w:line="360" w:lineRule="auto"/>
        <w:rPr>
          <w:lang w:val="en-US"/>
        </w:rPr>
      </w:pPr>
      <w:r>
        <w:rPr>
          <w:lang w:val="en-US"/>
        </w:rPr>
        <w:t>The LQ-model</w:t>
      </w:r>
      <w:r w:rsidR="00A802DD">
        <w:rPr>
          <w:lang w:val="en-US"/>
        </w:rPr>
        <w:t xml:space="preserve"> is a mathematical model proposed to fit </w:t>
      </w:r>
      <w:r w:rsidR="00A630C6">
        <w:rPr>
          <w:lang w:val="en-US"/>
        </w:rPr>
        <w:t>the shape of the cell survival curve as a function of increasing dose</w:t>
      </w:r>
      <w:r w:rsidR="0076527B">
        <w:rPr>
          <w:lang w:val="en-US"/>
        </w:rPr>
        <w:t>. From</w:t>
      </w:r>
      <w:r w:rsidR="00345765">
        <w:rPr>
          <w:lang w:val="en-US"/>
        </w:rPr>
        <w:t xml:space="preserve"> </w:t>
      </w:r>
      <w:r w:rsidR="00345765">
        <w:rPr>
          <w:lang w:val="en-US"/>
        </w:rPr>
        <w:fldChar w:fldCharType="begin"/>
      </w:r>
      <w:r w:rsidR="00345765">
        <w:rPr>
          <w:lang w:val="en-US"/>
        </w:rPr>
        <w:instrText xml:space="preserve"> REF _Ref98153779 \h </w:instrText>
      </w:r>
      <w:r w:rsidR="00CB30D7">
        <w:rPr>
          <w:lang w:val="en-US"/>
        </w:rPr>
        <w:instrText xml:space="preserve"> \* MERGEFORMAT </w:instrText>
      </w:r>
      <w:r w:rsidR="00345765">
        <w:rPr>
          <w:lang w:val="en-US"/>
        </w:rPr>
      </w:r>
      <w:r w:rsidR="00345765">
        <w:rPr>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sidR="00345765">
        <w:rPr>
          <w:lang w:val="en-US"/>
        </w:rPr>
        <w:fldChar w:fldCharType="end"/>
      </w:r>
      <w:r w:rsidR="0076527B">
        <w:rPr>
          <w:lang w:val="en-US"/>
        </w:rPr>
        <w:t xml:space="preserve"> we see that </w:t>
      </w:r>
      <w:r w:rsidR="004D7E3E">
        <w:rPr>
          <w:lang w:val="en-US"/>
        </w:rPr>
        <w:t xml:space="preserve">the survival curve becomes </w:t>
      </w:r>
      <w:r w:rsidR="00C84EDF">
        <w:rPr>
          <w:lang w:val="en-US"/>
        </w:rPr>
        <w:t>less</w:t>
      </w:r>
      <w:r w:rsidR="004D7E3E">
        <w:rPr>
          <w:lang w:val="en-US"/>
        </w:rPr>
        <w:t xml:space="preserve"> linear as </w:t>
      </w:r>
      <w:r w:rsidR="00A432C1">
        <w:rPr>
          <w:lang w:val="en-US"/>
        </w:rPr>
        <w:t>LET</w:t>
      </w:r>
      <w:r w:rsidR="00D779CF">
        <w:rPr>
          <w:lang w:val="en-US"/>
        </w:rPr>
        <w:t xml:space="preserve"> (see </w:t>
      </w:r>
      <w:r w:rsidR="00D779CF">
        <w:rPr>
          <w:lang w:val="en-US"/>
        </w:rPr>
        <w:fldChar w:fldCharType="begin"/>
      </w:r>
      <w:r w:rsidR="00D779CF">
        <w:rPr>
          <w:lang w:val="en-US"/>
        </w:rPr>
        <w:instrText xml:space="preserve"> REF _Ref94701047 \r \h </w:instrText>
      </w:r>
      <w:r w:rsidR="00CB30D7">
        <w:rPr>
          <w:lang w:val="en-US"/>
        </w:rPr>
        <w:instrText xml:space="preserve"> \* MERGEFORMAT </w:instrText>
      </w:r>
      <w:r w:rsidR="00D779CF">
        <w:rPr>
          <w:lang w:val="en-US"/>
        </w:rPr>
      </w:r>
      <w:r w:rsidR="00D779CF">
        <w:rPr>
          <w:lang w:val="en-US"/>
        </w:rPr>
        <w:fldChar w:fldCharType="separate"/>
      </w:r>
      <w:r w:rsidR="00380EB7">
        <w:rPr>
          <w:lang w:val="en-US"/>
        </w:rPr>
        <w:t>1.1.2</w:t>
      </w:r>
      <w:r w:rsidR="00D779CF">
        <w:rPr>
          <w:lang w:val="en-US"/>
        </w:rPr>
        <w:fldChar w:fldCharType="end"/>
      </w:r>
      <w:r w:rsidR="00D779CF">
        <w:rPr>
          <w:lang w:val="en-US"/>
        </w:rPr>
        <w:t>)</w:t>
      </w:r>
      <w:r w:rsidR="00A432C1">
        <w:rPr>
          <w:lang w:val="en-US"/>
        </w:rPr>
        <w:t xml:space="preserve"> </w:t>
      </w:r>
      <w:r w:rsidR="00C84EDF">
        <w:rPr>
          <w:lang w:val="en-US"/>
        </w:rPr>
        <w:t>decreases.</w:t>
      </w:r>
      <w:r w:rsidR="00C65433">
        <w:rPr>
          <w:lang w:val="en-US"/>
        </w:rPr>
        <w:t xml:space="preserve"> </w:t>
      </w:r>
      <w:r w:rsidR="006140CB">
        <w:rPr>
          <w:lang w:val="en-US"/>
        </w:rPr>
        <w:t xml:space="preserve">The increased curvature of the low LET region is known as the </w:t>
      </w:r>
      <w:r w:rsidR="00982F41">
        <w:rPr>
          <w:lang w:val="en-US"/>
        </w:rPr>
        <w:t>“</w:t>
      </w:r>
      <w:r w:rsidR="006140CB">
        <w:rPr>
          <w:lang w:val="en-US"/>
        </w:rPr>
        <w:t>shoulder</w:t>
      </w:r>
      <w:r w:rsidR="00982F41">
        <w:rPr>
          <w:lang w:val="en-US"/>
        </w:rPr>
        <w:t>” of the survival curve.</w:t>
      </w:r>
      <w:r w:rsidR="00D706BB">
        <w:rPr>
          <w:lang w:val="en-US"/>
        </w:rPr>
        <w:t xml:space="preserve"> </w:t>
      </w:r>
      <w:r w:rsidR="00717A28">
        <w:rPr>
          <w:lang w:val="en-US"/>
        </w:rPr>
        <w:t xml:space="preserve">The formula explaining this shape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715972" w14:paraId="3BBB9419" w14:textId="77777777" w:rsidTr="00715972">
        <w:tc>
          <w:tcPr>
            <w:tcW w:w="8815" w:type="dxa"/>
          </w:tcPr>
          <w:p w14:paraId="03C1DCD1" w14:textId="7F0DA638" w:rsidR="00715972" w:rsidRPr="00715972" w:rsidRDefault="00715972" w:rsidP="004D7B5D">
            <w:pPr>
              <w:spacing w:line="360" w:lineRule="auto"/>
              <w:rPr>
                <w:rFonts w:eastAsiaTheme="minorEastAsia"/>
                <w:lang w:val="sv-SE"/>
              </w:rPr>
            </w:pPr>
            <m:oMathPara>
              <m:oMath>
                <m:r>
                  <w:rPr>
                    <w:rFonts w:ascii="Cambria Math" w:eastAsiaTheme="minorEastAsia" w:hAnsi="Cambria Math"/>
                    <w:lang w:val="sv-SE"/>
                  </w:rPr>
                  <m:t xml:space="preserve">S= </m:t>
                </m:r>
                <m:sSup>
                  <m:sSupPr>
                    <m:ctrlPr>
                      <w:rPr>
                        <w:rFonts w:ascii="Cambria Math" w:hAnsi="Cambria Math"/>
                        <w:i/>
                        <w:lang w:val="en-US"/>
                      </w:rPr>
                    </m:ctrlPr>
                  </m:sSupPr>
                  <m:e>
                    <m:r>
                      <w:rPr>
                        <w:rFonts w:ascii="Cambria Math" w:hAnsi="Cambria Math"/>
                        <w:lang w:val="en-US"/>
                      </w:rPr>
                      <m:t>e</m:t>
                    </m:r>
                  </m:e>
                  <m:sup>
                    <m:r>
                      <w:rPr>
                        <w:rFonts w:ascii="Cambria Math" w:hAnsi="Cambria Math"/>
                        <w:lang w:val="sv-SE"/>
                      </w:rPr>
                      <m:t>-(</m:t>
                    </m:r>
                    <m:r>
                      <w:rPr>
                        <w:rFonts w:ascii="Cambria Math" w:hAnsi="Cambria Math"/>
                        <w:lang w:val="en-US"/>
                      </w:rPr>
                      <m:t>αD</m:t>
                    </m:r>
                    <m:r>
                      <w:rPr>
                        <w:rFonts w:ascii="Cambria Math" w:hAnsi="Cambria Math"/>
                        <w:lang w:val="sv-SE"/>
                      </w:rPr>
                      <m:t>+</m:t>
                    </m:r>
                    <m:r>
                      <w:rPr>
                        <w:rFonts w:ascii="Cambria Math" w:hAnsi="Cambria Math"/>
                        <w:lang w:val="en-US"/>
                      </w:rPr>
                      <m:t>β</m:t>
                    </m:r>
                    <m:sSup>
                      <m:sSupPr>
                        <m:ctrlPr>
                          <w:rPr>
                            <w:rFonts w:ascii="Cambria Math" w:hAnsi="Cambria Math"/>
                            <w:i/>
                            <w:lang w:val="en-US"/>
                          </w:rPr>
                        </m:ctrlPr>
                      </m:sSupPr>
                      <m:e>
                        <m:r>
                          <w:rPr>
                            <w:rFonts w:ascii="Cambria Math" w:hAnsi="Cambria Math"/>
                            <w:lang w:val="en-US"/>
                          </w:rPr>
                          <m:t>D</m:t>
                        </m:r>
                      </m:e>
                      <m:sup>
                        <m:r>
                          <w:rPr>
                            <w:rFonts w:ascii="Cambria Math" w:hAnsi="Cambria Math"/>
                            <w:lang w:val="sv-SE"/>
                          </w:rPr>
                          <m:t>2</m:t>
                        </m:r>
                      </m:sup>
                    </m:sSup>
                    <m:r>
                      <w:rPr>
                        <w:rFonts w:ascii="Cambria Math" w:hAnsi="Cambria Math"/>
                        <w:lang w:val="sv-SE"/>
                      </w:rPr>
                      <m:t>)</m:t>
                    </m:r>
                  </m:sup>
                </m:sSup>
                <m:r>
                  <w:rPr>
                    <w:rFonts w:ascii="Cambria Math" w:eastAsiaTheme="minorEastAsia" w:hAnsi="Cambria Math"/>
                    <w:lang w:val="sv-SE"/>
                  </w:rPr>
                  <m:t>,</m:t>
                </m:r>
              </m:oMath>
            </m:oMathPara>
          </w:p>
        </w:tc>
        <w:bookmarkStart w:id="102" w:name="_Ref98247116"/>
        <w:tc>
          <w:tcPr>
            <w:tcW w:w="535" w:type="dxa"/>
          </w:tcPr>
          <w:p w14:paraId="3F410076" w14:textId="07F76498" w:rsidR="00715972" w:rsidRDefault="0071597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25</w:t>
            </w:r>
            <w:r>
              <w:fldChar w:fldCharType="end"/>
            </w:r>
            <w:bookmarkEnd w:id="102"/>
          </w:p>
        </w:tc>
      </w:tr>
    </w:tbl>
    <w:p w14:paraId="7EE5A2C0" w14:textId="4B711A25" w:rsidR="00996504" w:rsidRDefault="00996504" w:rsidP="004D7B5D">
      <w:pPr>
        <w:spacing w:line="360" w:lineRule="auto"/>
        <w:rPr>
          <w:rFonts w:eastAsiaTheme="minorEastAsia"/>
          <w:lang w:val="en-US"/>
        </w:rPr>
      </w:pPr>
      <w:r>
        <w:rPr>
          <w:rFonts w:eastAsiaTheme="minorEastAsia"/>
          <w:lang w:val="en-US"/>
        </w:rPr>
        <w:t xml:space="preserve">where </w:t>
      </w:r>
      <w:r w:rsidR="003E58B1">
        <w:rPr>
          <w:rFonts w:eastAsiaTheme="minorEastAsia"/>
          <w:lang w:val="en-US"/>
        </w:rPr>
        <w:t>D</w:t>
      </w:r>
      <w:r>
        <w:rPr>
          <w:rFonts w:eastAsiaTheme="minorEastAsia"/>
          <w:lang w:val="en-US"/>
        </w:rPr>
        <w:t xml:space="preserve"> is dose.</w:t>
      </w:r>
      <w:r w:rsidR="004235CA">
        <w:rPr>
          <w:rFonts w:eastAsiaTheme="minorEastAsia"/>
          <w:lang w:val="en-US"/>
        </w:rPr>
        <w:t xml:space="preserve"> </w:t>
      </w:r>
      <m:oMath>
        <m:r>
          <w:rPr>
            <w:rFonts w:ascii="Cambria Math" w:eastAsiaTheme="minorEastAsia" w:hAnsi="Cambria Math"/>
            <w:lang w:val="en-US"/>
          </w:rPr>
          <m:t>α</m:t>
        </m:r>
      </m:oMath>
      <w:r w:rsidR="00302F74">
        <w:rPr>
          <w:rFonts w:eastAsiaTheme="minorEastAsia"/>
          <w:lang w:val="en-US"/>
        </w:rPr>
        <w:t xml:space="preserve"> </w:t>
      </w:r>
      <w:r w:rsidR="00F108CC">
        <w:rPr>
          <w:rFonts w:eastAsiaTheme="minorEastAsia"/>
          <w:lang w:val="en-US"/>
        </w:rPr>
        <w:t xml:space="preserve">and </w:t>
      </w:r>
      <m:oMath>
        <m:r>
          <w:rPr>
            <w:rFonts w:ascii="Cambria Math" w:eastAsiaTheme="minorEastAsia" w:hAnsi="Cambria Math"/>
            <w:lang w:val="en-US"/>
          </w:rPr>
          <m:t>β</m:t>
        </m:r>
      </m:oMath>
      <w:r w:rsidR="00F108CC">
        <w:rPr>
          <w:rFonts w:eastAsiaTheme="minorEastAsia"/>
          <w:lang w:val="en-US"/>
        </w:rPr>
        <w:t xml:space="preserve"> represents radiosensitivity</w:t>
      </w:r>
      <w:r w:rsidR="00482AD0">
        <w:rPr>
          <w:rFonts w:eastAsiaTheme="minorEastAsia"/>
          <w:lang w:val="en-US"/>
        </w:rPr>
        <w:t xml:space="preserve"> of the cell</w:t>
      </w:r>
      <w:r w:rsidR="002A6B3F">
        <w:rPr>
          <w:rFonts w:eastAsiaTheme="minorEastAsia"/>
          <w:lang w:val="en-US"/>
        </w:rPr>
        <w:t xml:space="preserve"> </w:t>
      </w:r>
      <w:r w:rsidR="00482AD0">
        <w:rPr>
          <w:rFonts w:eastAsiaTheme="minorEastAsia"/>
          <w:lang w:val="en-US"/>
        </w:rPr>
        <w:fldChar w:fldCharType="begin"/>
      </w:r>
      <w:r w:rsidR="003F507D">
        <w:rPr>
          <w:rFonts w:eastAsiaTheme="minorEastAsia"/>
          <w:lang w:val="en-US"/>
        </w:rPr>
        <w:instrText xml:space="preserve"> ADDIN ZOTERO_ITEM CSL_CITATION {"citationID":"DbJzEEhA","properties":{"formattedCitation":"(McMahon, 2018)","plainCitation":"(McMahon, 2018)","noteIndex":0},"citationItems":[{"id":211,"uris":["http://zotero.org/users/9228513/items/A49ZSXKS"],"itemData":{"id":211,"type":"article-journal","container-title":"Physics in Medicine &amp; Biology","DOI":"10.1088/1361-6560/aaf26a","ISSN":"1361-6560","issue":"1","journalAbbreviation":"Phys. Med. Biol.","language":"en","page":"01TR01","source":"DOI.org (Crossref)","title":"The linear quadratic model: usage, interpretation and challenges","title-short":"The linear quadratic model","volume":"64","author":[{"family":"McMahon","given":"Stephen Joseph"}],"issued":{"date-parts":[["2018",12,19]]}}}],"schema":"https://github.com/citation-style-language/schema/raw/master/csl-citation.json"} </w:instrText>
      </w:r>
      <w:r w:rsidR="00482AD0">
        <w:rPr>
          <w:rFonts w:eastAsiaTheme="minorEastAsia"/>
          <w:lang w:val="en-US"/>
        </w:rPr>
        <w:fldChar w:fldCharType="separate"/>
      </w:r>
      <w:r w:rsidR="00482AD0" w:rsidRPr="00482AD0">
        <w:rPr>
          <w:rFonts w:cs="Times New Roman"/>
          <w:lang w:val="en-US"/>
        </w:rPr>
        <w:t>(McMahon, 2018)</w:t>
      </w:r>
      <w:r w:rsidR="00482AD0">
        <w:rPr>
          <w:rFonts w:eastAsiaTheme="minorEastAsia"/>
          <w:lang w:val="en-US"/>
        </w:rPr>
        <w:fldChar w:fldCharType="end"/>
      </w:r>
      <w:r w:rsidR="00B252C5">
        <w:rPr>
          <w:rFonts w:eastAsiaTheme="minorEastAsia"/>
          <w:lang w:val="en-US"/>
        </w:rPr>
        <w:t>.</w:t>
      </w:r>
      <w:r w:rsidR="006B7E1C">
        <w:rPr>
          <w:rFonts w:eastAsiaTheme="minorEastAsia"/>
          <w:lang w:val="en-US"/>
        </w:rPr>
        <w:t xml:space="preserve"> </w:t>
      </w:r>
      <w:r w:rsidR="00DA0C77">
        <w:rPr>
          <w:rFonts w:eastAsiaTheme="minorEastAsia"/>
          <w:lang w:val="en-US"/>
        </w:rPr>
        <w:t xml:space="preserve">Several interpretations of the biological foundation for the LQ-model </w:t>
      </w:r>
      <w:r w:rsidR="002A5BE0">
        <w:rPr>
          <w:rFonts w:eastAsiaTheme="minorEastAsia"/>
          <w:lang w:val="en-US"/>
        </w:rPr>
        <w:t>model</w:t>
      </w:r>
      <w:r w:rsidR="00DA0C77">
        <w:rPr>
          <w:rFonts w:eastAsiaTheme="minorEastAsia"/>
          <w:lang w:val="en-US"/>
        </w:rPr>
        <w:t xml:space="preserve"> have been proposed</w:t>
      </w:r>
      <w:r w:rsidR="00D92FAE">
        <w:rPr>
          <w:rFonts w:eastAsiaTheme="minorEastAsia"/>
          <w:lang w:val="en-US"/>
        </w:rPr>
        <w:t xml:space="preserve"> </w:t>
      </w:r>
      <w:r w:rsidR="00D92FAE">
        <w:rPr>
          <w:rFonts w:eastAsiaTheme="minorEastAsia"/>
          <w:lang w:val="en-US"/>
        </w:rPr>
        <w:fldChar w:fldCharType="begin"/>
      </w:r>
      <w:r w:rsidR="00106F55">
        <w:rPr>
          <w:rFonts w:eastAsiaTheme="minorEastAsia"/>
          <w:lang w:val="en-US"/>
        </w:rPr>
        <w:instrText xml:space="preserve"> ADDIN ZOTERO_ITEM CSL_CITATION {"citationID":"jJgNzJSi","properties":{"formattedCitation":"(Denekamp &amp; Da\\uc0\\u351{}u, 1999; Kellerer &amp; Rossi, 1971)","plainCitation":"(Denekamp &amp; Daşu, 1999; Kellerer &amp; Rossi, 1971)","noteIndex":0},"citationItems":[{"id":648,"uris":["http://zotero.org/users/9228513/items/NULFUN6K"],"itemData":{"id":648,"type":"article-journal","abstract":"Clinical experience shows that there is a therapeutic window between 60 and 70 Gy where many tumours are eradicated, but the function of the adjacent normal tissues is preserved. This implies much more cell kill in the tumour than is acceptable in the normal tissue. An SF2 of 0.5 or lower is needed to account for the eradication of all tumour cells, while an SF2 of 0.8 or higher is needed to explain why these doses are tolerated by normal tissues. No such systematic difference is known between the intrinsic sensitivity of well-oxygenated normal and tumour cells. The presence of radioresistant hypoxic cells in tumours makes it even more difficult to understand the clinical success. However, there is experimental evidence that starved cells lose their repair competence as a result of the depletion of cellular energy charge. MRS studies have shown that low ATP levels are a characteristic feature of solid tumours in rodents and man. In this paper we incorporate the concept of repair incompetence in starving, chronically hypoxic cells. The increased sensitivity of such cells has been derived from an analysis of mammalian cell lines showing inducible repair. It is proportional to the SF2 and highest in resistant cells. The distinction between acutely hypoxic radioresistant cells and chronically hypoxic radiosensitive cells provides the key to the realistic modelling of successful radiotherapy. It also opens new conceptual approaches to radiotherapy. We conclude that it is essential to distinguish between these two kinds of hypoxic cells in predictive assays and models.","container-title":"Acta Oncologica (Stockholm, Sweden)","DOI":"10.1080/028418699432590","ISSN":"0284-186X","issue":"7","journalAbbreviation":"Acta Oncol","language":"eng","note":"PMID: 10606420","page":"903-918","source":"PubMed","title":"Inducible repair and the two forms of tumour hypoxia--time for a paradigm shift","volume":"38","author":[{"family":"Denekamp","given":"J."},{"family":"Daşu","given":"A."}],"issued":{"date-parts":[["1999"]]}}},{"id":646,"uris":["http://zotero.org/users/9228513/items/VQ5FVZSQ"],"itemData":{"id":646,"type":"article-journal","container-title":"Radiation Research","ISSN":"0033-7587","issue":"1","journalAbbreviation":"Radiat Res","language":"eng","note":"PMID: 5559377","page":"15-34","source":"PubMed","title":"RBE and the primary mechanism of radiation action","volume":"47","author":[{"family":"Kellerer","given":"A. M."},{"family":"Rossi","given":"H. H."}],"issued":{"date-parts":[["1971",7]]}}}],"schema":"https://github.com/citation-style-language/schema/raw/master/csl-citation.json"} </w:instrText>
      </w:r>
      <w:r w:rsidR="00D92FAE">
        <w:rPr>
          <w:rFonts w:eastAsiaTheme="minorEastAsia"/>
          <w:lang w:val="en-US"/>
        </w:rPr>
        <w:fldChar w:fldCharType="separate"/>
      </w:r>
      <w:r w:rsidR="00106F55" w:rsidRPr="006C26B3">
        <w:rPr>
          <w:rFonts w:cs="Times New Roman"/>
          <w:szCs w:val="24"/>
          <w:lang w:val="en-US"/>
        </w:rPr>
        <w:t>(</w:t>
      </w:r>
      <w:proofErr w:type="spellStart"/>
      <w:r w:rsidR="00106F55" w:rsidRPr="006C26B3">
        <w:rPr>
          <w:rFonts w:cs="Times New Roman"/>
          <w:szCs w:val="24"/>
          <w:lang w:val="en-US"/>
        </w:rPr>
        <w:t>Denekamp</w:t>
      </w:r>
      <w:proofErr w:type="spellEnd"/>
      <w:r w:rsidR="00106F55" w:rsidRPr="006C26B3">
        <w:rPr>
          <w:rFonts w:cs="Times New Roman"/>
          <w:szCs w:val="24"/>
          <w:lang w:val="en-US"/>
        </w:rPr>
        <w:t xml:space="preserve"> &amp; </w:t>
      </w:r>
      <w:proofErr w:type="spellStart"/>
      <w:r w:rsidR="00106F55" w:rsidRPr="006C26B3">
        <w:rPr>
          <w:rFonts w:cs="Times New Roman"/>
          <w:szCs w:val="24"/>
          <w:lang w:val="en-US"/>
        </w:rPr>
        <w:t>Daşu</w:t>
      </w:r>
      <w:proofErr w:type="spellEnd"/>
      <w:r w:rsidR="00106F55" w:rsidRPr="006C26B3">
        <w:rPr>
          <w:rFonts w:cs="Times New Roman"/>
          <w:szCs w:val="24"/>
          <w:lang w:val="en-US"/>
        </w:rPr>
        <w:t xml:space="preserve">, 1999; </w:t>
      </w:r>
      <w:proofErr w:type="spellStart"/>
      <w:r w:rsidR="00106F55" w:rsidRPr="006C26B3">
        <w:rPr>
          <w:rFonts w:cs="Times New Roman"/>
          <w:szCs w:val="24"/>
          <w:lang w:val="en-US"/>
        </w:rPr>
        <w:t>Kellerer</w:t>
      </w:r>
      <w:proofErr w:type="spellEnd"/>
      <w:r w:rsidR="00106F55" w:rsidRPr="006C26B3">
        <w:rPr>
          <w:rFonts w:cs="Times New Roman"/>
          <w:szCs w:val="24"/>
          <w:lang w:val="en-US"/>
        </w:rPr>
        <w:t xml:space="preserve"> &amp; Rossi, 1971)</w:t>
      </w:r>
      <w:r w:rsidR="00D92FAE">
        <w:rPr>
          <w:rFonts w:eastAsiaTheme="minorEastAsia"/>
          <w:lang w:val="en-US"/>
        </w:rPr>
        <w:fldChar w:fldCharType="end"/>
      </w:r>
      <w:r w:rsidR="00DA0C77">
        <w:rPr>
          <w:rFonts w:eastAsiaTheme="minorEastAsia"/>
          <w:lang w:val="en-US"/>
        </w:rPr>
        <w:t xml:space="preserve">. The </w:t>
      </w:r>
      <w:proofErr w:type="gramStart"/>
      <w:r w:rsidR="00DA0C77">
        <w:rPr>
          <w:rFonts w:eastAsiaTheme="minorEastAsia"/>
          <w:lang w:val="en-US"/>
        </w:rPr>
        <w:t>most commonly used</w:t>
      </w:r>
      <w:proofErr w:type="gramEnd"/>
      <w:r w:rsidR="00DA0C77">
        <w:rPr>
          <w:rFonts w:eastAsiaTheme="minorEastAsia"/>
          <w:lang w:val="en-US"/>
        </w:rPr>
        <w:t xml:space="preserve"> is the derivation by Chadwick and Leenhouts</w:t>
      </w:r>
      <w:r w:rsidR="000974A4">
        <w:rPr>
          <w:rFonts w:eastAsiaTheme="minorEastAsia"/>
          <w:lang w:val="en-US"/>
        </w:rPr>
        <w:t>, which</w:t>
      </w:r>
      <w:r w:rsidR="002A5BE0">
        <w:rPr>
          <w:rFonts w:eastAsiaTheme="minorEastAsia"/>
          <w:lang w:val="en-US"/>
        </w:rPr>
        <w:t xml:space="preserve"> assumes that there is a critical molecule </w:t>
      </w:r>
      <w:r w:rsidR="00A87C86">
        <w:rPr>
          <w:rFonts w:eastAsiaTheme="minorEastAsia"/>
          <w:lang w:val="en-US"/>
        </w:rPr>
        <w:t>crucial for a cell’s ability to divide, and that</w:t>
      </w:r>
      <w:r w:rsidR="00F55535">
        <w:rPr>
          <w:rFonts w:eastAsiaTheme="minorEastAsia"/>
          <w:lang w:val="en-US"/>
        </w:rPr>
        <w:t xml:space="preserve"> this molecule is the DNA</w:t>
      </w:r>
      <w:r w:rsidR="00343A68">
        <w:rPr>
          <w:rFonts w:eastAsiaTheme="minorEastAsia"/>
          <w:lang w:val="en-US"/>
        </w:rPr>
        <w:t xml:space="preserve">. It also assumes </w:t>
      </w:r>
      <w:r w:rsidR="009A0B83">
        <w:rPr>
          <w:rFonts w:eastAsiaTheme="minorEastAsia"/>
          <w:lang w:val="en-US"/>
        </w:rPr>
        <w:t xml:space="preserve">that DSB </w:t>
      </w:r>
      <w:r w:rsidR="00B4641F">
        <w:rPr>
          <w:rFonts w:eastAsiaTheme="minorEastAsia"/>
          <w:lang w:val="en-US"/>
        </w:rPr>
        <w:t>is</w:t>
      </w:r>
      <w:r w:rsidR="00CF7D54">
        <w:rPr>
          <w:rFonts w:eastAsiaTheme="minorEastAsia"/>
          <w:lang w:val="en-US"/>
        </w:rPr>
        <w:t xml:space="preserve"> the critical damage type</w:t>
      </w:r>
      <w:r w:rsidR="007D276C">
        <w:rPr>
          <w:rFonts w:eastAsiaTheme="minorEastAsia"/>
          <w:lang w:val="en-US"/>
        </w:rPr>
        <w:t>, but that</w:t>
      </w:r>
      <w:r w:rsidR="00C424DE">
        <w:rPr>
          <w:rFonts w:eastAsiaTheme="minorEastAsia"/>
          <w:lang w:val="en-US"/>
        </w:rPr>
        <w:t xml:space="preserve"> </w:t>
      </w:r>
      <w:r w:rsidR="004857F0">
        <w:rPr>
          <w:rFonts w:eastAsiaTheme="minorEastAsia"/>
          <w:lang w:val="en-US"/>
        </w:rPr>
        <w:t>the cell</w:t>
      </w:r>
      <w:r w:rsidR="00D51422">
        <w:rPr>
          <w:rFonts w:eastAsiaTheme="minorEastAsia"/>
          <w:lang w:val="en-US"/>
        </w:rPr>
        <w:t xml:space="preserve"> has repair mechanisms that might repair the damage</w:t>
      </w:r>
      <w:r w:rsidR="004857F0">
        <w:rPr>
          <w:rFonts w:eastAsiaTheme="minorEastAsia"/>
          <w:lang w:val="en-US"/>
        </w:rPr>
        <w:t>.</w:t>
      </w:r>
      <w:r w:rsidR="008A42BE">
        <w:rPr>
          <w:rFonts w:eastAsiaTheme="minorEastAsia"/>
          <w:lang w:val="en-US"/>
        </w:rPr>
        <w:t xml:space="preserve"> </w:t>
      </w:r>
      <w:r w:rsidR="00A60421">
        <w:rPr>
          <w:rFonts w:eastAsiaTheme="minorEastAsia"/>
          <w:lang w:val="en-US"/>
        </w:rPr>
        <w:t>It accounts for two different DSB events</w:t>
      </w:r>
      <w:r w:rsidR="000C65E2">
        <w:rPr>
          <w:rFonts w:eastAsiaTheme="minorEastAsia"/>
          <w:lang w:val="en-US"/>
        </w:rPr>
        <w:t xml:space="preserve"> (breakage of chemical bonds in the DNA molecule)</w:t>
      </w:r>
      <w:r w:rsidR="00A60421">
        <w:rPr>
          <w:rFonts w:eastAsiaTheme="minorEastAsia"/>
          <w:lang w:val="en-US"/>
        </w:rPr>
        <w:t xml:space="preserve">. </w:t>
      </w:r>
    </w:p>
    <w:p w14:paraId="0EF69B14" w14:textId="319C7419" w:rsidR="00A0640E" w:rsidRDefault="00744CDD" w:rsidP="004D7B5D">
      <w:pPr>
        <w:pStyle w:val="ListParagraph"/>
        <w:numPr>
          <w:ilvl w:val="0"/>
          <w:numId w:val="8"/>
        </w:numPr>
        <w:spacing w:line="360" w:lineRule="auto"/>
        <w:rPr>
          <w:rFonts w:eastAsiaTheme="minorEastAsia"/>
          <w:lang w:val="en-US"/>
        </w:rPr>
      </w:pPr>
      <w:r>
        <w:rPr>
          <w:rFonts w:eastAsiaTheme="minorEastAsia"/>
          <w:lang w:val="en-US"/>
        </w:rPr>
        <w:lastRenderedPageBreak/>
        <w:t xml:space="preserve">One </w:t>
      </w:r>
      <w:r w:rsidR="00A0640E">
        <w:rPr>
          <w:rFonts w:eastAsiaTheme="minorEastAsia"/>
          <w:lang w:val="en-US"/>
        </w:rPr>
        <w:t xml:space="preserve">event causing </w:t>
      </w:r>
      <w:r w:rsidR="008A58B5">
        <w:rPr>
          <w:rFonts w:eastAsiaTheme="minorEastAsia"/>
          <w:lang w:val="en-US"/>
        </w:rPr>
        <w:t>one</w:t>
      </w:r>
      <w:r w:rsidR="00A0640E">
        <w:rPr>
          <w:rFonts w:eastAsiaTheme="minorEastAsia"/>
          <w:lang w:val="en-US"/>
        </w:rPr>
        <w:t xml:space="preserve"> DSB</w:t>
      </w:r>
    </w:p>
    <w:p w14:paraId="156AD668" w14:textId="351CF09C" w:rsidR="00A0640E" w:rsidRDefault="00A0640E" w:rsidP="004D7B5D">
      <w:pPr>
        <w:pStyle w:val="ListParagraph"/>
        <w:numPr>
          <w:ilvl w:val="0"/>
          <w:numId w:val="8"/>
        </w:numPr>
        <w:spacing w:line="360" w:lineRule="auto"/>
        <w:rPr>
          <w:rFonts w:eastAsiaTheme="minorEastAsia"/>
          <w:lang w:val="en-US"/>
        </w:rPr>
      </w:pPr>
      <w:r>
        <w:rPr>
          <w:rFonts w:eastAsiaTheme="minorEastAsia"/>
          <w:lang w:val="en-US"/>
        </w:rPr>
        <w:t>Two SSB</w:t>
      </w:r>
      <w:r w:rsidR="00727CA8">
        <w:rPr>
          <w:rFonts w:eastAsiaTheme="minorEastAsia"/>
          <w:lang w:val="en-US"/>
        </w:rPr>
        <w:t>’s</w:t>
      </w:r>
      <w:r>
        <w:rPr>
          <w:rFonts w:eastAsiaTheme="minorEastAsia"/>
          <w:lang w:val="en-US"/>
        </w:rPr>
        <w:t xml:space="preserve"> close enough in time and space to create </w:t>
      </w:r>
      <w:r w:rsidR="00BE00CE">
        <w:rPr>
          <w:rFonts w:eastAsiaTheme="minorEastAsia"/>
          <w:lang w:val="en-US"/>
        </w:rPr>
        <w:t>one</w:t>
      </w:r>
      <w:r>
        <w:rPr>
          <w:rFonts w:eastAsiaTheme="minorEastAsia"/>
          <w:lang w:val="en-US"/>
        </w:rPr>
        <w:t xml:space="preserve"> DSB</w:t>
      </w:r>
    </w:p>
    <w:p w14:paraId="15547FC8" w14:textId="750B9269" w:rsidR="00A0640E" w:rsidRDefault="004560AD" w:rsidP="004D7B5D">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w:t>
      </w:r>
      <w:r w:rsidR="00FA3D8E">
        <w:rPr>
          <w:rFonts w:eastAsiaTheme="minorEastAsia"/>
          <w:lang w:val="en-US"/>
        </w:rPr>
        <w:t xml:space="preserve">represents </w:t>
      </w:r>
      <w:r w:rsidR="00921866">
        <w:rPr>
          <w:rFonts w:eastAsiaTheme="minorEastAsia"/>
          <w:lang w:val="en-US"/>
        </w:rPr>
        <w:t>mode</w:t>
      </w:r>
      <w:r w:rsidR="00FA3D8E">
        <w:rPr>
          <w:rFonts w:eastAsiaTheme="minorEastAsia"/>
          <w:lang w:val="en-US"/>
        </w:rPr>
        <w:t xml:space="preserve"> 1, and </w:t>
      </w:r>
      <m:oMath>
        <m:r>
          <w:rPr>
            <w:rFonts w:ascii="Cambria Math" w:eastAsiaTheme="minorEastAsia" w:hAnsi="Cambria Math"/>
            <w:lang w:val="en-US"/>
          </w:rPr>
          <m:t>β</m:t>
        </m:r>
      </m:oMath>
      <w:r w:rsidR="00FA3D8E">
        <w:rPr>
          <w:rFonts w:eastAsiaTheme="minorEastAsia"/>
          <w:lang w:val="en-US"/>
        </w:rPr>
        <w:t xml:space="preserve"> represents </w:t>
      </w:r>
      <w:r w:rsidR="00921866">
        <w:rPr>
          <w:rFonts w:eastAsiaTheme="minorEastAsia"/>
          <w:lang w:val="en-US"/>
        </w:rPr>
        <w:t>mode</w:t>
      </w:r>
      <w:r w:rsidR="00FA3D8E">
        <w:rPr>
          <w:rFonts w:eastAsiaTheme="minorEastAsia"/>
          <w:lang w:val="en-US"/>
        </w:rPr>
        <w:t xml:space="preserve"> 2. </w:t>
      </w:r>
      <w:r w:rsidR="00143653">
        <w:rPr>
          <w:rFonts w:eastAsiaTheme="minorEastAsia"/>
          <w:lang w:val="en-US"/>
        </w:rPr>
        <w:t xml:space="preserve">In </w:t>
      </w:r>
      <m:oMath>
        <m:r>
          <w:rPr>
            <w:rFonts w:ascii="Cambria Math" w:eastAsiaTheme="minorEastAsia" w:hAnsi="Cambria Math"/>
            <w:lang w:val="en-US"/>
          </w:rPr>
          <m:t>α</m:t>
        </m:r>
      </m:oMath>
      <w:r w:rsidR="00143653">
        <w:rPr>
          <w:rFonts w:eastAsiaTheme="minorEastAsia"/>
          <w:lang w:val="en-US"/>
        </w:rPr>
        <w:t xml:space="preserve"> and </w:t>
      </w:r>
      <m:oMath>
        <m:r>
          <w:rPr>
            <w:rFonts w:ascii="Cambria Math" w:eastAsiaTheme="minorEastAsia" w:hAnsi="Cambria Math"/>
            <w:lang w:val="en-US"/>
          </w:rPr>
          <m:t>β</m:t>
        </m:r>
      </m:oMath>
      <w:r w:rsidR="00143653">
        <w:rPr>
          <w:rFonts w:eastAsiaTheme="minorEastAsia"/>
          <w:lang w:val="en-US"/>
        </w:rPr>
        <w:t xml:space="preserve"> we have the probability</w:t>
      </w:r>
      <w:r w:rsidR="00E36FAA">
        <w:rPr>
          <w:rFonts w:eastAsiaTheme="minorEastAsia"/>
          <w:lang w:val="en-US"/>
        </w:rPr>
        <w:t xml:space="preserve"> that</w:t>
      </w:r>
      <w:r w:rsidR="00143653">
        <w:rPr>
          <w:rFonts w:eastAsiaTheme="minorEastAsia"/>
          <w:lang w:val="en-US"/>
        </w:rPr>
        <w:t xml:space="preserve"> </w:t>
      </w:r>
      <w:r w:rsidR="00FA2BAF">
        <w:rPr>
          <w:rFonts w:eastAsiaTheme="minorEastAsia"/>
          <w:lang w:val="en-US"/>
        </w:rPr>
        <w:t>the</w:t>
      </w:r>
      <w:r w:rsidR="00FE10C3">
        <w:rPr>
          <w:rFonts w:eastAsiaTheme="minorEastAsia"/>
          <w:lang w:val="en-US"/>
        </w:rPr>
        <w:t xml:space="preserve"> </w:t>
      </w:r>
      <w:r w:rsidR="000E7EDD">
        <w:rPr>
          <w:rFonts w:eastAsiaTheme="minorEastAsia"/>
          <w:lang w:val="en-US"/>
        </w:rPr>
        <w:t>chemical</w:t>
      </w:r>
      <w:r w:rsidR="00811A2B">
        <w:rPr>
          <w:rFonts w:eastAsiaTheme="minorEastAsia"/>
          <w:lang w:val="en-US"/>
        </w:rPr>
        <w:t xml:space="preserve"> </w:t>
      </w:r>
      <w:r w:rsidR="000E7EDD">
        <w:rPr>
          <w:rFonts w:eastAsiaTheme="minorEastAsia"/>
          <w:lang w:val="en-US"/>
        </w:rPr>
        <w:t>bond</w:t>
      </w:r>
      <w:r w:rsidR="00811A2B">
        <w:rPr>
          <w:rFonts w:eastAsiaTheme="minorEastAsia"/>
          <w:lang w:val="en-US"/>
        </w:rPr>
        <w:t>s</w:t>
      </w:r>
      <w:r w:rsidR="00AF2B83">
        <w:rPr>
          <w:rFonts w:eastAsiaTheme="minorEastAsia"/>
          <w:lang w:val="en-US"/>
        </w:rPr>
        <w:t>,</w:t>
      </w:r>
      <w:r w:rsidR="00BE3CEA">
        <w:rPr>
          <w:rFonts w:eastAsiaTheme="minorEastAsia"/>
          <w:lang w:val="en-US"/>
        </w:rPr>
        <w:t xml:space="preserve"> </w:t>
      </w:r>
      <w:r w:rsidR="00090CC1">
        <w:rPr>
          <w:rFonts w:eastAsiaTheme="minorEastAsia"/>
          <w:lang w:val="en-US"/>
        </w:rPr>
        <w:t>are</w:t>
      </w:r>
      <w:r w:rsidR="00FE10C3">
        <w:rPr>
          <w:rFonts w:eastAsiaTheme="minorEastAsia"/>
          <w:lang w:val="en-US"/>
        </w:rPr>
        <w:t xml:space="preserve"> broken</w:t>
      </w:r>
      <w:r w:rsidR="00E36FAA">
        <w:rPr>
          <w:rFonts w:eastAsiaTheme="minorEastAsia"/>
          <w:lang w:val="en-US"/>
        </w:rPr>
        <w:t xml:space="preserve"> </w:t>
      </w:r>
      <w:r w:rsidR="00F70925">
        <w:rPr>
          <w:rFonts w:eastAsiaTheme="minorEastAsia"/>
          <w:lang w:val="en-US"/>
        </w:rPr>
        <w:t>because of</w:t>
      </w:r>
      <w:r w:rsidR="00E36FAA">
        <w:rPr>
          <w:rFonts w:eastAsiaTheme="minorEastAsia"/>
          <w:lang w:val="en-US"/>
        </w:rPr>
        <w:t xml:space="preserve"> a received dose D</w:t>
      </w:r>
      <w:r w:rsidR="006E7965">
        <w:rPr>
          <w:rFonts w:eastAsiaTheme="minorEastAsia"/>
          <w:lang w:val="en-US"/>
        </w:rPr>
        <w:t xml:space="preserve"> and that the breaks induce lethal damage</w:t>
      </w:r>
      <w:r w:rsidR="00BE3CEA">
        <w:rPr>
          <w:rFonts w:eastAsiaTheme="minorEastAsia"/>
          <w:lang w:val="en-US"/>
        </w:rPr>
        <w:t>.</w:t>
      </w:r>
      <w:r w:rsidR="00F70925">
        <w:rPr>
          <w:rFonts w:eastAsiaTheme="minorEastAsia"/>
          <w:lang w:val="en-US"/>
        </w:rPr>
        <w:t xml:space="preserve"> This</w:t>
      </w:r>
      <w:r w:rsidR="006E7965">
        <w:rPr>
          <w:rFonts w:eastAsiaTheme="minorEastAsia"/>
          <w:lang w:val="en-US"/>
        </w:rPr>
        <w:t xml:space="preserve"> is derived as follows</w:t>
      </w:r>
      <w:r w:rsidR="00BE3CEA">
        <w:rPr>
          <w:rFonts w:eastAsiaTheme="minorEastAsia"/>
          <w:lang w:val="en-US"/>
        </w:rPr>
        <w:t xml:space="preserve"> </w:t>
      </w:r>
    </w:p>
    <w:p w14:paraId="136ACA91" w14:textId="39C5B543" w:rsidR="000E7EDD" w:rsidRDefault="000E7EDD" w:rsidP="004D7B5D">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m:t>
            </m:r>
            <m:r>
              <m:rPr>
                <m:sty m:val="p"/>
              </m:rPr>
              <w:rPr>
                <w:rFonts w:ascii="Cambria Math" w:eastAsiaTheme="minorEastAsia" w:hAnsi="Cambria Math"/>
                <w:lang w:val="en-US"/>
              </w:rPr>
              <m:t>Δ</m:t>
            </m:r>
          </m:sup>
        </m:sSup>
        <m:r>
          <w:rPr>
            <w:rFonts w:ascii="Cambria Math" w:eastAsiaTheme="minorEastAsia" w:hAnsi="Cambria Math"/>
            <w:lang w:val="en-US"/>
          </w:rPr>
          <m:t xml:space="preserve"> </m:t>
        </m:r>
      </m:oMath>
    </w:p>
    <w:p w14:paraId="6E081282" w14:textId="70C7A746" w:rsidR="00840F0C" w:rsidRPr="00840F0C" w:rsidRDefault="00840F0C" w:rsidP="004D7B5D">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-kD(1-</m:t>
            </m:r>
            <m:r>
              <m:rPr>
                <m:sty m:val="p"/>
              </m:rPr>
              <w:rPr>
                <w:rFonts w:ascii="Cambria Math" w:eastAsiaTheme="minorEastAsia" w:hAnsi="Cambria Math"/>
                <w:lang w:val="en-US"/>
              </w:rPr>
              <m:t>Δ)</m:t>
            </m:r>
          </m:sup>
        </m:sSup>
      </m:oMath>
    </w:p>
    <w:p w14:paraId="2EBFA14C" w14:textId="0590DB64" w:rsidR="006E3DD9" w:rsidRDefault="00BD0BE1" w:rsidP="004D7B5D">
      <w:pPr>
        <w:spacing w:line="360" w:lineRule="auto"/>
        <w:rPr>
          <w:rFonts w:eastAsiaTheme="minorEastAsia"/>
          <w:lang w:val="en-US"/>
        </w:rPr>
      </w:pPr>
      <w:r>
        <w:rPr>
          <w:lang w:val="en-US"/>
        </w:rPr>
        <w:t>where k is the probability per</w:t>
      </w:r>
      <w:r w:rsidR="006C24F1">
        <w:rPr>
          <w:lang w:val="en-US"/>
        </w:rPr>
        <w:t xml:space="preserve"> </w:t>
      </w:r>
      <w:r w:rsidR="00811A2B">
        <w:rPr>
          <w:lang w:val="en-US"/>
        </w:rPr>
        <w:t>bond</w:t>
      </w:r>
      <w:r w:rsidR="006C24F1">
        <w:rPr>
          <w:lang w:val="en-US"/>
        </w:rPr>
        <w:t xml:space="preserve"> per</w:t>
      </w:r>
      <w:r>
        <w:rPr>
          <w:lang w:val="en-US"/>
        </w:rPr>
        <w:t xml:space="preserve"> unit dose that the bond is broken</w:t>
      </w:r>
      <w:r w:rsidR="00106711">
        <w:rPr>
          <w:lang w:val="en-US"/>
        </w:rPr>
        <w:t>.</w:t>
      </w:r>
      <w:r w:rsidR="008631F0">
        <w:rPr>
          <w:lang w:val="en-US"/>
        </w:rPr>
        <w:t xml:space="preserve"> </w:t>
      </w:r>
      <m:oMath>
        <m:r>
          <m:rPr>
            <m:sty m:val="p"/>
          </m:rPr>
          <w:rPr>
            <w:rFonts w:ascii="Cambria Math" w:hAnsi="Cambria Math"/>
            <w:lang w:val="en-US"/>
          </w:rPr>
          <m:t>Δ</m:t>
        </m:r>
      </m:oMath>
      <w:r w:rsidR="009C73C0">
        <w:rPr>
          <w:rFonts w:eastAsiaTheme="minorEastAsia"/>
          <w:lang w:val="en-US"/>
        </w:rPr>
        <w:t xml:space="preserve"> is the proportion</w:t>
      </w:r>
      <w:r w:rsidR="00840F0C">
        <w:rPr>
          <w:rFonts w:eastAsiaTheme="minorEastAsia"/>
          <w:lang w:val="en-US"/>
        </w:rPr>
        <w:t xml:space="preserve"> of dose</w:t>
      </w:r>
      <w:r w:rsidR="00106711">
        <w:rPr>
          <w:rFonts w:eastAsiaTheme="minorEastAsia"/>
          <w:lang w:val="en-US"/>
        </w:rPr>
        <w:t xml:space="preserve"> that</w:t>
      </w:r>
      <w:r w:rsidR="00840F0C">
        <w:rPr>
          <w:rFonts w:eastAsiaTheme="minorEastAsia"/>
          <w:lang w:val="en-US"/>
        </w:rPr>
        <w:t xml:space="preserve"> </w:t>
      </w:r>
      <w:r w:rsidR="00994901">
        <w:rPr>
          <w:rFonts w:eastAsiaTheme="minorEastAsia"/>
          <w:lang w:val="en-US"/>
        </w:rPr>
        <w:t>breaks the bonds</w:t>
      </w:r>
      <w:r w:rsidR="00106711">
        <w:rPr>
          <w:rFonts w:eastAsiaTheme="minorEastAsia"/>
          <w:lang w:val="en-US"/>
        </w:rPr>
        <w:t xml:space="preserve"> with</w:t>
      </w:r>
      <w:r w:rsidR="00E60222">
        <w:rPr>
          <w:rFonts w:eastAsiaTheme="minorEastAsia"/>
          <w:lang w:val="en-US"/>
        </w:rPr>
        <w:t xml:space="preserve"> </w:t>
      </w:r>
      <w:r w:rsidR="00921866">
        <w:rPr>
          <w:rFonts w:eastAsiaTheme="minorEastAsia"/>
          <w:lang w:val="en-US"/>
        </w:rPr>
        <w:t>mode</w:t>
      </w:r>
      <w:r w:rsidR="00E60222">
        <w:rPr>
          <w:rFonts w:eastAsiaTheme="minorEastAsia"/>
          <w:lang w:val="en-US"/>
        </w:rPr>
        <w:t xml:space="preserve"> 1, and </w:t>
      </w:r>
      <m:oMath>
        <m:r>
          <w:rPr>
            <w:rFonts w:ascii="Cambria Math" w:eastAsiaTheme="minorEastAsia" w:hAnsi="Cambria Math"/>
            <w:lang w:val="en-US"/>
          </w:rPr>
          <m:t>(1-</m:t>
        </m:r>
        <m:r>
          <m:rPr>
            <m:sty m:val="p"/>
          </m:rPr>
          <w:rPr>
            <w:rFonts w:ascii="Cambria Math" w:eastAsiaTheme="minorEastAsia" w:hAnsi="Cambria Math"/>
            <w:lang w:val="en-US"/>
          </w:rPr>
          <m:t>Δ)</m:t>
        </m:r>
        <m:r>
          <w:rPr>
            <w:rFonts w:ascii="Cambria Math" w:eastAsiaTheme="minorEastAsia" w:hAnsi="Cambria Math"/>
            <w:lang w:val="en-US"/>
          </w:rPr>
          <m:t xml:space="preserve"> </m:t>
        </m:r>
      </m:oMath>
      <w:r w:rsidR="00E60222">
        <w:rPr>
          <w:rFonts w:eastAsiaTheme="minorEastAsia"/>
          <w:lang w:val="en-US"/>
        </w:rPr>
        <w:t xml:space="preserve">is the </w:t>
      </w:r>
      <w:r w:rsidR="00D0628F">
        <w:rPr>
          <w:rFonts w:eastAsiaTheme="minorEastAsia"/>
          <w:lang w:val="en-US"/>
        </w:rPr>
        <w:t xml:space="preserve">proportion of dose for mode </w:t>
      </w:r>
      <w:proofErr w:type="gramStart"/>
      <w:r w:rsidR="00D0628F">
        <w:rPr>
          <w:rFonts w:eastAsiaTheme="minorEastAsia"/>
          <w:lang w:val="en-US"/>
        </w:rPr>
        <w:t>2.</w:t>
      </w:r>
      <w:proofErr w:type="gramEnd"/>
      <w:r w:rsidR="00D0628F">
        <w:rPr>
          <w:rFonts w:eastAsiaTheme="minorEastAsia"/>
          <w:lang w:val="en-US"/>
        </w:rPr>
        <w:t xml:space="preserve"> </w:t>
      </w:r>
      <w:r w:rsidR="00994901">
        <w:rPr>
          <w:rFonts w:eastAsiaTheme="minorEastAsia"/>
          <w:lang w:val="en-US"/>
        </w:rPr>
        <w:t xml:space="preserve"> </w:t>
      </w:r>
      <w:r w:rsidR="007432A6">
        <w:rPr>
          <w:rFonts w:eastAsiaTheme="minorEastAsia"/>
          <w:lang w:val="en-US"/>
        </w:rPr>
        <w:t>Chadwick &amp; Leenhouts showed</w:t>
      </w:r>
      <w:r w:rsidR="006E3DD9">
        <w:rPr>
          <w:rFonts w:eastAsiaTheme="minorEastAsia"/>
          <w:lang w:val="en-US"/>
        </w:rPr>
        <w:t xml:space="preserve"> that the mean number of DSB’s from mode 1 </w:t>
      </w:r>
      <w:r w:rsidR="00D737D2">
        <w:rPr>
          <w:rFonts w:eastAsiaTheme="minorEastAsia"/>
          <w:lang w:val="en-US"/>
        </w:rPr>
        <w:t>was</w:t>
      </w:r>
      <w:r w:rsidR="006E3DD9">
        <w:rPr>
          <w:rFonts w:eastAsiaTheme="minorEastAsia"/>
          <w:lang w:val="en-US"/>
        </w:rPr>
        <w:t xml:space="preserve"> </w:t>
      </w:r>
    </w:p>
    <w:p w14:paraId="10BE1160" w14:textId="714734CF" w:rsidR="00DC515A" w:rsidRPr="00DC515A" w:rsidRDefault="00E91CFF" w:rsidP="004D7B5D">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r>
                    <m:rPr>
                      <m:sty m:val="p"/>
                    </m:rPr>
                    <w:rPr>
                      <w:rFonts w:ascii="Cambria Math" w:hAnsi="Cambria Math"/>
                      <w:lang w:val="en-US"/>
                    </w:rPr>
                    <m:t>Δ</m:t>
                  </m:r>
                  <m:r>
                    <w:rPr>
                      <w:rFonts w:ascii="Cambria Math" w:hAnsi="Cambria Math"/>
                      <w:lang w:val="en-US"/>
                    </w:rPr>
                    <m:t>D</m:t>
                  </m:r>
                </m:sup>
              </m:sSup>
            </m:e>
          </m:d>
          <m:r>
            <w:rPr>
              <w:rFonts w:ascii="Cambria Math" w:eastAsiaTheme="minorEastAsia" w:hAnsi="Cambria Math"/>
              <w:lang w:val="en-US"/>
            </w:rPr>
            <m:t xml:space="preserve"> ,</m:t>
          </m:r>
        </m:oMath>
      </m:oMathPara>
    </w:p>
    <w:p w14:paraId="1770EA9C" w14:textId="3A229AE1" w:rsidR="000A54EF" w:rsidRDefault="00DC515A" w:rsidP="004D7B5D">
      <w:pPr>
        <w:spacing w:line="360" w:lineRule="auto"/>
        <w:rPr>
          <w:rFonts w:eastAsiaTheme="minorEastAsia"/>
          <w:lang w:val="en-US"/>
        </w:rPr>
      </w:pPr>
      <w:r>
        <w:rPr>
          <w:rFonts w:eastAsiaTheme="minorEastAsia"/>
          <w:lang w:val="en-US"/>
        </w:rPr>
        <w:t xml:space="preserve">where A is the </w:t>
      </w:r>
      <w:r w:rsidR="00A62EDE">
        <w:rPr>
          <w:rFonts w:eastAsiaTheme="minorEastAsia"/>
          <w:lang w:val="en-US"/>
        </w:rPr>
        <w:t xml:space="preserve">number of bonds on </w:t>
      </w:r>
      <w:r w:rsidR="0015533E">
        <w:rPr>
          <w:rFonts w:eastAsiaTheme="minorEastAsia"/>
          <w:lang w:val="en-US"/>
        </w:rPr>
        <w:t xml:space="preserve">the DNA double helix, where mode 1 </w:t>
      </w:r>
      <w:r w:rsidR="000A362E">
        <w:rPr>
          <w:rFonts w:eastAsiaTheme="minorEastAsia"/>
          <w:lang w:val="en-US"/>
        </w:rPr>
        <w:t>DSB’s occur.</w:t>
      </w:r>
      <w:r w:rsidR="000A54EF">
        <w:rPr>
          <w:rFonts w:eastAsiaTheme="minorEastAsia"/>
          <w:lang w:val="en-US"/>
        </w:rPr>
        <w:br/>
        <w:t xml:space="preserve">A first order Taylor approximation around 0 for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m:t>
            </m:r>
            <m:r>
              <m:rPr>
                <m:sty m:val="p"/>
              </m:rPr>
              <w:rPr>
                <w:rFonts w:ascii="Cambria Math" w:eastAsiaTheme="minorEastAsia" w:hAnsi="Cambria Math"/>
                <w:lang w:val="en-US"/>
              </w:rPr>
              <m:t>Δ</m:t>
            </m:r>
            <m:r>
              <w:rPr>
                <w:rFonts w:ascii="Cambria Math" w:eastAsiaTheme="minorEastAsia" w:hAnsi="Cambria Math"/>
                <w:lang w:val="en-US"/>
              </w:rPr>
              <m:t>D</m:t>
            </m:r>
          </m:sup>
        </m:sSup>
      </m:oMath>
      <w:r w:rsidR="000A54EF">
        <w:rPr>
          <w:rFonts w:eastAsiaTheme="minorEastAsia"/>
          <w:lang w:val="en-US"/>
        </w:rPr>
        <w:t xml:space="preserve"> gives </w:t>
      </w:r>
    </w:p>
    <w:p w14:paraId="7F536DC4" w14:textId="1FAC340A" w:rsidR="00DC515A" w:rsidRDefault="000A54EF" w:rsidP="004D7B5D">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1-k</m:t>
                  </m:r>
                  <m:r>
                    <m:rPr>
                      <m:sty m:val="p"/>
                    </m:rPr>
                    <w:rPr>
                      <w:rFonts w:ascii="Cambria Math" w:eastAsiaTheme="minorEastAsia" w:hAnsi="Cambria Math"/>
                      <w:lang w:val="en-US"/>
                    </w:rPr>
                    <m:t>Δ</m:t>
                  </m:r>
                  <m:r>
                    <w:rPr>
                      <w:rFonts w:ascii="Cambria Math" w:eastAsiaTheme="minorEastAsia" w:hAnsi="Cambria Math"/>
                      <w:lang w:val="en-US"/>
                    </w:rPr>
                    <m:t>D</m:t>
                  </m:r>
                </m:e>
              </m:d>
            </m:e>
          </m:d>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 xml:space="preserve">D </m:t>
          </m:r>
        </m:oMath>
      </m:oMathPara>
    </w:p>
    <w:p w14:paraId="38629E26" w14:textId="774A024D" w:rsidR="00914321" w:rsidRDefault="007432A6" w:rsidP="004D7B5D">
      <w:pPr>
        <w:spacing w:line="360" w:lineRule="auto"/>
        <w:rPr>
          <w:rFonts w:eastAsiaTheme="minorEastAsia"/>
          <w:lang w:val="en-US"/>
        </w:rPr>
      </w:pPr>
      <w:r>
        <w:rPr>
          <w:rFonts w:eastAsiaTheme="minorEastAsia"/>
          <w:lang w:val="en-US"/>
        </w:rPr>
        <w:t xml:space="preserve"> </w:t>
      </w:r>
      <w:r w:rsidR="00D737D2">
        <w:rPr>
          <w:rFonts w:eastAsiaTheme="minorEastAsia"/>
          <w:lang w:val="en-US"/>
        </w:rPr>
        <w:t xml:space="preserve">For mode 2 they showed </w:t>
      </w:r>
      <w:r w:rsidR="005659EC">
        <w:rPr>
          <w:rFonts w:eastAsiaTheme="minorEastAsia"/>
          <w:lang w:val="en-US"/>
        </w:rPr>
        <w:t xml:space="preserve">that mean number of </w:t>
      </w:r>
      <w:r w:rsidR="00BE56FD">
        <w:rPr>
          <w:rFonts w:eastAsiaTheme="minorEastAsia"/>
          <w:lang w:val="en-US"/>
        </w:rPr>
        <w:t xml:space="preserve">DSB’s </w:t>
      </w:r>
      <w:r w:rsidR="00D737D2">
        <w:rPr>
          <w:rFonts w:eastAsiaTheme="minorEastAsia"/>
          <w:lang w:val="en-US"/>
        </w:rPr>
        <w:t>was</w:t>
      </w:r>
    </w:p>
    <w:p w14:paraId="34696FC6" w14:textId="491A2DD1" w:rsidR="00BE56FD" w:rsidRPr="0055486B" w:rsidRDefault="006569A9" w:rsidP="004D7B5D">
      <w:pPr>
        <w:spacing w:line="360" w:lineRule="auto"/>
        <w:rPr>
          <w:rFonts w:eastAsiaTheme="minorEastAsia"/>
          <w:lang w:val="en-US"/>
        </w:rPr>
      </w:pPr>
      <m:oMathPara>
        <m:oMath>
          <m:r>
            <w:rPr>
              <w:rFonts w:ascii="Cambria Math" w:hAnsi="Cambria Math"/>
              <w:lang w:val="en-US"/>
            </w:rPr>
            <m:t>B</m:t>
          </m:r>
          <m:sSup>
            <m:sSupPr>
              <m:ctrlPr>
                <w:rPr>
                  <w:rFonts w:ascii="Cambria Math" w:hAnsi="Cambria Math"/>
                  <w:i/>
                  <w:lang w:val="en-US"/>
                </w:rPr>
              </m:ctrlPr>
            </m:sSup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Δ</m:t>
                      </m:r>
                    </m:e>
                  </m:d>
                  <m:r>
                    <w:rPr>
                      <w:rFonts w:ascii="Cambria Math" w:hAnsi="Cambria Math"/>
                      <w:lang w:val="en-US"/>
                    </w:rPr>
                    <m:t>D</m:t>
                  </m:r>
                </m:sup>
              </m:sSup>
              <m:r>
                <w:rPr>
                  <w:rFonts w:ascii="Cambria Math" w:hAnsi="Cambria Math"/>
                  <w:lang w:val="en-US"/>
                </w:rPr>
                <m:t>]</m:t>
              </m:r>
            </m:e>
            <m:sup>
              <m:r>
                <w:rPr>
                  <w:rFonts w:ascii="Cambria Math" w:hAnsi="Cambria Math"/>
                  <w:lang w:val="en-US"/>
                </w:rPr>
                <m:t>2</m:t>
              </m:r>
            </m:sup>
          </m:sSup>
          <m:r>
            <w:rPr>
              <w:rFonts w:ascii="Cambria Math" w:hAnsi="Cambria Math"/>
              <w:lang w:val="en-US"/>
            </w:rPr>
            <m:t>,</m:t>
          </m:r>
        </m:oMath>
      </m:oMathPara>
    </w:p>
    <w:p w14:paraId="7DFA368E" w14:textId="79795B38" w:rsidR="00A27AF9" w:rsidRDefault="0055486B" w:rsidP="004D7B5D">
      <w:pPr>
        <w:spacing w:line="360" w:lineRule="auto"/>
        <w:rPr>
          <w:rFonts w:eastAsiaTheme="minorEastAsia"/>
          <w:lang w:val="en-US"/>
        </w:rPr>
      </w:pPr>
      <w:r>
        <w:rPr>
          <w:rFonts w:eastAsiaTheme="minorEastAsia"/>
          <w:lang w:val="en-US"/>
        </w:rPr>
        <w:t xml:space="preserve">where </w:t>
      </w:r>
      <w:r w:rsidR="006569A9">
        <w:rPr>
          <w:rFonts w:eastAsiaTheme="minorEastAsia"/>
          <w:lang w:val="en-US"/>
        </w:rPr>
        <w:t>B</w:t>
      </w:r>
      <w:r w:rsidR="00495655">
        <w:rPr>
          <w:rFonts w:eastAsiaTheme="minorEastAsia"/>
          <w:lang w:val="en-US"/>
        </w:rPr>
        <w:t xml:space="preserve"> is</w:t>
      </w:r>
      <w:r w:rsidR="000D2C1E">
        <w:rPr>
          <w:rFonts w:eastAsiaTheme="minorEastAsia"/>
          <w:lang w:val="en-US"/>
        </w:rPr>
        <w:t xml:space="preserve"> </w:t>
      </w:r>
      <w:r w:rsidR="00D01776">
        <w:rPr>
          <w:rFonts w:eastAsiaTheme="minorEastAsia"/>
          <w:lang w:val="en-US"/>
        </w:rPr>
        <w:t>number</w:t>
      </w:r>
      <w:r w:rsidR="000D2C1E">
        <w:rPr>
          <w:rFonts w:eastAsiaTheme="minorEastAsia"/>
          <w:lang w:val="en-US"/>
        </w:rPr>
        <w:t xml:space="preserve"> of </w:t>
      </w:r>
      <w:r w:rsidR="00A938A2">
        <w:rPr>
          <w:rFonts w:eastAsiaTheme="minorEastAsia"/>
          <w:lang w:val="en-US"/>
        </w:rPr>
        <w:t>SSB’s</w:t>
      </w:r>
      <w:r w:rsidR="000D2C1E">
        <w:rPr>
          <w:rFonts w:eastAsiaTheme="minorEastAsia"/>
          <w:lang w:val="en-US"/>
        </w:rPr>
        <w:t xml:space="preserve"> not repaired on both strands</w:t>
      </w:r>
      <w:r w:rsidR="005D2CF2">
        <w:rPr>
          <w:rFonts w:eastAsiaTheme="minorEastAsia"/>
          <w:lang w:val="en-US"/>
        </w:rPr>
        <w:t xml:space="preserve">, that are also close enough in time and space to constitute a DSB. </w:t>
      </w:r>
      <w:r w:rsidR="005F09DE">
        <w:rPr>
          <w:rFonts w:eastAsiaTheme="minorEastAsia"/>
          <w:lang w:val="en-US"/>
        </w:rPr>
        <w:t xml:space="preserve">Doing the same Taylor expansion </w:t>
      </w:r>
      <w:r w:rsidR="00F23716">
        <w:rPr>
          <w:rFonts w:eastAsiaTheme="minorEastAsia"/>
          <w:lang w:val="en-US"/>
        </w:rPr>
        <w:t xml:space="preserve">gives </w:t>
      </w:r>
    </w:p>
    <w:p w14:paraId="4A724471" w14:textId="06FAB591" w:rsidR="006569A9" w:rsidRPr="00F23716" w:rsidRDefault="006569A9" w:rsidP="004D7B5D">
      <w:pPr>
        <w:spacing w:line="360" w:lineRule="auto"/>
        <w:rPr>
          <w:rFonts w:eastAsiaTheme="minorEastAsia"/>
          <w:lang w:val="en-US"/>
        </w:rPr>
      </w:pPr>
      <m:oMathPara>
        <m:oMath>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r>
                        <w:rPr>
                          <w:rFonts w:ascii="Cambria Math" w:eastAsiaTheme="minorEastAsia" w:hAnsi="Cambria Math"/>
                          <w:lang w:val="en-US"/>
                        </w:rPr>
                        <m:t>D</m:t>
                      </m:r>
                    </m:e>
                  </m:d>
                </m:e>
                <m:sup>
                  <m:r>
                    <w:rPr>
                      <w:rFonts w:ascii="Cambria Math" w:eastAsiaTheme="minorEastAsia" w:hAnsi="Cambria Math"/>
                      <w:lang w:val="en-US"/>
                    </w:rPr>
                    <m:t>2</m:t>
                  </m:r>
                </m:sup>
              </m:sSup>
            </m:e>
          </m:d>
          <m:r>
            <w:rPr>
              <w:rFonts w:ascii="Cambria Math" w:eastAsiaTheme="minorEastAsia" w:hAnsi="Cambria Math"/>
              <w:lang w:val="en-US"/>
            </w:rPr>
            <m:t>=Bk(1-</m:t>
          </m:r>
          <m:r>
            <m:rPr>
              <m:sty m:val="p"/>
            </m:rPr>
            <w:rPr>
              <w:rFonts w:ascii="Cambria Math" w:eastAsiaTheme="minorEastAsia" w:hAnsi="Cambria Math"/>
              <w:lang w:val="en-US"/>
            </w:rPr>
            <m:t>Δ</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6F177F1C" w14:textId="4F627F94" w:rsidR="000E3907" w:rsidRDefault="00E009E1" w:rsidP="004D7B5D">
      <w:pPr>
        <w:spacing w:line="360" w:lineRule="auto"/>
        <w:rPr>
          <w:rFonts w:eastAsiaTheme="minorEastAsia"/>
          <w:lang w:val="en-US"/>
        </w:rPr>
      </w:pPr>
      <w:r>
        <w:rPr>
          <w:rFonts w:eastAsiaTheme="minorEastAsia"/>
          <w:lang w:val="en-US"/>
        </w:rPr>
        <w:t xml:space="preserve">Combining the number of DSB’s from each </w:t>
      </w:r>
      <w:r w:rsidR="00405360">
        <w:rPr>
          <w:rFonts w:eastAsiaTheme="minorEastAsia"/>
          <w:lang w:val="en-US"/>
        </w:rPr>
        <w:t>mode</w:t>
      </w:r>
      <w:r>
        <w:rPr>
          <w:rFonts w:eastAsiaTheme="minorEastAsia"/>
          <w:lang w:val="en-US"/>
        </w:rPr>
        <w:t xml:space="preserve"> and multiplying with the probability of </w:t>
      </w:r>
      <w:r w:rsidR="00405360">
        <w:rPr>
          <w:rFonts w:eastAsiaTheme="minorEastAsia"/>
          <w:lang w:val="en-US"/>
        </w:rPr>
        <w:t xml:space="preserve">the DSB’s </w:t>
      </w:r>
      <w:r w:rsidR="00DE53B3">
        <w:rPr>
          <w:rFonts w:eastAsiaTheme="minorEastAsia"/>
          <w:lang w:val="en-US"/>
        </w:rPr>
        <w:t xml:space="preserve">not </w:t>
      </w:r>
      <w:r w:rsidR="00405360">
        <w:rPr>
          <w:rFonts w:eastAsiaTheme="minorEastAsia"/>
          <w:lang w:val="en-US"/>
        </w:rPr>
        <w:t xml:space="preserve">being repaired </w:t>
      </w:r>
      <w:r w:rsidR="00E13EC5">
        <w:rPr>
          <w:rFonts w:eastAsiaTheme="minorEastAsia"/>
          <w:lang w:val="en-US"/>
        </w:rPr>
        <w:t>f,</w:t>
      </w:r>
      <w:r w:rsidR="00405360">
        <w:rPr>
          <w:rFonts w:eastAsiaTheme="minorEastAsia"/>
          <w:lang w:val="en-US"/>
        </w:rPr>
        <w:t xml:space="preserve"> we get </w:t>
      </w:r>
    </w:p>
    <w:p w14:paraId="47777D1C" w14:textId="3FF367E3" w:rsidR="00405360" w:rsidRPr="00E13EC5" w:rsidRDefault="00E13EC5" w:rsidP="004D7B5D">
      <w:pPr>
        <w:spacing w:line="360" w:lineRule="auto"/>
        <w:rPr>
          <w:rFonts w:eastAsiaTheme="minorEastAsia"/>
          <w:lang w:val="en-US"/>
        </w:rPr>
      </w:pPr>
      <m:oMathPara>
        <m:oMath>
          <m:r>
            <w:rPr>
              <w:rFonts w:ascii="Cambria Math" w:eastAsiaTheme="minorEastAsia" w:hAnsi="Cambria Math"/>
              <w:lang w:val="en-US"/>
            </w:rPr>
            <m:t>f⋅</m:t>
          </m:r>
          <m:d>
            <m:dPr>
              <m:begChr m:val="["/>
              <m:endChr m:val="]"/>
              <m:ctrlPr>
                <w:rPr>
                  <w:rFonts w:ascii="Cambria Math" w:eastAsiaTheme="minorEastAsia" w:hAnsi="Cambria Math"/>
                  <w:i/>
                  <w:lang w:val="en-US"/>
                </w:rPr>
              </m:ctrlPr>
            </m:dPr>
            <m:e>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D + Bk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d>
          <m:r>
            <w:rPr>
              <w:rFonts w:ascii="Cambria Math" w:eastAsiaTheme="minorEastAsia" w:hAnsi="Cambria Math"/>
              <w:lang w:val="en-US"/>
            </w:rPr>
            <m:t xml:space="preserve"> .</m:t>
          </m:r>
        </m:oMath>
      </m:oMathPara>
    </w:p>
    <w:p w14:paraId="6FBB0876" w14:textId="3FA20323" w:rsidR="008B78C5" w:rsidRPr="00CC735E" w:rsidRDefault="00EE462E" w:rsidP="004D7B5D">
      <w:pPr>
        <w:spacing w:line="360" w:lineRule="auto"/>
        <w:rPr>
          <w:rFonts w:eastAsiaTheme="minorEastAsia"/>
          <w:lang w:val="en-US"/>
        </w:rPr>
      </w:pPr>
      <w:r w:rsidRPr="00ED19B7">
        <w:rPr>
          <w:rFonts w:eastAsiaTheme="minorEastAsia"/>
          <w:noProof/>
          <w:lang w:val="en-US"/>
        </w:rPr>
        <w:lastRenderedPageBreak/>
        <w:drawing>
          <wp:anchor distT="0" distB="0" distL="114300" distR="114300" simplePos="0" relativeHeight="251658261" behindDoc="1" locked="0" layoutInCell="1" allowOverlap="1" wp14:anchorId="4198FE5F" wp14:editId="00F4D5DB">
            <wp:simplePos x="0" y="0"/>
            <wp:positionH relativeFrom="margin">
              <wp:posOffset>125928</wp:posOffset>
            </wp:positionH>
            <wp:positionV relativeFrom="paragraph">
              <wp:posOffset>4294555</wp:posOffset>
            </wp:positionV>
            <wp:extent cx="3667125" cy="2546985"/>
            <wp:effectExtent l="0" t="0" r="9525" b="5715"/>
            <wp:wrapTight wrapText="bothSides">
              <wp:wrapPolygon edited="0">
                <wp:start x="0" y="0"/>
                <wp:lineTo x="0" y="21487"/>
                <wp:lineTo x="21544" y="21487"/>
                <wp:lineTo x="21544"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36">
                      <a:extLst>
                        <a:ext uri="{28A0092B-C50C-407E-A947-70E740481C1C}">
                          <a14:useLocalDpi xmlns:a14="http://schemas.microsoft.com/office/drawing/2010/main" val="0"/>
                        </a:ext>
                      </a:extLst>
                    </a:blip>
                    <a:srcRect l="5352" t="30123" r="48642" b="6658"/>
                    <a:stretch/>
                  </pic:blipFill>
                  <pic:spPr bwMode="auto">
                    <a:xfrm>
                      <a:off x="0" y="0"/>
                      <a:ext cx="3667125" cy="254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785">
        <w:rPr>
          <w:rFonts w:eastAsiaTheme="minorEastAsia"/>
          <w:lang w:val="en-US"/>
        </w:rPr>
        <w:t xml:space="preserve">From here they introduced a proportionality constant to relate number of </w:t>
      </w:r>
      <w:r w:rsidR="00725E26">
        <w:rPr>
          <w:rFonts w:eastAsiaTheme="minorEastAsia"/>
          <w:lang w:val="en-US"/>
        </w:rPr>
        <w:t xml:space="preserve">DSBs to cell </w:t>
      </w:r>
      <w:r w:rsidR="007009B4">
        <w:rPr>
          <w:rFonts w:eastAsiaTheme="minorEastAsia"/>
          <w:lang w:val="en-US"/>
        </w:rPr>
        <w:t>death and</w:t>
      </w:r>
      <w:r w:rsidR="00725E26">
        <w:rPr>
          <w:rFonts w:eastAsiaTheme="minorEastAsia"/>
          <w:lang w:val="en-US"/>
        </w:rPr>
        <w:t xml:space="preserve"> assumed Poisson distribut</w:t>
      </w:r>
      <w:r w:rsidR="00961431">
        <w:rPr>
          <w:rFonts w:eastAsiaTheme="minorEastAsia"/>
          <w:lang w:val="en-US"/>
        </w:rPr>
        <w:t>ion</w:t>
      </w:r>
      <w:r w:rsidR="00CD7678">
        <w:rPr>
          <w:rFonts w:eastAsiaTheme="minorEastAsia"/>
          <w:lang w:val="en-US"/>
        </w:rPr>
        <w:t xml:space="preserve"> (</w:t>
      </w:r>
      <w:r w:rsidR="00CD7678">
        <w:rPr>
          <w:rFonts w:eastAsiaTheme="minorEastAsia"/>
          <w:lang w:val="en-US"/>
        </w:rPr>
        <w:fldChar w:fldCharType="begin"/>
      </w:r>
      <w:r w:rsidR="00CD7678">
        <w:rPr>
          <w:rFonts w:eastAsiaTheme="minorEastAsia"/>
          <w:lang w:val="en-US"/>
        </w:rPr>
        <w:instrText xml:space="preserve"> REF _Ref99552466 \r \h </w:instrText>
      </w:r>
      <w:r w:rsidR="004D7B5D">
        <w:rPr>
          <w:rFonts w:eastAsiaTheme="minorEastAsia"/>
          <w:lang w:val="en-US"/>
        </w:rPr>
        <w:instrText xml:space="preserve"> \* MERGEFORMAT </w:instrText>
      </w:r>
      <w:r w:rsidR="00CD7678">
        <w:rPr>
          <w:rFonts w:eastAsiaTheme="minorEastAsia"/>
          <w:lang w:val="en-US"/>
        </w:rPr>
      </w:r>
      <w:r w:rsidR="00CD7678">
        <w:rPr>
          <w:rFonts w:eastAsiaTheme="minorEastAsia"/>
          <w:lang w:val="en-US"/>
        </w:rPr>
        <w:fldChar w:fldCharType="separate"/>
      </w:r>
      <w:r w:rsidR="00380EB7">
        <w:rPr>
          <w:rFonts w:eastAsiaTheme="minorEastAsia"/>
          <w:lang w:val="en-US"/>
        </w:rPr>
        <w:t>1.6.2</w:t>
      </w:r>
      <w:r w:rsidR="00CD7678">
        <w:rPr>
          <w:rFonts w:eastAsiaTheme="minorEastAsia"/>
          <w:lang w:val="en-US"/>
        </w:rPr>
        <w:fldChar w:fldCharType="end"/>
      </w:r>
      <w:r w:rsidR="00CD7678">
        <w:rPr>
          <w:rFonts w:eastAsiaTheme="minorEastAsia"/>
          <w:lang w:val="en-US"/>
        </w:rPr>
        <w:t>)</w:t>
      </w:r>
      <w:r w:rsidR="00961431">
        <w:rPr>
          <w:rFonts w:eastAsiaTheme="minorEastAsia"/>
          <w:lang w:val="en-US"/>
        </w:rPr>
        <w:t xml:space="preserve"> to achieve </w:t>
      </w:r>
      <w:r w:rsidR="00B94DB6">
        <w:rPr>
          <w:rFonts w:eastAsiaTheme="minorEastAsia"/>
          <w:lang w:val="en-US"/>
        </w:rPr>
        <w:t>probability of cell survival per dose</w:t>
      </w:r>
      <w:r w:rsidR="00715972">
        <w:rPr>
          <w:rFonts w:eastAsiaTheme="minorEastAsia"/>
          <w:lang w:val="en-US"/>
        </w:rPr>
        <w:t xml:space="preserve">. </w:t>
      </w:r>
      <w:r w:rsidR="00470161">
        <w:rPr>
          <w:rFonts w:eastAsiaTheme="minorEastAsia"/>
          <w:lang w:val="en-US"/>
        </w:rPr>
        <w:t>This</w:t>
      </w:r>
      <w:r w:rsidR="00715972">
        <w:rPr>
          <w:rFonts w:eastAsiaTheme="minorEastAsia"/>
          <w:lang w:val="en-US"/>
        </w:rPr>
        <w:t xml:space="preserve"> results in the equation </w:t>
      </w:r>
      <w:r w:rsidR="007009B4">
        <w:rPr>
          <w:rFonts w:eastAsiaTheme="minorEastAsia"/>
          <w:lang w:val="en-US"/>
        </w:rPr>
        <w:fldChar w:fldCharType="begin"/>
      </w:r>
      <w:r w:rsidR="007009B4">
        <w:rPr>
          <w:rFonts w:eastAsiaTheme="minorEastAsia"/>
          <w:lang w:val="en-US"/>
        </w:rPr>
        <w:instrText xml:space="preserve"> REF _Ref98247116 \h </w:instrText>
      </w:r>
      <w:r w:rsidR="00CB30D7">
        <w:rPr>
          <w:rFonts w:eastAsiaTheme="minorEastAsia"/>
          <w:lang w:val="en-US"/>
        </w:rPr>
        <w:instrText xml:space="preserve"> \* MERGEFORMAT </w:instrText>
      </w:r>
      <w:r w:rsidR="007009B4">
        <w:rPr>
          <w:rFonts w:eastAsiaTheme="minorEastAsia"/>
          <w:lang w:val="en-US"/>
        </w:rPr>
      </w:r>
      <w:r w:rsidR="007009B4">
        <w:rPr>
          <w:rFonts w:eastAsiaTheme="minorEastAsia"/>
          <w:lang w:val="en-US"/>
        </w:rPr>
        <w:fldChar w:fldCharType="separate"/>
      </w:r>
      <w:r w:rsidR="00380EB7" w:rsidRPr="00380EB7">
        <w:rPr>
          <w:noProof/>
          <w:lang w:val="en-US"/>
        </w:rPr>
        <w:t>1</w:t>
      </w:r>
      <w:r w:rsidR="00380EB7" w:rsidRPr="00380EB7">
        <w:rPr>
          <w:noProof/>
          <w:lang w:val="en-US"/>
        </w:rPr>
        <w:noBreakHyphen/>
        <w:t>25</w:t>
      </w:r>
      <w:r w:rsidR="007009B4">
        <w:rPr>
          <w:rFonts w:eastAsiaTheme="minorEastAsia"/>
          <w:lang w:val="en-US"/>
        </w:rPr>
        <w:fldChar w:fldCharType="end"/>
      </w:r>
      <w:r w:rsidR="00470161">
        <w:rPr>
          <w:rFonts w:eastAsiaTheme="minorEastAsia"/>
          <w:lang w:val="en-US"/>
        </w:rPr>
        <w:t>, and</w:t>
      </w:r>
      <w:r w:rsidR="00C96A44">
        <w:rPr>
          <w:rFonts w:eastAsiaTheme="minorEastAsia"/>
          <w:lang w:val="en-US"/>
        </w:rPr>
        <w:t xml:space="preserve"> shows </w:t>
      </w:r>
      <w:r w:rsidR="00906E37">
        <w:rPr>
          <w:rFonts w:eastAsiaTheme="minorEastAsia"/>
          <w:lang w:val="en-US"/>
        </w:rPr>
        <w:t>why we have a linear and a quadratic link in the LQ-model</w:t>
      </w:r>
      <w:r w:rsidR="00470161">
        <w:rPr>
          <w:rFonts w:eastAsiaTheme="minorEastAsia"/>
          <w:lang w:val="en-US"/>
        </w:rPr>
        <w:t>. This is reflected in</w:t>
      </w:r>
      <w:r w:rsidR="00594A01">
        <w:rPr>
          <w:rFonts w:eastAsiaTheme="minorEastAsia"/>
          <w:lang w:val="en-US"/>
        </w:rPr>
        <w:t xml:space="preserve"> </w:t>
      </w:r>
      <w:r w:rsidR="00EF1E7F">
        <w:rPr>
          <w:rFonts w:eastAsiaTheme="minorEastAsia"/>
          <w:lang w:val="en-US"/>
        </w:rPr>
        <w:t xml:space="preserve">the curves we see in </w:t>
      </w:r>
      <w:r w:rsidR="00EF1E7F">
        <w:rPr>
          <w:rFonts w:eastAsiaTheme="minorEastAsia"/>
          <w:lang w:val="en-US"/>
        </w:rPr>
        <w:fldChar w:fldCharType="begin"/>
      </w:r>
      <w:r w:rsidR="00EF1E7F">
        <w:rPr>
          <w:rFonts w:eastAsiaTheme="minorEastAsia"/>
          <w:lang w:val="en-US"/>
        </w:rPr>
        <w:instrText xml:space="preserve"> REF _Ref98153779 \h </w:instrText>
      </w:r>
      <w:r w:rsidR="00CB30D7">
        <w:rPr>
          <w:rFonts w:eastAsiaTheme="minorEastAsia"/>
          <w:lang w:val="en-US"/>
        </w:rPr>
        <w:instrText xml:space="preserve"> \* MERGEFORMAT </w:instrText>
      </w:r>
      <w:r w:rsidR="00EF1E7F">
        <w:rPr>
          <w:rFonts w:eastAsiaTheme="minorEastAsia"/>
          <w:lang w:val="en-US"/>
        </w:rPr>
      </w:r>
      <w:r w:rsidR="00EF1E7F">
        <w:rPr>
          <w:rFonts w:eastAsiaTheme="minorEastAsia"/>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sidR="00EF1E7F">
        <w:rPr>
          <w:rFonts w:eastAsiaTheme="minorEastAsia"/>
          <w:lang w:val="en-US"/>
        </w:rPr>
        <w:fldChar w:fldCharType="end"/>
      </w:r>
      <w:r w:rsidR="00EF1E7F">
        <w:rPr>
          <w:rFonts w:eastAsiaTheme="minorEastAsia"/>
          <w:lang w:val="en-US"/>
        </w:rPr>
        <w:t xml:space="preserve">, where the high LET </w:t>
      </w:r>
      <w:r w:rsidR="003B6A03">
        <w:rPr>
          <w:rFonts w:eastAsiaTheme="minorEastAsia"/>
          <w:lang w:val="en-US"/>
        </w:rPr>
        <w:t>radiation has a denser energy depo</w:t>
      </w:r>
      <w:r w:rsidR="002F1415">
        <w:rPr>
          <w:rFonts w:eastAsiaTheme="minorEastAsia"/>
          <w:lang w:val="en-US"/>
        </w:rPr>
        <w:t>sition</w:t>
      </w:r>
      <w:r w:rsidR="009439C2">
        <w:rPr>
          <w:rFonts w:eastAsiaTheme="minorEastAsia"/>
          <w:lang w:val="en-US"/>
        </w:rPr>
        <w:t>, creating more mode 1 DSBs</w:t>
      </w:r>
      <w:r w:rsidR="002F1415">
        <w:rPr>
          <w:rFonts w:eastAsiaTheme="minorEastAsia"/>
          <w:lang w:val="en-US"/>
        </w:rPr>
        <w:t xml:space="preserve">. And for </w:t>
      </w:r>
      <w:r w:rsidR="00621648">
        <w:rPr>
          <w:rFonts w:eastAsiaTheme="minorEastAsia"/>
          <w:lang w:val="en-US"/>
        </w:rPr>
        <w:t>low LET there is a shoulder caused by accumulation of SSB</w:t>
      </w:r>
      <w:r w:rsidR="00770310">
        <w:rPr>
          <w:rFonts w:eastAsiaTheme="minorEastAsia"/>
          <w:lang w:val="en-US"/>
        </w:rPr>
        <w:t xml:space="preserve">s </w:t>
      </w:r>
      <w:r w:rsidR="00E24FF0">
        <w:rPr>
          <w:rFonts w:eastAsiaTheme="minorEastAsia"/>
          <w:lang w:val="en-US"/>
        </w:rPr>
        <w:t>f</w:t>
      </w:r>
      <w:r w:rsidR="00745B48">
        <w:rPr>
          <w:rFonts w:eastAsiaTheme="minorEastAsia"/>
          <w:lang w:val="en-US"/>
        </w:rPr>
        <w:t>or</w:t>
      </w:r>
      <w:r w:rsidR="00E24FF0">
        <w:rPr>
          <w:rFonts w:eastAsiaTheme="minorEastAsia"/>
          <w:lang w:val="en-US"/>
        </w:rPr>
        <w:t xml:space="preserve"> higher doses</w:t>
      </w:r>
      <w:r w:rsidR="00745B48">
        <w:rPr>
          <w:rFonts w:eastAsiaTheme="minorEastAsia"/>
          <w:lang w:val="en-US"/>
        </w:rPr>
        <w:t xml:space="preserve"> creating more mode 2 DSBs</w:t>
      </w:r>
      <w:r w:rsidR="00E24FF0">
        <w:rPr>
          <w:rFonts w:eastAsiaTheme="minorEastAsia"/>
          <w:lang w:val="en-US"/>
        </w:rPr>
        <w:t xml:space="preserve">. </w:t>
      </w:r>
      <w:r w:rsidR="00860124">
        <w:rPr>
          <w:rFonts w:eastAsiaTheme="minorEastAsia"/>
          <w:lang w:val="en-US"/>
        </w:rPr>
        <w:br/>
        <w:t xml:space="preserve">One should still </w:t>
      </w:r>
      <w:r w:rsidR="00A55E4B">
        <w:rPr>
          <w:rFonts w:eastAsiaTheme="minorEastAsia"/>
          <w:lang w:val="en-US"/>
        </w:rPr>
        <w:t>be mindful about when to use the model</w:t>
      </w:r>
      <w:r w:rsidR="001C52E2">
        <w:rPr>
          <w:rFonts w:eastAsiaTheme="minorEastAsia"/>
          <w:lang w:val="en-US"/>
        </w:rPr>
        <w:t>. Studies have shown</w:t>
      </w:r>
      <w:r w:rsidR="00A55E4B">
        <w:rPr>
          <w:rFonts w:eastAsiaTheme="minorEastAsia"/>
          <w:lang w:val="en-US"/>
        </w:rPr>
        <w:t xml:space="preserve"> </w:t>
      </w:r>
      <w:r w:rsidR="000372F3">
        <w:rPr>
          <w:rFonts w:eastAsiaTheme="minorEastAsia"/>
          <w:lang w:val="en-US"/>
        </w:rPr>
        <w:t xml:space="preserve">that the model </w:t>
      </w:r>
      <w:r w:rsidR="00285DAE">
        <w:rPr>
          <w:rFonts w:eastAsiaTheme="minorEastAsia"/>
          <w:lang w:val="en-US"/>
        </w:rPr>
        <w:t>can</w:t>
      </w:r>
      <w:r w:rsidR="00FC02BE">
        <w:rPr>
          <w:rFonts w:eastAsiaTheme="minorEastAsia"/>
          <w:lang w:val="en-US"/>
        </w:rPr>
        <w:t xml:space="preserve"> fit </w:t>
      </w:r>
      <w:r w:rsidR="00285DAE">
        <w:rPr>
          <w:rFonts w:eastAsiaTheme="minorEastAsia"/>
          <w:lang w:val="en-US"/>
        </w:rPr>
        <w:t>poorly</w:t>
      </w:r>
      <w:r w:rsidR="00FC02BE">
        <w:rPr>
          <w:rFonts w:eastAsiaTheme="minorEastAsia"/>
          <w:lang w:val="en-US"/>
        </w:rPr>
        <w:t xml:space="preserve"> for very small doses (hyper radiosensitivity </w:t>
      </w:r>
      <w:r w:rsidR="00FC02BE">
        <w:rPr>
          <w:rFonts w:eastAsiaTheme="minorEastAsia"/>
          <w:lang w:val="en-US"/>
        </w:rPr>
        <w:fldChar w:fldCharType="begin"/>
      </w:r>
      <w:r w:rsidR="00CA1B03">
        <w:rPr>
          <w:rFonts w:eastAsiaTheme="minorEastAsia"/>
          <w:lang w:val="en-US"/>
        </w:rPr>
        <w:instrText xml:space="preserve"> ADDIN ZOTERO_ITEM CSL_CITATION {"citationID":"6p7KJtFv","properties":{"formattedCitation":"(Puck &amp; Marcus, 1956)","plainCitation":"(Puck &amp; Marcus, 1956)","dontUpdate":true,"noteIndex":0},"citationItems":[{"id":616,"uris":["http://zotero.org/users/9228513/items/QF7PUCHI"],"itemData":{"id":616,"type":"article-journal","abstract":"The effects of x-irradiation have been quantitatively studied on single cells of a human cervical carcinoma (HeLa) under conditions such that 100 per cent of the unirradiated cells reproduce in isolation to form macroscopic colonies. This technique eliminates complexities due to interactions of members of large cell populations. Survival of single cells (defined as the ability to form a macroscopic colony within 15 days) yields a typical 2 hit curve when plotted against x-ray dose. The initial shoulder extends to about 75 r, after which a linear logarithmic survival rate is obtained, in which the dose needed to reduce survivors to 37 per cent is 96 r. This radiation sensitivity is tens to hundreds of times greater than that of any microorganism for which the equivalent function bas been studied. Evidence, though not proof, is presented that the lethal effect is due to a radiation-induced genetic defect which, however, cannot be a simple single gene inactivation. The locus of the action could be chromosomal. Beginning at doses of 100 r, or possibly earlier, growth-delaying effects of radiation are visible. Cells in which the ability to reproduce has been destroyed by doses below 800 r, can still multiply several times. At higher doses even a single cell division is precluded. A large proportion of the cells killed by radiation at any dose gives rise to one or more giant cells. These metabolize actively, grow to huge proportions but never reproduce under the experimental conditions employed. Methods of preparing large populations of giant cells are described. These giants are particularly susceptible to virus action. Some of the irradiated cells disappear from the plate, presumably by disintegration. This action of radiation is by far the least efficient, since even after 10,000 r, 5 to 10 per cent of the original cell inoculum is recoverable as giants.","container-title":"The Journal of Experimental Medicine","DOI":"10.1084/jem.103.5.653","ISSN":"0022-1007","issue":"5","journalAbbreviation":"J Exp Med","language":"eng","note":"PMID: 13319584\nPMCID: PMC2136626","page":"653-666","source":"PubMed","title":"Action of x-rays on mammalian cells","volume":"103","author":[{"family":"Puck","given":"T. T."},{"family":"Marcus","given":"P. I."}],"issued":{"date-parts":[["1956",5,1]]}}}],"schema":"https://github.com/citation-style-language/schema/raw/master/csl-citation.json"} </w:instrText>
      </w:r>
      <w:r w:rsidR="00FC02BE">
        <w:rPr>
          <w:rFonts w:eastAsiaTheme="minorEastAsia"/>
          <w:lang w:val="en-US"/>
        </w:rPr>
        <w:fldChar w:fldCharType="separate"/>
      </w:r>
      <w:r w:rsidR="00FC02BE" w:rsidRPr="00F40A09">
        <w:rPr>
          <w:rFonts w:cs="Times New Roman"/>
          <w:lang w:val="en-US"/>
        </w:rPr>
        <w:t>Puck &amp; Marcus, 1956</w:t>
      </w:r>
      <w:r w:rsidR="00FC02BE">
        <w:rPr>
          <w:rFonts w:eastAsiaTheme="minorEastAsia"/>
          <w:lang w:val="en-US"/>
        </w:rPr>
        <w:fldChar w:fldCharType="end"/>
      </w:r>
      <w:r w:rsidR="00FC02BE">
        <w:rPr>
          <w:rFonts w:eastAsiaTheme="minorEastAsia"/>
          <w:lang w:val="en-US"/>
        </w:rPr>
        <w:t>)</w:t>
      </w:r>
      <w:r w:rsidR="000372F3">
        <w:rPr>
          <w:rFonts w:eastAsiaTheme="minorEastAsia"/>
          <w:lang w:val="en-US"/>
        </w:rPr>
        <w:t xml:space="preserve"> </w:t>
      </w:r>
      <w:r w:rsidR="00A55E4B">
        <w:rPr>
          <w:rFonts w:eastAsiaTheme="minorEastAsia"/>
          <w:lang w:val="en-US"/>
        </w:rPr>
        <w:t xml:space="preserve"> </w:t>
      </w:r>
      <w:r w:rsidR="00EA5080">
        <w:rPr>
          <w:rFonts w:eastAsiaTheme="minorEastAsia"/>
          <w:lang w:val="en-US"/>
        </w:rPr>
        <w:t xml:space="preserve">or </w:t>
      </w:r>
      <w:r w:rsidR="006E216E">
        <w:rPr>
          <w:rFonts w:eastAsiaTheme="minorEastAsia"/>
          <w:lang w:val="en-US"/>
        </w:rPr>
        <w:t>higher doses</w:t>
      </w:r>
      <w:r w:rsidR="00285DAE">
        <w:rPr>
          <w:rFonts w:eastAsiaTheme="minorEastAsia"/>
          <w:lang w:val="en-US"/>
        </w:rPr>
        <w:t xml:space="preserve"> </w:t>
      </w:r>
      <w:r w:rsidR="00DF4534">
        <w:rPr>
          <w:rFonts w:eastAsiaTheme="minorEastAsia"/>
          <w:lang w:val="en-US"/>
        </w:rPr>
        <w:t xml:space="preserve">      </w:t>
      </w:r>
      <w:r w:rsidR="001C52E2">
        <w:rPr>
          <w:rFonts w:eastAsiaTheme="minorEastAsia"/>
          <w:lang w:val="en-US"/>
        </w:rPr>
        <w:fldChar w:fldCharType="begin"/>
      </w:r>
      <w:r w:rsidR="00CA1B03">
        <w:rPr>
          <w:rFonts w:eastAsiaTheme="minorEastAsia"/>
          <w:lang w:val="en-US"/>
        </w:rPr>
        <w:instrText xml:space="preserve"> ADDIN ZOTERO_ITEM CSL_CITATION {"citationID":"pf1RQ4t1","properties":{"formattedCitation":"(Wang et al., 2010)","plainCitation":"(Wang et al., 2010)","dontUpdate":true,"noteIndex":0},"citationItems":[{"id":623,"uris":["http://zotero.org/users/9228513/items/2Y48ULAB"],"itemData":{"id":623,"type":"article-journal","abstract":"Conventional radiation therapy for cancer usually consists of multiple treatments (called fractions) with low doses of radiation. These dose schemes are planned with the guidance of the linear-quadratic (LQ) model, which has been the most prevalent model for designing dose schemes in radiation therapy. The high-dose fractions used in newer advanced radiosurgery, stereotactic radiation therapy, and high-dose rate brachytherapy techniques, however, cannot be accurately calculated with the traditional LQ model. To address this problem, we developed a generalized LQ (gLQ) model that encompasses the entire range of possible dose delivery patterns and derived formulas for special radiotherapy schemes. We show that the gLQ model can naturally derive the traditional LQ model for low-dose and low-dose rate irradiation and the target model for high-dose irradiation as two special cases of gLQ. LQ and gLQ models were compared with published data obtained in vitro from Chinese hamster ovary cells across a wide dose range [0 to approximately 11.5 gray (Gy)] and from animals with dose fractions up to 13.5 Gy. The gLQ model provided consistent interpretation across the full dose range, whereas the LQ model generated parameters that depended on dose range, fitted only data with doses of 3.25 Gy or less, and failed to predict high-dose responses. Therefore, the gLQ model is useful for analyzing experimental radiation response data across wide dose ranges and translating common low-dose clinical experience into high-dose radiotherapy schemes for advanced radiation treatments.","container-title":"Science Translational Medicine","DOI":"10.1126/scitranslmed.3000864","ISSN":"1946-6242","issue":"39","journalAbbreviation":"Sci Transl Med","language":"eng","note":"PMID: 20610850","page":"39ra48","source":"PubMed","title":"A generalized linear-quadratic model for radiosurgery, stereotactic body radiation therapy, and high-dose rate brachytherapy","volume":"2","author":[{"family":"Wang","given":"Jian Z."},{"family":"Huang","given":"Zhibin"},{"family":"Lo","given":"Simon S."},{"family":"Yuh","given":"William T. C."},{"family":"Mayr","given":"Nina A."}],"issued":{"date-parts":[["2010",7,7]]}}}],"schema":"https://github.com/citation-style-language/schema/raw/master/csl-citation.json"} </w:instrText>
      </w:r>
      <w:r w:rsidR="001C52E2">
        <w:rPr>
          <w:rFonts w:eastAsiaTheme="minorEastAsia"/>
          <w:lang w:val="en-US"/>
        </w:rPr>
        <w:fldChar w:fldCharType="separate"/>
      </w:r>
      <w:r w:rsidR="001C52E2" w:rsidRPr="001C52E2">
        <w:rPr>
          <w:rFonts w:cs="Times New Roman"/>
          <w:lang w:val="en-US"/>
        </w:rPr>
        <w:t>(</w:t>
      </w:r>
      <w:r w:rsidR="00DF4534">
        <w:rPr>
          <w:rFonts w:cs="Times New Roman"/>
          <w:lang w:val="en-US"/>
        </w:rPr>
        <w:t xml:space="preserve">overestimated cell killing, </w:t>
      </w:r>
      <w:r w:rsidR="001C52E2" w:rsidRPr="001C52E2">
        <w:rPr>
          <w:rFonts w:cs="Times New Roman"/>
          <w:lang w:val="en-US"/>
        </w:rPr>
        <w:t>Wang et al., 2010)</w:t>
      </w:r>
      <w:r w:rsidR="001C52E2">
        <w:rPr>
          <w:rFonts w:eastAsiaTheme="minorEastAsia"/>
          <w:lang w:val="en-US"/>
        </w:rPr>
        <w:fldChar w:fldCharType="end"/>
      </w:r>
      <w:r w:rsidR="00A55E4B">
        <w:rPr>
          <w:rFonts w:eastAsiaTheme="minorEastAsia"/>
          <w:lang w:val="en-US"/>
        </w:rPr>
        <w:t xml:space="preserve"> </w:t>
      </w:r>
      <w:r w:rsidR="00DF4534">
        <w:rPr>
          <w:rFonts w:eastAsiaTheme="minorEastAsia"/>
          <w:lang w:val="en-US"/>
        </w:rPr>
        <w:t>.</w:t>
      </w:r>
      <w:r w:rsidR="00A55E4B">
        <w:rPr>
          <w:rFonts w:eastAsiaTheme="minorEastAsia"/>
          <w:lang w:val="en-US"/>
        </w:rPr>
        <w:t xml:space="preserve"> </w:t>
      </w:r>
      <w:r w:rsidR="001A1B9D">
        <w:rPr>
          <w:rFonts w:eastAsiaTheme="minorEastAsia"/>
          <w:lang w:val="en-US"/>
        </w:rPr>
        <w:t xml:space="preserve">The </w:t>
      </w:r>
      <m:oMath>
        <m:r>
          <w:rPr>
            <w:rFonts w:ascii="Cambria Math" w:eastAsiaTheme="minorEastAsia" w:hAnsi="Cambria Math"/>
            <w:lang w:val="en-US"/>
          </w:rPr>
          <m:t>α/β</m:t>
        </m:r>
      </m:oMath>
      <w:r w:rsidR="001A1B9D">
        <w:rPr>
          <w:rFonts w:eastAsiaTheme="minorEastAsia"/>
          <w:lang w:val="en-US"/>
        </w:rPr>
        <w:t xml:space="preserve"> ratio is a measurement of </w:t>
      </w:r>
      <w:r w:rsidR="00915785">
        <w:rPr>
          <w:rFonts w:eastAsiaTheme="minorEastAsia"/>
          <w:lang w:val="en-US"/>
        </w:rPr>
        <w:t>sensitivity to fractionation</w:t>
      </w:r>
      <w:r w:rsidR="003238EA">
        <w:rPr>
          <w:rFonts w:eastAsiaTheme="minorEastAsia"/>
          <w:lang w:val="en-US"/>
        </w:rPr>
        <w:t xml:space="preserve">, where you find the dose of equal contribution between </w:t>
      </w:r>
      <m:oMath>
        <m:r>
          <w:rPr>
            <w:rFonts w:ascii="Cambria Math" w:eastAsiaTheme="minorEastAsia" w:hAnsi="Cambria Math"/>
            <w:lang w:val="en-US"/>
          </w:rPr>
          <m:t>α</m:t>
        </m:r>
      </m:oMath>
      <w:r w:rsidR="003238EA">
        <w:rPr>
          <w:rFonts w:eastAsiaTheme="minorEastAsia"/>
          <w:lang w:val="en-US"/>
        </w:rPr>
        <w:t xml:space="preserve"> and </w:t>
      </w:r>
      <m:oMath>
        <m:r>
          <w:rPr>
            <w:rFonts w:ascii="Cambria Math" w:eastAsiaTheme="minorEastAsia" w:hAnsi="Cambria Math"/>
            <w:lang w:val="en-US"/>
          </w:rPr>
          <m:t>β</m:t>
        </m:r>
      </m:oMath>
      <w:r w:rsidR="005C50A9">
        <w:rPr>
          <w:rFonts w:eastAsiaTheme="minorEastAsia"/>
          <w:lang w:val="en-US"/>
        </w:rPr>
        <w:t xml:space="preserve"> </w:t>
      </w:r>
      <w:r w:rsidR="009B0F04">
        <w:rPr>
          <w:rFonts w:eastAsiaTheme="minorEastAsia"/>
          <w:lang w:val="en-US"/>
        </w:rPr>
        <w:t>(</w:t>
      </w:r>
      <w:r>
        <w:rPr>
          <w:rFonts w:eastAsiaTheme="minorEastAsia"/>
          <w:lang w:val="en-US"/>
        </w:rPr>
        <w:fldChar w:fldCharType="begin"/>
      </w:r>
      <w:r>
        <w:rPr>
          <w:rFonts w:eastAsiaTheme="minorEastAsia"/>
          <w:lang w:val="en-US"/>
        </w:rPr>
        <w:instrText xml:space="preserve"> REF _Ref98254105 \h </w:instrText>
      </w:r>
      <w:r>
        <w:rPr>
          <w:rFonts w:eastAsiaTheme="minorEastAsia"/>
          <w:lang w:val="en-US"/>
        </w:rPr>
      </w:r>
      <w:r>
        <w:rPr>
          <w:rFonts w:eastAsiaTheme="minorEastAsia"/>
          <w:lang w:val="en-US"/>
        </w:rPr>
        <w:fldChar w:fldCharType="separate"/>
      </w:r>
      <w:r w:rsidRPr="00344D94">
        <w:rPr>
          <w:lang w:val="en-US"/>
        </w:rPr>
        <w:t xml:space="preserve">Figure </w:t>
      </w:r>
      <w:r>
        <w:rPr>
          <w:noProof/>
          <w:lang w:val="en-US"/>
        </w:rPr>
        <w:t>1</w:t>
      </w:r>
      <w:r>
        <w:rPr>
          <w:lang w:val="en-US"/>
        </w:rPr>
        <w:noBreakHyphen/>
      </w:r>
      <w:r>
        <w:rPr>
          <w:noProof/>
          <w:lang w:val="en-US"/>
        </w:rPr>
        <w:t>22</w:t>
      </w:r>
      <w:r>
        <w:rPr>
          <w:rFonts w:eastAsiaTheme="minorEastAsia"/>
          <w:lang w:val="en-US"/>
        </w:rPr>
        <w:fldChar w:fldCharType="end"/>
      </w:r>
      <w:r w:rsidR="009B0F04">
        <w:rPr>
          <w:rFonts w:eastAsiaTheme="minorEastAsia"/>
          <w:lang w:val="en-US"/>
        </w:rPr>
        <w:t xml:space="preserve">). </w:t>
      </w:r>
      <w:r w:rsidR="000E02D9">
        <w:rPr>
          <w:rFonts w:eastAsiaTheme="minorEastAsia"/>
          <w:lang w:val="en-US"/>
        </w:rPr>
        <w:t xml:space="preserve">The ratio indicates </w:t>
      </w:r>
      <w:r w:rsidR="005C50A9">
        <w:rPr>
          <w:rFonts w:eastAsiaTheme="minorEastAsia"/>
          <w:lang w:val="en-US"/>
        </w:rPr>
        <w:t>whether</w:t>
      </w:r>
      <w:r w:rsidR="000E02D9">
        <w:rPr>
          <w:rFonts w:eastAsiaTheme="minorEastAsia"/>
          <w:lang w:val="en-US"/>
        </w:rPr>
        <w:t xml:space="preserve"> </w:t>
      </w:r>
      <w:r w:rsidR="005C50A9">
        <w:rPr>
          <w:rFonts w:eastAsiaTheme="minorEastAsia"/>
          <w:lang w:val="en-US"/>
        </w:rPr>
        <w:t xml:space="preserve">it is </w:t>
      </w:r>
      <w:r w:rsidR="004A615F">
        <w:rPr>
          <w:rFonts w:eastAsiaTheme="minorEastAsia"/>
          <w:lang w:val="en-US"/>
        </w:rPr>
        <w:t>reasonable to split the dose into fractions</w:t>
      </w:r>
      <w:r w:rsidR="00E50028">
        <w:rPr>
          <w:rFonts w:eastAsiaTheme="minorEastAsia"/>
          <w:lang w:val="en-US"/>
        </w:rPr>
        <w:t xml:space="preserve"> to allow time for repair</w:t>
      </w:r>
      <w:r w:rsidR="000B1A20">
        <w:rPr>
          <w:rFonts w:eastAsiaTheme="minorEastAsia"/>
          <w:lang w:val="en-US"/>
        </w:rPr>
        <w:t>, thereby extending the shoulder of the survival curve</w:t>
      </w:r>
      <w:r w:rsidR="0002757E">
        <w:rPr>
          <w:rFonts w:eastAsiaTheme="minorEastAsia"/>
          <w:lang w:val="en-US"/>
        </w:rPr>
        <w:t xml:space="preserve"> and increasing survival</w:t>
      </w:r>
      <w:r w:rsidR="00E826C4">
        <w:rPr>
          <w:rFonts w:eastAsiaTheme="minorEastAsia"/>
          <w:lang w:val="en-US"/>
        </w:rPr>
        <w:t xml:space="preserve"> </w:t>
      </w:r>
      <w:r w:rsidR="009B047C">
        <w:rPr>
          <w:rFonts w:eastAsiaTheme="minorEastAsia"/>
          <w:lang w:val="en-US"/>
        </w:rPr>
        <w:fldChar w:fldCharType="begin"/>
      </w:r>
      <w:r w:rsidR="003F507D">
        <w:rPr>
          <w:rFonts w:eastAsiaTheme="minorEastAsia"/>
          <w:lang w:val="en-US"/>
        </w:rPr>
        <w:instrText xml:space="preserve"> ADDIN ZOTERO_ITEM CSL_CITATION {"citationID":"9Q6HAC4j","properties":{"formattedCitation":"(van Leeuwen et al., 2018)","plainCitation":"(van Leeuwen et al., 2018)","noteIndex":0},"citationItems":[{"id":212,"uris":["http://zotero.org/users/9228513/items/G5WEAJFQ"],"itemData":{"id":212,"type":"article-journal","abstract":"Prediction of radiobiological response is a major challenge in radiotherapy. Of several radiobiological models, the linear-quadratic (LQ) model has been best validated by experimental and clinical data. Clinically, the LQ model is mainly used to estimate equivalent radiotherapy schedules (e.g. calculate the equivalent dose in 2 Gy fractions, EQD2), but increasingly also to predict tumour control probability (TCP) and normal tissue complication probability (NTCP) using logistic models. The selection of accurate LQ parameters α, β and α/β is pivotal for a reliable estimate of radiation response. The aim of this review is to provide an overview of published values for the LQ parameters of human tumours as a guideline for radiation oncologists and radiation researchers to select appropriate radiobiological parameter values for LQ modelling in clinical radiotherapy.","container-title":"Radiation Oncology","DOI":"10.1186/s13014-018-1040-z","ISSN":"1748-717X","issue":"1","journalAbbreviation":"Radiation Oncology","page":"96","source":"BioMed Central","title":"The alfa and beta of tumours: a review of parameters of the linear-quadratic model, derived from clinical radiotherapy studies","title-short":"The alfa and beta of tumours","volume":"13","author":[{"family":"Leeuwen","given":"C. M.","non-dropping-particle":"van"},{"family":"Oei","given":"A. L."},{"family":"Crezee","given":"J."},{"family":"Bel","given":"A."},{"family":"Franken","given":"N. A. P."},{"family":"Stalpers","given":"L. J. A."},{"family":"Kok","given":"H. P."}],"issued":{"date-parts":[["2018",5,16]]}}}],"schema":"https://github.com/citation-style-language/schema/raw/master/csl-citation.json"} </w:instrText>
      </w:r>
      <w:r w:rsidR="009B047C">
        <w:rPr>
          <w:rFonts w:eastAsiaTheme="minorEastAsia"/>
          <w:lang w:val="en-US"/>
        </w:rPr>
        <w:fldChar w:fldCharType="separate"/>
      </w:r>
      <w:r w:rsidR="009B047C" w:rsidRPr="009D1F37">
        <w:rPr>
          <w:rFonts w:cs="Times New Roman"/>
          <w:lang w:val="en-US"/>
        </w:rPr>
        <w:t>(van Leeuwen et al., 2018)</w:t>
      </w:r>
      <w:r w:rsidR="009B047C">
        <w:rPr>
          <w:rFonts w:eastAsiaTheme="minorEastAsia"/>
          <w:lang w:val="en-US"/>
        </w:rPr>
        <w:fldChar w:fldCharType="end"/>
      </w:r>
      <w:r w:rsidR="00CC5E1A">
        <w:rPr>
          <w:rFonts w:eastAsiaTheme="minorEastAsia"/>
          <w:lang w:val="en-US"/>
        </w:rPr>
        <w:t>. The ratio</w:t>
      </w:r>
      <w:r w:rsidR="00D22E8B">
        <w:rPr>
          <w:rFonts w:eastAsiaTheme="minorEastAsia"/>
          <w:lang w:val="en-US"/>
        </w:rPr>
        <w:t xml:space="preserve"> </w:t>
      </w:r>
      <w:r w:rsidR="008B78C5">
        <w:rPr>
          <w:rFonts w:eastAsiaTheme="minorEastAsia"/>
          <w:lang w:val="en-US"/>
        </w:rPr>
        <w:t>is found</w:t>
      </w:r>
      <w:r w:rsidR="00E826C4">
        <w:rPr>
          <w:rFonts w:eastAsiaTheme="minorEastAsia"/>
          <w:lang w:val="en-US"/>
        </w:rPr>
        <w:t xml:space="preserve"> </w:t>
      </w:r>
      <w:r w:rsidR="00470161">
        <w:rPr>
          <w:rFonts w:eastAsiaTheme="minorEastAsia"/>
          <w:lang w:val="en-US"/>
        </w:rPr>
        <w:t xml:space="preserve">by setting the contribution of </w:t>
      </w:r>
      <m:oMath>
        <m:r>
          <w:rPr>
            <w:rFonts w:ascii="Cambria Math" w:eastAsiaTheme="minorEastAsia" w:hAnsi="Cambria Math"/>
            <w:lang w:val="en-US"/>
          </w:rPr>
          <m:t>α</m:t>
        </m:r>
      </m:oMath>
      <w:r w:rsidR="00470161">
        <w:rPr>
          <w:rFonts w:eastAsiaTheme="minorEastAsia"/>
          <w:lang w:val="en-US"/>
        </w:rPr>
        <w:t xml:space="preserve"> and </w:t>
      </w:r>
      <m:oMath>
        <m:r>
          <w:rPr>
            <w:rFonts w:ascii="Cambria Math" w:eastAsiaTheme="minorEastAsia" w:hAnsi="Cambria Math"/>
            <w:lang w:val="en-US"/>
          </w:rPr>
          <m:t>β</m:t>
        </m:r>
      </m:oMath>
      <w:r w:rsidR="00470161">
        <w:rPr>
          <w:rFonts w:eastAsiaTheme="minorEastAsia"/>
          <w:lang w:val="en-US"/>
        </w:rPr>
        <w:t xml:space="preserve"> equal</w:t>
      </w:r>
      <w:r w:rsidR="00953D8B">
        <w:rPr>
          <w:rFonts w:eastAsiaTheme="minorEastAsia"/>
          <w:lang w:val="en-US"/>
        </w:rPr>
        <w:fldChar w:fldCharType="begin"/>
      </w:r>
      <w:r w:rsidR="003F507D">
        <w:rPr>
          <w:rFonts w:eastAsiaTheme="minorEastAsia"/>
          <w:lang w:val="en-US"/>
        </w:rPr>
        <w:instrText xml:space="preserve"> ADDIN ZOTERO_ITEM CSL_CITATION {"citationID":"JAfBHLOw","properties":{"formattedCitation":"(Hall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953D8B">
        <w:rPr>
          <w:rFonts w:eastAsiaTheme="minorEastAsia"/>
          <w:lang w:val="en-US"/>
        </w:rPr>
        <w:fldChar w:fldCharType="separate"/>
      </w:r>
      <w:r w:rsidR="00953D8B" w:rsidRPr="00953D8B">
        <w:rPr>
          <w:rFonts w:cs="Times New Roman"/>
          <w:lang w:val="en-US"/>
        </w:rPr>
        <w:t xml:space="preserve">(Hall &amp; </w:t>
      </w:r>
      <w:proofErr w:type="spellStart"/>
      <w:r w:rsidR="00953D8B" w:rsidRPr="00953D8B">
        <w:rPr>
          <w:rFonts w:cs="Times New Roman"/>
          <w:lang w:val="en-US"/>
        </w:rPr>
        <w:t>Giaccia</w:t>
      </w:r>
      <w:proofErr w:type="spellEnd"/>
      <w:r w:rsidR="00953D8B" w:rsidRPr="00953D8B">
        <w:rPr>
          <w:rFonts w:cs="Times New Roman"/>
          <w:lang w:val="en-US"/>
        </w:rPr>
        <w:t>, 2012</w:t>
      </w:r>
      <w:r w:rsidR="00953D8B">
        <w:rPr>
          <w:rFonts w:cs="Times New Roman"/>
          <w:lang w:val="en-US"/>
        </w:rPr>
        <w:t>, p.39</w:t>
      </w:r>
      <w:r w:rsidR="00953D8B" w:rsidRPr="00953D8B">
        <w:rPr>
          <w:rFonts w:cs="Times New Roman"/>
          <w:lang w:val="en-US"/>
        </w:rPr>
        <w:t>)</w:t>
      </w:r>
      <w:r w:rsidR="00953D8B">
        <w:rPr>
          <w:rFonts w:eastAsiaTheme="minorEastAsia"/>
          <w:lang w:val="en-US"/>
        </w:rPr>
        <w:fldChar w:fldCharType="end"/>
      </w:r>
    </w:p>
    <w:p w14:paraId="338A390D" w14:textId="6F3F7BBB" w:rsidR="0073428D" w:rsidRDefault="008B78C5" w:rsidP="004D7B5D">
      <w:pPr>
        <w:spacing w:line="360" w:lineRule="auto"/>
        <w:jc w:val="center"/>
        <w:rPr>
          <w:rFonts w:eastAsiaTheme="minorEastAsia"/>
          <w:lang w:val="en-US"/>
        </w:rPr>
      </w:pPr>
      <m:oMath>
        <m:r>
          <w:rPr>
            <w:rFonts w:ascii="Cambria Math" w:eastAsiaTheme="minorEastAsia" w:hAnsi="Cambria Math"/>
            <w:lang w:val="en-US"/>
          </w:rPr>
          <m:t>αD=β</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→D=</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β</m:t>
            </m:r>
          </m:den>
        </m:f>
        <m:r>
          <w:rPr>
            <w:rFonts w:ascii="Cambria Math" w:eastAsiaTheme="minorEastAsia" w:hAnsi="Cambria Math"/>
            <w:lang w:val="en-US"/>
          </w:rPr>
          <m:t xml:space="preserve"> .</m:t>
        </m:r>
      </m:oMath>
      <w:r w:rsidR="007D262A">
        <w:rPr>
          <w:rFonts w:eastAsiaTheme="minorEastAsia"/>
          <w:lang w:val="en-US"/>
        </w:rPr>
        <w:t xml:space="preserve"> </w:t>
      </w:r>
      <w:r w:rsidR="007B223B">
        <w:rPr>
          <w:rFonts w:eastAsiaTheme="minorEastAsia"/>
          <w:lang w:val="en-US"/>
        </w:rPr>
        <w:t xml:space="preserve"> </w:t>
      </w:r>
    </w:p>
    <w:p w14:paraId="6C0B4E18" w14:textId="4BB1D653" w:rsidR="00A86925" w:rsidRPr="00A87081" w:rsidRDefault="00A86925" w:rsidP="004D7B5D">
      <w:pPr>
        <w:keepNext/>
        <w:spacing w:line="360" w:lineRule="auto"/>
        <w:rPr>
          <w:lang w:val="en-US"/>
        </w:rPr>
      </w:pPr>
    </w:p>
    <w:p w14:paraId="4D515B7A" w14:textId="20EBBFBC" w:rsidR="00A87081" w:rsidRDefault="00A87081" w:rsidP="004D7B5D">
      <w:pPr>
        <w:spacing w:line="360" w:lineRule="auto"/>
        <w:rPr>
          <w:lang w:val="en-US"/>
        </w:rPr>
      </w:pPr>
    </w:p>
    <w:p w14:paraId="70B7C8E2" w14:textId="102E80BD" w:rsidR="00A87081" w:rsidRDefault="00EE462E" w:rsidP="004D7B5D">
      <w:pPr>
        <w:spacing w:line="360" w:lineRule="auto"/>
        <w:rPr>
          <w:lang w:val="en-US"/>
        </w:rPr>
      </w:pPr>
      <w:r>
        <w:rPr>
          <w:noProof/>
        </w:rPr>
        <mc:AlternateContent>
          <mc:Choice Requires="wps">
            <w:drawing>
              <wp:anchor distT="0" distB="0" distL="114300" distR="114300" simplePos="0" relativeHeight="251658262" behindDoc="1" locked="0" layoutInCell="1" allowOverlap="1" wp14:anchorId="00868F37" wp14:editId="2771C675">
                <wp:simplePos x="0" y="0"/>
                <wp:positionH relativeFrom="column">
                  <wp:posOffset>3930147</wp:posOffset>
                </wp:positionH>
                <wp:positionV relativeFrom="paragraph">
                  <wp:posOffset>3868</wp:posOffset>
                </wp:positionV>
                <wp:extent cx="1448435" cy="635"/>
                <wp:effectExtent l="0" t="0" r="0" b="0"/>
                <wp:wrapTight wrapText="bothSides">
                  <wp:wrapPolygon edited="0">
                    <wp:start x="0" y="0"/>
                    <wp:lineTo x="0" y="21098"/>
                    <wp:lineTo x="21306" y="21098"/>
                    <wp:lineTo x="21306"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448435" cy="635"/>
                        </a:xfrm>
                        <a:prstGeom prst="rect">
                          <a:avLst/>
                        </a:prstGeom>
                        <a:solidFill>
                          <a:prstClr val="white"/>
                        </a:solidFill>
                        <a:ln>
                          <a:noFill/>
                        </a:ln>
                      </wps:spPr>
                      <wps:txbx>
                        <w:txbxContent>
                          <w:p w14:paraId="74055E9A" w14:textId="2F4706FB" w:rsidR="00344D94" w:rsidRPr="00C917CB" w:rsidRDefault="00344D94" w:rsidP="00344D94">
                            <w:pPr>
                              <w:pStyle w:val="Caption"/>
                              <w:rPr>
                                <w:rFonts w:eastAsiaTheme="minorEastAsia"/>
                                <w:lang w:val="en-US"/>
                              </w:rPr>
                            </w:pPr>
                            <w:bookmarkStart w:id="103" w:name="_Ref98254105"/>
                            <w:r w:rsidRPr="00344D94">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22</w:t>
                            </w:r>
                            <w:r w:rsidR="00543048">
                              <w:rPr>
                                <w:lang w:val="en-US"/>
                              </w:rPr>
                              <w:fldChar w:fldCharType="end"/>
                            </w:r>
                            <w:bookmarkEnd w:id="103"/>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868F37" id="Text Box 36" o:spid="_x0000_s1039" type="#_x0000_t202" style="position:absolute;margin-left:309.45pt;margin-top:.3pt;width:114.05pt;height:.05pt;z-index:-251658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IZGgIAAEAEAAAOAAAAZHJzL2Uyb0RvYy54bWysU01v2zAMvQ/YfxB0X5y0W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" stroked="f">
                <v:textbox style="mso-fit-shape-to-text:t" inset="0,0,0,0">
                  <w:txbxContent>
                    <w:p w14:paraId="74055E9A" w14:textId="2F4706FB" w:rsidR="00344D94" w:rsidRPr="00C917CB" w:rsidRDefault="00344D94" w:rsidP="00344D94">
                      <w:pPr>
                        <w:pStyle w:val="Caption"/>
                        <w:rPr>
                          <w:rFonts w:eastAsiaTheme="minorEastAsia"/>
                          <w:lang w:val="en-US"/>
                        </w:rPr>
                      </w:pPr>
                      <w:bookmarkStart w:id="104" w:name="_Ref98254105"/>
                      <w:r w:rsidRPr="00344D94">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22</w:t>
                      </w:r>
                      <w:r w:rsidR="00543048">
                        <w:rPr>
                          <w:lang w:val="en-US"/>
                        </w:rPr>
                        <w:fldChar w:fldCharType="end"/>
                      </w:r>
                      <w:bookmarkEnd w:id="104"/>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txbxContent>
                </v:textbox>
                <w10:wrap type="tight"/>
              </v:shape>
            </w:pict>
          </mc:Fallback>
        </mc:AlternateContent>
      </w:r>
    </w:p>
    <w:p w14:paraId="1261BACA" w14:textId="554135B5" w:rsidR="00ED0DBB" w:rsidRDefault="00ED0DBB" w:rsidP="004D7B5D">
      <w:pPr>
        <w:spacing w:line="360" w:lineRule="auto"/>
        <w:rPr>
          <w:lang w:val="en-US"/>
        </w:rPr>
      </w:pPr>
    </w:p>
    <w:p w14:paraId="3AA3ED7F" w14:textId="77777777" w:rsidR="00C917CB" w:rsidRDefault="00C917CB" w:rsidP="004D7B5D">
      <w:pPr>
        <w:spacing w:line="360" w:lineRule="auto"/>
        <w:rPr>
          <w:lang w:val="en-US"/>
        </w:rPr>
      </w:pPr>
    </w:p>
    <w:p w14:paraId="14F4F955" w14:textId="77777777" w:rsidR="00C917CB" w:rsidRDefault="00C917CB" w:rsidP="004D7B5D">
      <w:pPr>
        <w:spacing w:line="360" w:lineRule="auto"/>
        <w:rPr>
          <w:lang w:val="en-US"/>
        </w:rPr>
      </w:pPr>
    </w:p>
    <w:p w14:paraId="0CEA409D" w14:textId="77777777" w:rsidR="00C917CB" w:rsidRDefault="00C917CB" w:rsidP="004D7B5D">
      <w:pPr>
        <w:spacing w:line="360" w:lineRule="auto"/>
        <w:rPr>
          <w:lang w:val="en-US"/>
        </w:rPr>
      </w:pPr>
    </w:p>
    <w:p w14:paraId="58078106" w14:textId="77777777" w:rsidR="00C917CB" w:rsidRDefault="00C917CB" w:rsidP="004D7B5D">
      <w:pPr>
        <w:spacing w:line="360" w:lineRule="auto"/>
        <w:rPr>
          <w:lang w:val="en-US"/>
        </w:rPr>
      </w:pPr>
    </w:p>
    <w:p w14:paraId="70449931" w14:textId="77777777" w:rsidR="00C917CB" w:rsidRPr="00A87081" w:rsidRDefault="00C917CB" w:rsidP="004D7B5D">
      <w:pPr>
        <w:spacing w:line="360" w:lineRule="auto"/>
        <w:rPr>
          <w:lang w:val="en-US"/>
        </w:rPr>
      </w:pPr>
    </w:p>
    <w:p w14:paraId="48DF744B" w14:textId="29572B8D" w:rsidR="006A7EC4" w:rsidRDefault="00BE5EB7" w:rsidP="004D7B5D">
      <w:pPr>
        <w:pStyle w:val="Heading3"/>
        <w:spacing w:line="360" w:lineRule="auto"/>
        <w:rPr>
          <w:lang w:val="en-US"/>
        </w:rPr>
      </w:pPr>
      <w:bookmarkStart w:id="105" w:name="_Ref98523167"/>
      <w:bookmarkStart w:id="106" w:name="_Toc107354688"/>
      <w:r>
        <w:rPr>
          <w:lang w:val="en-US"/>
        </w:rPr>
        <w:lastRenderedPageBreak/>
        <w:t xml:space="preserve">Radiation Induced </w:t>
      </w:r>
      <w:r w:rsidR="00E36F2A">
        <w:rPr>
          <w:lang w:val="en-US"/>
        </w:rPr>
        <w:t>Bystander Effect</w:t>
      </w:r>
      <w:bookmarkEnd w:id="105"/>
      <w:bookmarkEnd w:id="106"/>
    </w:p>
    <w:p w14:paraId="4D9770DC" w14:textId="69ADDF43" w:rsidR="00A2596E" w:rsidRDefault="00C50700" w:rsidP="004D7B5D">
      <w:pPr>
        <w:spacing w:line="360" w:lineRule="auto"/>
        <w:rPr>
          <w:lang w:val="en-US"/>
        </w:rPr>
      </w:pPr>
      <w:r>
        <w:rPr>
          <w:lang w:val="en-US"/>
        </w:rPr>
        <w:t>C</w:t>
      </w:r>
      <w:r w:rsidR="00F24EF7">
        <w:rPr>
          <w:lang w:val="en-US"/>
        </w:rPr>
        <w:t>ells are normally damaged</w:t>
      </w:r>
      <w:r w:rsidR="00C71070">
        <w:rPr>
          <w:lang w:val="en-US"/>
        </w:rPr>
        <w:t xml:space="preserve"> by irradiation</w:t>
      </w:r>
      <w:r w:rsidR="00F24EF7">
        <w:rPr>
          <w:lang w:val="en-US"/>
        </w:rPr>
        <w:t xml:space="preserve"> </w:t>
      </w:r>
      <w:r w:rsidR="008F2885">
        <w:rPr>
          <w:lang w:val="en-US"/>
        </w:rPr>
        <w:t>either directly</w:t>
      </w:r>
      <w:r w:rsidR="00BD4D45">
        <w:rPr>
          <w:lang w:val="en-US"/>
        </w:rPr>
        <w:t>, where</w:t>
      </w:r>
      <w:r w:rsidR="000010E7">
        <w:rPr>
          <w:lang w:val="en-US"/>
        </w:rPr>
        <w:t xml:space="preserve"> energy is </w:t>
      </w:r>
      <w:r w:rsidR="00FF3A13">
        <w:rPr>
          <w:lang w:val="en-US"/>
        </w:rPr>
        <w:t xml:space="preserve">directly absorbed in the </w:t>
      </w:r>
      <w:r w:rsidR="00BC1A25">
        <w:rPr>
          <w:lang w:val="en-US"/>
        </w:rPr>
        <w:t>DNA</w:t>
      </w:r>
      <w:r w:rsidR="008F2885">
        <w:rPr>
          <w:lang w:val="en-US"/>
        </w:rPr>
        <w:t xml:space="preserve"> or indirectly</w:t>
      </w:r>
      <w:r w:rsidR="00FF3A13">
        <w:rPr>
          <w:lang w:val="en-US"/>
        </w:rPr>
        <w:t xml:space="preserve">, energy is absorbed </w:t>
      </w:r>
      <w:r w:rsidR="00373E50">
        <w:rPr>
          <w:lang w:val="en-US"/>
        </w:rPr>
        <w:t xml:space="preserve">by </w:t>
      </w:r>
      <w:r w:rsidR="00361143">
        <w:rPr>
          <w:lang w:val="en-US"/>
        </w:rPr>
        <w:t xml:space="preserve">other atoms generating </w:t>
      </w:r>
      <w:r w:rsidR="00DC5780">
        <w:rPr>
          <w:lang w:val="en-US"/>
        </w:rPr>
        <w:t xml:space="preserve">highly reactive </w:t>
      </w:r>
      <w:r w:rsidR="009D6AE5">
        <w:rPr>
          <w:lang w:val="en-US"/>
        </w:rPr>
        <w:t xml:space="preserve">atoms or molecules </w:t>
      </w:r>
      <w:r w:rsidR="00BC1A25">
        <w:rPr>
          <w:lang w:val="en-US"/>
        </w:rPr>
        <w:t xml:space="preserve">that damage the </w:t>
      </w:r>
      <w:r w:rsidR="004357A3">
        <w:rPr>
          <w:lang w:val="en-US"/>
        </w:rPr>
        <w:t xml:space="preserve">DNA </w:t>
      </w:r>
      <w:r w:rsidR="004357A3">
        <w:rPr>
          <w:lang w:val="en-US"/>
        </w:rPr>
        <w:fldChar w:fldCharType="begin"/>
      </w:r>
      <w:r w:rsidR="004357A3">
        <w:rPr>
          <w:lang w:val="en-US"/>
        </w:rPr>
        <w:instrText xml:space="preserve"> ADDIN ZOTERO_ITEM CSL_CITATION {"citationID":"21geHBpt","properties":{"formattedCitation":"(Hall &amp; Giaccia, 2012)","plainCitation":"(Hall &amp; Giaccia, 2012)","noteIndex":0},"citationItems":[{"id":190,"uris":["http://zotero.org/users/9228513/items/TAGF32UJ"],"itemData":{"id":190,"type":"book","edition":"7th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4357A3">
        <w:rPr>
          <w:lang w:val="en-US"/>
        </w:rPr>
        <w:fldChar w:fldCharType="separate"/>
      </w:r>
      <w:r w:rsidR="004357A3" w:rsidRPr="004357A3">
        <w:rPr>
          <w:rFonts w:cs="Times New Roman"/>
          <w:lang w:val="en-US"/>
        </w:rPr>
        <w:t xml:space="preserve">(Hall &amp; </w:t>
      </w:r>
      <w:proofErr w:type="spellStart"/>
      <w:r w:rsidR="004357A3" w:rsidRPr="004357A3">
        <w:rPr>
          <w:rFonts w:cs="Times New Roman"/>
          <w:lang w:val="en-US"/>
        </w:rPr>
        <w:t>Giaccia</w:t>
      </w:r>
      <w:proofErr w:type="spellEnd"/>
      <w:r w:rsidR="004357A3" w:rsidRPr="004357A3">
        <w:rPr>
          <w:rFonts w:cs="Times New Roman"/>
          <w:lang w:val="en-US"/>
        </w:rPr>
        <w:t>, 2012</w:t>
      </w:r>
      <w:r w:rsidR="004357A3">
        <w:rPr>
          <w:rFonts w:cs="Times New Roman"/>
          <w:lang w:val="en-US"/>
        </w:rPr>
        <w:t>, p.</w:t>
      </w:r>
      <w:r w:rsidR="007B7E52">
        <w:rPr>
          <w:rFonts w:cs="Times New Roman"/>
          <w:lang w:val="en-US"/>
        </w:rPr>
        <w:t>9</w:t>
      </w:r>
      <w:r w:rsidR="004357A3" w:rsidRPr="004357A3">
        <w:rPr>
          <w:rFonts w:cs="Times New Roman"/>
          <w:lang w:val="en-US"/>
        </w:rPr>
        <w:t>)</w:t>
      </w:r>
      <w:r w:rsidR="004357A3">
        <w:rPr>
          <w:lang w:val="en-US"/>
        </w:rPr>
        <w:fldChar w:fldCharType="end"/>
      </w:r>
      <w:r w:rsidR="004357A3">
        <w:rPr>
          <w:lang w:val="en-US"/>
        </w:rPr>
        <w:t>.</w:t>
      </w:r>
      <w:r w:rsidR="00A36F77">
        <w:rPr>
          <w:lang w:val="en-US"/>
        </w:rPr>
        <w:t xml:space="preserve"> </w:t>
      </w:r>
      <w:r w:rsidR="00DD1ACE">
        <w:rPr>
          <w:lang w:val="en-US"/>
        </w:rPr>
        <w:t xml:space="preserve">However, it has been showed that non-irradiated </w:t>
      </w:r>
      <w:r w:rsidR="00944819">
        <w:rPr>
          <w:lang w:val="en-US"/>
        </w:rPr>
        <w:t>cells</w:t>
      </w:r>
      <w:r w:rsidR="006078F6">
        <w:rPr>
          <w:lang w:val="en-US"/>
        </w:rPr>
        <w:t xml:space="preserve"> might</w:t>
      </w:r>
      <w:r w:rsidR="001D4650">
        <w:rPr>
          <w:lang w:val="en-US"/>
        </w:rPr>
        <w:t xml:space="preserve"> </w:t>
      </w:r>
      <w:r w:rsidR="00303EE1">
        <w:rPr>
          <w:lang w:val="en-US"/>
        </w:rPr>
        <w:t>exhibit</w:t>
      </w:r>
      <w:r w:rsidR="009A1DAB">
        <w:rPr>
          <w:lang w:val="en-US"/>
        </w:rPr>
        <w:t xml:space="preserve"> the same biological endpoints</w:t>
      </w:r>
      <w:r w:rsidR="007B38EE">
        <w:rPr>
          <w:lang w:val="en-US"/>
        </w:rPr>
        <w:t xml:space="preserve"> (</w:t>
      </w:r>
      <w:r w:rsidR="006B28FC">
        <w:rPr>
          <w:lang w:val="en-US"/>
        </w:rPr>
        <w:t>e.g.,</w:t>
      </w:r>
      <w:r w:rsidR="007B38EE">
        <w:rPr>
          <w:lang w:val="en-US"/>
        </w:rPr>
        <w:t xml:space="preserve"> </w:t>
      </w:r>
      <w:r w:rsidR="00663DC6">
        <w:rPr>
          <w:lang w:val="en-US"/>
        </w:rPr>
        <w:t>apoptosis,</w:t>
      </w:r>
      <w:r w:rsidR="00067F91">
        <w:rPr>
          <w:lang w:val="en-US"/>
        </w:rPr>
        <w:t xml:space="preserve"> generation of</w:t>
      </w:r>
      <w:r w:rsidR="00663DC6">
        <w:rPr>
          <w:lang w:val="en-US"/>
        </w:rPr>
        <w:t xml:space="preserve"> micronuclei</w:t>
      </w:r>
      <w:r w:rsidR="00067F91">
        <w:rPr>
          <w:lang w:val="en-US"/>
        </w:rPr>
        <w:t xml:space="preserve"> or </w:t>
      </w:r>
      <w:r w:rsidR="00303EE1">
        <w:rPr>
          <w:lang w:val="en-US"/>
        </w:rPr>
        <w:t>DNA strand breaks</w:t>
      </w:r>
      <w:r w:rsidR="007B38EE">
        <w:rPr>
          <w:lang w:val="en-US"/>
        </w:rPr>
        <w:t>)</w:t>
      </w:r>
      <w:r w:rsidR="00CD785D">
        <w:rPr>
          <w:lang w:val="en-US"/>
        </w:rPr>
        <w:t xml:space="preserve"> </w:t>
      </w:r>
      <w:r w:rsidR="004568FA">
        <w:rPr>
          <w:lang w:val="en-US"/>
        </w:rPr>
        <w:t>as</w:t>
      </w:r>
      <w:r w:rsidR="001B434D">
        <w:rPr>
          <w:lang w:val="en-US"/>
        </w:rPr>
        <w:t xml:space="preserve"> irradiated cells</w:t>
      </w:r>
      <w:r w:rsidR="00AD0181">
        <w:rPr>
          <w:lang w:val="en-US"/>
        </w:rPr>
        <w:t xml:space="preserve">. </w:t>
      </w:r>
      <w:r w:rsidR="00722F7A">
        <w:rPr>
          <w:lang w:val="en-US"/>
        </w:rPr>
        <w:t>For instance, one study showed that</w:t>
      </w:r>
      <w:r w:rsidR="00AD0181">
        <w:rPr>
          <w:lang w:val="en-US"/>
        </w:rPr>
        <w:t xml:space="preserve"> </w:t>
      </w:r>
      <w:r w:rsidR="005347E4">
        <w:rPr>
          <w:lang w:val="en-US"/>
        </w:rPr>
        <w:t xml:space="preserve">30% of </w:t>
      </w:r>
      <w:r w:rsidR="005603AD">
        <w:rPr>
          <w:lang w:val="en-US"/>
        </w:rPr>
        <w:t>analyzed</w:t>
      </w:r>
      <w:r w:rsidR="00192A22">
        <w:rPr>
          <w:lang w:val="en-US"/>
        </w:rPr>
        <w:t xml:space="preserve"> </w:t>
      </w:r>
      <w:r w:rsidR="005347E4">
        <w:rPr>
          <w:lang w:val="en-US"/>
        </w:rPr>
        <w:t>cells expressed</w:t>
      </w:r>
      <w:r w:rsidR="00AB26A8">
        <w:rPr>
          <w:lang w:val="en-US"/>
        </w:rPr>
        <w:t xml:space="preserve"> an increase in</w:t>
      </w:r>
      <w:r w:rsidR="005347E4">
        <w:rPr>
          <w:lang w:val="en-US"/>
        </w:rPr>
        <w:t xml:space="preserve"> sister chromatid exchange</w:t>
      </w:r>
      <w:r w:rsidR="008C12DB">
        <w:rPr>
          <w:lang w:val="en-US"/>
        </w:rPr>
        <w:t xml:space="preserve"> (</w:t>
      </w:r>
      <w:hyperlink w:anchor="_Abbreviations_and_explanations" w:history="1">
        <w:r w:rsidR="008C12DB" w:rsidRPr="00956F7B">
          <w:rPr>
            <w:rStyle w:val="Hyperlink"/>
            <w:b/>
            <w:bCs/>
            <w:i/>
            <w:iCs/>
            <w:lang w:val="en-US"/>
          </w:rPr>
          <w:t>SCE</w:t>
        </w:r>
      </w:hyperlink>
      <w:r w:rsidR="008C12DB">
        <w:rPr>
          <w:lang w:val="en-US"/>
        </w:rPr>
        <w:t>)</w:t>
      </w:r>
      <w:r w:rsidR="005603AD">
        <w:rPr>
          <w:lang w:val="en-US"/>
        </w:rPr>
        <w:t xml:space="preserve">, even though only </w:t>
      </w:r>
      <w:r w:rsidR="00D95A1F">
        <w:rPr>
          <w:lang w:val="en-US"/>
        </w:rPr>
        <w:t>1% of cells were irradiated</w:t>
      </w:r>
      <w:r w:rsidR="005347E4">
        <w:rPr>
          <w:lang w:val="en-US"/>
        </w:rPr>
        <w:t xml:space="preserve"> </w:t>
      </w:r>
      <w:r w:rsidR="0073634F">
        <w:rPr>
          <w:lang w:val="en-US"/>
        </w:rPr>
        <w:fldChar w:fldCharType="begin"/>
      </w:r>
      <w:r w:rsidR="00AF064A">
        <w:rPr>
          <w:lang w:val="en-US"/>
        </w:rPr>
        <w:instrText xml:space="preserve"> ADDIN ZOTERO_ITEM CSL_CITATION {"citationID":"pM2OCirc","properties":{"formattedCitation":"(Nagasawa &amp; Little, 1992)","plainCitation":"(Nagasawa &amp; Little, 1992)","noteIndex":0},"citationItems":[{"id":104,"uris":["http://zotero.org/users/9228513/items/H8GD2LD9"],"itemData":{"id":104,"type":"article-journal","abstract":"The induction of sister chromatid exchanges (SCE) was examined in Chinese hamster ovary cells irradiated in the G1 phase of the cell cycle with alpha-particles from a plutonium-238 source. A significant increase in the frequency of SCE occurred with doses as low as 0.31 mGy (31 millirads). Although 30% of the cells showed an increased frequency of SCE at this dose, less than 1% of cell nuclei were actually traversed by an alpha-particle. A dose of approximately 2.0 Gy was necessary to produce a similar increase in SCE by X-rays. These results indicate that genetic damage may be induced by low doses of alpha-radiation in cell nuclei not actually traversed by an alpha-particle. This phenomenon may have important implications in the estimation of risks of such exposures.","container-title":"Cancer Research","ISSN":"0008-5472","issue":"22","journalAbbreviation":"Cancer Res","language":"eng","note":"PMID: 1423287","page":"6394-6396","source":"PubMed","title":"Induction of sister chromatid exchanges by extremely low doses of alpha-particles","volume":"52","author":[{"family":"Nagasawa","given":"H."},{"family":"Little","given":"J. B."}],"issued":{"date-parts":[["1992",11,15]]}}}],"schema":"https://github.com/citation-style-language/schema/raw/master/csl-citation.json"} </w:instrText>
      </w:r>
      <w:r w:rsidR="0073634F">
        <w:rPr>
          <w:lang w:val="en-US"/>
        </w:rPr>
        <w:fldChar w:fldCharType="separate"/>
      </w:r>
      <w:r w:rsidR="00AF064A" w:rsidRPr="004F22C6">
        <w:rPr>
          <w:rFonts w:cs="Times New Roman"/>
          <w:lang w:val="en-US"/>
        </w:rPr>
        <w:t>(Nagasawa &amp; Little, 1992)</w:t>
      </w:r>
      <w:r w:rsidR="0073634F">
        <w:rPr>
          <w:lang w:val="en-US"/>
        </w:rPr>
        <w:fldChar w:fldCharType="end"/>
      </w:r>
      <w:r w:rsidR="00FB4041">
        <w:rPr>
          <w:lang w:val="en-US"/>
        </w:rPr>
        <w:t>.</w:t>
      </w:r>
      <w:r w:rsidR="001028C1">
        <w:rPr>
          <w:lang w:val="en-US"/>
        </w:rPr>
        <w:t xml:space="preserve"> </w:t>
      </w:r>
      <w:r w:rsidR="00AB359D">
        <w:rPr>
          <w:lang w:val="en-US"/>
        </w:rPr>
        <w:t xml:space="preserve">This </w:t>
      </w:r>
      <w:r w:rsidR="00C30D0A">
        <w:rPr>
          <w:lang w:val="en-US"/>
        </w:rPr>
        <w:t>phenomenon</w:t>
      </w:r>
      <w:r w:rsidR="00AB359D">
        <w:rPr>
          <w:lang w:val="en-US"/>
        </w:rPr>
        <w:t xml:space="preserve"> is called the </w:t>
      </w:r>
      <w:r w:rsidR="00BE5EB7">
        <w:rPr>
          <w:lang w:val="en-US"/>
        </w:rPr>
        <w:t xml:space="preserve">radiation induced </w:t>
      </w:r>
      <w:r w:rsidR="00AB359D">
        <w:rPr>
          <w:lang w:val="en-US"/>
        </w:rPr>
        <w:t>bystander effect</w:t>
      </w:r>
      <w:r w:rsidR="00BE5EB7">
        <w:rPr>
          <w:lang w:val="en-US"/>
        </w:rPr>
        <w:t xml:space="preserve"> (RIBE)</w:t>
      </w:r>
      <w:r w:rsidR="00AB359D">
        <w:rPr>
          <w:lang w:val="en-US"/>
        </w:rPr>
        <w:t xml:space="preserve">. </w:t>
      </w:r>
      <w:r w:rsidR="000639B3">
        <w:rPr>
          <w:lang w:val="en-US"/>
        </w:rPr>
        <w:t xml:space="preserve">The </w:t>
      </w:r>
      <w:r w:rsidR="00E7571C">
        <w:rPr>
          <w:lang w:val="en-US"/>
        </w:rPr>
        <w:t>hypothesis</w:t>
      </w:r>
      <w:r w:rsidR="000639B3">
        <w:rPr>
          <w:lang w:val="en-US"/>
        </w:rPr>
        <w:t xml:space="preserve"> is that </w:t>
      </w:r>
      <w:r w:rsidR="006F5D86">
        <w:rPr>
          <w:lang w:val="en-US"/>
        </w:rPr>
        <w:t>irradiated cells</w:t>
      </w:r>
      <w:r w:rsidR="005D0198">
        <w:rPr>
          <w:lang w:val="en-US"/>
        </w:rPr>
        <w:t xml:space="preserve"> </w:t>
      </w:r>
      <w:r w:rsidR="00A76F6B">
        <w:rPr>
          <w:lang w:val="en-US"/>
        </w:rPr>
        <w:t>signal</w:t>
      </w:r>
      <w:r w:rsidR="005D0198">
        <w:rPr>
          <w:lang w:val="en-US"/>
        </w:rPr>
        <w:t xml:space="preserve"> </w:t>
      </w:r>
      <w:r w:rsidR="002910A2">
        <w:rPr>
          <w:lang w:val="en-US"/>
        </w:rPr>
        <w:t>to non-irradiated cells,</w:t>
      </w:r>
      <w:r w:rsidR="00DD4666">
        <w:rPr>
          <w:lang w:val="en-US"/>
        </w:rPr>
        <w:t xml:space="preserve"> either</w:t>
      </w:r>
      <w:r w:rsidR="002910A2">
        <w:rPr>
          <w:lang w:val="en-US"/>
        </w:rPr>
        <w:t xml:space="preserve"> </w:t>
      </w:r>
      <w:r w:rsidR="00DD4666">
        <w:rPr>
          <w:lang w:val="en-US"/>
        </w:rPr>
        <w:t>by</w:t>
      </w:r>
      <w:r w:rsidR="002910A2">
        <w:rPr>
          <w:lang w:val="en-US"/>
        </w:rPr>
        <w:t xml:space="preserve"> int</w:t>
      </w:r>
      <w:r w:rsidR="00BE015D">
        <w:rPr>
          <w:lang w:val="en-US"/>
        </w:rPr>
        <w:t>ra</w:t>
      </w:r>
      <w:r w:rsidR="002910A2">
        <w:rPr>
          <w:lang w:val="en-US"/>
        </w:rPr>
        <w:t>cellular communication</w:t>
      </w:r>
      <w:r w:rsidR="00AB4B22">
        <w:rPr>
          <w:lang w:val="en-US"/>
        </w:rPr>
        <w:t xml:space="preserve"> trough</w:t>
      </w:r>
      <w:r w:rsidR="00863550">
        <w:rPr>
          <w:lang w:val="en-US"/>
        </w:rPr>
        <w:t xml:space="preserve"> protein channels </w:t>
      </w:r>
      <w:r w:rsidR="00BE015D">
        <w:rPr>
          <w:lang w:val="en-US"/>
        </w:rPr>
        <w:t>(</w:t>
      </w:r>
      <w:r w:rsidR="004D0F49">
        <w:rPr>
          <w:lang w:val="en-US"/>
        </w:rPr>
        <w:t>G</w:t>
      </w:r>
      <w:r w:rsidR="00BE015D">
        <w:rPr>
          <w:lang w:val="en-US"/>
        </w:rPr>
        <w:t>ap junctions)</w:t>
      </w:r>
      <w:r w:rsidR="00AB4B22">
        <w:rPr>
          <w:lang w:val="en-US"/>
        </w:rPr>
        <w:t xml:space="preserve"> between cells</w:t>
      </w:r>
      <w:r w:rsidR="00BD5452">
        <w:rPr>
          <w:lang w:val="en-US"/>
        </w:rPr>
        <w:t xml:space="preserve"> </w:t>
      </w:r>
      <w:r w:rsidR="00BD5452">
        <w:rPr>
          <w:lang w:val="en-US"/>
        </w:rPr>
        <w:fldChar w:fldCharType="begin"/>
      </w:r>
      <w:r w:rsidR="00BD5452">
        <w:rPr>
          <w:lang w:val="en-US"/>
        </w:rPr>
        <w:instrText xml:space="preserve"> ADDIN ZOTERO_ITEM CSL_CITATION {"citationID":"pGAeAf0I","properties":{"formattedCitation":"(Mesnil et al., 1996)","plainCitation":"(Mesnil et al., 1996)","noteIndex":0},"citationItems":[{"id":334,"uris":["http://zotero.org/users/9228513/items/4XRFJMKQ"],"itemData":{"id":334,"type":"article-journal","abstract":"In gene therapy to treat cancer, typically only a fraction of the tumor cells can be successfully transfected with a gene. However, in the case of brain tumor therapy with the thymidine kinase gene from herpes simplex virus (HSV-tk), not only the cells transfected with the gene but also neighboring others can be killed in the presence of ganciclovir. Such a \"bystander\" effect is reminiscent of our previous observation that the effect of certain therapeutic agents may be enhanced by their diffusion through gap junctional intercellular communication (GJIC). Herein, we present the evidence, from in vitro studies, that gap junctions could indeed be responsible for such a gene therapy bystander effect. We used HeLa cells for this purpose, since they show very little, if any, ability to communicate through gap junctions. When HeLa cells were transfected with HSV-tk gene and cocultured with nontransfected cells, only HSV-tk-transfected HeLa cells (tk+) were killed by ganciclovir. However, when HeLa cells transfected with a gene encoding for the gap junction protein, connexin 43 (Cx43), were used, not only tk+ cells, but also tk- cells were killed, presumably due to the transfer, via Cx43-mediated GJIC, of toxic ganciclovir molecules phosphorylated by HSV-tk to the tk- cells. Such bystander effect was not observed when tk+ and tk- cells were cocultured without direct cell-cell contact between those two types of cells. Thus, our results give strong evidence that the bystander effect seen in HSV-tk gene therapy may be due to Cx-mediated GJIC.","container-title":"Proceedings of the National Academy of Sciences of the United States of America","ISSN":"0027-8424","issue":"5","journalAbbreviation":"Proc Natl Acad Sci U S A","note":"PMID: 8700844\nPMCID: PMC39867","page":"1831-1835","source":"PubMed Central","title":"Bystander killing of cancer cells by herpes simplex virus thymidine kinase gene is mediated by connexins.","volume":"93","author":[{"family":"Mesnil","given":"M"},{"family":"Piccoli","given":"C"},{"family":"Tiraby","given":"G"},{"family":"Willecke","given":"K"},{"family":"Yamasaki","given":"H"}],"issued":{"date-parts":[["1996",3,5]]}}}],"schema":"https://github.com/citation-style-language/schema/raw/master/csl-citation.json"} </w:instrText>
      </w:r>
      <w:r w:rsidR="00BD5452">
        <w:rPr>
          <w:lang w:val="en-US"/>
        </w:rPr>
        <w:fldChar w:fldCharType="separate"/>
      </w:r>
      <w:r w:rsidR="00BD5452" w:rsidRPr="00BE0383">
        <w:rPr>
          <w:rFonts w:cs="Times New Roman"/>
          <w:lang w:val="en-US"/>
        </w:rPr>
        <w:t>(Mesnil et al., 1996)</w:t>
      </w:r>
      <w:r w:rsidR="00BD5452">
        <w:rPr>
          <w:lang w:val="en-US"/>
        </w:rPr>
        <w:fldChar w:fldCharType="end"/>
      </w:r>
      <w:r w:rsidR="00567167">
        <w:rPr>
          <w:lang w:val="en-US"/>
        </w:rPr>
        <w:t>, or</w:t>
      </w:r>
      <w:r w:rsidR="005F4C31">
        <w:rPr>
          <w:lang w:val="en-US"/>
        </w:rPr>
        <w:t xml:space="preserve"> intercellular communication</w:t>
      </w:r>
      <w:r w:rsidR="00567167">
        <w:rPr>
          <w:lang w:val="en-US"/>
        </w:rPr>
        <w:t xml:space="preserve"> by </w:t>
      </w:r>
      <w:r w:rsidR="00F52E0C">
        <w:rPr>
          <w:lang w:val="en-US"/>
        </w:rPr>
        <w:t>excreting soluble factors into</w:t>
      </w:r>
      <w:r w:rsidR="008E6834">
        <w:rPr>
          <w:lang w:val="en-US"/>
        </w:rPr>
        <w:t xml:space="preserve"> the</w:t>
      </w:r>
      <w:r w:rsidR="00F52E0C">
        <w:rPr>
          <w:lang w:val="en-US"/>
        </w:rPr>
        <w:t xml:space="preserve"> surrounding medium</w:t>
      </w:r>
      <w:r w:rsidR="00262E81">
        <w:rPr>
          <w:lang w:val="en-US"/>
        </w:rPr>
        <w:t xml:space="preserve"> </w:t>
      </w:r>
      <w:r w:rsidR="00262E81">
        <w:rPr>
          <w:lang w:val="en-US"/>
        </w:rPr>
        <w:fldChar w:fldCharType="begin"/>
      </w:r>
      <w:r w:rsidR="00932E85">
        <w:rPr>
          <w:lang w:val="en-US"/>
        </w:rPr>
        <w:instrText xml:space="preserve"> ADDIN ZOTERO_ITEM CSL_CITATION {"citationID":"MI1f4VGE","properties":{"formattedCitation":"(Luce et al., 2009)","plainCitation":"(Luce et al., 2009)","noteIndex":0},"citationItems":[{"id":336,"uris":["http://zotero.org/users/9228513/items/4W476FGP"],"itemData":{"id":336,"type":"article-journal","abstract":"Delayed cell death by mitotic catastrophe is a frequent mode of solid tumor cell death after gamma-irradiation, a widely used treatment of cancer. Whereas the mechanisms that underlie the early gamma-irradiation-induced cell death are well documented, those that drive the delayed cell death are largely unknown. Here we show that the Fas, tumor necrosis factor-related apoptosis-inducing ligand (TRAIL) and tumor necrosis factor (TNF)-alpha death receptor pathways mediate the delayed cell death observed after gamma-irradiation of breast cancer cells. Early after irradiation, we observe the increased expression of Fas, TRAIL-R and TNF-R that first sensitizes cells to apoptosis. Later, the increased expression of FasL, TRAIL and TNF-alpha permit the apoptosis engagement linked to mitotic catastrophe. Treatments with TNF-alpha, TRAIL or anti-Fas antibody, early after radiation exposure, induce apoptosis, whereas the neutralization of the three death receptors pathways impairs the delayed cell death. We also show for the first time that irradiated breast cancer cells excrete soluble forms of the three ligands that can induce the death of sensitive bystander cells. Overall, these results define the molecular basis of the delayed cell death of irradiated cancer cells and identify the death receptors pathways as crucial actors in apoptosis induced by targeted as well as non-targeted effects of ionizing radiation.","container-title":"Carcinogenesis","DOI":"10.1093/carcin/bgp008","ISSN":"1460-2180","issue":"3","journalAbbreviation":"Carcinogenesis","language":"eng","note":"PMID: 19126655\nPMCID: PMC2650794","page":"432-439","source":"PubMed","title":"Death receptor pathways mediate targeted and non-targeted effects of ionizing radiations in breast cancer cells","volume":"30","author":[{"family":"Luce","given":"Audrey"},{"family":"Courtin","given":"Aurélie"},{"family":"Levalois","given":"Céline"},{"family":"Altmeyer-Morel","given":"Sandrine"},{"family":"Romeo","given":"Paul-Henri"},{"family":"Chevillard","given":"Sylvie"},{"family":"Lebeau","given":"Jérôme"}],"issued":{"date-parts":[["2009",3]]}}}],"schema":"https://github.com/citation-style-language/schema/raw/master/csl-citation.json"} </w:instrText>
      </w:r>
      <w:r w:rsidR="00262E81">
        <w:rPr>
          <w:lang w:val="en-US"/>
        </w:rPr>
        <w:fldChar w:fldCharType="separate"/>
      </w:r>
      <w:r w:rsidR="00932E85" w:rsidRPr="008623D9">
        <w:rPr>
          <w:rFonts w:cs="Times New Roman"/>
          <w:lang w:val="en-US"/>
        </w:rPr>
        <w:t>(Luce et al., 2009)</w:t>
      </w:r>
      <w:r w:rsidR="00262E81">
        <w:rPr>
          <w:lang w:val="en-US"/>
        </w:rPr>
        <w:fldChar w:fldCharType="end"/>
      </w:r>
      <w:r w:rsidR="00AB4B22">
        <w:rPr>
          <w:lang w:val="en-US"/>
        </w:rPr>
        <w:t xml:space="preserve">. </w:t>
      </w:r>
      <w:r w:rsidR="006B5B0D">
        <w:rPr>
          <w:lang w:val="en-US"/>
        </w:rPr>
        <w:t xml:space="preserve">Although the existence of RIBE’s is </w:t>
      </w:r>
      <w:r w:rsidR="00A82AE3">
        <w:rPr>
          <w:lang w:val="en-US"/>
        </w:rPr>
        <w:t>indisputable</w:t>
      </w:r>
      <w:r w:rsidR="009A4A72">
        <w:rPr>
          <w:lang w:val="en-US"/>
        </w:rPr>
        <w:t xml:space="preserve">, the characteristics </w:t>
      </w:r>
      <w:r w:rsidR="001A485B">
        <w:rPr>
          <w:lang w:val="en-US"/>
        </w:rPr>
        <w:t xml:space="preserve">of the biological </w:t>
      </w:r>
      <w:r w:rsidR="00BD0CBA">
        <w:rPr>
          <w:lang w:val="en-US"/>
        </w:rPr>
        <w:t>parameters constituting</w:t>
      </w:r>
      <w:r w:rsidR="0042603B">
        <w:rPr>
          <w:lang w:val="en-US"/>
        </w:rPr>
        <w:t xml:space="preserve"> an</w:t>
      </w:r>
      <w:r w:rsidR="00BD0CBA">
        <w:rPr>
          <w:lang w:val="en-US"/>
        </w:rPr>
        <w:t xml:space="preserve"> </w:t>
      </w:r>
      <w:r w:rsidR="00673705">
        <w:rPr>
          <w:lang w:val="en-US"/>
        </w:rPr>
        <w:t>RIBE</w:t>
      </w:r>
      <w:r w:rsidR="001815AF">
        <w:rPr>
          <w:lang w:val="en-US"/>
        </w:rPr>
        <w:t xml:space="preserve"> is not well defined</w:t>
      </w:r>
      <w:r w:rsidR="002F67DD">
        <w:rPr>
          <w:lang w:val="en-US"/>
        </w:rPr>
        <w:t xml:space="preserve"> </w:t>
      </w:r>
      <w:r w:rsidR="002C16A6">
        <w:rPr>
          <w:lang w:val="en-US"/>
        </w:rPr>
        <w:fldChar w:fldCharType="begin"/>
      </w:r>
      <w:r w:rsidR="0075770B">
        <w:rPr>
          <w:lang w:val="en-US"/>
        </w:rPr>
        <w:instrText xml:space="preserve"> ADDIN ZOTERO_ITEM CSL_CITATION {"citationID":"HCsYVCfu","properties":{"formattedCitation":"(Blyth &amp; Sykes, 2011)","plainCitation":"(Blyth &amp; Sykes, 2011)","noteIndex":0},"citationItems":[{"id":102,"uris":["http://zotero.org/users/9228513/items/7NM8SL9E"],"itemData":{"id":102,"type":"article-journal","abstract":"The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J."}],"issued":{"date-parts":[["2011",8]]}}}],"schema":"https://github.com/citation-style-language/schema/raw/master/csl-citation.json"} </w:instrText>
      </w:r>
      <w:r w:rsidR="002C16A6">
        <w:rPr>
          <w:lang w:val="en-US"/>
        </w:rPr>
        <w:fldChar w:fldCharType="separate"/>
      </w:r>
      <w:r w:rsidR="002C16A6" w:rsidRPr="00F361ED">
        <w:rPr>
          <w:rFonts w:cs="Times New Roman"/>
          <w:lang w:val="en-US"/>
        </w:rPr>
        <w:t>(Blyth &amp; Sykes, 2011)</w:t>
      </w:r>
      <w:r w:rsidR="002C16A6">
        <w:rPr>
          <w:lang w:val="en-US"/>
        </w:rPr>
        <w:fldChar w:fldCharType="end"/>
      </w:r>
      <w:r w:rsidR="00F8434A">
        <w:rPr>
          <w:lang w:val="en-US"/>
        </w:rPr>
        <w:t>.</w:t>
      </w:r>
    </w:p>
    <w:p w14:paraId="0CFA652C" w14:textId="5AC7F5DA" w:rsidR="00E36F2A" w:rsidRDefault="00EB614B" w:rsidP="004D7B5D">
      <w:pPr>
        <w:spacing w:line="360" w:lineRule="auto"/>
        <w:rPr>
          <w:rFonts w:eastAsiaTheme="minorEastAsia"/>
          <w:lang w:val="en-US"/>
        </w:rPr>
      </w:pPr>
      <w:r>
        <w:rPr>
          <w:lang w:val="en-US"/>
        </w:rPr>
        <w:t xml:space="preserve">It has been shown that a multitude of pathways </w:t>
      </w:r>
      <w:r w:rsidR="002523A2">
        <w:rPr>
          <w:lang w:val="en-US"/>
        </w:rPr>
        <w:t>are involved in RIBE’s, such as p53</w:t>
      </w:r>
      <w:r w:rsidR="00746F04">
        <w:rPr>
          <w:lang w:val="en-US"/>
        </w:rPr>
        <w:t xml:space="preserve"> </w:t>
      </w:r>
      <w:r w:rsidR="00746F04">
        <w:rPr>
          <w:lang w:val="en-US"/>
        </w:rPr>
        <w:fldChar w:fldCharType="begin"/>
      </w:r>
      <w:r w:rsidR="00746F04">
        <w:rPr>
          <w:lang w:val="en-US"/>
        </w:rPr>
        <w:instrText xml:space="preserve"> ADDIN ZOTERO_ITEM CSL_CITATION {"citationID":"tLlBdG3N","properties":{"formattedCitation":"(Koturbash et al., 2008)","plainCitation":"(Koturbash et al., 2008)","noteIndex":0},"citationItems":[{"id":339,"uris":["http://zotero.org/users/9228513/items/TIFSV6WT"],"itemData":{"id":339,"type":"article-journal","abstract":"Purpose\nIt is well accepted that irradiated cells may “forward” genome instability to nonirradiated neighboring cells, giving rise to the “bystander effect” phenomenon. Although bystander effects were well studied by using cell cultures, data for somatic bystander effects in vivo are relatively scarce.\nMethods and Materials\nWe set out to analyze the existence and molecular nature of bystander effects in a radiation target-organ spleen by using a mouse model. The animal's head was exposed to X-rays while the remainder of the body was completely protected by a medical-grade shield. Using immunohistochemistry, we addressed levels of DNA damage, cellular proliferation, apoptosis, and p53 protein in the spleen of control animals and completely exposed and head-exposed/body bystander animals.\nResults\nWe found that localized head radiation exposure led to the induction of bystander effects in the lead-shielded distant spleen tissue. Namely, cranial irradiation led to increased levels of DNA damage and p53 expression and also altered levels of cellular proliferation and apoptosis in bystander spleen tissue. The observed bystander changes were not caused by radiation scattering and were observed in two different mouse strains; C57BL/6 and BALB/c.\nConclusion\nOur study proves that bystander effects occur in the distant somatic organs on localized exposures. Additional studies are required to characterize the nature of an enigmatic bystander signal and analyze the long-term persistence of these effects and possible contribution of radiation-induced bystander effects to secondary radiation carcinogenesis.","container-title":"International Journal of Radiation Oncology*Biology*Physics","DOI":"10.1016/j.ijrobp.2007.09.039","ISSN":"0360-3016","issue":"2","journalAbbreviation":"International Journal of Radiation Oncology*Biology*Physics","language":"en","page":"554-562","source":"ScienceDirect","title":"In Vivo Bystander Effect: Cranial X-Irradiation Leads to Elevated DNA Damage, Altered Cellular Proliferation and Apoptosis, and Increased p53 Levels in Shielded Spleen","title-short":"In Vivo Bystander Effect","volume":"70","author":[{"family":"Koturbash","given":"Igor"},{"family":"Loree","given":"Jonathan"},{"family":"Kutanzi","given":"Kristy"},{"family":"Koganow","given":"Clayton"},{"family":"Pogribny","given":"Igor"},{"family":"Kovalchuk","given":"Olga"}],"issued":{"date-parts":[["2008",2,1]]}}}],"schema":"https://github.com/citation-style-language/schema/raw/master/csl-citation.json"} </w:instrText>
      </w:r>
      <w:r w:rsidR="00746F04">
        <w:rPr>
          <w:lang w:val="en-US"/>
        </w:rPr>
        <w:fldChar w:fldCharType="separate"/>
      </w:r>
      <w:r w:rsidR="00746F04" w:rsidRPr="00FB3F94">
        <w:rPr>
          <w:rFonts w:cs="Times New Roman"/>
          <w:lang w:val="en-US"/>
        </w:rPr>
        <w:t>(</w:t>
      </w:r>
      <w:proofErr w:type="spellStart"/>
      <w:r w:rsidR="00746F04" w:rsidRPr="00FB3F94">
        <w:rPr>
          <w:rFonts w:cs="Times New Roman"/>
          <w:lang w:val="en-US"/>
        </w:rPr>
        <w:t>Koturbash</w:t>
      </w:r>
      <w:proofErr w:type="spellEnd"/>
      <w:r w:rsidR="00746F04" w:rsidRPr="00FB3F94">
        <w:rPr>
          <w:rFonts w:cs="Times New Roman"/>
          <w:lang w:val="en-US"/>
        </w:rPr>
        <w:t xml:space="preserve"> et al., 2008)</w:t>
      </w:r>
      <w:r w:rsidR="00746F04">
        <w:rPr>
          <w:lang w:val="en-US"/>
        </w:rPr>
        <w:fldChar w:fldCharType="end"/>
      </w:r>
      <w:r w:rsidR="00136182">
        <w:rPr>
          <w:lang w:val="en-US"/>
        </w:rPr>
        <w:t xml:space="preserve">, </w:t>
      </w:r>
      <w:r w:rsidR="00AB2C8F">
        <w:rPr>
          <w:lang w:val="en-US"/>
        </w:rPr>
        <w:t>ATM (</w:t>
      </w:r>
      <w:r w:rsidR="00327C17">
        <w:rPr>
          <w:lang w:val="en-US"/>
        </w:rPr>
        <w:t>Ataxia telangiectasia mutated protein</w:t>
      </w:r>
      <w:r w:rsidR="009054CB">
        <w:rPr>
          <w:lang w:val="en-US"/>
        </w:rPr>
        <w:t>)</w:t>
      </w:r>
      <w:r w:rsidR="00FB3F94">
        <w:rPr>
          <w:lang w:val="en-US"/>
        </w:rPr>
        <w:t xml:space="preserve"> </w:t>
      </w:r>
      <w:r w:rsidR="00D832EB">
        <w:rPr>
          <w:lang w:val="en-US"/>
        </w:rPr>
        <w:fldChar w:fldCharType="begin"/>
      </w:r>
      <w:r w:rsidR="00D832EB">
        <w:rPr>
          <w:lang w:val="en-US"/>
        </w:rPr>
        <w:instrText xml:space="preserve"> ADDIN ZOTERO_ITEM CSL_CITATION {"citationID":"JG4Ub9Kw","properties":{"formattedCitation":"(Ghosh et al., 2015)","plainCitation":"(Ghosh et al., 2015)","noteIndex":0},"citationItems":[{"id":111,"uris":["http://zotero.org/users/9228513/items/N8J4FAKI"],"itemData":{"id":111,"type":"article-journal","abstract":"The response of a cell or tissue to ionizing radiation is mediated by direct damage to cellular components and indirect damage mediated by radiolysis of water. Radiation affects both irradiated cells and the surrounding cells and tissues. The radiation-induced bystander effect is defined by the presence of biological effects in cells that were not themselves in the field of irradiation. To establish the contribution of the bystander effect in the survival of the neighboring cells, lung carcinoma A549 cells were exposed to gamma-irradiation, 2Gy. The medium from the irradiated cells was transferred to non-irradiated A549 cells. Irradiated A549 cells as well as non-irradiated A549 cells cultured in the presence of medium from irradiated cells showed decrease in survival and increase in γ-H2AX and p-ATM foci, indicating a bystander effect. Bystander signaling was also observed between different cell types. Phorbol-12-myristate-13-acetate (PMA)-stimulated and gamma-irradiated U937 (human monocyte) cells induced a bystander response in non-irradiated A549 (lung carcinoma) cells as shown by decreased survival and increased γ-H2AX and p-ATM foci. Non-stimulated and/or irradiated U937 cells did not induce such effects in non-irradiated A549 cells. Since ATM protein was activated in irradiated cells as well as bystander cells, it was of interest to understand its role in bystander effect. Suppression of ATM with siRNA in A549 cells completely inhibited bystander effect in bystander A549 cells. On the other hand suppression of ATM with siRNA in PMA stimulated U937 cells caused only a partial inhibition of bystander effect in bystander A549 cells. These results indicate that apart from ATM, some additional factor may be involved in bystander effect between different cell types.","container-title":"Mutation Research/Genetic Toxicology and Environmental Mutagenesis","DOI":"10.1016/j.mrgentox.2015.10.003","ISSN":"1383-5718","journalAbbreviation":"Mutation Research/Genetic Toxicology and Environmental Mutagenesis","language":"en","page":"39-45","source":"ScienceDirect","title":"Role of ATM in bystander signaling between human monocytes and lung adenocarcinoma cells","volume":"794","author":[{"family":"Ghosh","given":"Somnath"},{"family":"Ghosh","given":"Anu"},{"family":"Krishna","given":"Malini"}],"issued":{"date-parts":[["2015"]],"season":"Desember"}}}],"schema":"https://github.com/citation-style-language/schema/raw/master/csl-citation.json"} </w:instrText>
      </w:r>
      <w:r w:rsidR="00D832EB">
        <w:rPr>
          <w:lang w:val="en-US"/>
        </w:rPr>
        <w:fldChar w:fldCharType="separate"/>
      </w:r>
      <w:r w:rsidR="00D832EB" w:rsidRPr="00CC2231">
        <w:rPr>
          <w:rFonts w:cs="Times New Roman"/>
          <w:lang w:val="en-US"/>
        </w:rPr>
        <w:t>(Ghosh et al., 2015)</w:t>
      </w:r>
      <w:r w:rsidR="00D832EB">
        <w:rPr>
          <w:lang w:val="en-US"/>
        </w:rPr>
        <w:fldChar w:fldCharType="end"/>
      </w:r>
      <w:r w:rsidR="00905E29">
        <w:rPr>
          <w:lang w:val="en-US"/>
        </w:rPr>
        <w:t>,</w:t>
      </w:r>
      <w:r w:rsidR="00AB2C8F">
        <w:rPr>
          <w:lang w:val="en-US"/>
        </w:rPr>
        <w:t xml:space="preserve"> </w:t>
      </w:r>
      <w:r w:rsidR="00192D19">
        <w:rPr>
          <w:lang w:val="en-US"/>
        </w:rPr>
        <w:t xml:space="preserve">reactive oxygen species (ROS </w:t>
      </w:r>
      <w:r w:rsidR="00F72DBF">
        <w:rPr>
          <w:lang w:val="en-US"/>
        </w:rPr>
        <w:t>s</w:t>
      </w:r>
      <w:r w:rsidR="00192D19">
        <w:rPr>
          <w:lang w:val="en-US"/>
        </w:rPr>
        <w:t>)</w:t>
      </w:r>
      <w:r w:rsidR="00D17CE5">
        <w:rPr>
          <w:lang w:val="en-US"/>
        </w:rPr>
        <w:t xml:space="preserve"> </w:t>
      </w:r>
      <w:r w:rsidR="00CC2231">
        <w:rPr>
          <w:lang w:val="en-US"/>
        </w:rPr>
        <w:fldChar w:fldCharType="begin"/>
      </w:r>
      <w:r w:rsidR="00CA1B03">
        <w:rPr>
          <w:lang w:val="en-US"/>
        </w:rPr>
        <w:instrText xml:space="preserve"> ADDIN ZOTERO_ITEM CSL_CITATION {"citationID":"qzNU1i8F","properties":{"formattedCitation":"(Zhang et al., 2016)","plainCitation":"(Zhang et al., 2016)","noteIndex":0},"citationItems":[{"id":92,"uris":["http://zotero.org/users/9228513/items/7HN3JR2T"],"itemData":{"id":92,"type":"article-journal","abstract":"Ionizing radiation (IR) in cancer radiotherapy can induce damage to neighboring cells via non-targeted effects by irradiated cells. These so-called bystander effects remain an area of interest as it may provide enhanced efficacy in killing carcinomas with minimal radiation. It is well known that reactive oxygen species (ROS) are ubiquitous among most biological activities. However, the role of ROS in bystander effects has not been thoroughly elucidated. We hypothesized that gradient irradiation (GI) has enhanced therapeutic effects via the ROS-mediated bystander pathways as compared to uniform irradiation (UI). We evaluated ROS generation, viability, and apoptosis in breast cancer cells (MCF-7) exposed to UI (5 Gy) or GI (8–2 Gy) in radiation fields at 2, 24 and 48 h after IR. We found that extracellular ROS release induced by GI was higher than that by UI at both 24 h (p &lt; 0.001) and 48 h (p &lt; 0.001). More apoptosis and less viability were observed in GI when compared to UI at either 24 h or 48 h after irradiation. The mean effective doses (ED) of GI were ~130% (24 h) and ~48% (48 h) higher than that of UI, respectively. Our results suggest that GI is superior to UI regarding redox mechanisms, ED, and toxic dosage to surrounding tissues.","container-title":"Oncotarget","DOI":"10.18632/oncotarget.9517","ISSN":"1949-2553","issue":"27","journalAbbreviation":"Oncotarget","note":"PMID: 27223435\nPMCID: PMC5173083","page":"41622-41636","source":"PubMed Central","title":"Reactive oxygen species formation and bystander effects in gradient irradiation on human breast cancer cells","volume":"7","author":[{"family":"Zhang","given":"Dongqing"},{"family":"Zhou","given":"Tingyang"},{"family":"He","given":"Feng"},{"family":"Rong","given":"Yi"},{"family":"Lee","given":"Shin Hee"},{"family":"Wu","given":"Shiyong"},{"family":"Zuo","given":"Li"}],"issued":{"date-parts":[["2016",5,20]]}}}],"schema":"https://github.com/citation-style-language/schema/raw/master/csl-citation.json"} </w:instrText>
      </w:r>
      <w:r w:rsidR="00CC2231">
        <w:rPr>
          <w:lang w:val="en-US"/>
        </w:rPr>
        <w:fldChar w:fldCharType="separate"/>
      </w:r>
      <w:r w:rsidR="00CA1B03" w:rsidRPr="00CA1B03">
        <w:rPr>
          <w:rFonts w:cs="Times New Roman"/>
          <w:lang w:val="en-US"/>
        </w:rPr>
        <w:t>(Zhang et al., 2016)</w:t>
      </w:r>
      <w:r w:rsidR="00CC2231">
        <w:rPr>
          <w:lang w:val="en-US"/>
        </w:rPr>
        <w:fldChar w:fldCharType="end"/>
      </w:r>
      <w:r w:rsidR="00192D19">
        <w:rPr>
          <w:lang w:val="en-US"/>
        </w:rPr>
        <w:t xml:space="preserve"> and various cytokines</w:t>
      </w:r>
      <w:r w:rsidR="003F6AD7">
        <w:rPr>
          <w:rFonts w:eastAsiaTheme="minorEastAsia"/>
          <w:lang w:val="en-US"/>
        </w:rPr>
        <w:t xml:space="preserve"> </w:t>
      </w:r>
      <w:r w:rsidR="00A27020">
        <w:rPr>
          <w:rFonts w:eastAsiaTheme="minorEastAsia"/>
          <w:lang w:val="en-US"/>
        </w:rPr>
        <w:fldChar w:fldCharType="begin"/>
      </w:r>
      <w:r w:rsidR="00864DB1">
        <w:rPr>
          <w:rFonts w:eastAsiaTheme="minorEastAsia"/>
          <w:lang w:val="en-US"/>
        </w:rPr>
        <w:instrText xml:space="preserve"> ADDIN ZOTERO_ITEM CSL_CITATION {"citationID":"WcAMxg2m","properties":{"formattedCitation":"(Hu et al., 2014; Shareef et al., 2007)","plainCitation":"(Hu et al., 2014; Shareef et al., 2007)","noteIndex":0},"citationItems":[{"id":347,"uris":["http://zotero.org/users/9228513/items/C8CVMU3R"],"itemData":{"id":347,"type":"article-journal","abstract":"The mechanisms of radiation-induced bystander effects (RIBE) have been investigated intensively over the past two decades. Although quite a few reports demonstrated that cytokines such as TGF-β1 are induced within the directly irradiated cells and play critical roles in mediating the bystander effects, little is known about the signaling pathways that occur in bystander cells. The crucial question as to why RIBE signals cannot be infinitely transmitted, therefore, remains unclear. In the present study, we showed that miR-663, a radiosensitive microRNA, participates in the regulation of biological effects in both directly irradiated and bystander cells via its targeting of TGF-β1. MiR-663 was downregulated, while TGFB1 was upregulated in directly irradiated cells. The regulation profile of miR-663 and TGFB1, on the other hand, was reversed in bystander cells, in which an elevated miR-663 expression was exhibited and led to downregulation of TGF-β1. Further studies revealed that miR-663 interacts with TGFB1 directly and that through its binding to the core regulation sequence, miR-663 suppresses the expression of TGFB1. Based on the results, we propose that miR-663 inhibits the propagation of RIBE in a feedback mode, in which the induction of TGF-β1 by reduced miR-663 in directly irradiated cells leads to increased level of miR-663 in bystander cells. The upregulation of miR-663 in turn suppresses the expression of TGF-β1 and limits further transmission of the bystander signals.","container-title":"RNA Biology","DOI":"10.4161/rna.34345","ISSN":"1547-6286","issue":"9","note":"publisher: Taylor &amp; Francis\n_eprint: https://doi.org/10.4161/rna.34345\nPMID: 25483041","page":"1189-1198","source":"Taylor and Francis+NEJM","title":"MiR-663 inhibits radiation-induced bystander effects by targeting TGFB1 in a feedback mode","volume":"11","author":[{"family":"Hu","given":"Wentao"},{"family":"Xu","given":"Shuai"},{"family":"Yao","given":"Bin"},{"family":"Hong","given":"Mei"},{"family":"Wu","given":"Xin"},{"family":"Pei","given":"Hailong"},{"family":"Chang","given":"Lei"},{"family":"Ding","given":"Nan"},{"family":"Gao","given":"Xiaofei"},{"family":"Ye","given":"Caiyong"},{"family":"Wang","given":"Jufang"},{"family":"Hei","given":"Tom K"},{"family":"Zhou","given":"Guangming"}],"issued":{"date-parts":[["2014",9,2]]}}},{"id":350,"uris":["http://zotero.org/users/9228513/items/K93EYJ73"],"itemData":{"id":350,"type":"article-journal","abstract":"In the present study, ionizing radiation (IR)–induced bystander effects were investigated in two lung cancer cell lines. A549 cells were found to be more resistant to radiation-conditioned medium (RCM) obtained from A549 cells when compared with the H460 exposed to RCM procured from H460 cells. Significant release of tumor necrosis factor-α (TNF-α) was observed in A549 cells after IR/RCM exposure, and the survival was reversed with neutralizing antibody against TNF-α. In H460 cells, significant release of TNF-related apoptosis-inducing ligand (TRAIL), but not TNF-α, was observed in response to IR, RCM exposure, or RCM + 2Gy, and neutralizing antibody against TRAIL diminished clonogenic inhibition. Mechanistically, TNF-α present in RCM of A549 was found to mediate nuclear factor-κB (NF-κB) translocation to nucleus, whereas the soluble TRAIL present in RCM of H460 cells mobilized the nuclear translocation of PAR-4 (a proapoptotic protein). Analysis of IR-inducible early growth response-1 (EGR-1) function showed that EGR-1 was functional in A549 cells but not in H460 cells. A significant decrease in RCM-mediated apoptosis was observed in both A549 cells stably expressing small interfering RNA EGR-1 and EGR-1−/− mouse embryonic fibroblast cells. Thus, the high-dose IR-induced bystander responses in A549 may be dependent on the EGR-1 function and its target gene TNF-α. These findings show that the reduced bystander response in A549 cells is due to activation of NF-κB signaling by TNF-α, whereas enhanced response to IR-induced bystander signaling in H460 cells was due to release of TRAIL associated with nuclear translocation of PAR-4. [Cancer Res 2007;67(24):11811–20]","container-title":"Cancer Research","DOI":"10.1158/0008-5472.CAN-07-0722","ISSN":"0008-5472","issue":"24","journalAbbreviation":"Cancer Research","page":"11811-11820","source":"Silverchair","title":"Role of Tumor Necrosis Factor-α and TRAIL in High-Dose Radiation–Induced Bystander Signaling in Lung Adenocarcinoma","volume":"67","author":[{"family":"Shareef","given":"Mohammed M."},{"family":"Cui","given":"Nuan"},{"family":"Burikhanov","given":"Ravshan"},{"family":"Gupta","given":"Seema"},{"family":"Satishkumar","given":"Sabapathi"},{"family":"Shajahan","given":"Shahin"},{"family":"Mohiuddin","given":"Mohammed"},{"family":"Rangnekar","given":"Vivek M."},{"family":"Ahmed","given":"Mansoor M."}],"issued":{"date-parts":[["2007",12,18]]}}}],"schema":"https://github.com/citation-style-language/schema/raw/master/csl-citation.json"} </w:instrText>
      </w:r>
      <w:r w:rsidR="00A27020">
        <w:rPr>
          <w:rFonts w:eastAsiaTheme="minorEastAsia"/>
          <w:lang w:val="en-US"/>
        </w:rPr>
        <w:fldChar w:fldCharType="separate"/>
      </w:r>
      <w:r w:rsidR="00864DB1" w:rsidRPr="00864DB1">
        <w:rPr>
          <w:rFonts w:cs="Times New Roman"/>
          <w:lang w:val="en-US"/>
        </w:rPr>
        <w:t>(Hu et al., 2014; Shareef et al., 2007)</w:t>
      </w:r>
      <w:r w:rsidR="00A27020">
        <w:rPr>
          <w:rFonts w:eastAsiaTheme="minorEastAsia"/>
          <w:lang w:val="en-US"/>
        </w:rPr>
        <w:fldChar w:fldCharType="end"/>
      </w:r>
      <w:r w:rsidR="00704750">
        <w:rPr>
          <w:rFonts w:eastAsiaTheme="minorEastAsia"/>
          <w:lang w:val="en-US"/>
        </w:rPr>
        <w:t>.</w:t>
      </w:r>
      <w:r w:rsidR="00DF6E4E">
        <w:rPr>
          <w:rFonts w:eastAsiaTheme="minorEastAsia"/>
          <w:lang w:val="en-US"/>
        </w:rPr>
        <w:t xml:space="preserve"> </w:t>
      </w:r>
      <w:r w:rsidR="00704750">
        <w:rPr>
          <w:rFonts w:eastAsiaTheme="minorEastAsia"/>
          <w:lang w:val="en-US"/>
        </w:rPr>
        <w:t xml:space="preserve"> </w:t>
      </w:r>
      <w:r w:rsidR="007D056D">
        <w:rPr>
          <w:rFonts w:eastAsiaTheme="minorEastAsia"/>
          <w:lang w:val="en-US"/>
        </w:rPr>
        <w:br/>
      </w:r>
      <w:r w:rsidR="0018710E">
        <w:rPr>
          <w:rFonts w:eastAsiaTheme="minorEastAsia"/>
          <w:lang w:val="en-US"/>
        </w:rPr>
        <w:t xml:space="preserve">The bystander effect can either increase </w:t>
      </w:r>
      <w:r w:rsidR="00235981">
        <w:rPr>
          <w:rFonts w:eastAsiaTheme="minorEastAsia"/>
          <w:lang w:val="en-US"/>
        </w:rPr>
        <w:t>lethality</w:t>
      </w:r>
      <w:r w:rsidR="007A144C">
        <w:rPr>
          <w:rFonts w:eastAsiaTheme="minorEastAsia"/>
          <w:lang w:val="en-US"/>
        </w:rPr>
        <w:t xml:space="preserve"> or</w:t>
      </w:r>
      <w:r w:rsidR="00C83E04">
        <w:rPr>
          <w:rFonts w:eastAsiaTheme="minorEastAsia"/>
          <w:lang w:val="en-US"/>
        </w:rPr>
        <w:t xml:space="preserve"> increase</w:t>
      </w:r>
      <w:r w:rsidR="007A144C">
        <w:rPr>
          <w:rFonts w:eastAsiaTheme="minorEastAsia"/>
          <w:lang w:val="en-US"/>
        </w:rPr>
        <w:t xml:space="preserve"> </w:t>
      </w:r>
      <w:r w:rsidR="00B621E8">
        <w:rPr>
          <w:rFonts w:eastAsiaTheme="minorEastAsia"/>
          <w:lang w:val="en-US"/>
        </w:rPr>
        <w:t>radio resistance</w:t>
      </w:r>
      <w:r w:rsidR="00B20945">
        <w:rPr>
          <w:rFonts w:eastAsiaTheme="minorEastAsia"/>
          <w:lang w:val="en-US"/>
        </w:rPr>
        <w:t>.</w:t>
      </w:r>
      <w:r w:rsidR="0055449A">
        <w:rPr>
          <w:rFonts w:eastAsiaTheme="minorEastAsia"/>
          <w:lang w:val="en-US"/>
        </w:rPr>
        <w:t xml:space="preserve"> </w:t>
      </w:r>
      <w:r w:rsidR="0055449A">
        <w:rPr>
          <w:rFonts w:eastAsiaTheme="minorEastAsia"/>
          <w:lang w:val="en-US"/>
        </w:rPr>
        <w:fldChar w:fldCharType="begin"/>
      </w:r>
      <w:r w:rsidR="00A32D43">
        <w:rPr>
          <w:rFonts w:eastAsiaTheme="minorEastAsia"/>
          <w:lang w:val="en-US"/>
        </w:rPr>
        <w:instrText xml:space="preserve"> ADDIN ZOTERO_ITEM CSL_CITATION {"citationID":"WlHppUQc","properties":{"formattedCitation":"(Mothersill &amp; Seymour, 1997)","plainCitation":"(Mothersill &amp; Seymour, 1997)","dontUpdate":true,"noteIndex":0},"citationItems":[{"id":360,"uris":["http://zotero.org/users/9228513/items/7JT6HF48"],"itemData":{"id":360,"type":"article-journal","abstract":"The results reported in this paper show a highly significant fall in cloning efficiency in unirradiated normal and malignant epithelial cell lines receiving medium from irradiated cultures. Medium irradiated in the absence of cells had no effect nor did irradiated medium from a fibroblast line, but irradiated medium from epithelial cells had an extremely toxic effect on unirradiated fibroblasts. Cells from four different cell lines were seeded, using standard techniques, 6 h prior to irradiation with cobalt 60 (Co60). At various times ranging from 1-60 h after irradiation, medium was removed, passed through a 0.22 mu filter and then used to replace the medium from parallel cultures seeded at cloning densities which had not been irradiated. The effect produced by the epithelial cell cultures was dependent on the cell number present at the time of irradiation, suggesting that a cell-derived factor is involved. The effect could be observed using medium taken from irradiated cultures as soon as 30 min/post irradiation. Examination of unirradiated cultures 48 h after receiving irradiated medium revealed the presence of high numbers of apoptotic bodies and other morphological evidence suggesting apoptosis may be a prominent mechanism of cell death responsible for the reduced cloning efficiency.","container-title":"International Journal of Radiation Biology","DOI":"10.1080/095530097144030","ISSN":"0955-3002","issue":"4","journalAbbreviation":"Int J Radiat Biol","language":"eng","note":"PMID: 9154145","page":"421-427","source":"PubMed","title":"Medium from irradiated human epithelial cells but not human fibroblasts reduces the clonogenic survival of unirradiated cells","volume":"71","author":[{"family":"Mothersill","given":"C."},{"family":"Seymour","given":"C."}],"issued":{"date-parts":[["1997",4]]}}}],"schema":"https://github.com/citation-style-language/schema/raw/master/csl-citation.json"} </w:instrText>
      </w:r>
      <w:r w:rsidR="0055449A">
        <w:rPr>
          <w:rFonts w:eastAsiaTheme="minorEastAsia"/>
          <w:lang w:val="en-US"/>
        </w:rPr>
        <w:fldChar w:fldCharType="separate"/>
      </w:r>
      <w:proofErr w:type="spellStart"/>
      <w:r w:rsidR="0055449A" w:rsidRPr="00FA3E4D">
        <w:rPr>
          <w:rFonts w:cs="Times New Roman"/>
          <w:lang w:val="en-US"/>
        </w:rPr>
        <w:t>Mothersill</w:t>
      </w:r>
      <w:proofErr w:type="spellEnd"/>
      <w:r w:rsidR="0055449A" w:rsidRPr="00FA3E4D">
        <w:rPr>
          <w:rFonts w:cs="Times New Roman"/>
          <w:lang w:val="en-US"/>
        </w:rPr>
        <w:t xml:space="preserve"> &amp; Seymour</w:t>
      </w:r>
      <w:r w:rsidR="0055449A">
        <w:rPr>
          <w:rFonts w:eastAsiaTheme="minorEastAsia"/>
          <w:lang w:val="en-US"/>
        </w:rPr>
        <w:fldChar w:fldCharType="end"/>
      </w:r>
      <w:r w:rsidR="00FA3E4D">
        <w:rPr>
          <w:rFonts w:eastAsiaTheme="minorEastAsia"/>
          <w:lang w:val="en-US"/>
        </w:rPr>
        <w:t xml:space="preserve"> showed </w:t>
      </w:r>
      <w:r w:rsidR="00C37072">
        <w:rPr>
          <w:rFonts w:eastAsiaTheme="minorEastAsia"/>
          <w:lang w:val="en-US"/>
        </w:rPr>
        <w:t xml:space="preserve">decreased </w:t>
      </w:r>
      <w:proofErr w:type="spellStart"/>
      <w:r w:rsidR="00C37072">
        <w:rPr>
          <w:rFonts w:eastAsiaTheme="minorEastAsia"/>
          <w:lang w:val="en-US"/>
        </w:rPr>
        <w:t>clonogenic</w:t>
      </w:r>
      <w:proofErr w:type="spellEnd"/>
      <w:r w:rsidR="00C37072">
        <w:rPr>
          <w:rFonts w:eastAsiaTheme="minorEastAsia"/>
          <w:lang w:val="en-US"/>
        </w:rPr>
        <w:t xml:space="preserve"> survival (see </w:t>
      </w:r>
      <w:r w:rsidR="00C37072">
        <w:rPr>
          <w:rFonts w:eastAsiaTheme="minorEastAsia"/>
          <w:lang w:val="en-US"/>
        </w:rPr>
        <w:fldChar w:fldCharType="begin"/>
      </w:r>
      <w:r w:rsidR="00C37072">
        <w:rPr>
          <w:rFonts w:eastAsiaTheme="minorEastAsia"/>
          <w:lang w:val="en-US"/>
        </w:rPr>
        <w:instrText xml:space="preserve"> REF _Ref99627688 \r \h </w:instrText>
      </w:r>
      <w:r w:rsidR="004D7B5D">
        <w:rPr>
          <w:rFonts w:eastAsiaTheme="minorEastAsia"/>
          <w:lang w:val="en-US"/>
        </w:rPr>
        <w:instrText xml:space="preserve"> \* MERGEFORMAT </w:instrText>
      </w:r>
      <w:r w:rsidR="00C37072">
        <w:rPr>
          <w:rFonts w:eastAsiaTheme="minorEastAsia"/>
          <w:lang w:val="en-US"/>
        </w:rPr>
      </w:r>
      <w:r w:rsidR="00C37072">
        <w:rPr>
          <w:rFonts w:eastAsiaTheme="minorEastAsia"/>
          <w:lang w:val="en-US"/>
        </w:rPr>
        <w:fldChar w:fldCharType="separate"/>
      </w:r>
      <w:r w:rsidR="00380EB7">
        <w:rPr>
          <w:rFonts w:eastAsiaTheme="minorEastAsia"/>
          <w:lang w:val="en-US"/>
        </w:rPr>
        <w:t>1.7.4</w:t>
      </w:r>
      <w:r w:rsidR="00C37072">
        <w:rPr>
          <w:rFonts w:eastAsiaTheme="minorEastAsia"/>
          <w:lang w:val="en-US"/>
        </w:rPr>
        <w:fldChar w:fldCharType="end"/>
      </w:r>
      <w:r w:rsidR="00C37072">
        <w:rPr>
          <w:rFonts w:eastAsiaTheme="minorEastAsia"/>
          <w:lang w:val="en-US"/>
        </w:rPr>
        <w:t>)</w:t>
      </w:r>
      <w:r w:rsidR="00FA3E4D">
        <w:rPr>
          <w:rFonts w:eastAsiaTheme="minorEastAsia"/>
          <w:lang w:val="en-US"/>
        </w:rPr>
        <w:t xml:space="preserve"> when medium from irradiated cells were transferred to non-irradiated cells.</w:t>
      </w:r>
      <w:r w:rsidR="00B20945">
        <w:rPr>
          <w:rFonts w:eastAsiaTheme="minorEastAsia"/>
          <w:lang w:val="en-US"/>
        </w:rPr>
        <w:t xml:space="preserve"> However, </w:t>
      </w:r>
      <w:r w:rsidR="00BD4403">
        <w:rPr>
          <w:rFonts w:eastAsiaTheme="minorEastAsia"/>
          <w:lang w:val="en-US"/>
        </w:rPr>
        <w:fldChar w:fldCharType="begin"/>
      </w:r>
      <w:r w:rsidR="00A32D43">
        <w:rPr>
          <w:rFonts w:eastAsiaTheme="minorEastAsia"/>
          <w:lang w:val="en-US"/>
        </w:rPr>
        <w:instrText xml:space="preserve"> ADDIN ZOTERO_ITEM CSL_CITATION {"citationID":"SW5DPs2m","properties":{"formattedCitation":"(Iyer &amp; Lehnert, 2002)","plainCitation":"(Iyer &amp; Lehnert, 2002)","dontUpdate":true,"noteIndex":0},"citationItems":[{"id":353,"uris":["http://zotero.org/users/9228513/items/DCLL2U9U"],"itemData":{"id":353,"type":"article-journal","abstract":"Numerous investigators have reported that irradiation of cells with a low dose of ionizing radiation (IR) can induce a condition of enhanced radioresistance, i.e. a radioadaptive response. In this report, we investigated the hypothesis that a radioadaptive bystander effect may be induced in unirradiated cells by a transmissible factor(s) present in the supernatants of cells exposed to low dose γ-rays. Normal human lung fibroblasts (HFL-1) were irradiated with a 1cGy dose of γ-rays and their supernatants were transferred to unirradiated HFL-1 as a bystander cell model. Compared with the directly irradiated cells, such treatment resulted in increased clonogenic survival following subsequent γ-irradiation with 2 and 4Gy. This radioadaptive bystander effect was found to be preceded by early decreases in cellular levels of TP53 protein, increase in intracellular ROS, and increase in the redox and DNA repair protein AP-endonuclease (APE). The demonstration that radioadaptation can occur in unirradiated cells via a fluid-phase, transferable factor(s) adds to the complexity of the current understanding of mechanisms by which radioadaptive responses can be induced by low dose, low-LET IR.","container-title":"Mutation Research/Fundamental and Molecular Mechanisms of Mutagenesis","DOI":"10.1016/S0027-5107(02)00068-4","ISSN":"0027-5107","issue":"1","journalAbbreviation":"Mutation Research/Fundamental and Molecular Mechanisms of Mutagenesis","language":"en","page":"1-9","source":"ScienceDirect","title":"Low dose, low-LET ionizing radiation-induced radioadaptation and associated early responses in unirradiated cells","volume":"503","author":[{"family":"Iyer","given":"Rashi"},{"family":"Lehnert","given":"Bruce E."}],"issued":{"date-parts":[["2002",6,19]]}}}],"schema":"https://github.com/citation-style-language/schema/raw/master/csl-citation.json"} </w:instrText>
      </w:r>
      <w:r w:rsidR="00BD4403">
        <w:rPr>
          <w:rFonts w:eastAsiaTheme="minorEastAsia"/>
          <w:lang w:val="en-US"/>
        </w:rPr>
        <w:fldChar w:fldCharType="separate"/>
      </w:r>
      <w:proofErr w:type="spellStart"/>
      <w:r w:rsidR="00BD4403" w:rsidRPr="004850B3">
        <w:rPr>
          <w:rFonts w:cs="Times New Roman"/>
          <w:lang w:val="en-US"/>
        </w:rPr>
        <w:t>Iyer</w:t>
      </w:r>
      <w:proofErr w:type="spellEnd"/>
      <w:r w:rsidR="00BD4403" w:rsidRPr="004850B3">
        <w:rPr>
          <w:rFonts w:cs="Times New Roman"/>
          <w:lang w:val="en-US"/>
        </w:rPr>
        <w:t xml:space="preserve"> &amp; Lehnert</w:t>
      </w:r>
      <w:r w:rsidR="00BD4403">
        <w:rPr>
          <w:rFonts w:eastAsiaTheme="minorEastAsia"/>
          <w:lang w:val="en-US"/>
        </w:rPr>
        <w:fldChar w:fldCharType="end"/>
      </w:r>
      <w:r w:rsidR="00BD4403">
        <w:rPr>
          <w:rFonts w:eastAsiaTheme="minorEastAsia"/>
          <w:lang w:val="en-US"/>
        </w:rPr>
        <w:t xml:space="preserve"> </w:t>
      </w:r>
      <w:r w:rsidR="00DB1C0E">
        <w:rPr>
          <w:rFonts w:eastAsiaTheme="minorEastAsia"/>
          <w:lang w:val="en-US"/>
        </w:rPr>
        <w:t>showed increase</w:t>
      </w:r>
      <w:r w:rsidR="004B79FE">
        <w:rPr>
          <w:rFonts w:eastAsiaTheme="minorEastAsia"/>
          <w:lang w:val="en-US"/>
        </w:rPr>
        <w:t xml:space="preserve">d </w:t>
      </w:r>
      <w:proofErr w:type="spellStart"/>
      <w:r w:rsidR="004B79FE">
        <w:rPr>
          <w:rFonts w:eastAsiaTheme="minorEastAsia"/>
          <w:lang w:val="en-US"/>
        </w:rPr>
        <w:t>clonogenic</w:t>
      </w:r>
      <w:proofErr w:type="spellEnd"/>
      <w:r w:rsidR="004B79FE">
        <w:rPr>
          <w:rFonts w:eastAsiaTheme="minorEastAsia"/>
          <w:lang w:val="en-US"/>
        </w:rPr>
        <w:t xml:space="preserve"> survival</w:t>
      </w:r>
      <w:r w:rsidR="00DB1C0E">
        <w:rPr>
          <w:rFonts w:eastAsiaTheme="minorEastAsia"/>
          <w:lang w:val="en-US"/>
        </w:rPr>
        <w:t xml:space="preserve"> of cell</w:t>
      </w:r>
      <w:r w:rsidR="004B79FE">
        <w:rPr>
          <w:rFonts w:eastAsiaTheme="minorEastAsia"/>
          <w:lang w:val="en-US"/>
        </w:rPr>
        <w:t>s</w:t>
      </w:r>
      <w:r w:rsidR="00E302AE">
        <w:rPr>
          <w:rFonts w:eastAsiaTheme="minorEastAsia"/>
          <w:lang w:val="en-US"/>
        </w:rPr>
        <w:t xml:space="preserve"> that were irradiated after </w:t>
      </w:r>
      <w:r w:rsidR="0053782F">
        <w:rPr>
          <w:rFonts w:eastAsiaTheme="minorEastAsia"/>
          <w:lang w:val="en-US"/>
        </w:rPr>
        <w:t>medium transfer.</w:t>
      </w:r>
      <w:r w:rsidR="00BB587B">
        <w:rPr>
          <w:rFonts w:eastAsiaTheme="minorEastAsia"/>
          <w:lang w:val="en-US"/>
        </w:rPr>
        <w:t xml:space="preserve"> </w:t>
      </w:r>
      <w:r w:rsidR="00E15325">
        <w:rPr>
          <w:rFonts w:eastAsiaTheme="minorEastAsia"/>
          <w:lang w:val="en-US"/>
        </w:rPr>
        <w:t xml:space="preserve">The observed </w:t>
      </w:r>
      <w:r w:rsidR="00555F55">
        <w:rPr>
          <w:rFonts w:eastAsiaTheme="minorEastAsia"/>
          <w:lang w:val="en-US"/>
        </w:rPr>
        <w:t xml:space="preserve">effect appears to be </w:t>
      </w:r>
      <w:r w:rsidR="001A67DD">
        <w:rPr>
          <w:rFonts w:eastAsiaTheme="minorEastAsia"/>
          <w:lang w:val="en-US"/>
        </w:rPr>
        <w:t xml:space="preserve">highly dependent on </w:t>
      </w:r>
      <w:r w:rsidR="00823028">
        <w:rPr>
          <w:rFonts w:eastAsiaTheme="minorEastAsia"/>
          <w:lang w:val="en-US"/>
        </w:rPr>
        <w:t>radiation quality (e.g., protons or photons) dose</w:t>
      </w:r>
      <w:r w:rsidR="00BB587B">
        <w:rPr>
          <w:rFonts w:eastAsiaTheme="minorEastAsia"/>
          <w:lang w:val="en-US"/>
        </w:rPr>
        <w:t>,</w:t>
      </w:r>
      <w:r w:rsidR="00745F24">
        <w:rPr>
          <w:rFonts w:eastAsiaTheme="minorEastAsia"/>
          <w:lang w:val="en-US"/>
        </w:rPr>
        <w:t xml:space="preserve"> and which cell line </w:t>
      </w:r>
      <w:r w:rsidR="00894E16">
        <w:rPr>
          <w:rFonts w:eastAsiaTheme="minorEastAsia"/>
          <w:lang w:val="en-US"/>
        </w:rPr>
        <w:t xml:space="preserve">is studied. </w:t>
      </w:r>
      <w:r w:rsidR="00745F24">
        <w:rPr>
          <w:rFonts w:eastAsiaTheme="minorEastAsia"/>
          <w:lang w:val="en-US"/>
        </w:rPr>
        <w:t xml:space="preserve"> </w:t>
      </w:r>
      <w:r w:rsidR="00555F55">
        <w:rPr>
          <w:rFonts w:eastAsiaTheme="minorEastAsia"/>
          <w:lang w:val="en-US"/>
        </w:rPr>
        <w:t xml:space="preserve">A </w:t>
      </w:r>
      <w:r w:rsidR="00B429E4">
        <w:rPr>
          <w:rFonts w:eastAsiaTheme="minorEastAsia"/>
          <w:lang w:val="en-US"/>
        </w:rPr>
        <w:t>review</w:t>
      </w:r>
      <w:r w:rsidR="00156536">
        <w:rPr>
          <w:rFonts w:eastAsiaTheme="minorEastAsia"/>
          <w:lang w:val="en-US"/>
        </w:rPr>
        <w:t xml:space="preserve"> from 2004</w:t>
      </w:r>
      <w:r w:rsidR="00CB7DEE">
        <w:rPr>
          <w:rFonts w:eastAsiaTheme="minorEastAsia"/>
          <w:lang w:val="en-US"/>
        </w:rPr>
        <w:t xml:space="preserve"> </w:t>
      </w:r>
      <w:r w:rsidR="00B429E4">
        <w:rPr>
          <w:rFonts w:eastAsiaTheme="minorEastAsia"/>
          <w:lang w:val="en-US"/>
        </w:rPr>
        <w:t xml:space="preserve">on </w:t>
      </w:r>
      <w:r w:rsidR="00E22C6B">
        <w:rPr>
          <w:rFonts w:eastAsiaTheme="minorEastAsia"/>
          <w:lang w:val="en-US"/>
        </w:rPr>
        <w:t xml:space="preserve">recent developments and implications of bystander effect </w:t>
      </w:r>
      <w:r w:rsidR="00B5201A">
        <w:rPr>
          <w:rFonts w:eastAsiaTheme="minorEastAsia"/>
          <w:lang w:val="en-US"/>
        </w:rPr>
        <w:t>concluded</w:t>
      </w:r>
      <w:r w:rsidR="000E2646">
        <w:rPr>
          <w:rFonts w:eastAsiaTheme="minorEastAsia"/>
          <w:lang w:val="en-US"/>
        </w:rPr>
        <w:t>:</w:t>
      </w:r>
      <w:r w:rsidR="008D0B4D">
        <w:rPr>
          <w:rFonts w:eastAsiaTheme="minorEastAsia"/>
          <w:lang w:val="en-US"/>
        </w:rPr>
        <w:t xml:space="preserve"> </w:t>
      </w:r>
      <w:r w:rsidR="000E2646">
        <w:rPr>
          <w:rFonts w:eastAsiaTheme="minorEastAsia"/>
          <w:lang w:val="en-US"/>
        </w:rPr>
        <w:t>F</w:t>
      </w:r>
      <w:r w:rsidR="008D0B4D">
        <w:rPr>
          <w:rFonts w:eastAsiaTheme="minorEastAsia"/>
          <w:lang w:val="en-US"/>
        </w:rPr>
        <w:t>or</w:t>
      </w:r>
      <w:r w:rsidR="00B5201A">
        <w:rPr>
          <w:rFonts w:eastAsiaTheme="minorEastAsia"/>
          <w:lang w:val="en-US"/>
        </w:rPr>
        <w:t xml:space="preserve"> low</w:t>
      </w:r>
      <w:r w:rsidR="00CB2F69">
        <w:rPr>
          <w:rFonts w:eastAsiaTheme="minorEastAsia"/>
          <w:lang w:val="en-US"/>
        </w:rPr>
        <w:t>-LET</w:t>
      </w:r>
      <w:r w:rsidR="00156536">
        <w:rPr>
          <w:rFonts w:eastAsiaTheme="minorEastAsia"/>
          <w:lang w:val="en-US"/>
        </w:rPr>
        <w:t>,</w:t>
      </w:r>
      <w:r w:rsidR="00CB2F69">
        <w:rPr>
          <w:rFonts w:eastAsiaTheme="minorEastAsia"/>
          <w:lang w:val="en-US"/>
        </w:rPr>
        <w:t xml:space="preserve"> </w:t>
      </w:r>
      <w:r w:rsidR="00AB6FE1">
        <w:rPr>
          <w:rFonts w:eastAsiaTheme="minorEastAsia"/>
          <w:lang w:val="en-US"/>
        </w:rPr>
        <w:t xml:space="preserve">low dose </w:t>
      </w:r>
      <w:r w:rsidR="00156536">
        <w:rPr>
          <w:rFonts w:eastAsiaTheme="minorEastAsia"/>
          <w:lang w:val="en-US"/>
        </w:rPr>
        <w:t>ir</w:t>
      </w:r>
      <w:r w:rsidR="00AB6FE1">
        <w:rPr>
          <w:rFonts w:eastAsiaTheme="minorEastAsia"/>
          <w:lang w:val="en-US"/>
        </w:rPr>
        <w:t>radiation</w:t>
      </w:r>
      <w:r w:rsidR="00CB2F69">
        <w:rPr>
          <w:rFonts w:eastAsiaTheme="minorEastAsia"/>
          <w:lang w:val="en-US"/>
        </w:rPr>
        <w:t xml:space="preserve"> </w:t>
      </w:r>
      <w:r w:rsidR="008D0B4D">
        <w:rPr>
          <w:rFonts w:eastAsiaTheme="minorEastAsia"/>
          <w:lang w:val="en-US"/>
        </w:rPr>
        <w:t>the effects</w:t>
      </w:r>
      <w:r w:rsidR="00F5676A">
        <w:rPr>
          <w:rFonts w:eastAsiaTheme="minorEastAsia"/>
          <w:lang w:val="en-US"/>
        </w:rPr>
        <w:t xml:space="preserve"> were predominantly protective</w:t>
      </w:r>
      <w:r w:rsidR="000E2646">
        <w:rPr>
          <w:rFonts w:eastAsiaTheme="minorEastAsia"/>
          <w:lang w:val="en-US"/>
        </w:rPr>
        <w:t>,</w:t>
      </w:r>
      <w:r w:rsidR="00F5676A">
        <w:rPr>
          <w:rFonts w:eastAsiaTheme="minorEastAsia"/>
          <w:lang w:val="en-US"/>
        </w:rPr>
        <w:t xml:space="preserve"> </w:t>
      </w:r>
      <w:r w:rsidR="00B46FC5">
        <w:rPr>
          <w:rFonts w:eastAsiaTheme="minorEastAsia"/>
          <w:lang w:val="en-US"/>
        </w:rPr>
        <w:t xml:space="preserve">but for </w:t>
      </w:r>
      <w:r w:rsidR="000E2646">
        <w:rPr>
          <w:rFonts w:eastAsiaTheme="minorEastAsia"/>
          <w:lang w:val="en-US"/>
        </w:rPr>
        <w:t xml:space="preserve">high-LET it was less clear as both </w:t>
      </w:r>
      <w:r w:rsidR="00045921">
        <w:rPr>
          <w:rFonts w:eastAsiaTheme="minorEastAsia"/>
          <w:lang w:val="en-US"/>
        </w:rPr>
        <w:t xml:space="preserve">protective and detrimental </w:t>
      </w:r>
      <w:r w:rsidR="00D327ED">
        <w:rPr>
          <w:rFonts w:eastAsiaTheme="minorEastAsia"/>
          <w:lang w:val="en-US"/>
        </w:rPr>
        <w:t>effects were</w:t>
      </w:r>
      <w:r w:rsidR="00045921">
        <w:rPr>
          <w:rFonts w:eastAsiaTheme="minorEastAsia"/>
          <w:lang w:val="en-US"/>
        </w:rPr>
        <w:t xml:space="preserve"> observed</w:t>
      </w:r>
      <w:r w:rsidR="00E8348C">
        <w:rPr>
          <w:rFonts w:eastAsiaTheme="minorEastAsia"/>
          <w:lang w:val="en-US"/>
        </w:rPr>
        <w:t xml:space="preserve"> </w:t>
      </w:r>
      <w:r w:rsidR="00E8348C">
        <w:rPr>
          <w:rFonts w:eastAsiaTheme="minorEastAsia"/>
          <w:lang w:val="en-US"/>
        </w:rPr>
        <w:fldChar w:fldCharType="begin"/>
      </w:r>
      <w:r w:rsidR="00E8348C">
        <w:rPr>
          <w:rFonts w:eastAsiaTheme="minorEastAsia"/>
          <w:lang w:val="en-US"/>
        </w:rPr>
        <w:instrText xml:space="preserve"> ADDIN ZOTERO_ITEM CSL_CITATION {"citationID":"PLLjtmS0","properties":{"formattedCitation":"(Mitchel, 2004)","plainCitation":"(Mitchel, 2004)","noteIndex":0},"citationItems":[{"id":121,"uris":["http://zotero.org/users/9228513/items/UFWQKSUM"],"itemData":{"id":121,"type":"article-journal","abstract":"The bystander effect refers to the biological response of a cell resulting from an event in an adjacent or nearby cell. Such effects depend on intercellular communication and amplify the consequences of the original event. These responses are of particular interest in the assessment of ionizing radiation risk because at public or occupational exposure levels not every cell receives a radiation track. Current radiation protection regulations and practices are based on the assumption of a linear increase in risk with dose, including low doses where not all cells are hit. Mechanisms that amplify biological effects are inconsistent with these assumptions. Evidence suggests that there are two different bystander effects in mammalian cells. In one type, a radiation track in one cell leads to damaging, mutagenic, and sometimes lethal events in adjacent, unhit cells. In the other type, a radiation track in one cell leads to an adaptive response in bystander cells, increasing resistance to spontaneous or radiation-induced events. This paper describes some of the data for radiation-induced bystander effects in vitro and correlates that data with in vitro and in vivo observations of risk at low doses. The data suggest that protective effects, including beneficial bystander effects, outweigh detrimental effects at doses below about 100 mGy, but that the reverse is true above this threshold.","container-title":"Nonlinearity in Biology, Toxicology, Medicine","DOI":"10.1080/15401420490507512","ISSN":"1540-1421","issue":"3","journalAbbreviation":"Nonlinearity Biol Toxicol Med","note":"PMID: 19330142\nPMCID: PMC2657488","page":"173-183","source":"PubMed Central","title":"The Bystander Effect: Recent Developments and Implications for Understanding the Dose Response","title-short":"The Bystander Effect","volume":"2","author":[{"family":"Mitchel","given":"R. E. J."}],"issued":{"date-parts":[["2004",7]]}}}],"schema":"https://github.com/citation-style-language/schema/raw/master/csl-citation.json"} </w:instrText>
      </w:r>
      <w:r w:rsidR="00E8348C">
        <w:rPr>
          <w:rFonts w:eastAsiaTheme="minorEastAsia"/>
          <w:lang w:val="en-US"/>
        </w:rPr>
        <w:fldChar w:fldCharType="separate"/>
      </w:r>
      <w:r w:rsidR="00E8348C" w:rsidRPr="00E8348C">
        <w:rPr>
          <w:rFonts w:cs="Times New Roman"/>
          <w:lang w:val="en-US"/>
        </w:rPr>
        <w:t>(Mitchel, 2004)</w:t>
      </w:r>
      <w:r w:rsidR="00E8348C">
        <w:rPr>
          <w:rFonts w:eastAsiaTheme="minorEastAsia"/>
          <w:lang w:val="en-US"/>
        </w:rPr>
        <w:fldChar w:fldCharType="end"/>
      </w:r>
      <w:r w:rsidR="00045921">
        <w:rPr>
          <w:rFonts w:eastAsiaTheme="minorEastAsia"/>
          <w:lang w:val="en-US"/>
        </w:rPr>
        <w:t>.</w:t>
      </w:r>
      <w:r w:rsidR="00A234B5">
        <w:rPr>
          <w:rFonts w:eastAsiaTheme="minorEastAsia"/>
          <w:lang w:val="en-US"/>
        </w:rPr>
        <w:t xml:space="preserve"> </w:t>
      </w:r>
      <w:r w:rsidR="000227CF">
        <w:rPr>
          <w:rFonts w:eastAsiaTheme="minorEastAsia"/>
          <w:lang w:val="en-US"/>
        </w:rPr>
        <w:fldChar w:fldCharType="begin"/>
      </w:r>
      <w:r w:rsidR="00A32D43">
        <w:rPr>
          <w:rFonts w:eastAsiaTheme="minorEastAsia"/>
          <w:lang w:val="en-US"/>
        </w:rPr>
        <w:instrText xml:space="preserve"> ADDIN ZOTERO_ITEM CSL_CITATION {"citationID":"gChZu2B3","properties":{"formattedCitation":"(Soleymanifard &amp; Bahreyni, 2012)","plainCitation":"(Soleymanifard &amp; Bahreyni, 2012)","dontUpdate":true,"noteIndex":0},"citationItems":[{"id":365,"uris":["http://zotero.org/users/9228513/items/KUC3SSUT"],"itemData":{"id":365,"type":"article-journal","abstract":"Radiation-induced bystander effect refers to radiation responses which occur in non-irradiated cells. The purpose of this study was to compare the level of bystander effect in a couple of tumor and normal cell lines (QU-DB and MRC5). To induce bystander effect, cells were irradiated with 0.5, 2, and 4 Gy of 60Co gamma rays and their media were transferred to non-irradiated (bystander) cells of the same type. Cells containing micronuclei were counted in bystander subgroups, non-irradiated, and 0.5 Gy irradiated cells. Frequencies of cells containing micronuclei in QU-DB bystander subgroups were higher than in bystander subgroups of MRC5 cells (P &lt; 0.001). The number of micronucleated cells counted in non-irradiated and 0.5 Gy irradiated QU-DB cells was also higher than the corresponding values for MRC5 cells (P &lt; 0.001). Another difference between the two cell lines was that in QU-DB bystander cells, a dose-dependent increase in the number of micronucleated cells was observed as the dose increased, but at all doses the number of micronucleated cells in MRC5 bystander cells was constant. It is concluded that QU-DB cells are more susceptible than MRC5 cells to be affected by bystander effect, and in the two cell lines there is a positive correlation between DNA damages induced directly and those induced due to bystander effect.","container-title":"Journal of Medical Physics / Association of Medical Physicists of India","DOI":"10.4103/0971-6203.94745","ISSN":"0971-6203","issue":"2","journalAbbreviation":"J Med Phys","note":"PMID: 22557800\nPMCID: PMC3339141","page":"102-106","source":"PubMed Central","title":"Comparing the level of bystander effect in a couple of tumor and normal cell lines","volume":"37","author":[{"family":"Soleymanifard","given":"Shokouhozaman"},{"family":"Bahreyni","given":"Mohammad T. Toossi"}],"issued":{"date-parts":[["2012"]]}}}],"schema":"https://github.com/citation-style-language/schema/raw/master/csl-citation.json"} </w:instrText>
      </w:r>
      <w:r w:rsidR="000227CF">
        <w:rPr>
          <w:rFonts w:eastAsiaTheme="minorEastAsia"/>
          <w:lang w:val="en-US"/>
        </w:rPr>
        <w:fldChar w:fldCharType="separate"/>
      </w:r>
      <w:proofErr w:type="spellStart"/>
      <w:r w:rsidR="000227CF" w:rsidRPr="00304A0B">
        <w:rPr>
          <w:rFonts w:cs="Times New Roman"/>
          <w:lang w:val="en-US"/>
        </w:rPr>
        <w:t>Soleymanifard</w:t>
      </w:r>
      <w:proofErr w:type="spellEnd"/>
      <w:r w:rsidR="000227CF" w:rsidRPr="00304A0B">
        <w:rPr>
          <w:rFonts w:cs="Times New Roman"/>
          <w:lang w:val="en-US"/>
        </w:rPr>
        <w:t xml:space="preserve"> &amp; </w:t>
      </w:r>
      <w:proofErr w:type="spellStart"/>
      <w:r w:rsidR="000227CF" w:rsidRPr="00304A0B">
        <w:rPr>
          <w:rFonts w:cs="Times New Roman"/>
          <w:lang w:val="en-US"/>
        </w:rPr>
        <w:t>Bahreyni</w:t>
      </w:r>
      <w:proofErr w:type="spellEnd"/>
      <w:r w:rsidR="000227CF">
        <w:rPr>
          <w:rFonts w:eastAsiaTheme="minorEastAsia"/>
          <w:lang w:val="en-US"/>
        </w:rPr>
        <w:fldChar w:fldCharType="end"/>
      </w:r>
      <w:r w:rsidR="00304A0B">
        <w:rPr>
          <w:rFonts w:eastAsiaTheme="minorEastAsia"/>
          <w:lang w:val="en-US"/>
        </w:rPr>
        <w:t xml:space="preserve"> found </w:t>
      </w:r>
      <w:r w:rsidR="00026D1E">
        <w:rPr>
          <w:rFonts w:eastAsiaTheme="minorEastAsia"/>
          <w:lang w:val="en-US"/>
        </w:rPr>
        <w:t xml:space="preserve">that </w:t>
      </w:r>
      <w:r w:rsidR="00297E9F">
        <w:rPr>
          <w:rFonts w:eastAsiaTheme="minorEastAsia"/>
          <w:lang w:val="en-US"/>
        </w:rPr>
        <w:t>QU-DB cancer cells</w:t>
      </w:r>
      <w:r w:rsidR="007542C5">
        <w:rPr>
          <w:rFonts w:eastAsiaTheme="minorEastAsia"/>
          <w:lang w:val="en-US"/>
        </w:rPr>
        <w:t xml:space="preserve"> had increased production of micronuclei (</w:t>
      </w:r>
      <w:r w:rsidR="002E356E" w:rsidRPr="00956F7B">
        <w:rPr>
          <w:rFonts w:eastAsiaTheme="minorEastAsia"/>
          <w:b/>
          <w:bCs/>
          <w:i/>
          <w:iCs/>
          <w:lang w:val="en-US"/>
        </w:rPr>
        <w:t>MN</w:t>
      </w:r>
      <w:r w:rsidR="00956F7B">
        <w:rPr>
          <w:rFonts w:eastAsiaTheme="minorEastAsia"/>
          <w:b/>
          <w:bCs/>
          <w:i/>
          <w:iCs/>
          <w:lang w:val="en-US"/>
        </w:rPr>
        <w:t>)</w:t>
      </w:r>
      <w:r w:rsidR="002E356E">
        <w:rPr>
          <w:rFonts w:eastAsiaTheme="minorEastAsia"/>
          <w:lang w:val="en-US"/>
        </w:rPr>
        <w:t xml:space="preserve">, while number of MN for </w:t>
      </w:r>
      <w:r w:rsidR="00D860BC">
        <w:rPr>
          <w:rFonts w:eastAsiaTheme="minorEastAsia"/>
          <w:lang w:val="en-US"/>
        </w:rPr>
        <w:t xml:space="preserve">MRC5 fibroblasts remained constant. </w:t>
      </w:r>
      <w:r w:rsidR="00430317">
        <w:rPr>
          <w:rFonts w:eastAsiaTheme="minorEastAsia"/>
          <w:lang w:val="en-US"/>
        </w:rPr>
        <w:br/>
      </w:r>
      <w:r w:rsidR="005F50E8">
        <w:rPr>
          <w:rFonts w:eastAsiaTheme="minorEastAsia"/>
          <w:lang w:val="en-US"/>
        </w:rPr>
        <w:t xml:space="preserve">Better understanding of the biological mechanisms behind these </w:t>
      </w:r>
      <w:r w:rsidR="00331FC4">
        <w:rPr>
          <w:rFonts w:eastAsiaTheme="minorEastAsia"/>
          <w:lang w:val="en-US"/>
        </w:rPr>
        <w:t>results</w:t>
      </w:r>
      <w:r w:rsidR="005F50E8">
        <w:rPr>
          <w:rFonts w:eastAsiaTheme="minorEastAsia"/>
          <w:lang w:val="en-US"/>
        </w:rPr>
        <w:t xml:space="preserve"> </w:t>
      </w:r>
      <w:r w:rsidR="00E91754">
        <w:rPr>
          <w:rFonts w:eastAsiaTheme="minorEastAsia"/>
          <w:lang w:val="en-US"/>
        </w:rPr>
        <w:t>is</w:t>
      </w:r>
      <w:r w:rsidR="005F50E8">
        <w:rPr>
          <w:rFonts w:eastAsiaTheme="minorEastAsia"/>
          <w:lang w:val="en-US"/>
        </w:rPr>
        <w:t xml:space="preserve"> </w:t>
      </w:r>
      <w:r w:rsidR="006D5E67">
        <w:rPr>
          <w:rFonts w:eastAsiaTheme="minorEastAsia"/>
          <w:lang w:val="en-US"/>
        </w:rPr>
        <w:t>important and</w:t>
      </w:r>
      <w:r w:rsidR="005F50E8">
        <w:rPr>
          <w:rFonts w:eastAsiaTheme="minorEastAsia"/>
          <w:lang w:val="en-US"/>
        </w:rPr>
        <w:t xml:space="preserve"> </w:t>
      </w:r>
      <w:r w:rsidR="00754559">
        <w:rPr>
          <w:rFonts w:eastAsiaTheme="minorEastAsia"/>
          <w:lang w:val="en-US"/>
        </w:rPr>
        <w:t xml:space="preserve">has the potential of improving </w:t>
      </w:r>
      <w:r w:rsidR="00E17513">
        <w:rPr>
          <w:rFonts w:eastAsiaTheme="minorEastAsia"/>
          <w:lang w:val="en-US"/>
        </w:rPr>
        <w:t>how</w:t>
      </w:r>
      <w:r w:rsidR="00331FC4">
        <w:rPr>
          <w:rFonts w:eastAsiaTheme="minorEastAsia"/>
          <w:lang w:val="en-US"/>
        </w:rPr>
        <w:t xml:space="preserve"> </w:t>
      </w:r>
      <w:r w:rsidR="00697CED">
        <w:rPr>
          <w:rFonts w:eastAsiaTheme="minorEastAsia"/>
          <w:lang w:val="en-US"/>
        </w:rPr>
        <w:t>the effect can be utilized better in the future</w:t>
      </w:r>
      <w:r w:rsidR="00331FC4">
        <w:rPr>
          <w:rFonts w:eastAsiaTheme="minorEastAsia"/>
          <w:lang w:val="en-US"/>
        </w:rPr>
        <w:t>.</w:t>
      </w:r>
    </w:p>
    <w:p w14:paraId="0E218AE3" w14:textId="77777777" w:rsidR="00430317" w:rsidRDefault="00430317" w:rsidP="004D7B5D">
      <w:pPr>
        <w:spacing w:line="360" w:lineRule="auto"/>
        <w:rPr>
          <w:rFonts w:eastAsiaTheme="minorEastAsia"/>
          <w:lang w:val="en-US"/>
        </w:rPr>
      </w:pPr>
    </w:p>
    <w:p w14:paraId="5B45C35E" w14:textId="1ADA6EC4" w:rsidR="00DF13AD" w:rsidRDefault="004A2CB3" w:rsidP="004D7B5D">
      <w:pPr>
        <w:pStyle w:val="Heading3"/>
        <w:spacing w:line="360" w:lineRule="auto"/>
        <w:rPr>
          <w:rFonts w:eastAsiaTheme="minorEastAsia"/>
          <w:lang w:val="en-US"/>
        </w:rPr>
      </w:pPr>
      <w:bookmarkStart w:id="107" w:name="_Toc107354689"/>
      <w:r>
        <w:rPr>
          <w:rFonts w:eastAsiaTheme="minorEastAsia"/>
          <w:lang w:val="en-US"/>
        </w:rPr>
        <w:lastRenderedPageBreak/>
        <w:t xml:space="preserve">Spatially Fractionated </w:t>
      </w:r>
      <w:r w:rsidR="003D0815">
        <w:rPr>
          <w:rFonts w:eastAsiaTheme="minorEastAsia"/>
          <w:lang w:val="en-US"/>
        </w:rPr>
        <w:t>R</w:t>
      </w:r>
      <w:r>
        <w:rPr>
          <w:rFonts w:eastAsiaTheme="minorEastAsia"/>
          <w:lang w:val="en-US"/>
        </w:rPr>
        <w:t xml:space="preserve">adiation </w:t>
      </w:r>
      <w:r w:rsidR="003D0815">
        <w:rPr>
          <w:rFonts w:eastAsiaTheme="minorEastAsia"/>
          <w:lang w:val="en-US"/>
        </w:rPr>
        <w:t>T</w:t>
      </w:r>
      <w:r>
        <w:rPr>
          <w:rFonts w:eastAsiaTheme="minorEastAsia"/>
          <w:lang w:val="en-US"/>
        </w:rPr>
        <w:t>herapy</w:t>
      </w:r>
      <w:bookmarkEnd w:id="107"/>
    </w:p>
    <w:p w14:paraId="5FAE99DD" w14:textId="35A74096" w:rsidR="00C917CB" w:rsidRDefault="00103DFD" w:rsidP="004D7B5D">
      <w:pPr>
        <w:spacing w:line="360" w:lineRule="auto"/>
        <w:rPr>
          <w:lang w:val="en-US"/>
        </w:rPr>
      </w:pPr>
      <w:r w:rsidRPr="00455610">
        <w:rPr>
          <w:noProof/>
          <w:lang w:val="en-US"/>
        </w:rPr>
        <w:drawing>
          <wp:anchor distT="0" distB="0" distL="114300" distR="114300" simplePos="0" relativeHeight="251658372" behindDoc="1" locked="0" layoutInCell="1" allowOverlap="1" wp14:anchorId="0523DC79" wp14:editId="2547B175">
            <wp:simplePos x="0" y="0"/>
            <wp:positionH relativeFrom="margin">
              <wp:align>left</wp:align>
            </wp:positionH>
            <wp:positionV relativeFrom="paragraph">
              <wp:posOffset>4931905</wp:posOffset>
            </wp:positionV>
            <wp:extent cx="4114165" cy="2077085"/>
            <wp:effectExtent l="0" t="0" r="635" b="0"/>
            <wp:wrapTight wrapText="bothSides">
              <wp:wrapPolygon edited="0">
                <wp:start x="0" y="0"/>
                <wp:lineTo x="0" y="21395"/>
                <wp:lineTo x="21503" y="21395"/>
                <wp:lineTo x="21503" y="0"/>
                <wp:lineTo x="0" y="0"/>
              </wp:wrapPolygon>
            </wp:wrapTight>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rotWithShape="1">
                    <a:blip r:embed="rId37">
                      <a:extLst>
                        <a:ext uri="{28A0092B-C50C-407E-A947-70E740481C1C}">
                          <a14:useLocalDpi xmlns:a14="http://schemas.microsoft.com/office/drawing/2010/main" val="0"/>
                        </a:ext>
                      </a:extLst>
                    </a:blip>
                    <a:srcRect l="13377" t="1333" r="17373" b="5839"/>
                    <a:stretch/>
                  </pic:blipFill>
                  <pic:spPr bwMode="auto">
                    <a:xfrm>
                      <a:off x="0" y="0"/>
                      <a:ext cx="4114165" cy="207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73" behindDoc="1" locked="0" layoutInCell="1" allowOverlap="1" wp14:anchorId="655BDB13" wp14:editId="21EE91BD">
                <wp:simplePos x="0" y="0"/>
                <wp:positionH relativeFrom="margin">
                  <wp:align>left</wp:align>
                </wp:positionH>
                <wp:positionV relativeFrom="paragraph">
                  <wp:posOffset>7149267</wp:posOffset>
                </wp:positionV>
                <wp:extent cx="4114165" cy="635"/>
                <wp:effectExtent l="0" t="0" r="635" b="0"/>
                <wp:wrapTight wrapText="bothSides">
                  <wp:wrapPolygon edited="0">
                    <wp:start x="0" y="0"/>
                    <wp:lineTo x="0" y="20802"/>
                    <wp:lineTo x="21503" y="20802"/>
                    <wp:lineTo x="21503"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02918C57" w14:textId="5C9D8687" w:rsidR="00FE2F86" w:rsidRPr="00902698" w:rsidRDefault="00FE2F86" w:rsidP="00FE2F86">
                            <w:pPr>
                              <w:pStyle w:val="Caption"/>
                              <w:rPr>
                                <w:sz w:val="24"/>
                                <w:lang w:val="en-US"/>
                              </w:rPr>
                            </w:pPr>
                            <w:bookmarkStart w:id="108" w:name="_Ref106905175"/>
                            <w:r w:rsidRPr="00902698">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23</w:t>
                            </w:r>
                            <w:r w:rsidR="00543048">
                              <w:rPr>
                                <w:lang w:val="en-US"/>
                              </w:rPr>
                              <w:fldChar w:fldCharType="end"/>
                            </w:r>
                            <w:bookmarkEnd w:id="108"/>
                            <w:r w:rsidRPr="00902698">
                              <w:rPr>
                                <w:lang w:val="en-US"/>
                              </w:rPr>
                              <w:t xml:space="preserve">. </w:t>
                            </w:r>
                            <w:r>
                              <w:rPr>
                                <w:lang w:val="en-US"/>
                              </w:rPr>
                              <w:t xml:space="preserve">(A) </w:t>
                            </w:r>
                            <w:r w:rsidRPr="00675E52">
                              <w:rPr>
                                <w:lang w:val="en-US"/>
                              </w:rPr>
                              <w:t>An ex</w:t>
                            </w:r>
                            <w:r>
                              <w:rPr>
                                <w:lang w:val="en-US"/>
                              </w:rPr>
                              <w:t xml:space="preserve">ample of a dose plan for GRID therapy from anteroposterior view of the lung area. The GRID pattern is clearly visible with dose gradients out from the center of the circles. (B) A transversal view of dose plan. Here we also see gradients in dose into the patient as the radiation attenuates into the body  </w:t>
                            </w:r>
                            <w:r>
                              <w:fldChar w:fldCharType="begin"/>
                            </w:r>
                            <w:r>
                              <w:rPr>
                                <w:lang w:val="en-US"/>
                              </w:rPr>
                              <w:instrText xml:space="preserve"> ADDIN ZOTERO_ITEM CSL_CITATION {"citationID":"Slch4GEf","properties":{"formattedCitation":"(Billena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fldChar w:fldCharType="separate"/>
                            </w:r>
                            <w:r w:rsidRPr="00675E52">
                              <w:rPr>
                                <w:rFonts w:cs="Times New Roman"/>
                                <w:lang w:val="en-US"/>
                              </w:rPr>
                              <w:t>(Billena &amp; Khan, 2019)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BDB13" id="Text Box 3" o:spid="_x0000_s1040" type="#_x0000_t202" style="position:absolute;margin-left:0;margin-top:562.95pt;width:323.95pt;height:.05pt;z-index:-25165810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" stroked="f">
                <v:textbox style="mso-fit-shape-to-text:t" inset="0,0,0,0">
                  <w:txbxContent>
                    <w:p w14:paraId="02918C57" w14:textId="5C9D8687" w:rsidR="00FE2F86" w:rsidRPr="00902698" w:rsidRDefault="00FE2F86" w:rsidP="00FE2F86">
                      <w:pPr>
                        <w:pStyle w:val="Caption"/>
                        <w:rPr>
                          <w:sz w:val="24"/>
                          <w:lang w:val="en-US"/>
                        </w:rPr>
                      </w:pPr>
                      <w:bookmarkStart w:id="109" w:name="_Ref106905175"/>
                      <w:r w:rsidRPr="00902698">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1</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23</w:t>
                      </w:r>
                      <w:r w:rsidR="00543048">
                        <w:rPr>
                          <w:lang w:val="en-US"/>
                        </w:rPr>
                        <w:fldChar w:fldCharType="end"/>
                      </w:r>
                      <w:bookmarkEnd w:id="109"/>
                      <w:r w:rsidRPr="00902698">
                        <w:rPr>
                          <w:lang w:val="en-US"/>
                        </w:rPr>
                        <w:t xml:space="preserve">. </w:t>
                      </w:r>
                      <w:r>
                        <w:rPr>
                          <w:lang w:val="en-US"/>
                        </w:rPr>
                        <w:t xml:space="preserve">(A) </w:t>
                      </w:r>
                      <w:r w:rsidRPr="00675E52">
                        <w:rPr>
                          <w:lang w:val="en-US"/>
                        </w:rPr>
                        <w:t>An ex</w:t>
                      </w:r>
                      <w:r>
                        <w:rPr>
                          <w:lang w:val="en-US"/>
                        </w:rPr>
                        <w:t xml:space="preserve">ample of a dose plan for GRID therapy from anteroposterior view of the lung area. The GRID pattern is clearly visible with dose gradients out from the center of the circles. (B) A transversal view of dose plan. Here we also see gradients in dose into the patient as the radiation attenuates into the body  </w:t>
                      </w:r>
                      <w:r>
                        <w:fldChar w:fldCharType="begin"/>
                      </w:r>
                      <w:r>
                        <w:rPr>
                          <w:lang w:val="en-US"/>
                        </w:rPr>
                        <w:instrText xml:space="preserve"> ADDIN ZOTERO_ITEM CSL_CITATION {"citationID":"Slch4GEf","properties":{"formattedCitation":"(Billena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fldChar w:fldCharType="separate"/>
                      </w:r>
                      <w:r w:rsidRPr="00675E52">
                        <w:rPr>
                          <w:rFonts w:cs="Times New Roman"/>
                          <w:lang w:val="en-US"/>
                        </w:rPr>
                        <w:t>(Billena &amp; Khan, 2019)</w:t>
                      </w:r>
                      <w:r>
                        <w:fldChar w:fldCharType="end"/>
                      </w:r>
                    </w:p>
                  </w:txbxContent>
                </v:textbox>
                <w10:wrap type="tight" anchorx="margin"/>
              </v:shape>
            </w:pict>
          </mc:Fallback>
        </mc:AlternateContent>
      </w:r>
      <w:r w:rsidR="00AC7881">
        <w:rPr>
          <w:lang w:val="en-US"/>
        </w:rPr>
        <w:t>Spatially fractionated radiation therapy (SFRT</w:t>
      </w:r>
      <w:r w:rsidR="003E22EE">
        <w:rPr>
          <w:lang w:val="en-US"/>
        </w:rPr>
        <w:t xml:space="preserve"> or GRID therapy</w:t>
      </w:r>
      <w:r w:rsidR="00AC7881">
        <w:rPr>
          <w:lang w:val="en-US"/>
        </w:rPr>
        <w:t>)</w:t>
      </w:r>
      <w:r w:rsidR="0088033D">
        <w:rPr>
          <w:lang w:val="en-US"/>
        </w:rPr>
        <w:t xml:space="preserve"> aims to achieve</w:t>
      </w:r>
      <w:r w:rsidR="006650AA">
        <w:rPr>
          <w:lang w:val="en-US"/>
        </w:rPr>
        <w:t xml:space="preserve"> a</w:t>
      </w:r>
      <w:r w:rsidR="0088033D">
        <w:rPr>
          <w:lang w:val="en-US"/>
        </w:rPr>
        <w:t xml:space="preserve"> </w:t>
      </w:r>
      <w:r w:rsidR="00DB7425">
        <w:rPr>
          <w:lang w:val="en-US"/>
        </w:rPr>
        <w:t>non-uniform dose distribution</w:t>
      </w:r>
      <w:r w:rsidR="0014320E">
        <w:rPr>
          <w:lang w:val="en-US"/>
        </w:rPr>
        <w:t xml:space="preserve"> as shown in </w:t>
      </w:r>
      <w:r w:rsidR="00430317">
        <w:rPr>
          <w:lang w:val="en-US"/>
        </w:rPr>
        <w:fldChar w:fldCharType="begin"/>
      </w:r>
      <w:r w:rsidR="00430317">
        <w:rPr>
          <w:rFonts w:eastAsiaTheme="minorEastAsia"/>
          <w:lang w:val="en-US"/>
        </w:rPr>
        <w:instrText xml:space="preserve"> REF _Ref106905175 \h </w:instrText>
      </w:r>
      <w:r w:rsidR="00430317">
        <w:rPr>
          <w:lang w:val="en-US"/>
        </w:rPr>
      </w:r>
      <w:r w:rsidR="00430317">
        <w:rPr>
          <w:lang w:val="en-US"/>
        </w:rPr>
        <w:fldChar w:fldCharType="separate"/>
      </w:r>
      <w:r w:rsidR="00543048" w:rsidRPr="00902698">
        <w:rPr>
          <w:lang w:val="en-US"/>
        </w:rPr>
        <w:t xml:space="preserve">Figure </w:t>
      </w:r>
      <w:r w:rsidR="00543048">
        <w:rPr>
          <w:noProof/>
          <w:lang w:val="en-US"/>
        </w:rPr>
        <w:t>1</w:t>
      </w:r>
      <w:r w:rsidR="00543048">
        <w:rPr>
          <w:lang w:val="en-US"/>
        </w:rPr>
        <w:noBreakHyphen/>
      </w:r>
      <w:r w:rsidR="00543048">
        <w:rPr>
          <w:noProof/>
          <w:lang w:val="en-US"/>
        </w:rPr>
        <w:t>23</w:t>
      </w:r>
      <w:r w:rsidR="00430317">
        <w:rPr>
          <w:lang w:val="en-US"/>
        </w:rPr>
        <w:fldChar w:fldCharType="end"/>
      </w:r>
      <w:r w:rsidR="00DB7425">
        <w:rPr>
          <w:lang w:val="en-US"/>
        </w:rPr>
        <w:t xml:space="preserve">. </w:t>
      </w:r>
      <w:r w:rsidR="00915CED">
        <w:rPr>
          <w:lang w:val="en-US"/>
        </w:rPr>
        <w:t>It</w:t>
      </w:r>
      <w:r w:rsidR="00DB7425">
        <w:rPr>
          <w:lang w:val="en-US"/>
        </w:rPr>
        <w:t xml:space="preserve"> is </w:t>
      </w:r>
      <w:r w:rsidR="006650AA">
        <w:rPr>
          <w:lang w:val="en-US"/>
        </w:rPr>
        <w:t>in</w:t>
      </w:r>
      <w:r w:rsidR="00DB7425">
        <w:rPr>
          <w:lang w:val="en-US"/>
        </w:rPr>
        <w:t xml:space="preserve"> stark contrast to </w:t>
      </w:r>
      <w:r w:rsidR="00ED26F8">
        <w:rPr>
          <w:lang w:val="en-US"/>
        </w:rPr>
        <w:t xml:space="preserve">traditional radiotherapy </w:t>
      </w:r>
      <w:r w:rsidR="00B20313">
        <w:rPr>
          <w:lang w:val="en-US"/>
        </w:rPr>
        <w:t xml:space="preserve">where </w:t>
      </w:r>
      <w:r w:rsidR="00E3137F">
        <w:rPr>
          <w:lang w:val="en-US"/>
        </w:rPr>
        <w:t>dose uniformity in the target</w:t>
      </w:r>
      <w:r w:rsidR="00B20313">
        <w:rPr>
          <w:lang w:val="en-US"/>
        </w:rPr>
        <w:t xml:space="preserve"> is</w:t>
      </w:r>
      <w:r w:rsidR="00E3137F">
        <w:rPr>
          <w:lang w:val="en-US"/>
        </w:rPr>
        <w:t xml:space="preserve"> </w:t>
      </w:r>
      <w:r w:rsidR="00F915E0">
        <w:rPr>
          <w:lang w:val="en-US"/>
        </w:rPr>
        <w:t>desirable.</w:t>
      </w:r>
      <w:r w:rsidR="00B42030">
        <w:rPr>
          <w:lang w:val="en-US"/>
        </w:rPr>
        <w:t xml:space="preserve"> </w:t>
      </w:r>
      <w:r w:rsidR="00D57B43">
        <w:rPr>
          <w:lang w:val="en-US"/>
        </w:rPr>
        <w:t xml:space="preserve">A problem </w:t>
      </w:r>
      <w:r w:rsidR="004204F1">
        <w:rPr>
          <w:lang w:val="en-US"/>
        </w:rPr>
        <w:t>occurs when an organ at risk (OAR)</w:t>
      </w:r>
      <w:r w:rsidR="00AF39D6">
        <w:rPr>
          <w:lang w:val="en-US"/>
        </w:rPr>
        <w:t xml:space="preserve"> </w:t>
      </w:r>
      <w:r w:rsidR="00077A82">
        <w:rPr>
          <w:lang w:val="en-US"/>
        </w:rPr>
        <w:t xml:space="preserve">is </w:t>
      </w:r>
      <w:r w:rsidR="00AF39D6">
        <w:rPr>
          <w:lang w:val="en-US"/>
        </w:rPr>
        <w:t>positioned within the target that receives an equally large dose</w:t>
      </w:r>
      <w:r w:rsidR="006F03B4">
        <w:rPr>
          <w:lang w:val="en-US"/>
        </w:rPr>
        <w:t xml:space="preserve">. </w:t>
      </w:r>
      <w:r w:rsidR="004B3411">
        <w:rPr>
          <w:lang w:val="en-US"/>
        </w:rPr>
        <w:t>Should the</w:t>
      </w:r>
      <w:r>
        <w:rPr>
          <w:lang w:val="en-US"/>
        </w:rPr>
        <w:t xml:space="preserve"> dose-planer</w:t>
      </w:r>
      <w:r w:rsidR="004B3411">
        <w:rPr>
          <w:lang w:val="en-US"/>
        </w:rPr>
        <w:t xml:space="preserve"> focus on dose conformity </w:t>
      </w:r>
      <w:r w:rsidR="00A11C31">
        <w:rPr>
          <w:lang w:val="en-US"/>
        </w:rPr>
        <w:t>or OAR sparing. By spatially fractionating the radiation field</w:t>
      </w:r>
      <w:r w:rsidR="008332F3">
        <w:rPr>
          <w:lang w:val="en-US"/>
        </w:rPr>
        <w:t xml:space="preserve"> and</w:t>
      </w:r>
      <w:r w:rsidR="004374EE">
        <w:rPr>
          <w:lang w:val="en-US"/>
        </w:rPr>
        <w:t xml:space="preserve"> </w:t>
      </w:r>
      <w:r w:rsidR="004E3DB4">
        <w:rPr>
          <w:lang w:val="en-US"/>
        </w:rPr>
        <w:t>generating areas of low</w:t>
      </w:r>
      <w:r w:rsidR="003E22EE">
        <w:rPr>
          <w:lang w:val="en-US"/>
        </w:rPr>
        <w:t xml:space="preserve">, one might </w:t>
      </w:r>
      <w:r w:rsidR="0092418B">
        <w:rPr>
          <w:lang w:val="en-US"/>
        </w:rPr>
        <w:t xml:space="preserve">take </w:t>
      </w:r>
      <w:r w:rsidR="00DB2A91">
        <w:rPr>
          <w:lang w:val="en-US"/>
        </w:rPr>
        <w:t>advantage of the healthy cells’ general superior repair capacities compared to cancer cells</w:t>
      </w:r>
      <w:r w:rsidR="003E22EE">
        <w:rPr>
          <w:lang w:val="en-US"/>
        </w:rPr>
        <w:t xml:space="preserve"> </w:t>
      </w:r>
      <w:r w:rsidR="00077312">
        <w:rPr>
          <w:lang w:val="en-US"/>
        </w:rPr>
        <w:fldChar w:fldCharType="begin"/>
      </w:r>
      <w:r w:rsidR="00077312">
        <w:rPr>
          <w:lang w:val="en-US"/>
        </w:rPr>
        <w:instrText xml:space="preserve"> ADDIN ZOTERO_ITEM CSL_CITATION {"citationID":"fEajDwSJ","properties":{"formattedCitation":"(Murphy et al., 2020)","plainCitation":"(Murphy et al., 2020)","noteIndex":0},"citationItems":[{"id":633,"uris":["http://zotero.org/users/9228513/items/WQV8T2B9"],"itemData":{"id":633,"type":"article-journal","abstract":"The purpose of this study was to explore the treatment planning methods of spatially fractionated radiation therapy (SFRT), commonly referred to as GRID therapy, in the treatment of breast cancer patients using multileaf collimator (MLC) in the prone position. A total of 12 patients with either left or right breast cancer were retrospectively chosen. The computed tomography (CT) images taken for the whole breast external beam radiation therapy (WB-EBRT) were used for GRID therapy planning. Each GRID plan was made by using two portals and each portal had two fields with 1-cm aperture size. The dose prescription point was placed at the center of the target volume, and a dose of 20 Gy with 6-MV beams was prescribed. Dose-volume histogram (DVH) curves were generated to evaluate dosimetric properties. A modified linear-quadratic (MLQ) radiobiological response model was used to assess the equivalent uniform doses (EUD) and therapeutic ratios (TRs) of all GRID plans. The DVH curves indicated that these MLC-based GRID therapy plans can deliver heterogeneous dose distribution in the target volume as seen with the conventional cerrobend GRID block. The plans generated by the MLC technique also demonstrated the advantage for accommodating different target shapes, sparing normal structures, and reporting dose metrics to the targets and the organs at risks. All GRID plans showed to have similar dosimetric parameters, implying the plans can be made in a consistent quality regardless of the shape of the target and the size of volume. The mean dose of lung and heart were respectively below 0.6 and 0.7 Gy. When the size of aperture is increased from 1 to 2 cm, the EUD and TR became smaller, but the peak/valley dose ratio (PVDR) became greater. The dosimetric approach of this study was proven to be simple, practical and easy to be implemented in clinic.","container-title":"Journal of Applied Clinical Medical Physics","DOI":"10.1002/acm2.13040","ISSN":"1526-9914","issue":"11","language":"en","note":"_eprint: https://onlinelibrary.wiley.com/doi/pdf/10.1002/acm2.13040","page":"105-114","source":"Wiley Online Library","title":"A simple dosimetric approach to spatially fractionated GRID radiation therapy using the multileaf collimator for treatment of breast cancers in the prone position","volume":"21","author":[{"family":"Murphy","given":"Natasha L."},{"family":"Philip","given":"Rino"},{"family":"Wozniak","given":"Matt"},{"family":"Lee","given":"Brian H."},{"family":"Donnelly","given":"Eric D."},{"family":"Zhang","given":"Hualin"}],"issued":{"date-parts":[["2020"]]}}}],"schema":"https://github.com/citation-style-language/schema/raw/master/csl-citation.json"} </w:instrText>
      </w:r>
      <w:r w:rsidR="00077312">
        <w:rPr>
          <w:lang w:val="en-US"/>
        </w:rPr>
        <w:fldChar w:fldCharType="separate"/>
      </w:r>
      <w:r w:rsidR="00077312" w:rsidRPr="0014320E">
        <w:rPr>
          <w:rFonts w:cs="Times New Roman"/>
          <w:lang w:val="en-US"/>
        </w:rPr>
        <w:t>(Murphy et al., 2020)</w:t>
      </w:r>
      <w:r w:rsidR="00077312">
        <w:rPr>
          <w:lang w:val="en-US"/>
        </w:rPr>
        <w:fldChar w:fldCharType="end"/>
      </w:r>
      <w:r w:rsidR="00DB2A91">
        <w:rPr>
          <w:lang w:val="en-US"/>
        </w:rPr>
        <w:t>.</w:t>
      </w:r>
      <w:r w:rsidR="00A11C31">
        <w:rPr>
          <w:lang w:val="en-US"/>
        </w:rPr>
        <w:t xml:space="preserve"> </w:t>
      </w:r>
      <w:r w:rsidR="00BA7DF1">
        <w:rPr>
          <w:lang w:val="en-US"/>
        </w:rPr>
        <w:t xml:space="preserve">Traditionally a GRID block was used create high (peak) and low (valley) dose areas </w:t>
      </w:r>
      <w:r w:rsidR="00BA7DF1">
        <w:rPr>
          <w:lang w:val="en-US"/>
        </w:rPr>
        <w:fldChar w:fldCharType="begin"/>
      </w:r>
      <w:r w:rsidR="003F507D">
        <w:rPr>
          <w:lang w:val="en-US"/>
        </w:rPr>
        <w:instrText xml:space="preserve"> ADDIN ZOTERO_ITEM CSL_CITATION {"citationID":"ghdiNHQ5","properties":{"formattedCitation":"(Billena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BA7DF1">
        <w:rPr>
          <w:lang w:val="en-US"/>
        </w:rPr>
        <w:fldChar w:fldCharType="separate"/>
      </w:r>
      <w:r w:rsidR="00BA7DF1" w:rsidRPr="00F5746E">
        <w:rPr>
          <w:rFonts w:cs="Times New Roman"/>
          <w:lang w:val="en-US"/>
        </w:rPr>
        <w:t>(</w:t>
      </w:r>
      <w:proofErr w:type="spellStart"/>
      <w:r w:rsidR="00BA7DF1" w:rsidRPr="00F5746E">
        <w:rPr>
          <w:rFonts w:cs="Times New Roman"/>
          <w:lang w:val="en-US"/>
        </w:rPr>
        <w:t>Billena</w:t>
      </w:r>
      <w:proofErr w:type="spellEnd"/>
      <w:r w:rsidR="00BA7DF1" w:rsidRPr="00F5746E">
        <w:rPr>
          <w:rFonts w:cs="Times New Roman"/>
          <w:lang w:val="en-US"/>
        </w:rPr>
        <w:t xml:space="preserve"> &amp; Khan, 2019)</w:t>
      </w:r>
      <w:r w:rsidR="00BA7DF1">
        <w:rPr>
          <w:lang w:val="en-US"/>
        </w:rPr>
        <w:fldChar w:fldCharType="end"/>
      </w:r>
      <w:r w:rsidR="00C13955">
        <w:rPr>
          <w:lang w:val="en-US"/>
        </w:rPr>
        <w:t xml:space="preserve">. </w:t>
      </w:r>
      <w:r w:rsidR="00D85BC7">
        <w:rPr>
          <w:lang w:val="en-US"/>
        </w:rPr>
        <w:t xml:space="preserve">GRID therapy arose from the need of </w:t>
      </w:r>
      <w:r w:rsidR="00C340C5">
        <w:rPr>
          <w:lang w:val="en-US"/>
        </w:rPr>
        <w:t xml:space="preserve">treating </w:t>
      </w:r>
      <w:r w:rsidR="00AC589B">
        <w:rPr>
          <w:lang w:val="en-US"/>
        </w:rPr>
        <w:t xml:space="preserve">deep seated or </w:t>
      </w:r>
      <w:r w:rsidR="00376005">
        <w:rPr>
          <w:lang w:val="en-US"/>
        </w:rPr>
        <w:t xml:space="preserve">bulky tumors </w:t>
      </w:r>
      <w:r w:rsidR="0026591E">
        <w:rPr>
          <w:lang w:val="en-US"/>
        </w:rPr>
        <w:fldChar w:fldCharType="begin"/>
      </w:r>
      <w:r w:rsidR="00013138">
        <w:rPr>
          <w:lang w:val="en-US"/>
        </w:rPr>
        <w:instrText xml:space="preserve"> ADDIN ZOTERO_ITEM CSL_CITATION {"citationID":"iZ5Wv211","properties":{"formattedCitation":"(W. Yan et al., 2019)","plainCitation":"(W. 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26591E">
        <w:rPr>
          <w:lang w:val="en-US"/>
        </w:rPr>
        <w:fldChar w:fldCharType="separate"/>
      </w:r>
      <w:r w:rsidR="00013138" w:rsidRPr="007A43B2">
        <w:rPr>
          <w:rFonts w:cs="Times New Roman"/>
          <w:lang w:val="en-US"/>
        </w:rPr>
        <w:t>(W. Yan et al., 2019)</w:t>
      </w:r>
      <w:r w:rsidR="0026591E">
        <w:rPr>
          <w:lang w:val="en-US"/>
        </w:rPr>
        <w:fldChar w:fldCharType="end"/>
      </w:r>
      <w:r w:rsidR="006650AA">
        <w:rPr>
          <w:lang w:val="en-US"/>
        </w:rPr>
        <w:t xml:space="preserve"> without excessive skin toxicity</w:t>
      </w:r>
      <w:r w:rsidR="00BB6A74">
        <w:rPr>
          <w:lang w:val="en-US"/>
        </w:rPr>
        <w:t>. The</w:t>
      </w:r>
      <w:r w:rsidR="00B348B0">
        <w:rPr>
          <w:lang w:val="en-US"/>
        </w:rPr>
        <w:t xml:space="preserve"> </w:t>
      </w:r>
      <w:r w:rsidR="00151639">
        <w:rPr>
          <w:lang w:val="en-US"/>
        </w:rPr>
        <w:t xml:space="preserve">external </w:t>
      </w:r>
      <w:r w:rsidR="00190BE1">
        <w:rPr>
          <w:lang w:val="en-US"/>
        </w:rPr>
        <w:t>beam</w:t>
      </w:r>
      <w:r w:rsidR="00A6241D">
        <w:rPr>
          <w:lang w:val="en-US"/>
        </w:rPr>
        <w:t xml:space="preserve"> therapy (EBT)</w:t>
      </w:r>
      <w:r w:rsidR="00190BE1">
        <w:rPr>
          <w:lang w:val="en-US"/>
        </w:rPr>
        <w:t xml:space="preserve"> machines</w:t>
      </w:r>
      <w:r w:rsidR="008E5F2E">
        <w:rPr>
          <w:lang w:val="en-US"/>
        </w:rPr>
        <w:t xml:space="preserve"> of the early 20</w:t>
      </w:r>
      <w:r w:rsidR="008E5F2E">
        <w:rPr>
          <w:vertAlign w:val="superscript"/>
          <w:lang w:val="en-US"/>
        </w:rPr>
        <w:t>th</w:t>
      </w:r>
      <w:r w:rsidR="008E5F2E">
        <w:rPr>
          <w:lang w:val="en-US"/>
        </w:rPr>
        <w:t xml:space="preserve"> century</w:t>
      </w:r>
      <w:r w:rsidR="00FF06F4">
        <w:rPr>
          <w:lang w:val="en-US"/>
        </w:rPr>
        <w:t xml:space="preserve"> were typically X-ray tubes (</w:t>
      </w:r>
      <w:r w:rsidR="00FF06F4">
        <w:rPr>
          <w:lang w:val="en-US"/>
        </w:rPr>
        <w:fldChar w:fldCharType="begin"/>
      </w:r>
      <w:r w:rsidR="00FF06F4">
        <w:rPr>
          <w:lang w:val="en-US"/>
        </w:rPr>
        <w:instrText xml:space="preserve"> REF _Ref98516531 \r \h </w:instrText>
      </w:r>
      <w:r w:rsidR="00CB30D7">
        <w:rPr>
          <w:lang w:val="en-US"/>
        </w:rPr>
        <w:instrText xml:space="preserve"> \* MERGEFORMAT </w:instrText>
      </w:r>
      <w:r w:rsidR="00FF06F4">
        <w:rPr>
          <w:lang w:val="en-US"/>
        </w:rPr>
      </w:r>
      <w:r w:rsidR="00FF06F4">
        <w:rPr>
          <w:lang w:val="en-US"/>
        </w:rPr>
        <w:fldChar w:fldCharType="separate"/>
      </w:r>
      <w:r w:rsidR="00380EB7">
        <w:rPr>
          <w:lang w:val="en-US"/>
        </w:rPr>
        <w:t>1.2.1</w:t>
      </w:r>
      <w:r w:rsidR="00FF06F4">
        <w:rPr>
          <w:lang w:val="en-US"/>
        </w:rPr>
        <w:fldChar w:fldCharType="end"/>
      </w:r>
      <w:r w:rsidR="00FF06F4">
        <w:rPr>
          <w:lang w:val="en-US"/>
        </w:rPr>
        <w:t>), and</w:t>
      </w:r>
      <w:r w:rsidR="008E5F2E">
        <w:rPr>
          <w:lang w:val="en-US"/>
        </w:rPr>
        <w:t xml:space="preserve"> </w:t>
      </w:r>
      <w:r w:rsidR="00190BE1">
        <w:rPr>
          <w:lang w:val="en-US"/>
        </w:rPr>
        <w:t>could</w:t>
      </w:r>
      <w:r w:rsidR="00FB1C48">
        <w:rPr>
          <w:lang w:val="en-US"/>
        </w:rPr>
        <w:t xml:space="preserve"> no</w:t>
      </w:r>
      <w:r w:rsidR="00190BE1">
        <w:rPr>
          <w:lang w:val="en-US"/>
        </w:rPr>
        <w:t>t</w:t>
      </w:r>
      <w:r w:rsidR="008E5F2E">
        <w:rPr>
          <w:lang w:val="en-US"/>
        </w:rPr>
        <w:t xml:space="preserve"> create photon</w:t>
      </w:r>
      <w:r w:rsidR="00491EDA">
        <w:rPr>
          <w:lang w:val="en-US"/>
        </w:rPr>
        <w:t xml:space="preserve"> beams with energies surpassing</w:t>
      </w:r>
      <w:r w:rsidR="008074F2">
        <w:rPr>
          <w:lang w:val="en-US"/>
        </w:rPr>
        <w:t xml:space="preserve"> some hundred</w:t>
      </w:r>
      <w:r w:rsidR="00491EDA">
        <w:rPr>
          <w:lang w:val="en-US"/>
        </w:rPr>
        <w:t xml:space="preserve"> </w:t>
      </w:r>
      <w:r w:rsidR="00B17123">
        <w:rPr>
          <w:lang w:val="en-US"/>
        </w:rPr>
        <w:t>kV</w:t>
      </w:r>
      <w:r w:rsidR="00C8771E">
        <w:rPr>
          <w:lang w:val="en-US"/>
        </w:rPr>
        <w:t xml:space="preserve"> </w:t>
      </w:r>
      <w:r w:rsidR="00C04326">
        <w:rPr>
          <w:lang w:val="en-US"/>
        </w:rPr>
        <w:fldChar w:fldCharType="begin"/>
      </w:r>
      <w:r w:rsidR="003F507D">
        <w:rPr>
          <w:lang w:val="en-US"/>
        </w:rPr>
        <w:instrText xml:space="preserve"> ADDIN ZOTERO_ITEM CSL_CITATION {"citationID":"GEz6KtOh","properties":{"formattedCitation":"(Gianfaldoni et al., 2017)","plainCitation":"(Gianfaldoni et al., 2017)","noteIndex":0},"citationItems":[{"id":219,"uris":["http://zotero.org/users/9228513/items/SB6DMISD"],"itemData":{"id":219,"type":"article-journal","abstract":"For more than a century, radiotherapy has been an effective treatment for oncologic patients. The Authors report a brief history of the radiation therapy and its actual indication for the treatments of cutaneous malignant diseases.","container-title":"Open Access Macedonian Journal of Medical Sciences","DOI":"10.3889/oamjms.2017.122","ISSN":"1857-9655","issue":"4","journalAbbreviation":"Open Access Maced J Med Sci","note":"PMID: 28785349\nPMCID: PMC5535674","page":"521-525","source":"PubMed Central","title":"An Overview on Radiotherapy: From Its History to Its Current Applications in Dermatology","title-short":"An Overview on Radiotherapy","volume":"5","author":[{"family":"Gianfaldoni","given":"Serena"},{"family":"Gianfaldoni","given":"Roberto"},{"family":"Wollina","given":"Uwe"},{"family":"Lotti","given":"Jacopo"},{"family":"Tchernev","given":"Georgi"},{"family":"Lotti","given":"Torello"}],"issued":{"date-parts":[["2017",7,18]]}}}],"schema":"https://github.com/citation-style-language/schema/raw/master/csl-citation.json"} </w:instrText>
      </w:r>
      <w:r w:rsidR="00C04326">
        <w:rPr>
          <w:lang w:val="en-US"/>
        </w:rPr>
        <w:fldChar w:fldCharType="separate"/>
      </w:r>
      <w:r w:rsidR="00C04326" w:rsidRPr="00C04326">
        <w:rPr>
          <w:rFonts w:cs="Times New Roman"/>
          <w:lang w:val="en-US"/>
        </w:rPr>
        <w:t>(</w:t>
      </w:r>
      <w:proofErr w:type="spellStart"/>
      <w:r w:rsidR="00C04326" w:rsidRPr="00C04326">
        <w:rPr>
          <w:rFonts w:cs="Times New Roman"/>
          <w:lang w:val="en-US"/>
        </w:rPr>
        <w:t>Gianfaldoni</w:t>
      </w:r>
      <w:proofErr w:type="spellEnd"/>
      <w:r w:rsidR="00C04326" w:rsidRPr="00C04326">
        <w:rPr>
          <w:rFonts w:cs="Times New Roman"/>
          <w:lang w:val="en-US"/>
        </w:rPr>
        <w:t xml:space="preserve"> et al., 2017)</w:t>
      </w:r>
      <w:r w:rsidR="00C04326">
        <w:rPr>
          <w:lang w:val="en-US"/>
        </w:rPr>
        <w:fldChar w:fldCharType="end"/>
      </w:r>
      <w:r w:rsidR="00E44F93">
        <w:rPr>
          <w:lang w:val="en-US"/>
        </w:rPr>
        <w:t xml:space="preserve">. Therefore, </w:t>
      </w:r>
      <w:r w:rsidR="00C62051">
        <w:rPr>
          <w:lang w:val="en-US"/>
        </w:rPr>
        <w:t>few photons penetrated deep</w:t>
      </w:r>
      <w:r w:rsidR="00B63D26">
        <w:rPr>
          <w:lang w:val="en-US"/>
        </w:rPr>
        <w:t xml:space="preserve"> </w:t>
      </w:r>
      <w:r w:rsidR="00C62051">
        <w:rPr>
          <w:lang w:val="en-US"/>
        </w:rPr>
        <w:t xml:space="preserve">enough </w:t>
      </w:r>
      <w:r w:rsidR="00B63D26">
        <w:rPr>
          <w:lang w:val="en-US"/>
        </w:rPr>
        <w:t>beyond</w:t>
      </w:r>
      <w:r w:rsidR="00C62051">
        <w:rPr>
          <w:lang w:val="en-US"/>
        </w:rPr>
        <w:t xml:space="preserve"> the skin to reach the tumor</w:t>
      </w:r>
      <w:r w:rsidR="00F5181C">
        <w:rPr>
          <w:lang w:val="en-US"/>
        </w:rPr>
        <w:t xml:space="preserve">. A GRID block was necessary to </w:t>
      </w:r>
      <w:r w:rsidR="00C62051">
        <w:rPr>
          <w:lang w:val="en-US"/>
        </w:rPr>
        <w:t xml:space="preserve">increase the </w:t>
      </w:r>
      <w:r w:rsidR="003B6F4D">
        <w:rPr>
          <w:lang w:val="en-US"/>
        </w:rPr>
        <w:t>dose but</w:t>
      </w:r>
      <w:r w:rsidR="00E5149A">
        <w:rPr>
          <w:lang w:val="en-US"/>
        </w:rPr>
        <w:t xml:space="preserve"> keep skin toxicity at a tolerable level</w:t>
      </w:r>
      <w:r w:rsidR="00370ABA">
        <w:rPr>
          <w:lang w:val="en-US"/>
        </w:rPr>
        <w:t xml:space="preserve">. </w:t>
      </w:r>
      <w:r w:rsidR="007A0B3E">
        <w:rPr>
          <w:lang w:val="en-US"/>
        </w:rPr>
        <w:t>When MV photons were introduced with the linear accelerator (</w:t>
      </w:r>
      <w:r w:rsidR="007A0B3E" w:rsidRPr="00956F7B">
        <w:rPr>
          <w:b/>
          <w:bCs/>
          <w:i/>
          <w:iCs/>
          <w:lang w:val="en-US"/>
        </w:rPr>
        <w:t>LINAC</w:t>
      </w:r>
      <w:r w:rsidR="007A0B3E">
        <w:rPr>
          <w:lang w:val="en-US"/>
        </w:rPr>
        <w:t>)</w:t>
      </w:r>
      <w:r w:rsidR="008D5D21">
        <w:rPr>
          <w:lang w:val="en-US"/>
        </w:rPr>
        <w:t xml:space="preserve"> and photon ranges increased, the need</w:t>
      </w:r>
      <w:r w:rsidR="00252CB1">
        <w:rPr>
          <w:lang w:val="en-US"/>
        </w:rPr>
        <w:t xml:space="preserve"> for </w:t>
      </w:r>
      <w:r w:rsidR="003B6F4D">
        <w:rPr>
          <w:lang w:val="en-US"/>
        </w:rPr>
        <w:t xml:space="preserve">GRID decreased </w:t>
      </w:r>
      <w:r w:rsidR="003B6F4D">
        <w:rPr>
          <w:lang w:val="en-US"/>
        </w:rPr>
        <w:fldChar w:fldCharType="begin"/>
      </w:r>
      <w:r w:rsidR="00013138">
        <w:rPr>
          <w:lang w:val="en-US"/>
        </w:rPr>
        <w:instrText xml:space="preserve"> ADDIN ZOTERO_ITEM CSL_CITATION {"citationID":"lAckgpIp","properties":{"formattedCitation":"(W. Yan et al., 2019)","plainCitation":"(W. 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3B6F4D">
        <w:rPr>
          <w:lang w:val="en-US"/>
        </w:rPr>
        <w:fldChar w:fldCharType="separate"/>
      </w:r>
      <w:r w:rsidR="00013138" w:rsidRPr="007A43B2">
        <w:rPr>
          <w:rFonts w:cs="Times New Roman"/>
          <w:lang w:val="en-US"/>
        </w:rPr>
        <w:t>(W. Yan et al., 2019)</w:t>
      </w:r>
      <w:r w:rsidR="003B6F4D">
        <w:rPr>
          <w:lang w:val="en-US"/>
        </w:rPr>
        <w:fldChar w:fldCharType="end"/>
      </w:r>
      <w:r w:rsidR="003B6F4D">
        <w:rPr>
          <w:lang w:val="en-US"/>
        </w:rPr>
        <w:t>.</w:t>
      </w:r>
      <w:r w:rsidR="00CE510C">
        <w:rPr>
          <w:lang w:val="en-US"/>
        </w:rPr>
        <w:t xml:space="preserve"> </w:t>
      </w:r>
      <w:r w:rsidR="00E20E73">
        <w:rPr>
          <w:lang w:val="en-US"/>
        </w:rPr>
        <w:br/>
        <w:t>Today there are many ways to apply SFRT</w:t>
      </w:r>
      <w:r w:rsidR="00F53870">
        <w:rPr>
          <w:lang w:val="en-US"/>
        </w:rPr>
        <w:t xml:space="preserve">. </w:t>
      </w:r>
      <w:r w:rsidR="00DE5EB8">
        <w:rPr>
          <w:lang w:val="en-US"/>
        </w:rPr>
        <w:t xml:space="preserve">Linear accelerators have preinstalled </w:t>
      </w:r>
      <w:r w:rsidR="00DE5EB8" w:rsidRPr="00956F7B">
        <w:rPr>
          <w:b/>
          <w:bCs/>
          <w:i/>
          <w:iCs/>
          <w:lang w:val="en-US"/>
        </w:rPr>
        <w:t>MLC’s</w:t>
      </w:r>
      <w:r w:rsidR="00DE5EB8">
        <w:rPr>
          <w:lang w:val="en-US"/>
        </w:rPr>
        <w:t xml:space="preserve"> which can modulate the GRID </w:t>
      </w:r>
      <w:r w:rsidR="008C2270">
        <w:rPr>
          <w:lang w:val="en-US"/>
        </w:rPr>
        <w:t xml:space="preserve">pattern </w:t>
      </w:r>
      <w:r w:rsidR="006B6E1B">
        <w:rPr>
          <w:lang w:val="en-US"/>
        </w:rPr>
        <w:t>in a way the static GRID block can</w:t>
      </w:r>
      <w:r w:rsidR="00AC23C9">
        <w:rPr>
          <w:lang w:val="en-US"/>
        </w:rPr>
        <w:t>no</w:t>
      </w:r>
      <w:r w:rsidR="006B6E1B">
        <w:rPr>
          <w:lang w:val="en-US"/>
        </w:rPr>
        <w:t>t</w:t>
      </w:r>
      <w:r w:rsidR="00775E15">
        <w:rPr>
          <w:lang w:val="en-US"/>
        </w:rPr>
        <w:t xml:space="preserve"> </w:t>
      </w:r>
      <w:r w:rsidR="00353143">
        <w:rPr>
          <w:lang w:val="en-US"/>
        </w:rPr>
        <w:fldChar w:fldCharType="begin"/>
      </w:r>
      <w:r w:rsidR="003F507D">
        <w:rPr>
          <w:lang w:val="en-US"/>
        </w:rPr>
        <w:instrText xml:space="preserve"> ADDIN ZOTERO_ITEM CSL_CITATION {"citationID":"anrGG7S5","properties":{"formattedCitation":"(Billena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353143">
        <w:rPr>
          <w:lang w:val="en-US"/>
        </w:rPr>
        <w:fldChar w:fldCharType="separate"/>
      </w:r>
      <w:r w:rsidR="00353143" w:rsidRPr="00353143">
        <w:rPr>
          <w:rFonts w:cs="Times New Roman"/>
          <w:lang w:val="en-US"/>
        </w:rPr>
        <w:t>(</w:t>
      </w:r>
      <w:proofErr w:type="spellStart"/>
      <w:r w:rsidR="00353143" w:rsidRPr="00353143">
        <w:rPr>
          <w:rFonts w:cs="Times New Roman"/>
          <w:lang w:val="en-US"/>
        </w:rPr>
        <w:t>Billena</w:t>
      </w:r>
      <w:proofErr w:type="spellEnd"/>
      <w:r w:rsidR="00353143" w:rsidRPr="00353143">
        <w:rPr>
          <w:rFonts w:cs="Times New Roman"/>
          <w:lang w:val="en-US"/>
        </w:rPr>
        <w:t xml:space="preserve"> &amp; Khan, 2019)</w:t>
      </w:r>
      <w:r w:rsidR="00353143">
        <w:rPr>
          <w:lang w:val="en-US"/>
        </w:rPr>
        <w:fldChar w:fldCharType="end"/>
      </w:r>
      <w:r w:rsidR="006B6E1B">
        <w:rPr>
          <w:lang w:val="en-US"/>
        </w:rPr>
        <w:t xml:space="preserve">. </w:t>
      </w:r>
      <w:r w:rsidR="00C479BA">
        <w:rPr>
          <w:rFonts w:eastAsiaTheme="minorEastAsia"/>
          <w:lang w:val="en-US"/>
        </w:rPr>
        <w:t xml:space="preserve">3D </w:t>
      </w:r>
      <w:r w:rsidR="00562623">
        <w:rPr>
          <w:rFonts w:eastAsiaTheme="minorEastAsia"/>
          <w:lang w:val="en-US"/>
        </w:rPr>
        <w:t xml:space="preserve">SFRT methods </w:t>
      </w:r>
      <w:r w:rsidR="006C6786">
        <w:rPr>
          <w:rFonts w:eastAsiaTheme="minorEastAsia"/>
          <w:lang w:val="en-US"/>
        </w:rPr>
        <w:t xml:space="preserve">(‘lattice’ radiotherapy) </w:t>
      </w:r>
      <w:r w:rsidR="00562623">
        <w:rPr>
          <w:rFonts w:eastAsiaTheme="minorEastAsia"/>
          <w:lang w:val="en-US"/>
        </w:rPr>
        <w:t xml:space="preserve">have been developed, where the </w:t>
      </w:r>
      <w:r w:rsidR="00625190">
        <w:rPr>
          <w:rFonts w:eastAsiaTheme="minorEastAsia"/>
          <w:lang w:val="en-US"/>
        </w:rPr>
        <w:t xml:space="preserve">linear accelerator </w:t>
      </w:r>
      <w:r w:rsidR="00874821">
        <w:rPr>
          <w:rFonts w:eastAsiaTheme="minorEastAsia"/>
          <w:lang w:val="en-US"/>
        </w:rPr>
        <w:t xml:space="preserve">is rotated and the beam is modulated to create a sphere-like dose distribution </w:t>
      </w:r>
      <w:r w:rsidR="00C03970">
        <w:rPr>
          <w:rFonts w:eastAsiaTheme="minorEastAsia"/>
          <w:lang w:val="en-US"/>
        </w:rPr>
        <w:fldChar w:fldCharType="begin"/>
      </w:r>
      <w:r w:rsidR="003F507D">
        <w:rPr>
          <w:rFonts w:eastAsiaTheme="minorEastAsia"/>
          <w:lang w:val="en-US"/>
        </w:rPr>
        <w:instrText xml:space="preserve"> ADDIN ZOTERO_ITEM CSL_CITATION {"citationID":"PDoOoQ8W","properties":{"formattedCitation":"(Wu et al., 2010)","plainCitation":"(Wu et al., 2010)","noteIndex":0},"citationItems":[{"id":236,"uris":["http://zotero.org/users/9228513/items/HN4LY6Q9"],"itemData":{"id":236,"type":"article-journal","abstract":"Purpose: Two-dimensional (2D) high-dose GRID radiotherapy has shown effective tumor control in the clinical setting, and radiobiological data suggest potent bystander/abscopal effects with this technique. We present a new technical concept using modern radiation therapy instrumentation to advance traditional GRID treatment to modern three-dimensional (3D) high-dose LATTICE radiotherapy (LRT).\n\nMaterials and Methods: An array of focused high-dose volumes, in essence a lattice of doses in 3D, can be generated through modern techniques resulting in highly heterogeneous dose distributions within the tumor volume, leaving adjacent and peripheral normal tissue minimally exposed. Two technical approaches were investigated for this novel concept: non-coplanar focused beams and MLC-based or aperture-modulated arc.\n\nResults: High magnitude dose oscillation is essential in traditional GRID therapy. The 3D “peak-to-valley” dose fall-off (100% to 20-30%) characteristic was attainable in test LRT cases, with a greater ability to place dose peaks within the radiation target volume and minimal dose to surrounding normal tissue.\n\nConclusion: Modern radiotherapy methods are readily available to deliver 3D high-dose LATTICE radiotherapy with superior dosimetry compared to the 2D GRID technique. This is an easily accessible therapeutic modality that could potentially result in comparable or superior treatment outcomes than traditional 2D GRID therapy when implemented in the clinical setting.","container-title":"Cureus","DOI":"10.7759/cureus.9","ISSN":"2168-8184","issue":"3","language":"en","note":"publisher: Cureus","source":"www.cureus.com","title":"On Modern Technical Approaches of Three-Dimensional High-Dose Lattice Radiotherapy (LRT)","URL":"https://www.cureus.com/articles/13-on-modern-technical-approaches-of-three-dimensional-high-dose-lattice-radiotherapy-lrt","volume":"2","author":[{"family":"Wu","given":"Xiaodong"},{"family":"Ahmed","given":"Mansoor M."},{"family":"Wright","given":"Jean"},{"family":"Gupta","given":"Seema"},{"family":"Pollack","given":"Alan"}],"accessed":{"date-parts":[["2022",3,18]]},"issued":{"date-parts":[["2010",3,5]]}}}],"schema":"https://github.com/citation-style-language/schema/raw/master/csl-citation.json"} </w:instrText>
      </w:r>
      <w:r w:rsidR="00C03970">
        <w:rPr>
          <w:rFonts w:eastAsiaTheme="minorEastAsia"/>
          <w:lang w:val="en-US"/>
        </w:rPr>
        <w:fldChar w:fldCharType="separate"/>
      </w:r>
      <w:r w:rsidR="00C03970" w:rsidRPr="00C03970">
        <w:rPr>
          <w:rFonts w:cs="Times New Roman"/>
          <w:lang w:val="en-US"/>
        </w:rPr>
        <w:t>(Wu et al., 2010)</w:t>
      </w:r>
      <w:r w:rsidR="00C03970">
        <w:rPr>
          <w:rFonts w:eastAsiaTheme="minorEastAsia"/>
          <w:lang w:val="en-US"/>
        </w:rPr>
        <w:fldChar w:fldCharType="end"/>
      </w:r>
      <w:r w:rsidR="0014320E">
        <w:rPr>
          <w:lang w:val="en-US"/>
        </w:rPr>
        <w:t xml:space="preserve">. </w:t>
      </w:r>
    </w:p>
    <w:p w14:paraId="7E82950E" w14:textId="77777777" w:rsidR="00C917CB" w:rsidRDefault="00C917CB" w:rsidP="004D7B5D">
      <w:pPr>
        <w:spacing w:line="360" w:lineRule="auto"/>
        <w:rPr>
          <w:lang w:val="en-US"/>
        </w:rPr>
      </w:pPr>
    </w:p>
    <w:p w14:paraId="1702817D" w14:textId="77777777" w:rsidR="00C917CB" w:rsidRDefault="00C917CB" w:rsidP="004D7B5D">
      <w:pPr>
        <w:spacing w:line="360" w:lineRule="auto"/>
        <w:rPr>
          <w:lang w:val="en-US"/>
        </w:rPr>
      </w:pPr>
    </w:p>
    <w:p w14:paraId="4B77FA3D" w14:textId="77777777" w:rsidR="00C917CB" w:rsidRDefault="00C917CB" w:rsidP="004D7B5D">
      <w:pPr>
        <w:spacing w:line="360" w:lineRule="auto"/>
        <w:rPr>
          <w:lang w:val="en-US"/>
        </w:rPr>
      </w:pPr>
    </w:p>
    <w:p w14:paraId="0E783936" w14:textId="77777777" w:rsidR="00C917CB" w:rsidRDefault="00C917CB" w:rsidP="004D7B5D">
      <w:pPr>
        <w:spacing w:line="360" w:lineRule="auto"/>
        <w:rPr>
          <w:lang w:val="en-US"/>
        </w:rPr>
      </w:pPr>
    </w:p>
    <w:p w14:paraId="305346B3" w14:textId="77777777" w:rsidR="00C917CB" w:rsidRDefault="00C917CB" w:rsidP="004D7B5D">
      <w:pPr>
        <w:spacing w:line="360" w:lineRule="auto"/>
        <w:rPr>
          <w:lang w:val="en-US"/>
        </w:rPr>
      </w:pPr>
    </w:p>
    <w:p w14:paraId="7E63F407" w14:textId="77777777" w:rsidR="00C917CB" w:rsidRDefault="00C917CB" w:rsidP="004D7B5D">
      <w:pPr>
        <w:spacing w:line="360" w:lineRule="auto"/>
        <w:rPr>
          <w:lang w:val="en-US"/>
        </w:rPr>
      </w:pPr>
    </w:p>
    <w:p w14:paraId="1A5F4D7B" w14:textId="77777777" w:rsidR="00C917CB" w:rsidRDefault="00C917CB" w:rsidP="004D7B5D">
      <w:pPr>
        <w:spacing w:line="360" w:lineRule="auto"/>
        <w:rPr>
          <w:lang w:val="en-US"/>
        </w:rPr>
      </w:pPr>
    </w:p>
    <w:p w14:paraId="0B2E701E" w14:textId="5B95BC22" w:rsidR="00862D8F" w:rsidRDefault="00662E07" w:rsidP="004D7B5D">
      <w:pPr>
        <w:spacing w:line="360" w:lineRule="auto"/>
        <w:rPr>
          <w:lang w:val="en-US"/>
        </w:rPr>
      </w:pPr>
      <w:r>
        <w:rPr>
          <w:lang w:val="en-US"/>
        </w:rPr>
        <w:lastRenderedPageBreak/>
        <w:t>From the 1990’s to today</w:t>
      </w:r>
      <w:r w:rsidR="009A69E7">
        <w:rPr>
          <w:lang w:val="en-US"/>
        </w:rPr>
        <w:t>, SFRT has primarily</w:t>
      </w:r>
      <w:r w:rsidR="00F33377">
        <w:rPr>
          <w:lang w:val="en-US"/>
        </w:rPr>
        <w:t xml:space="preserve"> been used for palliative</w:t>
      </w:r>
      <w:r w:rsidR="002621E8">
        <w:rPr>
          <w:lang w:val="en-US"/>
        </w:rPr>
        <w:t xml:space="preserve"> treatment</w:t>
      </w:r>
      <w:r w:rsidR="00F33377">
        <w:rPr>
          <w:lang w:val="en-US"/>
        </w:rPr>
        <w:t xml:space="preserve"> (meant as pain relief rather than </w:t>
      </w:r>
      <w:r w:rsidR="004C6202">
        <w:rPr>
          <w:lang w:val="en-US"/>
        </w:rPr>
        <w:t>curing the patient</w:t>
      </w:r>
      <w:r w:rsidR="00F33377">
        <w:rPr>
          <w:lang w:val="en-US"/>
        </w:rPr>
        <w:t>) of bulky</w:t>
      </w:r>
      <w:r w:rsidR="004C6202">
        <w:rPr>
          <w:lang w:val="en-US"/>
        </w:rPr>
        <w:t xml:space="preserve"> (larger than 8 cm) tumors</w:t>
      </w:r>
      <w:r w:rsidR="0043488F">
        <w:rPr>
          <w:lang w:val="en-US"/>
        </w:rPr>
        <w:t xml:space="preserve"> </w:t>
      </w:r>
      <w:r w:rsidR="00036A2B">
        <w:rPr>
          <w:lang w:val="en-US"/>
        </w:rPr>
        <w:fldChar w:fldCharType="begin"/>
      </w:r>
      <w:r w:rsidR="00013138">
        <w:rPr>
          <w:lang w:val="en-US"/>
        </w:rPr>
        <w:instrText xml:space="preserve"> ADDIN ZOTERO_ITEM CSL_CITATION {"citationID":"TBQF6pc1","properties":{"formattedCitation":"(W. Yan et al., 2019)","plainCitation":"(W. 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036A2B">
        <w:rPr>
          <w:lang w:val="en-US"/>
        </w:rPr>
        <w:fldChar w:fldCharType="separate"/>
      </w:r>
      <w:r w:rsidR="00013138" w:rsidRPr="007A43B2">
        <w:rPr>
          <w:rFonts w:cs="Times New Roman"/>
          <w:lang w:val="en-US"/>
        </w:rPr>
        <w:t>(W. Yan et al., 2019)</w:t>
      </w:r>
      <w:r w:rsidR="00036A2B">
        <w:rPr>
          <w:lang w:val="en-US"/>
        </w:rPr>
        <w:fldChar w:fldCharType="end"/>
      </w:r>
      <w:r w:rsidR="004C6202">
        <w:rPr>
          <w:lang w:val="en-US"/>
        </w:rPr>
        <w:t xml:space="preserve">. </w:t>
      </w:r>
      <w:r w:rsidR="009A69E7">
        <w:rPr>
          <w:lang w:val="en-US"/>
        </w:rPr>
        <w:t>However,</w:t>
      </w:r>
      <w:r w:rsidR="002621E8">
        <w:rPr>
          <w:lang w:val="en-US"/>
        </w:rPr>
        <w:t xml:space="preserve"> it has been </w:t>
      </w:r>
      <w:r w:rsidR="00902698">
        <w:rPr>
          <w:lang w:val="en-US"/>
        </w:rPr>
        <w:t>showed</w:t>
      </w:r>
      <w:r w:rsidR="0050043E">
        <w:rPr>
          <w:lang w:val="en-US"/>
        </w:rPr>
        <w:t xml:space="preserve"> </w:t>
      </w:r>
      <w:r w:rsidR="0050043E" w:rsidRPr="0050043E">
        <w:rPr>
          <w:i/>
          <w:iCs/>
          <w:lang w:val="en-US"/>
        </w:rPr>
        <w:t>in vitro</w:t>
      </w:r>
      <w:r w:rsidR="00902698">
        <w:rPr>
          <w:lang w:val="en-US"/>
        </w:rPr>
        <w:t xml:space="preserve"> that</w:t>
      </w:r>
      <w:r w:rsidR="009361B5">
        <w:rPr>
          <w:lang w:val="en-US"/>
        </w:rPr>
        <w:t xml:space="preserve"> </w:t>
      </w:r>
      <w:r w:rsidR="00F575FF">
        <w:rPr>
          <w:lang w:val="en-US"/>
        </w:rPr>
        <w:t>cells located in</w:t>
      </w:r>
      <w:r w:rsidR="009361B5">
        <w:rPr>
          <w:lang w:val="en-US"/>
        </w:rPr>
        <w:t xml:space="preserve"> the</w:t>
      </w:r>
      <w:r w:rsidR="00F575FF">
        <w:rPr>
          <w:lang w:val="en-US"/>
        </w:rPr>
        <w:t xml:space="preserve"> </w:t>
      </w:r>
      <w:r w:rsidR="00902698">
        <w:rPr>
          <w:lang w:val="en-US"/>
        </w:rPr>
        <w:t xml:space="preserve">low-dose </w:t>
      </w:r>
      <w:r w:rsidR="00F575FF">
        <w:rPr>
          <w:lang w:val="en-US"/>
        </w:rPr>
        <w:t>valley</w:t>
      </w:r>
      <w:r w:rsidR="009361B5">
        <w:rPr>
          <w:lang w:val="en-US"/>
        </w:rPr>
        <w:t xml:space="preserve"> region had overexpressed genes related to DNA-repair</w:t>
      </w:r>
      <w:r w:rsidR="00441FEE">
        <w:rPr>
          <w:lang w:val="en-US"/>
        </w:rPr>
        <w:t>, cell cycle arrest and apoptosis</w:t>
      </w:r>
      <w:r w:rsidR="00CA1B03">
        <w:rPr>
          <w:lang w:val="en-US"/>
        </w:rPr>
        <w:t xml:space="preserve"> </w:t>
      </w:r>
      <w:r w:rsidR="00CA1B03">
        <w:rPr>
          <w:lang w:val="en-US"/>
        </w:rPr>
        <w:fldChar w:fldCharType="begin"/>
      </w:r>
      <w:r w:rsidR="00E9730C">
        <w:rPr>
          <w:lang w:val="en-US"/>
        </w:rPr>
        <w:instrText xml:space="preserve"> ADDIN ZOTERO_ITEM CSL_CITATION {"citationID":"mG3xVvSn","properties":{"formattedCitation":"(Mackonis et al., 2007; Suchowerska et al., 2005; Trainor et al., 2012)","plainCitation":"(Mackonis et al., 2007; Suchowerska et al., 2005; Trainor et al., 2012)","noteIndex":0},"citationItems":[{"id":629,"uris":["http://zotero.org/users/9228513/items/F9DZWXZF"],"itemData":{"id":629,"type":"article-journal","abstract":"Cell survival following exposure to spatially modulated beams, as created by intensity-modulated radiotherapy (IMRT), is investigated. In vitro experiments were performed using malignant melanoma cells (MM576) exposed to a therapeutic megavoltage photon beam. We compared cell survival in modulated fields with cell survival in uniform control fields. Three different spatial modulations of the field were used: a control 'uniform' field in which all cells in a flask were uniformly exposed; a 'quarter' field in which 25% of cells at one end of the flask were exposed and a 'striped' field in which 25% of cells were exposed in three parallel stripes. The cell survival in both the shielded and unshielded regions of the modulated fields, as determined by a clonogenic assay, were compared to the cell survival in the uniform field. We have distinguished three ways in which cell survival is influenced by the fate of neighbouring cells. The first of these (type I effect) is the previously reported classical Bystander effect, where cell survival is reduced when communicating with irradiated cells. We find two new types of Bystander effect. The type II effect is an observed increase in cell survival when nearby cells receive a lethal dose. The type III effect is an increase in the survival of cells receiving a high dose of radiation, when nearby cells receive a low dose. These observations of the Bystander effects emphasize the need for improved radiobiological models, which include communicated effects and account for the effects of modulated dose distribution.","container-title":"Physics in Medicine and Biology","DOI":"10.1088/0031-9155/52/18/001","ISSN":"0031-9155","issue":"18","journalAbbreviation":"Phys Med Biol","language":"eng","note":"PMID: 17804876","page":"5469-5482","source":"PubMed","title":"Cellular response to modulated radiation fields","volume":"52","author":[{"family":"Mackonis","given":"E. Claridge"},{"family":"Suchowerska","given":"N."},{"family":"Zhang","given":"M."},{"family":"Ebert","given":"M."},{"family":"McKenzie","given":"D. R."},{"family":"Jackson","given":"M."}],"issued":{"date-parts":[["2007",9,21]]}}},{"id":625,"uris":["http://zotero.org/users/9228513/items/8BPJIP4I"],"itemData":{"id":625,"type":"article-journal","abstract":"This study examines differences in tumour cellular response using clonogenic cell survival between uniform and non-uniform irradiation. Cells were irradiated with a 6 MV x-ray intensity-modulated beam, in a single large flask (i.e. intercellular communication is possible) or in three small flasks (i.e. intercellular communication is inhibited across the dose gradient). For non-small-cell lung cancer and melanoma cell lines, the dose response over the entire cell culture was significantly different between freely communicating cell cultures and those with inhibited communication across the dose non-uniformity. Communicating cells exhibited poorer survival in the low dose region of the field but improved survival in the high dose region. In general, the response to non-uniform irradiation appeared to ‘average out’ over the entire cell culture. This was not seen when intercellular communication was inhibited. The results add strength to the body of evidence regarding bystander effects and the inter-dependence of cellular response.","container-title":"Physics in Medicine and Biology","DOI":"10.1088/0031-9155/50/13/005","ISSN":"0031-9155","issue":"13","journalAbbreviation":"Phys. Med. Biol.","language":"en","note":"publisher: IOP Publishing","page":"3041–3051","source":"Institute of Physics","title":"In vitro response of tumour cells to non-uniform irradiation","volume":"50","author":[{"family":"Suchowerska","given":"N."},{"family":"Ebert","given":"M. A."},{"family":"Zhang","given":"M."},{"family":"Jackson","given":"M."}],"issued":{"date-parts":[["2005",6]]}}},{"id":626,"uris":["http://zotero.org/users/9228513/items/GBHLSGJ3"],"itemData":{"id":626,"type":"article-journal","abstract":"During the delivery of advanced radiotherapy treatment techniques modulated beams are utilised to increase dose conformity across the target volume. Recent investigations have highlighted differential cellular responses to modulated radiation fields particularly in areas outside the primary treatment field that cannot be accounted for by scattered dose alone. In the present study, we determined the DNA damage response within the normal human fibroblast AG0-1522B and the prostate cancer cell line DU-145 utilising the DNA damage assay. Cells plated in slide flasks were exposed to 1 Gy uniform or modulated radiation fields. Modulated fields were delivered by shielding 25%, 50% or 75% of the flask during irradiation. The average number of 53BP1 or γH2AX foci was measured in 2 mm intervals across the slide area. Following 30 minutes after modulated radiation field exposure an increase in the average number of foci out-of-field was observed when compared to non-irradiated controls. In-field, a non-uniform response was observed with a significant decrease in the average number of foci compared to uniformly irradiated cells. Following 24 hrs after exposure there is evidence for two populations of responding cells to bystander signals in-and out-of-field. There was no significant difference in DNA damage response between 25%, 50% or 75% modulated field</w:instrText>
      </w:r>
      <w:r w:rsidR="00E9730C" w:rsidRPr="004204F1">
        <w:rPr>
          <w:lang w:val="en-US"/>
        </w:rPr>
        <w:instrText xml:space="preserve">s. The response was dependent on cellular secreted intercellular signalling as physical inhibition of intercellular communication abrogated the observed response. Elevated residual DNA damage observed within out-of-field regions decreased following addition of an inducible nitric oxide synthase inhibitor (Aminoguanidine). These data show, for the first time, differential DNA damage responses in-and out-of-field following modulated radiation field delivery. This study provides further evidence for a role of intercellular communication in mediating cellular radiobiological response to modulated radiation fields and may inform the refinement of existing radiobiological models for the optimization of advanced radiotherapy treatment plans.","container-title":"PLOS ONE","DOI":"10.1371/journal.pone.0043326","ISSN":"1932-6203","issue":"8","journalAbbreviation":"PLOS ONE","language":"en","note":"publisher: Public Library of Science","page":"e43326","source":"PLoS Journals","title":"DNA Damage Responses following Exposure to Modulated Radiation Fields","volume":"7","author":[{"family":"Trainor","given":"Colman"},{"family":"Butterworth","given":"Karl T."},{"family":"McGarry","given":"Conor K."},{"family":"McMahon","given":"Stephen J."},{"family":"O’Sullivan","given":"Joe M."},{"family":"Hounsell","given":"Alan R."},{"family":"Prise","given":"Kevin M."}],"issued":{"date-parts":[["2012",8,17]]}}}],"schema":"https://github.com/citation-style-language/schema/raw/master/csl-citation.json"} </w:instrText>
      </w:r>
      <w:r w:rsidR="00CA1B03">
        <w:rPr>
          <w:lang w:val="en-US"/>
        </w:rPr>
        <w:fldChar w:fldCharType="separate"/>
      </w:r>
      <w:r w:rsidR="00E9730C" w:rsidRPr="004204F1">
        <w:rPr>
          <w:rFonts w:cs="Times New Roman"/>
          <w:lang w:val="en-US"/>
        </w:rPr>
        <w:t>(</w:t>
      </w:r>
      <w:proofErr w:type="spellStart"/>
      <w:r w:rsidR="00E9730C" w:rsidRPr="004204F1">
        <w:rPr>
          <w:rFonts w:cs="Times New Roman"/>
          <w:lang w:val="en-US"/>
        </w:rPr>
        <w:t>Mackonis</w:t>
      </w:r>
      <w:proofErr w:type="spellEnd"/>
      <w:r w:rsidR="00E9730C" w:rsidRPr="004204F1">
        <w:rPr>
          <w:rFonts w:cs="Times New Roman"/>
          <w:lang w:val="en-US"/>
        </w:rPr>
        <w:t xml:space="preserve"> et al., 2007; </w:t>
      </w:r>
      <w:proofErr w:type="spellStart"/>
      <w:r w:rsidR="00E9730C" w:rsidRPr="004204F1">
        <w:rPr>
          <w:rFonts w:cs="Times New Roman"/>
          <w:lang w:val="en-US"/>
        </w:rPr>
        <w:t>Suchowerska</w:t>
      </w:r>
      <w:proofErr w:type="spellEnd"/>
      <w:r w:rsidR="00E9730C" w:rsidRPr="004204F1">
        <w:rPr>
          <w:rFonts w:cs="Times New Roman"/>
          <w:lang w:val="en-US"/>
        </w:rPr>
        <w:t xml:space="preserve"> et al., 2005; Trainor et al., 2012)</w:t>
      </w:r>
      <w:r w:rsidR="00CA1B03">
        <w:rPr>
          <w:lang w:val="en-US"/>
        </w:rPr>
        <w:fldChar w:fldCharType="end"/>
      </w:r>
      <w:r w:rsidR="009F6079" w:rsidRPr="004204F1">
        <w:rPr>
          <w:lang w:val="en-US"/>
        </w:rPr>
        <w:t xml:space="preserve">. </w:t>
      </w:r>
      <w:r w:rsidR="00902698">
        <w:rPr>
          <w:lang w:val="en-US"/>
        </w:rPr>
        <w:t>This study</w:t>
      </w:r>
      <w:r w:rsidR="009F6079">
        <w:rPr>
          <w:lang w:val="en-US"/>
        </w:rPr>
        <w:t xml:space="preserve"> also showed that cells located in peak areas had increased </w:t>
      </w:r>
      <w:r w:rsidR="00F45198">
        <w:rPr>
          <w:lang w:val="en-US"/>
        </w:rPr>
        <w:t xml:space="preserve">survival, </w:t>
      </w:r>
      <w:r w:rsidR="00DE633E">
        <w:rPr>
          <w:lang w:val="en-US"/>
        </w:rPr>
        <w:t>indicating</w:t>
      </w:r>
      <w:r w:rsidR="00F73D20">
        <w:rPr>
          <w:lang w:val="en-US"/>
        </w:rPr>
        <w:t xml:space="preserve"> that</w:t>
      </w:r>
      <w:r w:rsidR="00770099">
        <w:rPr>
          <w:lang w:val="en-US"/>
        </w:rPr>
        <w:t xml:space="preserve"> inter- and intracellular communication </w:t>
      </w:r>
      <w:r w:rsidR="009F6079">
        <w:rPr>
          <w:lang w:val="en-US"/>
        </w:rPr>
        <w:t>happen between</w:t>
      </w:r>
      <w:r w:rsidR="00CD26FE">
        <w:rPr>
          <w:lang w:val="en-US"/>
        </w:rPr>
        <w:t xml:space="preserve"> the</w:t>
      </w:r>
      <w:r w:rsidR="009F6079">
        <w:rPr>
          <w:lang w:val="en-US"/>
        </w:rPr>
        <w:t xml:space="preserve"> cells</w:t>
      </w:r>
      <w:r w:rsidR="00090B34">
        <w:rPr>
          <w:lang w:val="en-US"/>
        </w:rPr>
        <w:t xml:space="preserve"> (see </w:t>
      </w:r>
      <w:r w:rsidR="00090B34">
        <w:rPr>
          <w:lang w:val="en-US"/>
        </w:rPr>
        <w:fldChar w:fldCharType="begin"/>
      </w:r>
      <w:r w:rsidR="00090B34">
        <w:rPr>
          <w:lang w:val="en-US"/>
        </w:rPr>
        <w:instrText xml:space="preserve"> REF _Ref98523167 \r \h </w:instrText>
      </w:r>
      <w:r w:rsidR="00CB30D7">
        <w:rPr>
          <w:lang w:val="en-US"/>
        </w:rPr>
        <w:instrText xml:space="preserve"> \* MERGEFORMAT </w:instrText>
      </w:r>
      <w:r w:rsidR="00090B34">
        <w:rPr>
          <w:lang w:val="en-US"/>
        </w:rPr>
      </w:r>
      <w:r w:rsidR="00090B34">
        <w:rPr>
          <w:lang w:val="en-US"/>
        </w:rPr>
        <w:fldChar w:fldCharType="separate"/>
      </w:r>
      <w:r w:rsidR="00380EB7">
        <w:rPr>
          <w:lang w:val="en-US"/>
        </w:rPr>
        <w:t>1.7.6</w:t>
      </w:r>
      <w:r w:rsidR="00090B34">
        <w:rPr>
          <w:lang w:val="en-US"/>
        </w:rPr>
        <w:fldChar w:fldCharType="end"/>
      </w:r>
      <w:r w:rsidR="00090B34">
        <w:rPr>
          <w:lang w:val="en-US"/>
        </w:rPr>
        <w:t>)</w:t>
      </w:r>
      <w:r w:rsidR="009F6079">
        <w:rPr>
          <w:lang w:val="en-US"/>
        </w:rPr>
        <w:t>.</w:t>
      </w:r>
      <w:r w:rsidR="00C959DC">
        <w:rPr>
          <w:lang w:val="en-US"/>
        </w:rPr>
        <w:t xml:space="preserve"> </w:t>
      </w:r>
      <w:r w:rsidR="00A864DD">
        <w:rPr>
          <w:lang w:val="en-US"/>
        </w:rPr>
        <w:t xml:space="preserve">There is also evidence of immune system activation </w:t>
      </w:r>
      <w:r w:rsidR="00514AF9">
        <w:rPr>
          <w:lang w:val="en-US"/>
        </w:rPr>
        <w:t xml:space="preserve">by recruitment of T-cells </w:t>
      </w:r>
      <w:r w:rsidR="005D6821">
        <w:rPr>
          <w:lang w:val="en-US"/>
        </w:rPr>
        <w:t>(</w:t>
      </w:r>
      <w:r w:rsidR="001703A0">
        <w:rPr>
          <w:lang w:val="en-US"/>
        </w:rPr>
        <w:t>a type of white blood cell</w:t>
      </w:r>
      <w:r w:rsidR="005D6821">
        <w:rPr>
          <w:lang w:val="en-US"/>
        </w:rPr>
        <w:t>)</w:t>
      </w:r>
      <w:r w:rsidR="00C44D2D">
        <w:rPr>
          <w:lang w:val="en-US"/>
        </w:rPr>
        <w:t xml:space="preserve"> </w:t>
      </w:r>
      <w:r w:rsidR="00C44D2D">
        <w:rPr>
          <w:lang w:val="en-US"/>
        </w:rPr>
        <w:fldChar w:fldCharType="begin"/>
      </w:r>
      <w:r w:rsidR="003F507D">
        <w:rPr>
          <w:lang w:val="en-US"/>
        </w:rPr>
        <w:instrText xml:space="preserve"> ADDIN ZOTERO_ITEM CSL_CITATION {"citationID":"mlCccp17","properties":{"formattedCitation":"(Kanagavelu et al., 2014)","plainCitation":"(Kanagavelu et al., 2014)","noteIndex":0},"citationItems":[{"id":241,"uris":["http://zotero.org/users/9228513/items/8RE2PK3I"],"itemData":{"id":241,"type":"article-journal","abstract":"Radiation is a potent immune-modulator that elicits cell death upon tumor, stromal and angiogenic compartments of tumor microenvironment. Here, we test a novel approach of high-dose radiation delivery using three dimensional volume based lattice radiation therapy (LRT) to understand the impact of different volume irradiation in eliciting both local and metastatic/distant tumor control through modulation of tumor immune micro-environment. To study such effects of LRT, tumors were implanted in both hind legs of C57BL/6 mice using Lewis lung carcinoma 1 (LLC1) cells. Mice were divided into five groups: untreated; partial tumor volume groups included two 10% vertices, one 20% vertex and one 50% vertex of the total tumor volume; and 100% open-field irradiation. Tumors implanted in the left flank were irradiated with a single dose of 20 Gy while the tumors in the right flank were unirradiated. Tumor growth and regression as well as immune responses (such as Th1 and Th2; T-cell infiltration) were determined after radiation treatment. Results demonstrated that both 100% open-field irradiation and 20% volume irradiation (in two 10% volumes) resulted in significant growth delay in the irradiated tumor. Further, all types of radiation exposures, partial or 100% volume, demonstrated distal effectiveness, however, 20% volume irradiation (in two 10% volumes) and 50% tumor volume irradiation led to maximum growth delay. Mice treated with partial tumor volume radiation induced a robust IFN-γ and Th1 response when compared to whole-tumor irradiation and down-modulated Th2 functions. The presence of increased CD3+ cells and TRAIL in partially irradiated tumor volumes correlated well with tumor growth delay. Further, serum obtained from any of the LRT treated mice caused growth inhibition of endothelial cells when compared to serum obtained from either untreated or open-field irradiated groups. These results indicate that high-dose partial volume irradiation can cause an improved distant effect than the total tumor volume irradiation through activating the host immune system.","container-title":"Radiation research","DOI":"10.1667/RR3819.1","ISSN":"0033-7587","issue":"2","journalAbbreviation":"Radiat Res","note":"PMID: 25036982\nPMCID: PMC7670883","page":"149-162","source":"PubMed Central","title":"In Vivo Effects of Lattice Radiation Therapy on Local and Distant Lung Cancer: Potential Role of Immunomodulation","title-short":"In Vivo Effects of Lattice Radiation Therapy on Local and Distant Lung Cancer","volume":"182","author":[{"family":"Kanagavelu","given":"Saravana"},{"family":"Gupta","given":"Seema"},{"family":"Wu","given":"Xiaodong"},{"family":"Philip","given":"Sakhi"},{"family":"Wattenberg","given":"Max M."},{"family":"Hodge","given":"James W."},{"family":"Couto","given":"Mariluz D."},{"family":"Chung","given":"Kristina D."},{"family":"Ahmed","given":"Mansoor M."}],"issued":{"date-parts":[["2014",8]]}}}],"schema":"https://github.com/citation-style-language/schema/raw/master/csl-citation.json"} </w:instrText>
      </w:r>
      <w:r w:rsidR="00C44D2D">
        <w:rPr>
          <w:lang w:val="en-US"/>
        </w:rPr>
        <w:fldChar w:fldCharType="separate"/>
      </w:r>
      <w:r w:rsidR="00C44D2D" w:rsidRPr="00C44D2D">
        <w:rPr>
          <w:rFonts w:cs="Times New Roman"/>
          <w:lang w:val="en-US"/>
        </w:rPr>
        <w:t>(</w:t>
      </w:r>
      <w:proofErr w:type="spellStart"/>
      <w:r w:rsidR="00C44D2D" w:rsidRPr="00C44D2D">
        <w:rPr>
          <w:rFonts w:cs="Times New Roman"/>
          <w:lang w:val="en-US"/>
        </w:rPr>
        <w:t>Kanagavelu</w:t>
      </w:r>
      <w:proofErr w:type="spellEnd"/>
      <w:r w:rsidR="00C44D2D" w:rsidRPr="00C44D2D">
        <w:rPr>
          <w:rFonts w:cs="Times New Roman"/>
          <w:lang w:val="en-US"/>
        </w:rPr>
        <w:t xml:space="preserve"> et al., 2014)</w:t>
      </w:r>
      <w:r w:rsidR="00C44D2D">
        <w:rPr>
          <w:lang w:val="en-US"/>
        </w:rPr>
        <w:fldChar w:fldCharType="end"/>
      </w:r>
      <w:r w:rsidR="005C5DB3">
        <w:rPr>
          <w:lang w:val="en-US"/>
        </w:rPr>
        <w:t>.</w:t>
      </w:r>
      <w:r w:rsidR="005C5DB3">
        <w:rPr>
          <w:lang w:val="en-US"/>
        </w:rPr>
        <w:br/>
        <w:t xml:space="preserve">These results indicate </w:t>
      </w:r>
      <w:r w:rsidR="008C3FAE">
        <w:rPr>
          <w:lang w:val="en-US"/>
        </w:rPr>
        <w:t xml:space="preserve">the potential </w:t>
      </w:r>
      <w:r w:rsidR="009F7210">
        <w:rPr>
          <w:lang w:val="en-US"/>
        </w:rPr>
        <w:t xml:space="preserve">of SFRT as </w:t>
      </w:r>
      <w:r w:rsidR="00BC2CEE">
        <w:rPr>
          <w:lang w:val="en-US"/>
        </w:rPr>
        <w:t>a curative treatment</w:t>
      </w:r>
      <w:r w:rsidR="00F73D20">
        <w:rPr>
          <w:lang w:val="en-US"/>
        </w:rPr>
        <w:t>, either alone or in combination with immunotherapy or whole-tumor conventional radiotherapy.</w:t>
      </w:r>
      <w:r w:rsidR="00EB14BA">
        <w:rPr>
          <w:lang w:val="en-US"/>
        </w:rPr>
        <w:t xml:space="preserve"> </w:t>
      </w:r>
      <w:r w:rsidR="00F73D20">
        <w:rPr>
          <w:lang w:val="en-US"/>
        </w:rPr>
        <w:t xml:space="preserve"> </w:t>
      </w:r>
    </w:p>
    <w:p w14:paraId="7AA7B89F" w14:textId="15F6D6F2" w:rsidR="009D2CBF" w:rsidRDefault="00513989" w:rsidP="004D7B5D">
      <w:pPr>
        <w:pStyle w:val="Heading1"/>
        <w:spacing w:line="360" w:lineRule="auto"/>
        <w:rPr>
          <w:rFonts w:eastAsiaTheme="minorEastAsia"/>
        </w:rPr>
      </w:pPr>
      <w:bookmarkStart w:id="110" w:name="_Toc107354690"/>
      <w:r>
        <w:rPr>
          <w:rFonts w:eastAsiaTheme="minorEastAsia"/>
        </w:rPr>
        <w:t>Materials and Methods</w:t>
      </w:r>
      <w:bookmarkEnd w:id="110"/>
    </w:p>
    <w:p w14:paraId="238BC774" w14:textId="77777777" w:rsidR="00543048" w:rsidRDefault="00543048" w:rsidP="00FD5B45">
      <w:pPr>
        <w:rPr>
          <w:lang w:val="en-US"/>
        </w:rPr>
      </w:pPr>
      <w:r>
        <w:rPr>
          <w:noProof/>
        </w:rPr>
        <mc:AlternateContent>
          <mc:Choice Requires="wps">
            <w:drawing>
              <wp:anchor distT="0" distB="0" distL="114300" distR="114300" simplePos="0" relativeHeight="251682953" behindDoc="1" locked="0" layoutInCell="1" allowOverlap="1" wp14:anchorId="660FC895" wp14:editId="1D5A6EDD">
                <wp:simplePos x="0" y="0"/>
                <wp:positionH relativeFrom="column">
                  <wp:posOffset>-123825</wp:posOffset>
                </wp:positionH>
                <wp:positionV relativeFrom="paragraph">
                  <wp:posOffset>4321810</wp:posOffset>
                </wp:positionV>
                <wp:extent cx="6038850" cy="704850"/>
                <wp:effectExtent l="0" t="0" r="0" b="0"/>
                <wp:wrapTight wrapText="bothSides">
                  <wp:wrapPolygon edited="0">
                    <wp:start x="0" y="0"/>
                    <wp:lineTo x="0" y="21016"/>
                    <wp:lineTo x="21532" y="21016"/>
                    <wp:lineTo x="21532"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6038850" cy="704850"/>
                        </a:xfrm>
                        <a:prstGeom prst="rect">
                          <a:avLst/>
                        </a:prstGeom>
                        <a:solidFill>
                          <a:prstClr val="white"/>
                        </a:solidFill>
                        <a:ln>
                          <a:noFill/>
                        </a:ln>
                      </wps:spPr>
                      <wps:txbx>
                        <w:txbxContent>
                          <w:p w14:paraId="04341792" w14:textId="6B294342" w:rsidR="00543048" w:rsidRPr="00AD5253" w:rsidRDefault="00543048" w:rsidP="00543048">
                            <w:pPr>
                              <w:pStyle w:val="Caption"/>
                              <w:rPr>
                                <w:noProof/>
                                <w:sz w:val="24"/>
                              </w:rPr>
                            </w:pPr>
                            <w:r w:rsidRPr="00543048">
                              <w:rPr>
                                <w:lang w:val="en-US"/>
                              </w:rPr>
                              <w:t xml:space="preserve">Figure </w:t>
                            </w:r>
                            <w:r>
                              <w:fldChar w:fldCharType="begin"/>
                            </w:r>
                            <w:r w:rsidRPr="00543048">
                              <w:rPr>
                                <w:lang w:val="en-US"/>
                              </w:rPr>
                              <w:instrText xml:space="preserve"> STYLEREF 1 \s </w:instrText>
                            </w:r>
                            <w:r>
                              <w:fldChar w:fldCharType="separate"/>
                            </w:r>
                            <w:r w:rsidRPr="00543048">
                              <w:rPr>
                                <w:noProof/>
                                <w:lang w:val="en-US"/>
                              </w:rPr>
                              <w:t>2</w:t>
                            </w:r>
                            <w:r>
                              <w:fldChar w:fldCharType="end"/>
                            </w:r>
                            <w:r w:rsidRPr="00543048">
                              <w:rPr>
                                <w:lang w:val="en-US"/>
                              </w:rPr>
                              <w:noBreakHyphen/>
                            </w:r>
                            <w:r>
                              <w:fldChar w:fldCharType="begin"/>
                            </w:r>
                            <w:r w:rsidRPr="00543048">
                              <w:rPr>
                                <w:lang w:val="en-US"/>
                              </w:rPr>
                              <w:instrText xml:space="preserve"> SEQ Figure \* ARABIC \s 1 </w:instrText>
                            </w:r>
                            <w:r>
                              <w:fldChar w:fldCharType="separate"/>
                            </w:r>
                            <w:r w:rsidRPr="00543048">
                              <w:rPr>
                                <w:noProof/>
                                <w:lang w:val="en-US"/>
                              </w:rPr>
                              <w:t>1</w:t>
                            </w:r>
                            <w:r>
                              <w:fldChar w:fldCharType="end"/>
                            </w:r>
                            <w:r w:rsidRPr="00543048">
                              <w:rPr>
                                <w:lang w:val="en-US"/>
                              </w:rPr>
                              <w:t xml:space="preserve">. </w:t>
                            </w:r>
                            <w:r w:rsidRPr="00B167DA">
                              <w:rPr>
                                <w:lang w:val="en-US"/>
                              </w:rPr>
                              <w:t>A general overview o</w:t>
                            </w:r>
                            <w:r>
                              <w:rPr>
                                <w:lang w:val="en-US"/>
                              </w:rPr>
                              <w:t xml:space="preserve">f the pipeline 1. Irradiation and scanning of cell flasks with A549 cells or EBT3 films. 2.A. Segmentation of cells counting the number of colonies, 2.B. Calibration and fitting of dose model as a function of optical density of the irradiated EBT3 films. 3. Aligning dose map to a colony map with RIGID BODY registration. 4. Dividing the colony maps into equally sized quadrats, finding the total number of colonies within each quadrat and the mean dose, before passing the values to a Poisson Regression model. 1. – 2B. was made by </w:t>
                            </w:r>
                            <w:proofErr w:type="spellStart"/>
                            <w:r>
                              <w:rPr>
                                <w:lang w:val="en-US"/>
                              </w:rPr>
                              <w:t>Delmon</w:t>
                            </w:r>
                            <w:proofErr w:type="spellEnd"/>
                            <w:r>
                              <w:rPr>
                                <w:lang w:val="en-US"/>
                              </w:rPr>
                              <w:t xml:space="preserve"> </w:t>
                            </w:r>
                            <w:proofErr w:type="spellStart"/>
                            <w:r>
                              <w:rPr>
                                <w:lang w:val="en-US"/>
                              </w:rPr>
                              <w:t>Arous</w:t>
                            </w:r>
                            <w:proofErr w:type="spellEnd"/>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C895" id="Text Box 113" o:spid="_x0000_s1041" type="#_x0000_t202" style="position:absolute;margin-left:-9.75pt;margin-top:340.3pt;width:475.5pt;height:55.5pt;z-index:-251633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" stroked="f">
                <v:textbox inset="0,0,0,0">
                  <w:txbxContent>
                    <w:p w14:paraId="04341792" w14:textId="6B294342" w:rsidR="00543048" w:rsidRPr="00AD5253" w:rsidRDefault="00543048" w:rsidP="00543048">
                      <w:pPr>
                        <w:pStyle w:val="Caption"/>
                        <w:rPr>
                          <w:noProof/>
                          <w:sz w:val="24"/>
                        </w:rPr>
                      </w:pPr>
                      <w:r w:rsidRPr="00543048">
                        <w:rPr>
                          <w:lang w:val="en-US"/>
                        </w:rPr>
                        <w:t xml:space="preserve">Figure </w:t>
                      </w:r>
                      <w:r>
                        <w:fldChar w:fldCharType="begin"/>
                      </w:r>
                      <w:r w:rsidRPr="00543048">
                        <w:rPr>
                          <w:lang w:val="en-US"/>
                        </w:rPr>
                        <w:instrText xml:space="preserve"> STYLEREF 1 \s </w:instrText>
                      </w:r>
                      <w:r>
                        <w:fldChar w:fldCharType="separate"/>
                      </w:r>
                      <w:r w:rsidRPr="00543048">
                        <w:rPr>
                          <w:noProof/>
                          <w:lang w:val="en-US"/>
                        </w:rPr>
                        <w:t>2</w:t>
                      </w:r>
                      <w:r>
                        <w:fldChar w:fldCharType="end"/>
                      </w:r>
                      <w:r w:rsidRPr="00543048">
                        <w:rPr>
                          <w:lang w:val="en-US"/>
                        </w:rPr>
                        <w:noBreakHyphen/>
                      </w:r>
                      <w:r>
                        <w:fldChar w:fldCharType="begin"/>
                      </w:r>
                      <w:r w:rsidRPr="00543048">
                        <w:rPr>
                          <w:lang w:val="en-US"/>
                        </w:rPr>
                        <w:instrText xml:space="preserve"> SEQ Figure \* ARABIC \s 1 </w:instrText>
                      </w:r>
                      <w:r>
                        <w:fldChar w:fldCharType="separate"/>
                      </w:r>
                      <w:r w:rsidRPr="00543048">
                        <w:rPr>
                          <w:noProof/>
                          <w:lang w:val="en-US"/>
                        </w:rPr>
                        <w:t>1</w:t>
                      </w:r>
                      <w:r>
                        <w:fldChar w:fldCharType="end"/>
                      </w:r>
                      <w:r w:rsidRPr="00543048">
                        <w:rPr>
                          <w:lang w:val="en-US"/>
                        </w:rPr>
                        <w:t xml:space="preserve">. </w:t>
                      </w:r>
                      <w:r w:rsidRPr="00B167DA">
                        <w:rPr>
                          <w:lang w:val="en-US"/>
                        </w:rPr>
                        <w:t>A general overview o</w:t>
                      </w:r>
                      <w:r>
                        <w:rPr>
                          <w:lang w:val="en-US"/>
                        </w:rPr>
                        <w:t xml:space="preserve">f the pipeline 1. Irradiation and scanning of cell flasks with A549 cells or EBT3 films. 2.A. Segmentation of cells counting the number of colonies, 2.B. Calibration and fitting of dose model as a function of optical density of the irradiated EBT3 films. 3. Aligning dose map to a colony map with RIGID BODY registration. 4. Dividing the colony maps into equally sized quadrats, finding the total number of colonies within each quadrat and the mean dose, before passing the values to a Poisson Regression model. 1. – 2B. was made by </w:t>
                      </w:r>
                      <w:proofErr w:type="spellStart"/>
                      <w:r>
                        <w:rPr>
                          <w:lang w:val="en-US"/>
                        </w:rPr>
                        <w:t>Delmon</w:t>
                      </w:r>
                      <w:proofErr w:type="spellEnd"/>
                      <w:r>
                        <w:rPr>
                          <w:lang w:val="en-US"/>
                        </w:rPr>
                        <w:t xml:space="preserve"> </w:t>
                      </w:r>
                      <w:proofErr w:type="spellStart"/>
                      <w:r>
                        <w:rPr>
                          <w:lang w:val="en-US"/>
                        </w:rPr>
                        <w:t>Arous</w:t>
                      </w:r>
                      <w:proofErr w:type="spellEnd"/>
                      <w:r>
                        <w:rPr>
                          <w:lang w:val="en-US"/>
                        </w:rPr>
                        <w:t>.</w:t>
                      </w:r>
                    </w:p>
                  </w:txbxContent>
                </v:textbox>
                <w10:wrap type="tight"/>
              </v:shape>
            </w:pict>
          </mc:Fallback>
        </mc:AlternateContent>
      </w:r>
      <w:r w:rsidR="009E4D5E">
        <w:rPr>
          <w:noProof/>
        </w:rPr>
        <w:drawing>
          <wp:anchor distT="0" distB="0" distL="114300" distR="114300" simplePos="0" relativeHeight="251658374" behindDoc="1" locked="0" layoutInCell="1" allowOverlap="1" wp14:anchorId="15526642" wp14:editId="004024E4">
            <wp:simplePos x="0" y="0"/>
            <wp:positionH relativeFrom="column">
              <wp:posOffset>-38100</wp:posOffset>
            </wp:positionH>
            <wp:positionV relativeFrom="paragraph">
              <wp:posOffset>1496060</wp:posOffset>
            </wp:positionV>
            <wp:extent cx="5314950" cy="2677160"/>
            <wp:effectExtent l="0" t="0" r="0" b="8890"/>
            <wp:wrapTight wrapText="bothSides">
              <wp:wrapPolygon edited="0">
                <wp:start x="0" y="0"/>
                <wp:lineTo x="0" y="21518"/>
                <wp:lineTo x="21523" y="21518"/>
                <wp:lineTo x="21523"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rotWithShape="1">
                    <a:blip r:embed="rId38">
                      <a:extLst>
                        <a:ext uri="{28A0092B-C50C-407E-A947-70E740481C1C}">
                          <a14:useLocalDpi xmlns:a14="http://schemas.microsoft.com/office/drawing/2010/main" val="0"/>
                        </a:ext>
                      </a:extLst>
                    </a:blip>
                    <a:srcRect l="306" t="-1118" r="-306" b="11522"/>
                    <a:stretch/>
                  </pic:blipFill>
                  <pic:spPr bwMode="auto">
                    <a:xfrm>
                      <a:off x="0" y="0"/>
                      <a:ext cx="5314950" cy="267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2C19" w:rsidRPr="0009318A">
        <w:rPr>
          <w:lang w:val="en-US"/>
        </w:rPr>
        <w:t xml:space="preserve">The aim of this thesis is to model </w:t>
      </w:r>
      <w:r w:rsidR="0009318A" w:rsidRPr="0009318A">
        <w:rPr>
          <w:lang w:val="en-US"/>
        </w:rPr>
        <w:t xml:space="preserve">cell survival of </w:t>
      </w:r>
      <w:r w:rsidR="0009318A" w:rsidRPr="0009318A">
        <w:rPr>
          <w:i/>
          <w:iCs/>
          <w:lang w:val="en-US"/>
        </w:rPr>
        <w:t>in vitro</w:t>
      </w:r>
      <w:r w:rsidR="0009318A">
        <w:rPr>
          <w:lang w:val="en-US"/>
        </w:rPr>
        <w:t xml:space="preserve"> GRID irradiated A549 cells. </w:t>
      </w:r>
      <w:r w:rsidR="003647B2">
        <w:rPr>
          <w:lang w:val="en-US"/>
        </w:rPr>
        <w:t xml:space="preserve">The </w:t>
      </w:r>
      <w:r w:rsidR="00BC18C2">
        <w:rPr>
          <w:lang w:val="en-US"/>
        </w:rPr>
        <w:t xml:space="preserve">steps taken towards this goal </w:t>
      </w:r>
      <w:r w:rsidR="008C3249">
        <w:rPr>
          <w:lang w:val="en-US"/>
        </w:rPr>
        <w:t xml:space="preserve">is represented in the pipeline in </w:t>
      </w:r>
      <w:r w:rsidR="008C3249">
        <w:rPr>
          <w:lang w:val="en-US"/>
        </w:rPr>
        <w:fldChar w:fldCharType="begin"/>
      </w:r>
      <w:r w:rsidR="008C3249">
        <w:rPr>
          <w:lang w:val="en-US"/>
        </w:rPr>
        <w:instrText xml:space="preserve"> REF _Ref106906113 \h </w:instrText>
      </w:r>
      <w:r w:rsidR="008C3249">
        <w:rPr>
          <w:lang w:val="en-US"/>
        </w:rPr>
      </w:r>
      <w:r w:rsidR="008C3249">
        <w:rPr>
          <w:lang w:val="en-US"/>
        </w:rPr>
        <w:fldChar w:fldCharType="separate"/>
      </w:r>
      <w:r w:rsidR="008C3249" w:rsidRPr="00B167DA">
        <w:rPr>
          <w:lang w:val="en-US"/>
        </w:rPr>
        <w:t xml:space="preserve">Figure </w:t>
      </w:r>
      <w:r w:rsidR="008C3249">
        <w:rPr>
          <w:noProof/>
          <w:lang w:val="en-US"/>
        </w:rPr>
        <w:t>2</w:t>
      </w:r>
      <w:r w:rsidR="008C3249">
        <w:rPr>
          <w:lang w:val="en-US"/>
        </w:rPr>
        <w:noBreakHyphen/>
      </w:r>
      <w:r w:rsidR="008C3249">
        <w:rPr>
          <w:noProof/>
          <w:lang w:val="en-US"/>
        </w:rPr>
        <w:t>1</w:t>
      </w:r>
      <w:r w:rsidR="008C3249">
        <w:rPr>
          <w:lang w:val="en-US"/>
        </w:rPr>
        <w:fldChar w:fldCharType="end"/>
      </w:r>
      <w:r w:rsidR="008C3249">
        <w:rPr>
          <w:lang w:val="en-US"/>
        </w:rPr>
        <w:t xml:space="preserve">. </w:t>
      </w:r>
      <w:r w:rsidR="00F26BDE">
        <w:rPr>
          <w:lang w:val="en-US"/>
        </w:rPr>
        <w:t xml:space="preserve">The </w:t>
      </w:r>
      <w:r w:rsidR="00BF6240">
        <w:rPr>
          <w:lang w:val="en-US"/>
        </w:rPr>
        <w:t>cell experiments</w:t>
      </w:r>
      <w:r w:rsidR="00F26BDE">
        <w:rPr>
          <w:lang w:val="en-US"/>
        </w:rPr>
        <w:t xml:space="preserve"> were </w:t>
      </w:r>
      <w:r w:rsidR="00BF6240">
        <w:rPr>
          <w:lang w:val="en-US"/>
        </w:rPr>
        <w:t xml:space="preserve">performed by </w:t>
      </w:r>
      <w:r w:rsidR="00F26BDE">
        <w:rPr>
          <w:lang w:val="en-US"/>
        </w:rPr>
        <w:t xml:space="preserve">former </w:t>
      </w:r>
      <w:proofErr w:type="spellStart"/>
      <w:r w:rsidR="00F26BDE">
        <w:rPr>
          <w:lang w:val="en-US"/>
        </w:rPr>
        <w:t>MsC</w:t>
      </w:r>
      <w:proofErr w:type="spellEnd"/>
      <w:r w:rsidR="00F26BDE">
        <w:rPr>
          <w:lang w:val="en-US"/>
        </w:rPr>
        <w:t xml:space="preserve"> student Magnus </w:t>
      </w:r>
      <w:proofErr w:type="spellStart"/>
      <w:r w:rsidR="00F26BDE">
        <w:rPr>
          <w:lang w:val="en-US"/>
        </w:rPr>
        <w:t>Børsting</w:t>
      </w:r>
      <w:proofErr w:type="spellEnd"/>
      <w:r w:rsidR="00333B45">
        <w:rPr>
          <w:lang w:val="en-US"/>
        </w:rPr>
        <w:t xml:space="preserve"> (section </w:t>
      </w:r>
      <w:r w:rsidR="00333B45">
        <w:rPr>
          <w:lang w:val="en-US"/>
        </w:rPr>
        <w:fldChar w:fldCharType="begin"/>
      </w:r>
      <w:r w:rsidR="00333B45">
        <w:rPr>
          <w:lang w:val="en-US"/>
        </w:rPr>
        <w:instrText xml:space="preserve"> REF _Ref100070467 \r \h </w:instrText>
      </w:r>
      <w:r w:rsidR="00333B45">
        <w:rPr>
          <w:lang w:val="en-US"/>
        </w:rPr>
      </w:r>
      <w:r w:rsidR="00333B45">
        <w:rPr>
          <w:lang w:val="en-US"/>
        </w:rPr>
        <w:fldChar w:fldCharType="separate"/>
      </w:r>
      <w:r w:rsidR="00333B45">
        <w:rPr>
          <w:lang w:val="en-US"/>
        </w:rPr>
        <w:t>2.2</w:t>
      </w:r>
      <w:r w:rsidR="00333B45">
        <w:rPr>
          <w:lang w:val="en-US"/>
        </w:rPr>
        <w:fldChar w:fldCharType="end"/>
      </w:r>
      <w:r w:rsidR="00333B45">
        <w:rPr>
          <w:lang w:val="en-US"/>
        </w:rPr>
        <w:t>)</w:t>
      </w:r>
      <w:r w:rsidR="003A2DFC">
        <w:rPr>
          <w:lang w:val="en-US"/>
        </w:rPr>
        <w:t>. The cell flasks</w:t>
      </w:r>
      <w:r w:rsidR="00BF6240">
        <w:rPr>
          <w:lang w:val="en-US"/>
        </w:rPr>
        <w:t xml:space="preserve"> generated from these experiments were subsequently </w:t>
      </w:r>
      <w:r w:rsidR="003A2DFC">
        <w:rPr>
          <w:lang w:val="en-US"/>
        </w:rPr>
        <w:t>segmented by former PhD student</w:t>
      </w:r>
      <w:r w:rsidR="00F26BDE">
        <w:rPr>
          <w:lang w:val="en-US"/>
        </w:rPr>
        <w:t xml:space="preserve"> </w:t>
      </w:r>
      <w:proofErr w:type="spellStart"/>
      <w:r w:rsidR="008D4415">
        <w:rPr>
          <w:lang w:val="en-US"/>
        </w:rPr>
        <w:t>Delmon</w:t>
      </w:r>
      <w:proofErr w:type="spellEnd"/>
      <w:r w:rsidR="008D4415">
        <w:rPr>
          <w:lang w:val="en-US"/>
        </w:rPr>
        <w:t xml:space="preserve"> </w:t>
      </w:r>
      <w:proofErr w:type="spellStart"/>
      <w:r w:rsidR="008D4415">
        <w:rPr>
          <w:lang w:val="en-US"/>
        </w:rPr>
        <w:t>Arous</w:t>
      </w:r>
      <w:proofErr w:type="spellEnd"/>
      <w:r w:rsidR="00333B45">
        <w:rPr>
          <w:lang w:val="en-US"/>
        </w:rPr>
        <w:t xml:space="preserve"> (section </w:t>
      </w:r>
      <w:r w:rsidR="00333B45">
        <w:rPr>
          <w:lang w:val="en-US"/>
        </w:rPr>
        <w:fldChar w:fldCharType="begin"/>
      </w:r>
      <w:r w:rsidR="00333B45">
        <w:rPr>
          <w:lang w:val="en-US"/>
        </w:rPr>
        <w:instrText xml:space="preserve"> REF _Ref106906399 \r \h </w:instrText>
      </w:r>
      <w:r w:rsidR="00333B45">
        <w:rPr>
          <w:lang w:val="en-US"/>
        </w:rPr>
      </w:r>
      <w:r w:rsidR="00333B45">
        <w:rPr>
          <w:lang w:val="en-US"/>
        </w:rPr>
        <w:fldChar w:fldCharType="separate"/>
      </w:r>
      <w:r w:rsidR="00333B45">
        <w:rPr>
          <w:lang w:val="en-US"/>
        </w:rPr>
        <w:t>2.3</w:t>
      </w:r>
      <w:r w:rsidR="00333B45">
        <w:rPr>
          <w:lang w:val="en-US"/>
        </w:rPr>
        <w:fldChar w:fldCharType="end"/>
      </w:r>
      <w:r w:rsidR="00333B45">
        <w:rPr>
          <w:lang w:val="en-US"/>
        </w:rPr>
        <w:t>)</w:t>
      </w:r>
      <w:r w:rsidR="008D4415">
        <w:rPr>
          <w:lang w:val="en-US"/>
        </w:rPr>
        <w:t xml:space="preserve">. </w:t>
      </w:r>
      <w:r w:rsidR="00333B45">
        <w:rPr>
          <w:lang w:val="en-US"/>
        </w:rPr>
        <w:t xml:space="preserve">Dosimetry for the cells was performed by calibrating </w:t>
      </w:r>
      <w:r w:rsidR="004C7F3F">
        <w:rPr>
          <w:lang w:val="en-US"/>
        </w:rPr>
        <w:t xml:space="preserve">the radiation field using an ionization chamber (section </w:t>
      </w:r>
      <w:r w:rsidR="004C7F3F">
        <w:rPr>
          <w:lang w:val="en-US"/>
        </w:rPr>
        <w:fldChar w:fldCharType="begin"/>
      </w:r>
      <w:r w:rsidR="004C7F3F">
        <w:rPr>
          <w:lang w:val="en-US"/>
        </w:rPr>
        <w:instrText xml:space="preserve"> REF _Ref103179519 \r \h </w:instrText>
      </w:r>
      <w:r w:rsidR="004C7F3F">
        <w:rPr>
          <w:lang w:val="en-US"/>
        </w:rPr>
      </w:r>
      <w:r w:rsidR="004C7F3F">
        <w:rPr>
          <w:lang w:val="en-US"/>
        </w:rPr>
        <w:fldChar w:fldCharType="separate"/>
      </w:r>
      <w:r w:rsidR="004C7F3F">
        <w:rPr>
          <w:lang w:val="en-US"/>
        </w:rPr>
        <w:t>2.1.1</w:t>
      </w:r>
      <w:r w:rsidR="004C7F3F">
        <w:rPr>
          <w:lang w:val="en-US"/>
        </w:rPr>
        <w:fldChar w:fldCharType="end"/>
      </w:r>
      <w:r w:rsidR="004C7F3F">
        <w:rPr>
          <w:lang w:val="en-US"/>
        </w:rPr>
        <w:t>)</w:t>
      </w:r>
      <w:r w:rsidR="00333B45">
        <w:rPr>
          <w:lang w:val="en-US"/>
        </w:rPr>
        <w:t xml:space="preserve"> </w:t>
      </w:r>
      <w:r w:rsidR="004C7F3F">
        <w:rPr>
          <w:lang w:val="en-US"/>
        </w:rPr>
        <w:t xml:space="preserve">then </w:t>
      </w:r>
      <w:proofErr w:type="spellStart"/>
      <w:r w:rsidR="004C7F3F">
        <w:rPr>
          <w:lang w:val="en-US"/>
        </w:rPr>
        <w:t>radiochromic</w:t>
      </w:r>
      <w:proofErr w:type="spellEnd"/>
      <w:r w:rsidR="004C7F3F">
        <w:rPr>
          <w:lang w:val="en-US"/>
        </w:rPr>
        <w:t xml:space="preserve"> films were calibrated </w:t>
      </w:r>
      <w:r w:rsidR="00713A52">
        <w:rPr>
          <w:lang w:val="en-US"/>
        </w:rPr>
        <w:t xml:space="preserve">to be placed inside the cell flask, generating 2D dose distributions (section </w:t>
      </w:r>
      <w:r w:rsidR="00713A52">
        <w:rPr>
          <w:lang w:val="en-US"/>
        </w:rPr>
        <w:fldChar w:fldCharType="begin"/>
      </w:r>
      <w:r w:rsidR="00713A52">
        <w:rPr>
          <w:lang w:val="en-US"/>
        </w:rPr>
        <w:instrText xml:space="preserve"> REF _Ref103870928 \r \h </w:instrText>
      </w:r>
      <w:r w:rsidR="00713A52">
        <w:rPr>
          <w:lang w:val="en-US"/>
        </w:rPr>
      </w:r>
      <w:r w:rsidR="00713A52">
        <w:rPr>
          <w:lang w:val="en-US"/>
        </w:rPr>
        <w:fldChar w:fldCharType="separate"/>
      </w:r>
      <w:r w:rsidR="00713A52">
        <w:rPr>
          <w:lang w:val="en-US"/>
        </w:rPr>
        <w:t>2.1.2</w:t>
      </w:r>
      <w:r w:rsidR="00713A52">
        <w:rPr>
          <w:lang w:val="en-US"/>
        </w:rPr>
        <w:fldChar w:fldCharType="end"/>
      </w:r>
      <w:r w:rsidR="00713A52">
        <w:rPr>
          <w:lang w:val="en-US"/>
        </w:rPr>
        <w:t xml:space="preserve">). </w:t>
      </w:r>
      <w:r w:rsidR="008244CE">
        <w:rPr>
          <w:lang w:val="en-US"/>
        </w:rPr>
        <w:t xml:space="preserve">These dose maps could be aligned with </w:t>
      </w:r>
      <w:r w:rsidR="00B41B1F">
        <w:rPr>
          <w:lang w:val="en-US"/>
        </w:rPr>
        <w:t xml:space="preserve"> </w:t>
      </w:r>
    </w:p>
    <w:p w14:paraId="01A08AA4" w14:textId="77777777" w:rsidR="00543048" w:rsidRDefault="00543048" w:rsidP="00FD5B45">
      <w:pPr>
        <w:rPr>
          <w:lang w:val="en-US"/>
        </w:rPr>
      </w:pPr>
    </w:p>
    <w:p w14:paraId="43290EB9" w14:textId="77777777" w:rsidR="00543048" w:rsidRDefault="00543048" w:rsidP="00FD5B45">
      <w:pPr>
        <w:rPr>
          <w:lang w:val="en-US"/>
        </w:rPr>
      </w:pPr>
    </w:p>
    <w:p w14:paraId="7DA6F6AE" w14:textId="77777777" w:rsidR="00543048" w:rsidRDefault="00543048" w:rsidP="00FD5B45">
      <w:pPr>
        <w:rPr>
          <w:lang w:val="en-US"/>
        </w:rPr>
      </w:pPr>
    </w:p>
    <w:p w14:paraId="37F5E25D" w14:textId="77777777" w:rsidR="00543048" w:rsidRDefault="00543048" w:rsidP="00FD5B45">
      <w:pPr>
        <w:rPr>
          <w:lang w:val="en-US"/>
        </w:rPr>
      </w:pPr>
    </w:p>
    <w:p w14:paraId="01B878A8" w14:textId="77777777" w:rsidR="00543048" w:rsidRDefault="00543048" w:rsidP="00FD5B45">
      <w:pPr>
        <w:rPr>
          <w:lang w:val="en-US"/>
        </w:rPr>
      </w:pPr>
    </w:p>
    <w:p w14:paraId="2A659B55" w14:textId="77777777" w:rsidR="00543048" w:rsidRDefault="00543048" w:rsidP="00FD5B45">
      <w:pPr>
        <w:rPr>
          <w:lang w:val="en-US"/>
        </w:rPr>
      </w:pPr>
    </w:p>
    <w:p w14:paraId="2FD9CD71" w14:textId="77777777" w:rsidR="00543048" w:rsidRDefault="00543048" w:rsidP="00FD5B45">
      <w:pPr>
        <w:rPr>
          <w:lang w:val="en-US"/>
        </w:rPr>
      </w:pPr>
    </w:p>
    <w:p w14:paraId="313F82AF" w14:textId="77777777" w:rsidR="00543048" w:rsidRDefault="00543048" w:rsidP="00FD5B45">
      <w:pPr>
        <w:rPr>
          <w:lang w:val="en-US"/>
        </w:rPr>
      </w:pPr>
    </w:p>
    <w:p w14:paraId="38C74CD0" w14:textId="1AA131D2" w:rsidR="00FD5B45" w:rsidRDefault="00B41B1F" w:rsidP="00FD5B45">
      <w:pPr>
        <w:rPr>
          <w:lang w:val="en-US"/>
        </w:rPr>
      </w:pPr>
      <w:r>
        <w:rPr>
          <w:lang w:val="en-US"/>
        </w:rPr>
        <w:lastRenderedPageBreak/>
        <w:t xml:space="preserve">colony maps generated from </w:t>
      </w:r>
      <w:r w:rsidR="008244CE">
        <w:rPr>
          <w:lang w:val="en-US"/>
        </w:rPr>
        <w:t xml:space="preserve">the segmented cell flasks and </w:t>
      </w:r>
      <w:r w:rsidR="005E0578">
        <w:rPr>
          <w:lang w:val="en-US"/>
        </w:rPr>
        <w:t xml:space="preserve">analyzed using 1D band analysis to generate survival profiles </w:t>
      </w:r>
      <w:r w:rsidR="00AD20DB">
        <w:rPr>
          <w:lang w:val="en-US"/>
        </w:rPr>
        <w:t xml:space="preserve">(section </w:t>
      </w:r>
      <w:r w:rsidR="00AD20DB">
        <w:rPr>
          <w:lang w:val="en-US"/>
        </w:rPr>
        <w:fldChar w:fldCharType="begin"/>
      </w:r>
      <w:r w:rsidR="00AD20DB">
        <w:rPr>
          <w:lang w:val="en-US"/>
        </w:rPr>
        <w:instrText xml:space="preserve"> REF _Ref106906627 \r \h </w:instrText>
      </w:r>
      <w:r w:rsidR="00AD20DB">
        <w:rPr>
          <w:lang w:val="en-US"/>
        </w:rPr>
      </w:r>
      <w:r w:rsidR="00AD20DB">
        <w:rPr>
          <w:lang w:val="en-US"/>
        </w:rPr>
        <w:fldChar w:fldCharType="separate"/>
      </w:r>
      <w:r w:rsidR="00AD20DB">
        <w:rPr>
          <w:lang w:val="en-US"/>
        </w:rPr>
        <w:t>2.4.2</w:t>
      </w:r>
      <w:r w:rsidR="00AD20DB">
        <w:rPr>
          <w:lang w:val="en-US"/>
        </w:rPr>
        <w:fldChar w:fldCharType="end"/>
      </w:r>
      <w:r w:rsidR="00AD20DB">
        <w:rPr>
          <w:lang w:val="en-US"/>
        </w:rPr>
        <w:t xml:space="preserve"> not in </w:t>
      </w:r>
      <w:r w:rsidR="00AD20DB">
        <w:rPr>
          <w:lang w:val="en-US"/>
        </w:rPr>
        <w:fldChar w:fldCharType="begin"/>
      </w:r>
      <w:r w:rsidR="00AD20DB">
        <w:rPr>
          <w:lang w:val="en-US"/>
        </w:rPr>
        <w:instrText xml:space="preserve"> REF _Ref106906649 \h </w:instrText>
      </w:r>
      <w:r w:rsidR="00AD20DB">
        <w:rPr>
          <w:lang w:val="en-US"/>
        </w:rPr>
      </w:r>
      <w:r w:rsidR="00AD20DB">
        <w:rPr>
          <w:lang w:val="en-US"/>
        </w:rPr>
        <w:fldChar w:fldCharType="separate"/>
      </w:r>
      <w:r w:rsidR="00AD20DB" w:rsidRPr="00B167DA">
        <w:rPr>
          <w:lang w:val="en-US"/>
        </w:rPr>
        <w:t xml:space="preserve">Figure </w:t>
      </w:r>
      <w:r w:rsidR="00AD20DB">
        <w:rPr>
          <w:noProof/>
          <w:lang w:val="en-US"/>
        </w:rPr>
        <w:t>2</w:t>
      </w:r>
      <w:r w:rsidR="00AD20DB">
        <w:rPr>
          <w:lang w:val="en-US"/>
        </w:rPr>
        <w:noBreakHyphen/>
      </w:r>
      <w:r w:rsidR="00AD20DB">
        <w:rPr>
          <w:noProof/>
          <w:lang w:val="en-US"/>
        </w:rPr>
        <w:t>1</w:t>
      </w:r>
      <w:r w:rsidR="00AD20DB">
        <w:rPr>
          <w:lang w:val="en-US"/>
        </w:rPr>
        <w:fldChar w:fldCharType="end"/>
      </w:r>
      <w:r w:rsidR="00AD20DB">
        <w:rPr>
          <w:lang w:val="en-US"/>
        </w:rPr>
        <w:t>)</w:t>
      </w:r>
      <w:r w:rsidR="00EF6127">
        <w:rPr>
          <w:lang w:val="en-US"/>
        </w:rPr>
        <w:t xml:space="preserve">, before the 2D survival </w:t>
      </w:r>
      <w:r>
        <w:rPr>
          <w:lang w:val="en-US"/>
        </w:rPr>
        <w:t xml:space="preserve">analysis method was introduced in section </w:t>
      </w:r>
      <w:r>
        <w:rPr>
          <w:lang w:val="en-US"/>
        </w:rPr>
        <w:fldChar w:fldCharType="begin"/>
      </w:r>
      <w:r>
        <w:rPr>
          <w:lang w:val="en-US"/>
        </w:rPr>
        <w:instrText xml:space="preserve"> REF _Ref106906732 \r \h </w:instrText>
      </w:r>
      <w:r>
        <w:rPr>
          <w:lang w:val="en-US"/>
        </w:rPr>
      </w:r>
      <w:r>
        <w:rPr>
          <w:lang w:val="en-US"/>
        </w:rPr>
        <w:fldChar w:fldCharType="separate"/>
      </w:r>
      <w:r>
        <w:rPr>
          <w:lang w:val="en-US"/>
        </w:rPr>
        <w:t>2.4.3</w:t>
      </w:r>
      <w:r>
        <w:rPr>
          <w:lang w:val="en-US"/>
        </w:rPr>
        <w:fldChar w:fldCharType="end"/>
      </w:r>
      <w:r>
        <w:rPr>
          <w:lang w:val="en-US"/>
        </w:rPr>
        <w:t xml:space="preserve">, where colony maps were </w:t>
      </w:r>
      <w:r w:rsidR="009E4D5E">
        <w:rPr>
          <w:lang w:val="en-US"/>
        </w:rPr>
        <w:t>divided into quadrats and predicted using Poisson regression.</w:t>
      </w:r>
      <w:r w:rsidR="00EF6127">
        <w:rPr>
          <w:lang w:val="en-US"/>
        </w:rPr>
        <w:t xml:space="preserve"> </w:t>
      </w:r>
    </w:p>
    <w:p w14:paraId="35609033" w14:textId="4D6E5924" w:rsidR="00B928A6" w:rsidRDefault="00DC7F01" w:rsidP="00FD5B45">
      <w:pPr>
        <w:rPr>
          <w:lang w:val="en-US"/>
        </w:rPr>
      </w:pPr>
      <w:r w:rsidRPr="00DC7F01">
        <w:rPr>
          <w:b/>
          <w:bCs/>
          <w:lang w:val="en-US"/>
        </w:rPr>
        <w:t>Note</w:t>
      </w:r>
      <w:r>
        <w:rPr>
          <w:b/>
          <w:bCs/>
          <w:lang w:val="en-US"/>
        </w:rPr>
        <w:t xml:space="preserve">: </w:t>
      </w:r>
      <w:r>
        <w:rPr>
          <w:lang w:val="en-US"/>
        </w:rPr>
        <w:t xml:space="preserve">All programs </w:t>
      </w:r>
      <w:r w:rsidR="00054AF4">
        <w:rPr>
          <w:lang w:val="en-US"/>
        </w:rPr>
        <w:t>generated for this thesis is stored in a GitHub repository</w:t>
      </w:r>
      <w:r w:rsidR="00B928A6">
        <w:rPr>
          <w:lang w:val="en-US"/>
        </w:rPr>
        <w:t xml:space="preserve"> called ProGrid_static. </w:t>
      </w:r>
      <w:r w:rsidR="008F0E76">
        <w:rPr>
          <w:lang w:val="en-US"/>
        </w:rPr>
        <w:t xml:space="preserve">Data is given upon request. </w:t>
      </w:r>
    </w:p>
    <w:p w14:paraId="5774B759" w14:textId="11A28F08" w:rsidR="00FD61DD" w:rsidRPr="00FD61DD" w:rsidRDefault="00B928A6" w:rsidP="00FD61DD">
      <w:pPr>
        <w:rPr>
          <w:lang w:val="en-US"/>
        </w:rPr>
      </w:pPr>
      <w:hyperlink r:id="rId39" w:history="1">
        <w:r w:rsidRPr="00B928A6">
          <w:rPr>
            <w:rStyle w:val="Hyperlink"/>
            <w:lang w:val="en-US"/>
          </w:rPr>
          <w:t>https://github.com/jacobllie/ProGrid_static</w:t>
        </w:r>
      </w:hyperlink>
    </w:p>
    <w:p w14:paraId="16586C41" w14:textId="3252A4F2" w:rsidR="00513989" w:rsidRPr="00513989" w:rsidRDefault="00CA72C2" w:rsidP="004D7B5D">
      <w:pPr>
        <w:pStyle w:val="Heading2"/>
        <w:spacing w:line="360" w:lineRule="auto"/>
      </w:pPr>
      <w:bookmarkStart w:id="111" w:name="_Toc107354691"/>
      <w:r>
        <w:t>Dosimetry</w:t>
      </w:r>
      <w:bookmarkEnd w:id="111"/>
    </w:p>
    <w:p w14:paraId="3177EE99" w14:textId="08DC1AE1" w:rsidR="00A21C7D" w:rsidRDefault="00962DDE" w:rsidP="004D7B5D">
      <w:pPr>
        <w:spacing w:line="360" w:lineRule="auto"/>
        <w:rPr>
          <w:lang w:val="en-US"/>
        </w:rPr>
      </w:pPr>
      <w:r>
        <w:rPr>
          <w:lang w:val="en-US"/>
        </w:rPr>
        <w:t>We want to establish a 2D</w:t>
      </w:r>
      <w:r w:rsidR="00AA2A96">
        <w:rPr>
          <w:lang w:val="en-US"/>
        </w:rPr>
        <w:t xml:space="preserve"> survival</w:t>
      </w:r>
      <w:r>
        <w:rPr>
          <w:lang w:val="en-US"/>
        </w:rPr>
        <w:t xml:space="preserve"> analysis method </w:t>
      </w:r>
      <w:r w:rsidR="00AA2A96">
        <w:rPr>
          <w:lang w:val="en-US"/>
        </w:rPr>
        <w:t>for</w:t>
      </w:r>
      <w:r w:rsidR="00610511">
        <w:rPr>
          <w:lang w:val="en-US"/>
        </w:rPr>
        <w:t xml:space="preserve"> </w:t>
      </w:r>
      <w:r w:rsidR="00A271BA">
        <w:rPr>
          <w:lang w:val="en-US"/>
        </w:rPr>
        <w:t>X-ray</w:t>
      </w:r>
      <w:r w:rsidR="00E95ED7">
        <w:rPr>
          <w:lang w:val="en-US"/>
        </w:rPr>
        <w:t xml:space="preserve"> irradiated</w:t>
      </w:r>
      <w:r>
        <w:rPr>
          <w:lang w:val="en-US"/>
        </w:rPr>
        <w:t xml:space="preserve"> A549 cells</w:t>
      </w:r>
      <w:r w:rsidR="00A271BA">
        <w:rPr>
          <w:lang w:val="en-US"/>
        </w:rPr>
        <w:t xml:space="preserve"> through a GRID </w:t>
      </w:r>
      <w:r w:rsidR="00436D60">
        <w:rPr>
          <w:lang w:val="en-US"/>
        </w:rPr>
        <w:t>collimator</w:t>
      </w:r>
      <w:r w:rsidR="00610511">
        <w:rPr>
          <w:lang w:val="en-US"/>
        </w:rPr>
        <w:t xml:space="preserve">. </w:t>
      </w:r>
      <w:r w:rsidR="00AA2A96">
        <w:rPr>
          <w:lang w:val="en-US"/>
        </w:rPr>
        <w:t>It was therefore necessary to</w:t>
      </w:r>
      <w:r w:rsidR="002A24D0">
        <w:rPr>
          <w:lang w:val="en-US"/>
        </w:rPr>
        <w:t xml:space="preserve"> develop methods for</w:t>
      </w:r>
      <w:r w:rsidR="00AA2A96">
        <w:rPr>
          <w:lang w:val="en-US"/>
        </w:rPr>
        <w:t xml:space="preserve"> </w:t>
      </w:r>
      <w:r w:rsidR="00073B55">
        <w:rPr>
          <w:lang w:val="en-US"/>
        </w:rPr>
        <w:t>accurately measur</w:t>
      </w:r>
      <w:r w:rsidR="00A23B78">
        <w:rPr>
          <w:lang w:val="en-US"/>
        </w:rPr>
        <w:t>ing dose given</w:t>
      </w:r>
      <w:r w:rsidR="00073B55">
        <w:rPr>
          <w:lang w:val="en-US"/>
        </w:rPr>
        <w:t xml:space="preserve"> to the cells</w:t>
      </w:r>
      <w:r w:rsidR="00E95ED7">
        <w:rPr>
          <w:lang w:val="en-US"/>
        </w:rPr>
        <w:t xml:space="preserve">. </w:t>
      </w:r>
      <w:r w:rsidR="004A3CE7">
        <w:rPr>
          <w:lang w:val="en-US"/>
        </w:rPr>
        <w:t xml:space="preserve">The dosimetry </w:t>
      </w:r>
      <w:r w:rsidR="00AB4EBB">
        <w:rPr>
          <w:lang w:val="en-US"/>
        </w:rPr>
        <w:t xml:space="preserve">methodology was </w:t>
      </w:r>
      <w:r w:rsidR="008209C0">
        <w:rPr>
          <w:lang w:val="en-US"/>
        </w:rPr>
        <w:t>proposed</w:t>
      </w:r>
      <w:r w:rsidR="00E80023">
        <w:rPr>
          <w:lang w:val="en-US"/>
        </w:rPr>
        <w:t xml:space="preserve"> by </w:t>
      </w:r>
      <w:proofErr w:type="spellStart"/>
      <w:r w:rsidR="002927BD">
        <w:rPr>
          <w:lang w:val="en-US"/>
        </w:rPr>
        <w:t>B</w:t>
      </w:r>
      <w:r w:rsidR="00646999">
        <w:rPr>
          <w:lang w:val="en-US"/>
        </w:rPr>
        <w:t>jørg</w:t>
      </w:r>
      <w:proofErr w:type="spellEnd"/>
      <w:r w:rsidR="00646999">
        <w:rPr>
          <w:lang w:val="en-US"/>
        </w:rPr>
        <w:t xml:space="preserve"> </w:t>
      </w:r>
      <w:proofErr w:type="spellStart"/>
      <w:r w:rsidR="00646999">
        <w:rPr>
          <w:lang w:val="en-US"/>
        </w:rPr>
        <w:t>Vårlig</w:t>
      </w:r>
      <w:proofErr w:type="spellEnd"/>
      <w:r w:rsidR="00646999">
        <w:rPr>
          <w:lang w:val="en-US"/>
        </w:rPr>
        <w:t xml:space="preserve"> </w:t>
      </w:r>
      <w:proofErr w:type="spellStart"/>
      <w:r w:rsidR="00646999">
        <w:rPr>
          <w:lang w:val="en-US"/>
        </w:rPr>
        <w:t>Håland</w:t>
      </w:r>
      <w:proofErr w:type="spellEnd"/>
      <w:r w:rsidR="00646999">
        <w:rPr>
          <w:lang w:val="en-US"/>
        </w:rPr>
        <w:t xml:space="preserve"> in her master thesis </w:t>
      </w:r>
      <w:r w:rsidR="003F5E03">
        <w:rPr>
          <w:lang w:val="en-US"/>
        </w:rPr>
        <w:t>“</w:t>
      </w:r>
      <w:r w:rsidR="00646999">
        <w:rPr>
          <w:lang w:val="en-US"/>
        </w:rPr>
        <w:fldChar w:fldCharType="begin"/>
      </w:r>
      <w:r w:rsidR="00F71359">
        <w:rPr>
          <w:lang w:val="en-US"/>
        </w:rPr>
        <w:instrText xml:space="preserve"> ADDIN ZOTERO_ITEM CSL_CITATION {"citationID":"MIf3ZQTB","properties":{"formattedCitation":"(Bj\\uc0\\u248{}rg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646999">
        <w:rPr>
          <w:lang w:val="en-US"/>
        </w:rPr>
        <w:fldChar w:fldCharType="separate"/>
      </w:r>
      <w:r w:rsidR="003F5E03" w:rsidRPr="003F5E03">
        <w:rPr>
          <w:rFonts w:cs="Times New Roman"/>
          <w:i/>
          <w:iCs/>
          <w:szCs w:val="24"/>
          <w:lang w:val="en-US"/>
        </w:rPr>
        <w:t>2</w:t>
      </w:r>
      <w:r w:rsidR="003F5E03" w:rsidRPr="00632E97">
        <w:rPr>
          <w:rFonts w:cs="Times New Roman"/>
          <w:i/>
          <w:iCs/>
          <w:szCs w:val="24"/>
          <w:lang w:val="en-US"/>
        </w:rPr>
        <w:t>D dosimetry and radiobiological  modelling in GRID therapy</w:t>
      </w:r>
      <w:r w:rsidR="00632E97">
        <w:rPr>
          <w:lang w:val="en-US"/>
        </w:rPr>
        <w:t>”</w:t>
      </w:r>
      <w:r w:rsidR="00646999" w:rsidRPr="00632E97">
        <w:rPr>
          <w:rFonts w:cs="Times New Roman"/>
          <w:i/>
          <w:iCs/>
          <w:szCs w:val="24"/>
          <w:lang w:val="en-US"/>
        </w:rPr>
        <w:t xml:space="preserve"> </w:t>
      </w:r>
      <w:r w:rsidR="00646999">
        <w:rPr>
          <w:lang w:val="en-US"/>
        </w:rPr>
        <w:fldChar w:fldCharType="end"/>
      </w:r>
      <w:r w:rsidR="00EF6288">
        <w:rPr>
          <w:lang w:val="en-US"/>
        </w:rPr>
        <w:t>, but was further developed here</w:t>
      </w:r>
      <w:r w:rsidR="00646999">
        <w:rPr>
          <w:lang w:val="en-US"/>
        </w:rPr>
        <w:t xml:space="preserve">. </w:t>
      </w:r>
      <w:r w:rsidR="00E248F4">
        <w:rPr>
          <w:lang w:val="en-US"/>
        </w:rPr>
        <w:t xml:space="preserve"> </w:t>
      </w:r>
      <w:proofErr w:type="spellStart"/>
      <w:r w:rsidR="007518CF">
        <w:rPr>
          <w:lang w:val="en-US"/>
        </w:rPr>
        <w:t>Gafchromic</w:t>
      </w:r>
      <w:r w:rsidR="00EF6288">
        <w:rPr>
          <w:vertAlign w:val="superscript"/>
          <w:lang w:val="en-US"/>
        </w:rPr>
        <w:t>TM</w:t>
      </w:r>
      <w:proofErr w:type="spellEnd"/>
      <w:r w:rsidR="007518CF">
        <w:rPr>
          <w:lang w:val="en-US"/>
        </w:rPr>
        <w:t xml:space="preserve"> EBT3 film (</w:t>
      </w:r>
      <w:r w:rsidR="002E1CF6">
        <w:rPr>
          <w:lang w:val="en-US"/>
        </w:rPr>
        <w:t>Ashland, USA</w:t>
      </w:r>
      <w:r w:rsidR="007518CF">
        <w:rPr>
          <w:lang w:val="en-US"/>
        </w:rPr>
        <w:t>)</w:t>
      </w:r>
      <w:r w:rsidR="002E1CF6">
        <w:rPr>
          <w:lang w:val="en-US"/>
        </w:rPr>
        <w:t xml:space="preserve"> </w:t>
      </w:r>
      <w:r w:rsidR="00AF4EE6">
        <w:rPr>
          <w:lang w:val="en-US"/>
        </w:rPr>
        <w:t>was chosen</w:t>
      </w:r>
      <w:r w:rsidR="00266212">
        <w:rPr>
          <w:lang w:val="en-US"/>
        </w:rPr>
        <w:t xml:space="preserve"> as dosimeter</w:t>
      </w:r>
      <w:r w:rsidR="00AF4EE6">
        <w:rPr>
          <w:lang w:val="en-US"/>
        </w:rPr>
        <w:t xml:space="preserve"> </w:t>
      </w:r>
      <w:r w:rsidR="00F165D0">
        <w:rPr>
          <w:lang w:val="en-US"/>
        </w:rPr>
        <w:t xml:space="preserve">for reasons </w:t>
      </w:r>
      <w:r w:rsidR="00EF6288">
        <w:rPr>
          <w:lang w:val="en-US"/>
        </w:rPr>
        <w:t xml:space="preserve">to be elucidated </w:t>
      </w:r>
      <w:r w:rsidR="00002639">
        <w:rPr>
          <w:lang w:val="en-US"/>
        </w:rPr>
        <w:t>in</w:t>
      </w:r>
      <w:r w:rsidR="00F165D0">
        <w:rPr>
          <w:lang w:val="en-US"/>
        </w:rPr>
        <w:t xml:space="preserve"> </w:t>
      </w:r>
      <w:r w:rsidR="00002639">
        <w:rPr>
          <w:lang w:val="en-US"/>
        </w:rPr>
        <w:t>section</w:t>
      </w:r>
      <w:r w:rsidR="00317558">
        <w:rPr>
          <w:lang w:val="en-US"/>
        </w:rPr>
        <w:t xml:space="preserve"> </w:t>
      </w:r>
      <w:r w:rsidR="00317558">
        <w:rPr>
          <w:lang w:val="en-US"/>
        </w:rPr>
        <w:fldChar w:fldCharType="begin"/>
      </w:r>
      <w:r w:rsidR="00317558">
        <w:rPr>
          <w:lang w:val="en-US"/>
        </w:rPr>
        <w:instrText xml:space="preserve"> REF _Ref101196212 \r \h </w:instrText>
      </w:r>
      <w:r w:rsidR="004D7B5D">
        <w:rPr>
          <w:lang w:val="en-US"/>
        </w:rPr>
        <w:instrText xml:space="preserve"> \* MERGEFORMAT </w:instrText>
      </w:r>
      <w:r w:rsidR="00317558">
        <w:rPr>
          <w:lang w:val="en-US"/>
        </w:rPr>
      </w:r>
      <w:r w:rsidR="00317558">
        <w:rPr>
          <w:lang w:val="en-US"/>
        </w:rPr>
        <w:fldChar w:fldCharType="separate"/>
      </w:r>
      <w:r w:rsidR="00380EB7">
        <w:rPr>
          <w:lang w:val="en-US"/>
        </w:rPr>
        <w:t>2.1.2</w:t>
      </w:r>
      <w:r w:rsidR="00317558">
        <w:rPr>
          <w:lang w:val="en-US"/>
        </w:rPr>
        <w:fldChar w:fldCharType="end"/>
      </w:r>
      <w:r w:rsidR="00076395">
        <w:rPr>
          <w:lang w:val="en-US"/>
        </w:rPr>
        <w:t xml:space="preserve">. </w:t>
      </w:r>
      <w:r w:rsidR="00357F56">
        <w:rPr>
          <w:lang w:val="en-US"/>
        </w:rPr>
        <w:t>W</w:t>
      </w:r>
      <w:r w:rsidR="009F45AD">
        <w:rPr>
          <w:lang w:val="en-US"/>
        </w:rPr>
        <w:t>e need</w:t>
      </w:r>
      <w:r w:rsidR="006D47A7">
        <w:rPr>
          <w:lang w:val="en-US"/>
        </w:rPr>
        <w:t xml:space="preserve">ed to </w:t>
      </w:r>
      <w:r w:rsidR="00357F56">
        <w:rPr>
          <w:lang w:val="en-US"/>
        </w:rPr>
        <w:t xml:space="preserve">establish </w:t>
      </w:r>
      <w:r w:rsidR="00463852">
        <w:rPr>
          <w:lang w:val="en-US"/>
        </w:rPr>
        <w:t xml:space="preserve">the </w:t>
      </w:r>
      <w:r w:rsidR="00357F56">
        <w:rPr>
          <w:lang w:val="en-US"/>
        </w:rPr>
        <w:t>films</w:t>
      </w:r>
      <w:r w:rsidR="006667C7">
        <w:rPr>
          <w:lang w:val="en-US"/>
        </w:rPr>
        <w:t>’ dose response</w:t>
      </w:r>
      <w:r w:rsidR="002412FF">
        <w:rPr>
          <w:lang w:val="en-US"/>
        </w:rPr>
        <w:t xml:space="preserve"> and</w:t>
      </w:r>
      <w:r w:rsidR="00463852">
        <w:rPr>
          <w:lang w:val="en-US"/>
        </w:rPr>
        <w:t xml:space="preserve"> generate a calibration curve</w:t>
      </w:r>
      <w:r w:rsidR="005B225F">
        <w:rPr>
          <w:lang w:val="en-US"/>
        </w:rPr>
        <w:t>.</w:t>
      </w:r>
      <w:r w:rsidR="002D5505">
        <w:rPr>
          <w:lang w:val="en-US"/>
        </w:rPr>
        <w:t xml:space="preserve"> Therefore,</w:t>
      </w:r>
      <w:r w:rsidR="005B225F">
        <w:rPr>
          <w:lang w:val="en-US"/>
        </w:rPr>
        <w:t xml:space="preserve"> </w:t>
      </w:r>
      <w:r w:rsidR="00434D96">
        <w:rPr>
          <w:lang w:val="en-US"/>
        </w:rPr>
        <w:t xml:space="preserve">X-ray dosimetry </w:t>
      </w:r>
      <w:r w:rsidR="00CD1D86">
        <w:rPr>
          <w:lang w:val="en-US"/>
        </w:rPr>
        <w:t>with</w:t>
      </w:r>
      <w:r w:rsidR="00434D96">
        <w:rPr>
          <w:lang w:val="en-US"/>
        </w:rPr>
        <w:t xml:space="preserve"> a</w:t>
      </w:r>
      <w:r w:rsidR="0016188B">
        <w:rPr>
          <w:lang w:val="en-US"/>
        </w:rPr>
        <w:t xml:space="preserve">n </w:t>
      </w:r>
      <w:r w:rsidR="00F433E3">
        <w:rPr>
          <w:lang w:val="en-US"/>
        </w:rPr>
        <w:t>air-filled</w:t>
      </w:r>
      <w:r w:rsidR="004731FE">
        <w:rPr>
          <w:lang w:val="en-US"/>
        </w:rPr>
        <w:t xml:space="preserve"> thimble</w:t>
      </w:r>
      <w:r w:rsidR="00434D96">
        <w:rPr>
          <w:lang w:val="en-US"/>
        </w:rPr>
        <w:t xml:space="preserve"> ionization chamber</w:t>
      </w:r>
      <w:r w:rsidR="005B41DC">
        <w:rPr>
          <w:lang w:val="en-US"/>
        </w:rPr>
        <w:t xml:space="preserve"> </w:t>
      </w:r>
      <w:r w:rsidR="00C0549F">
        <w:rPr>
          <w:lang w:val="en-US"/>
        </w:rPr>
        <w:t xml:space="preserve">(ion chamber) </w:t>
      </w:r>
      <w:r w:rsidR="005B41DC">
        <w:rPr>
          <w:lang w:val="en-US"/>
        </w:rPr>
        <w:t>(FC65-G</w:t>
      </w:r>
      <w:r w:rsidR="00A36A8B">
        <w:rPr>
          <w:lang w:val="en-US"/>
        </w:rPr>
        <w:t>,</w:t>
      </w:r>
      <w:r w:rsidR="0072410D">
        <w:rPr>
          <w:lang w:val="en-US"/>
        </w:rPr>
        <w:t xml:space="preserve"> </w:t>
      </w:r>
      <w:r w:rsidR="00A36A8B">
        <w:rPr>
          <w:lang w:val="en-US"/>
        </w:rPr>
        <w:t>IBA,</w:t>
      </w:r>
      <w:r w:rsidR="0072410D">
        <w:rPr>
          <w:lang w:val="en-US"/>
        </w:rPr>
        <w:t xml:space="preserve"> Germany</w:t>
      </w:r>
      <w:r w:rsidR="005B41DC">
        <w:rPr>
          <w:lang w:val="en-US"/>
        </w:rPr>
        <w:t>)</w:t>
      </w:r>
      <w:r w:rsidR="00CC594B">
        <w:rPr>
          <w:lang w:val="en-US"/>
        </w:rPr>
        <w:t xml:space="preserve"> </w:t>
      </w:r>
      <w:r w:rsidR="0011455F">
        <w:rPr>
          <w:lang w:val="en-US"/>
        </w:rPr>
        <w:t>was</w:t>
      </w:r>
      <w:r w:rsidR="00CD1D86">
        <w:rPr>
          <w:lang w:val="en-US"/>
        </w:rPr>
        <w:t xml:space="preserve"> initially</w:t>
      </w:r>
      <w:r w:rsidR="0011455F">
        <w:rPr>
          <w:lang w:val="en-US"/>
        </w:rPr>
        <w:t xml:space="preserve"> performed</w:t>
      </w:r>
      <w:r w:rsidR="008E403D">
        <w:rPr>
          <w:lang w:val="en-US"/>
        </w:rPr>
        <w:t xml:space="preserve">. </w:t>
      </w:r>
      <w:r w:rsidR="0011455F">
        <w:rPr>
          <w:lang w:val="en-US"/>
        </w:rPr>
        <w:t xml:space="preserve">Calibrations </w:t>
      </w:r>
      <w:r w:rsidR="00075A70">
        <w:rPr>
          <w:lang w:val="en-US"/>
        </w:rPr>
        <w:t>were made for</w:t>
      </w:r>
      <w:r w:rsidR="0090468C">
        <w:rPr>
          <w:lang w:val="en-US"/>
        </w:rPr>
        <w:t xml:space="preserve"> both</w:t>
      </w:r>
      <w:r w:rsidR="00075A70">
        <w:rPr>
          <w:lang w:val="en-US"/>
        </w:rPr>
        <w:t xml:space="preserve"> </w:t>
      </w:r>
      <w:r w:rsidR="006E7B79">
        <w:rPr>
          <w:lang w:val="en-US"/>
        </w:rPr>
        <w:t>striped and dotted GRID configurations</w:t>
      </w:r>
      <w:r w:rsidR="001C67A0">
        <w:rPr>
          <w:lang w:val="en-US"/>
        </w:rPr>
        <w:t>, respectively</w:t>
      </w:r>
      <w:r w:rsidR="006E7B79">
        <w:rPr>
          <w:lang w:val="en-US"/>
        </w:rPr>
        <w:t>.</w:t>
      </w:r>
      <w:r w:rsidR="00D52B2A">
        <w:rPr>
          <w:lang w:val="en-US"/>
        </w:rPr>
        <w:t xml:space="preserve"> </w:t>
      </w:r>
      <w:r w:rsidR="006E7B79">
        <w:rPr>
          <w:lang w:val="en-US"/>
        </w:rPr>
        <w:t xml:space="preserve"> </w:t>
      </w:r>
    </w:p>
    <w:p w14:paraId="3EA5B245" w14:textId="1B7D46A2" w:rsidR="008512F9" w:rsidRPr="00FD097E" w:rsidRDefault="00076395" w:rsidP="004D7B5D">
      <w:pPr>
        <w:pStyle w:val="Heading3"/>
        <w:spacing w:line="360" w:lineRule="auto"/>
        <w:rPr>
          <w:lang w:val="en-US"/>
        </w:rPr>
      </w:pPr>
      <w:bookmarkStart w:id="112" w:name="_Ref99890610"/>
      <w:bookmarkStart w:id="113" w:name="_Ref103179519"/>
      <w:bookmarkStart w:id="114" w:name="_Toc107354692"/>
      <w:r>
        <w:rPr>
          <w:lang w:val="en-US"/>
        </w:rPr>
        <w:t>X-ray dosimetry</w:t>
      </w:r>
      <w:bookmarkEnd w:id="112"/>
      <w:bookmarkEnd w:id="113"/>
      <w:bookmarkEnd w:id="114"/>
    </w:p>
    <w:p w14:paraId="65993DE7" w14:textId="2020FD68" w:rsidR="00156B55" w:rsidRDefault="00A7677D" w:rsidP="004D7B5D">
      <w:pPr>
        <w:spacing w:line="360" w:lineRule="auto"/>
        <w:rPr>
          <w:lang w:val="en-US"/>
        </w:rPr>
      </w:pPr>
      <w:r>
        <w:rPr>
          <w:lang w:val="en-US"/>
        </w:rPr>
        <w:t>A</w:t>
      </w:r>
      <w:r w:rsidR="009F65FB">
        <w:rPr>
          <w:lang w:val="en-US"/>
        </w:rPr>
        <w:t>n</w:t>
      </w:r>
      <w:r>
        <w:rPr>
          <w:lang w:val="en-US"/>
        </w:rPr>
        <w:t xml:space="preserve"> X-ray beam was generated using a PMC 1000 X-ray unit</w:t>
      </w:r>
      <w:r w:rsidR="00085412">
        <w:rPr>
          <w:lang w:val="en-US"/>
        </w:rPr>
        <w:t xml:space="preserve"> (PANTAK</w:t>
      </w:r>
      <w:r w:rsidR="00AB1D55">
        <w:rPr>
          <w:lang w:val="en-US"/>
        </w:rPr>
        <w:t>, USA</w:t>
      </w:r>
      <w:r w:rsidR="00085412">
        <w:rPr>
          <w:lang w:val="en-US"/>
        </w:rPr>
        <w:t>)</w:t>
      </w:r>
      <w:r w:rsidR="005B1C66">
        <w:rPr>
          <w:lang w:val="en-US"/>
        </w:rPr>
        <w:t xml:space="preserve"> </w:t>
      </w:r>
      <w:r w:rsidR="00D734CC">
        <w:rPr>
          <w:lang w:val="en-US"/>
        </w:rPr>
        <w:t>operating at 10 mA</w:t>
      </w:r>
      <w:r w:rsidR="0004307B">
        <w:rPr>
          <w:lang w:val="en-US"/>
        </w:rPr>
        <w:t xml:space="preserve"> and 220 kV. </w:t>
      </w:r>
      <w:r w:rsidR="005B766D">
        <w:rPr>
          <w:lang w:val="en-US"/>
        </w:rPr>
        <w:t>We used</w:t>
      </w:r>
      <w:r w:rsidR="00BE2E73">
        <w:rPr>
          <w:lang w:val="en-US"/>
        </w:rPr>
        <w:t xml:space="preserve"> </w:t>
      </w:r>
      <w:r w:rsidR="00954CC3">
        <w:rPr>
          <w:lang w:val="en-US"/>
        </w:rPr>
        <w:t>0.7 mm Cu and 1.52 mm of Al</w:t>
      </w:r>
      <w:r w:rsidR="001B52B3">
        <w:rPr>
          <w:lang w:val="en-US"/>
        </w:rPr>
        <w:t xml:space="preserve"> for filtering</w:t>
      </w:r>
      <w:r w:rsidR="00954CC3">
        <w:rPr>
          <w:lang w:val="en-US"/>
        </w:rPr>
        <w:t xml:space="preserve">. </w:t>
      </w:r>
      <w:r w:rsidR="00371330">
        <w:rPr>
          <w:lang w:val="en-US"/>
        </w:rPr>
        <w:t>This is a standard in the</w:t>
      </w:r>
      <w:r w:rsidR="00BF76D6">
        <w:rPr>
          <w:lang w:val="en-US"/>
        </w:rPr>
        <w:t xml:space="preserve"> X-ray lab at</w:t>
      </w:r>
      <w:r w:rsidR="00F461E6">
        <w:rPr>
          <w:lang w:val="en-US"/>
        </w:rPr>
        <w:t xml:space="preserve"> the </w:t>
      </w:r>
      <w:r w:rsidR="00E32809">
        <w:rPr>
          <w:lang w:val="en-US"/>
        </w:rPr>
        <w:t>S</w:t>
      </w:r>
      <w:r w:rsidR="00F461E6">
        <w:rPr>
          <w:lang w:val="en-US"/>
        </w:rPr>
        <w:t xml:space="preserve">ection for </w:t>
      </w:r>
      <w:r w:rsidR="00E32809">
        <w:rPr>
          <w:lang w:val="en-US"/>
        </w:rPr>
        <w:t>B</w:t>
      </w:r>
      <w:r w:rsidR="00F461E6">
        <w:rPr>
          <w:lang w:val="en-US"/>
        </w:rPr>
        <w:t>iophysics</w:t>
      </w:r>
      <w:r w:rsidR="00E32809">
        <w:rPr>
          <w:lang w:val="en-US"/>
        </w:rPr>
        <w:t>,</w:t>
      </w:r>
      <w:r w:rsidR="00F461E6">
        <w:rPr>
          <w:lang w:val="en-US"/>
        </w:rPr>
        <w:t xml:space="preserve"> and</w:t>
      </w:r>
      <w:r w:rsidR="00371330">
        <w:rPr>
          <w:lang w:val="en-US"/>
        </w:rPr>
        <w:t xml:space="preserve"> </w:t>
      </w:r>
      <w:proofErr w:type="gramStart"/>
      <w:r w:rsidR="00E32809">
        <w:rPr>
          <w:lang w:val="en-US"/>
        </w:rPr>
        <w:t>M</w:t>
      </w:r>
      <w:r w:rsidR="00371330">
        <w:rPr>
          <w:lang w:val="en-US"/>
        </w:rPr>
        <w:t>edical</w:t>
      </w:r>
      <w:proofErr w:type="gramEnd"/>
      <w:r w:rsidR="00E32809">
        <w:rPr>
          <w:lang w:val="en-US"/>
        </w:rPr>
        <w:t xml:space="preserve"> </w:t>
      </w:r>
      <w:r w:rsidR="00371330">
        <w:rPr>
          <w:lang w:val="en-US"/>
        </w:rPr>
        <w:t>physics</w:t>
      </w:r>
      <w:r w:rsidR="00F461E6">
        <w:rPr>
          <w:lang w:val="en-US"/>
        </w:rPr>
        <w:t xml:space="preserve">, </w:t>
      </w:r>
      <w:r w:rsidR="00371330">
        <w:rPr>
          <w:lang w:val="en-US"/>
        </w:rPr>
        <w:t>University of Oslo</w:t>
      </w:r>
      <w:r w:rsidR="00314759">
        <w:rPr>
          <w:lang w:val="en-US"/>
        </w:rPr>
        <w:t>.</w:t>
      </w:r>
      <w:r w:rsidR="00AB139F">
        <w:rPr>
          <w:lang w:val="en-US"/>
        </w:rPr>
        <w:t xml:space="preserve"> The X-ray beam was </w:t>
      </w:r>
      <w:r w:rsidR="00EA27A3">
        <w:rPr>
          <w:lang w:val="en-US"/>
        </w:rPr>
        <w:t>enclosed in a</w:t>
      </w:r>
      <w:r w:rsidR="00BF0174">
        <w:rPr>
          <w:lang w:val="en-US"/>
        </w:rPr>
        <w:t xml:space="preserve"> lead</w:t>
      </w:r>
      <w:r w:rsidR="00EA27A3">
        <w:rPr>
          <w:lang w:val="en-US"/>
        </w:rPr>
        <w:t xml:space="preserve"> cabinet</w:t>
      </w:r>
      <w:r w:rsidR="000B6F79">
        <w:rPr>
          <w:lang w:val="en-US"/>
        </w:rPr>
        <w:t xml:space="preserve">, </w:t>
      </w:r>
      <w:r w:rsidR="006D6954">
        <w:rPr>
          <w:lang w:val="en-US"/>
        </w:rPr>
        <w:t xml:space="preserve">which we will refer to as the irradiation cabinet. </w:t>
      </w:r>
      <w:r w:rsidR="00876825">
        <w:rPr>
          <w:lang w:val="en-US"/>
        </w:rPr>
        <w:t>The cabinet ha</w:t>
      </w:r>
      <w:r w:rsidR="00B15C07">
        <w:rPr>
          <w:lang w:val="en-US"/>
        </w:rPr>
        <w:t>s</w:t>
      </w:r>
      <w:r w:rsidR="00876825">
        <w:rPr>
          <w:lang w:val="en-US"/>
        </w:rPr>
        <w:t xml:space="preserve"> a platform made from Pers</w:t>
      </w:r>
      <w:r w:rsidR="00117C46">
        <w:rPr>
          <w:lang w:val="en-US"/>
        </w:rPr>
        <w:t>pex where cells can be placed a</w:t>
      </w:r>
      <w:r w:rsidR="007F0D17">
        <w:rPr>
          <w:lang w:val="en-US"/>
        </w:rPr>
        <w:t>t various</w:t>
      </w:r>
      <w:r w:rsidR="00117C46">
        <w:rPr>
          <w:lang w:val="en-US"/>
        </w:rPr>
        <w:t xml:space="preserve"> distance</w:t>
      </w:r>
      <w:r w:rsidR="00E6223B">
        <w:rPr>
          <w:lang w:val="en-US"/>
        </w:rPr>
        <w:t>s</w:t>
      </w:r>
      <w:r w:rsidR="00117C46">
        <w:rPr>
          <w:lang w:val="en-US"/>
        </w:rPr>
        <w:t xml:space="preserve"> from the X-ray source. A source to detector distance (SDD) of 60 </w:t>
      </w:r>
      <w:r w:rsidR="001F3E03">
        <w:rPr>
          <w:lang w:val="en-US"/>
        </w:rPr>
        <w:t>cm</w:t>
      </w:r>
      <w:r w:rsidR="00117C46">
        <w:rPr>
          <w:lang w:val="en-US"/>
        </w:rPr>
        <w:t xml:space="preserve"> was used to ensure the right beam divergence and </w:t>
      </w:r>
      <w:r w:rsidR="00E6223B">
        <w:rPr>
          <w:lang w:val="en-US"/>
        </w:rPr>
        <w:t>sufficient</w:t>
      </w:r>
      <w:r w:rsidR="00117C46">
        <w:rPr>
          <w:lang w:val="en-US"/>
        </w:rPr>
        <w:t xml:space="preserve"> intensity. The experimental setup can be seen in </w:t>
      </w:r>
      <w:r w:rsidR="00A956A1">
        <w:rPr>
          <w:lang w:val="en-US"/>
        </w:rPr>
        <w:fldChar w:fldCharType="begin"/>
      </w:r>
      <w:r w:rsidR="00A956A1">
        <w:rPr>
          <w:lang w:val="en-US"/>
        </w:rPr>
        <w:instrText xml:space="preserve"> REF _Ref106910244 \h </w:instrText>
      </w:r>
      <w:r w:rsidR="00A956A1">
        <w:rPr>
          <w:lang w:val="en-US"/>
        </w:rPr>
      </w:r>
      <w:r w:rsidR="00A956A1">
        <w:rPr>
          <w:lang w:val="en-US"/>
        </w:rPr>
        <w:fldChar w:fldCharType="separate"/>
      </w:r>
      <w:r w:rsidR="00543048" w:rsidRPr="001529F1">
        <w:rPr>
          <w:lang w:val="en-US"/>
        </w:rPr>
        <w:t xml:space="preserve">Figure </w:t>
      </w:r>
      <w:r w:rsidR="00543048">
        <w:rPr>
          <w:noProof/>
          <w:lang w:val="en-US"/>
        </w:rPr>
        <w:t>2</w:t>
      </w:r>
      <w:r w:rsidR="00543048">
        <w:rPr>
          <w:lang w:val="en-US"/>
        </w:rPr>
        <w:noBreakHyphen/>
      </w:r>
      <w:r w:rsidR="00543048">
        <w:rPr>
          <w:noProof/>
          <w:lang w:val="en-US"/>
        </w:rPr>
        <w:t>2</w:t>
      </w:r>
      <w:r w:rsidR="00A956A1">
        <w:rPr>
          <w:lang w:val="en-US"/>
        </w:rPr>
        <w:fldChar w:fldCharType="end"/>
      </w:r>
      <w:r w:rsidR="00117C46">
        <w:rPr>
          <w:lang w:val="en-US"/>
        </w:rPr>
        <w:t>.</w:t>
      </w:r>
      <w:r w:rsidR="00156B55">
        <w:rPr>
          <w:lang w:val="en-US"/>
        </w:rPr>
        <w:br/>
      </w:r>
      <w:r w:rsidR="00E6223B">
        <w:rPr>
          <w:lang w:val="en-US"/>
        </w:rPr>
        <w:t>For irradiation</w:t>
      </w:r>
      <w:r w:rsidR="00A80661">
        <w:rPr>
          <w:lang w:val="en-US"/>
        </w:rPr>
        <w:t>, T25 cell flasks (Nunc, Denmark)</w:t>
      </w:r>
      <w:r w:rsidR="00956997">
        <w:rPr>
          <w:lang w:val="en-US"/>
        </w:rPr>
        <w:t xml:space="preserve"> </w:t>
      </w:r>
      <w:r w:rsidR="00F27E1F">
        <w:rPr>
          <w:lang w:val="en-US"/>
        </w:rPr>
        <w:t>were</w:t>
      </w:r>
      <w:r w:rsidR="00956997">
        <w:rPr>
          <w:lang w:val="en-US"/>
        </w:rPr>
        <w:t xml:space="preserve"> </w:t>
      </w:r>
      <w:r w:rsidR="00777EF6">
        <w:rPr>
          <w:lang w:val="en-US"/>
        </w:rPr>
        <w:t xml:space="preserve">inserted into a cell flask holder made </w:t>
      </w:r>
      <w:r w:rsidR="00A84890">
        <w:rPr>
          <w:lang w:val="en-US"/>
        </w:rPr>
        <w:t xml:space="preserve">from </w:t>
      </w:r>
      <w:r w:rsidR="009238B5">
        <w:rPr>
          <w:lang w:val="en-US"/>
        </w:rPr>
        <w:t>polymethyl methacrylate (</w:t>
      </w:r>
      <w:r w:rsidR="00344F05">
        <w:rPr>
          <w:lang w:val="en-US"/>
        </w:rPr>
        <w:t>PMMA</w:t>
      </w:r>
      <w:r w:rsidR="009238B5">
        <w:rPr>
          <w:lang w:val="en-US"/>
        </w:rPr>
        <w:t>)</w:t>
      </w:r>
      <w:r w:rsidR="00964269">
        <w:rPr>
          <w:lang w:val="en-US"/>
        </w:rPr>
        <w:t xml:space="preserve"> hold</w:t>
      </w:r>
      <w:r w:rsidR="0011466B">
        <w:rPr>
          <w:lang w:val="en-US"/>
        </w:rPr>
        <w:t>ing</w:t>
      </w:r>
      <w:r w:rsidR="00964269">
        <w:rPr>
          <w:lang w:val="en-US"/>
        </w:rPr>
        <w:t xml:space="preserve"> four cell flasks in position A, B, C and D. </w:t>
      </w:r>
      <w:r w:rsidR="00B41D53">
        <w:rPr>
          <w:lang w:val="en-US"/>
        </w:rPr>
        <w:t xml:space="preserve">The ionization chamber was placed inside </w:t>
      </w:r>
      <w:r w:rsidR="003F0B3F">
        <w:rPr>
          <w:lang w:val="en-US"/>
        </w:rPr>
        <w:t>a</w:t>
      </w:r>
      <w:r w:rsidR="008D638F">
        <w:rPr>
          <w:lang w:val="en-US"/>
        </w:rPr>
        <w:t xml:space="preserve"> cell flask </w:t>
      </w:r>
      <w:r w:rsidR="003776D2">
        <w:rPr>
          <w:lang w:val="en-US"/>
        </w:rPr>
        <w:t>and measurements were performed in all positions</w:t>
      </w:r>
      <w:r w:rsidR="008132C7">
        <w:rPr>
          <w:lang w:val="en-US"/>
        </w:rPr>
        <w:t xml:space="preserve"> as seen in</w:t>
      </w:r>
      <w:r w:rsidR="00DD6C68">
        <w:rPr>
          <w:lang w:val="en-US"/>
        </w:rPr>
        <w:t xml:space="preserve"> </w:t>
      </w:r>
      <w:r w:rsidR="00DD6C68">
        <w:rPr>
          <w:lang w:val="en-US"/>
        </w:rPr>
        <w:fldChar w:fldCharType="begin"/>
      </w:r>
      <w:r w:rsidR="00DD6C68">
        <w:rPr>
          <w:lang w:val="en-US"/>
        </w:rPr>
        <w:instrText xml:space="preserve"> REF _Ref98932199 \h </w:instrText>
      </w:r>
      <w:r w:rsidR="004D7B5D">
        <w:rPr>
          <w:lang w:val="en-US"/>
        </w:rPr>
        <w:instrText xml:space="preserve"> \* MERGEFORMAT </w:instrText>
      </w:r>
      <w:r w:rsidR="00DD6C68">
        <w:rPr>
          <w:lang w:val="en-US"/>
        </w:rPr>
        <w:fldChar w:fldCharType="separate"/>
      </w:r>
      <w:r w:rsidR="00543048">
        <w:rPr>
          <w:b/>
          <w:bCs/>
          <w:lang w:val="en-US"/>
        </w:rPr>
        <w:fldChar w:fldCharType="begin"/>
      </w:r>
      <w:r w:rsidR="00543048">
        <w:rPr>
          <w:lang w:val="en-US"/>
        </w:rPr>
        <w:instrText xml:space="preserve"> REF _Ref106910244 \h </w:instrText>
      </w:r>
      <w:r w:rsidR="00543048">
        <w:rPr>
          <w:b/>
          <w:bCs/>
          <w:lang w:val="en-US"/>
        </w:rPr>
      </w:r>
      <w:r w:rsidR="00543048">
        <w:rPr>
          <w:b/>
          <w:bCs/>
          <w:lang w:val="en-US"/>
        </w:rPr>
        <w:fldChar w:fldCharType="separate"/>
      </w:r>
      <w:r w:rsidR="00543048" w:rsidRPr="001529F1">
        <w:rPr>
          <w:lang w:val="en-US"/>
        </w:rPr>
        <w:t xml:space="preserve">Figure </w:t>
      </w:r>
      <w:r w:rsidR="00543048">
        <w:rPr>
          <w:noProof/>
          <w:lang w:val="en-US"/>
        </w:rPr>
        <w:t>2</w:t>
      </w:r>
      <w:r w:rsidR="00543048">
        <w:rPr>
          <w:lang w:val="en-US"/>
        </w:rPr>
        <w:noBreakHyphen/>
      </w:r>
      <w:r w:rsidR="00543048">
        <w:rPr>
          <w:noProof/>
          <w:lang w:val="en-US"/>
        </w:rPr>
        <w:t>2</w:t>
      </w:r>
      <w:r w:rsidR="00543048">
        <w:rPr>
          <w:b/>
          <w:bCs/>
          <w:lang w:val="en-US"/>
        </w:rPr>
        <w:fldChar w:fldCharType="end"/>
      </w:r>
      <w:r w:rsidR="00543048">
        <w:rPr>
          <w:b/>
          <w:bCs/>
          <w:lang w:val="en-US"/>
        </w:rPr>
        <w:t>.</w:t>
      </w:r>
      <w:r w:rsidR="00DD6C68">
        <w:rPr>
          <w:lang w:val="en-US"/>
        </w:rPr>
        <w:fldChar w:fldCharType="end"/>
      </w:r>
      <w:r w:rsidR="004248EC">
        <w:rPr>
          <w:lang w:val="en-US"/>
        </w:rPr>
        <w:t>.</w:t>
      </w:r>
      <w:r w:rsidR="00D5180E">
        <w:rPr>
          <w:lang w:val="en-US"/>
        </w:rPr>
        <w:t xml:space="preserve"> </w:t>
      </w:r>
      <w:r w:rsidR="00E30086">
        <w:rPr>
          <w:lang w:val="en-US"/>
        </w:rPr>
        <w:t>Positioning of the cell</w:t>
      </w:r>
      <w:r w:rsidR="00211AE4">
        <w:rPr>
          <w:lang w:val="en-US"/>
        </w:rPr>
        <w:t xml:space="preserve"> flask holder</w:t>
      </w:r>
      <w:r w:rsidR="00E30086">
        <w:rPr>
          <w:lang w:val="en-US"/>
        </w:rPr>
        <w:t xml:space="preserve"> on </w:t>
      </w:r>
      <w:r w:rsidR="00FE3284">
        <w:rPr>
          <w:lang w:val="en-US"/>
        </w:rPr>
        <w:t>the Perspex</w:t>
      </w:r>
      <w:r w:rsidR="00CF7DB1">
        <w:rPr>
          <w:lang w:val="en-US"/>
        </w:rPr>
        <w:t xml:space="preserve"> </w:t>
      </w:r>
      <w:r w:rsidR="00E30086">
        <w:rPr>
          <w:lang w:val="en-US"/>
        </w:rPr>
        <w:t xml:space="preserve">platform inside the irradiation </w:t>
      </w:r>
      <w:r w:rsidR="007B0216">
        <w:rPr>
          <w:lang w:val="en-US"/>
        </w:rPr>
        <w:t>cabinet</w:t>
      </w:r>
      <w:r w:rsidR="00E30086">
        <w:rPr>
          <w:lang w:val="en-US"/>
        </w:rPr>
        <w:t xml:space="preserve"> (</w:t>
      </w:r>
      <w:r w:rsidR="00543048">
        <w:rPr>
          <w:lang w:val="en-US"/>
        </w:rPr>
        <w:fldChar w:fldCharType="begin"/>
      </w:r>
      <w:r w:rsidR="00543048">
        <w:rPr>
          <w:lang w:val="en-US"/>
        </w:rPr>
        <w:instrText xml:space="preserve"> REF _Ref107352776 \h </w:instrText>
      </w:r>
      <w:r w:rsidR="00543048">
        <w:rPr>
          <w:lang w:val="en-US"/>
        </w:rPr>
      </w:r>
      <w:r w:rsidR="00543048">
        <w:rPr>
          <w:lang w:val="en-US"/>
        </w:rPr>
        <w:fldChar w:fldCharType="separate"/>
      </w:r>
      <w:r w:rsidR="00543048" w:rsidRPr="00B54D63">
        <w:rPr>
          <w:lang w:val="en-US"/>
        </w:rPr>
        <w:t xml:space="preserve">Figure </w:t>
      </w:r>
      <w:r w:rsidR="00543048">
        <w:rPr>
          <w:noProof/>
          <w:lang w:val="en-US"/>
        </w:rPr>
        <w:t>2</w:t>
      </w:r>
      <w:r w:rsidR="00543048">
        <w:rPr>
          <w:lang w:val="en-US"/>
        </w:rPr>
        <w:noBreakHyphen/>
      </w:r>
      <w:r w:rsidR="00543048">
        <w:rPr>
          <w:noProof/>
          <w:lang w:val="en-US"/>
        </w:rPr>
        <w:t>3</w:t>
      </w:r>
      <w:r w:rsidR="00543048">
        <w:rPr>
          <w:lang w:val="en-US"/>
        </w:rPr>
        <w:fldChar w:fldCharType="end"/>
      </w:r>
      <w:r w:rsidR="00E30086">
        <w:rPr>
          <w:lang w:val="en-US"/>
        </w:rPr>
        <w:t>)</w:t>
      </w:r>
      <w:r w:rsidR="00211AE4">
        <w:rPr>
          <w:lang w:val="en-US"/>
        </w:rPr>
        <w:t xml:space="preserve"> was decided by field homogeneity measurements </w:t>
      </w:r>
      <w:r w:rsidR="00211AE4">
        <w:rPr>
          <w:lang w:val="en-US"/>
        </w:rPr>
        <w:lastRenderedPageBreak/>
        <w:t xml:space="preserve">performed by </w:t>
      </w:r>
      <w:r w:rsidR="00211AE4">
        <w:rPr>
          <w:lang w:val="en-US"/>
        </w:rPr>
        <w:fldChar w:fldCharType="begin"/>
      </w:r>
      <w:r w:rsidR="00BE7A1D">
        <w:rPr>
          <w:lang w:val="en-US"/>
        </w:rPr>
        <w:instrText xml:space="preserve"> ADDIN ZOTERO_ITEM CSL_CITATION {"citationID":"yflZVvRe","properties":{"formattedCitation":"(Bj\\uc0\\u248{}rg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211AE4">
        <w:rPr>
          <w:lang w:val="en-US"/>
        </w:rPr>
        <w:fldChar w:fldCharType="separate"/>
      </w:r>
      <w:proofErr w:type="spellStart"/>
      <w:r w:rsidR="00211AE4" w:rsidRPr="00AA7951">
        <w:rPr>
          <w:rFonts w:cs="Times New Roman"/>
          <w:szCs w:val="24"/>
          <w:lang w:val="en-US"/>
        </w:rPr>
        <w:t>Bjørg</w:t>
      </w:r>
      <w:proofErr w:type="spellEnd"/>
      <w:r w:rsidR="00211AE4" w:rsidRPr="00AA7951">
        <w:rPr>
          <w:rFonts w:cs="Times New Roman"/>
          <w:szCs w:val="24"/>
          <w:lang w:val="en-US"/>
        </w:rPr>
        <w:t xml:space="preserve"> </w:t>
      </w:r>
      <w:proofErr w:type="spellStart"/>
      <w:r w:rsidR="00211AE4" w:rsidRPr="00AA7951">
        <w:rPr>
          <w:rFonts w:cs="Times New Roman"/>
          <w:szCs w:val="24"/>
          <w:lang w:val="en-US"/>
        </w:rPr>
        <w:t>Vårli</w:t>
      </w:r>
      <w:proofErr w:type="spellEnd"/>
      <w:r w:rsidR="00211AE4" w:rsidRPr="00AA7951">
        <w:rPr>
          <w:rFonts w:cs="Times New Roman"/>
          <w:szCs w:val="24"/>
          <w:lang w:val="en-US"/>
        </w:rPr>
        <w:t xml:space="preserve"> </w:t>
      </w:r>
      <w:proofErr w:type="spellStart"/>
      <w:r w:rsidR="00211AE4" w:rsidRPr="00AA7951">
        <w:rPr>
          <w:rFonts w:cs="Times New Roman"/>
          <w:szCs w:val="24"/>
          <w:lang w:val="en-US"/>
        </w:rPr>
        <w:t>Håland</w:t>
      </w:r>
      <w:proofErr w:type="spellEnd"/>
      <w:r w:rsidR="00211AE4">
        <w:rPr>
          <w:lang w:val="en-US"/>
        </w:rPr>
        <w:fldChar w:fldCharType="end"/>
      </w:r>
      <w:r w:rsidR="00AA7951">
        <w:rPr>
          <w:lang w:val="en-US"/>
        </w:rPr>
        <w:t>.</w:t>
      </w:r>
      <w:r w:rsidR="004248EC">
        <w:rPr>
          <w:lang w:val="en-US"/>
        </w:rPr>
        <w:t xml:space="preserve"> </w:t>
      </w:r>
      <w:r w:rsidR="00604CEF">
        <w:rPr>
          <w:lang w:val="en-US"/>
        </w:rPr>
        <w:t xml:space="preserve">The </w:t>
      </w:r>
      <w:r w:rsidR="000A7C30">
        <w:rPr>
          <w:lang w:val="en-US"/>
        </w:rPr>
        <w:t>protective cap of the ion chamber slightly lifts the sensitive volume above the bottom of the cell flask</w:t>
      </w:r>
      <w:r w:rsidR="0039184F">
        <w:rPr>
          <w:lang w:val="en-US"/>
        </w:rPr>
        <w:t xml:space="preserve"> (see </w:t>
      </w:r>
      <w:r w:rsidR="0039184F">
        <w:rPr>
          <w:lang w:val="en-US"/>
        </w:rPr>
        <w:fldChar w:fldCharType="begin"/>
      </w:r>
      <w:r w:rsidR="0039184F">
        <w:rPr>
          <w:lang w:val="en-US"/>
        </w:rPr>
        <w:instrText xml:space="preserve"> REF _Ref99019717 \h </w:instrText>
      </w:r>
      <w:r w:rsidR="00CB30D7">
        <w:rPr>
          <w:lang w:val="en-US"/>
        </w:rPr>
        <w:instrText xml:space="preserve"> \* MERGEFORMAT </w:instrText>
      </w:r>
      <w:r w:rsidR="0039184F">
        <w:rPr>
          <w:lang w:val="en-US"/>
        </w:rPr>
      </w:r>
      <w:r w:rsidR="0039184F">
        <w:rPr>
          <w:lang w:val="en-US"/>
        </w:rPr>
        <w:fldChar w:fldCharType="separate"/>
      </w:r>
      <w:r w:rsidR="00543048" w:rsidRPr="002B51B7">
        <w:rPr>
          <w:lang w:val="en-US"/>
        </w:rPr>
        <w:t xml:space="preserve">Figure </w:t>
      </w:r>
      <w:r w:rsidR="00543048">
        <w:rPr>
          <w:noProof/>
          <w:lang w:val="en-US"/>
        </w:rPr>
        <w:t>2</w:t>
      </w:r>
      <w:r w:rsidR="00543048">
        <w:rPr>
          <w:noProof/>
          <w:lang w:val="en-US"/>
        </w:rPr>
        <w:noBreakHyphen/>
        <w:t>4</w:t>
      </w:r>
      <w:r w:rsidR="0039184F">
        <w:rPr>
          <w:lang w:val="en-US"/>
        </w:rPr>
        <w:fldChar w:fldCharType="end"/>
      </w:r>
      <w:r w:rsidR="0039184F">
        <w:rPr>
          <w:lang w:val="en-US"/>
        </w:rPr>
        <w:t>)</w:t>
      </w:r>
      <w:r w:rsidR="00552D1E">
        <w:rPr>
          <w:lang w:val="en-US"/>
        </w:rPr>
        <w:t>(i.e.,</w:t>
      </w:r>
      <w:r w:rsidR="00CB35BB">
        <w:rPr>
          <w:lang w:val="en-US"/>
        </w:rPr>
        <w:t xml:space="preserve"> closer to the </w:t>
      </w:r>
      <w:r w:rsidR="00877D35">
        <w:rPr>
          <w:lang w:val="en-US"/>
        </w:rPr>
        <w:t>radiation source</w:t>
      </w:r>
      <w:r w:rsidR="00552D1E">
        <w:rPr>
          <w:lang w:val="en-US"/>
        </w:rPr>
        <w:t>)</w:t>
      </w:r>
      <w:r w:rsidR="000A7C30">
        <w:rPr>
          <w:lang w:val="en-US"/>
        </w:rPr>
        <w:t xml:space="preserve">, but the cells are seeded in monolayers at the bottom. It </w:t>
      </w:r>
      <w:r w:rsidR="00CD5317">
        <w:rPr>
          <w:lang w:val="en-US"/>
        </w:rPr>
        <w:t>was</w:t>
      </w:r>
      <w:r w:rsidR="000A7C30">
        <w:rPr>
          <w:lang w:val="en-US"/>
        </w:rPr>
        <w:t xml:space="preserve"> therefore necessary to account for this height difference when prescribing</w:t>
      </w:r>
      <w:r w:rsidR="00CF3F92">
        <w:rPr>
          <w:lang w:val="en-US"/>
        </w:rPr>
        <w:t xml:space="preserve"> a</w:t>
      </w:r>
      <w:r w:rsidR="000A7C30">
        <w:rPr>
          <w:lang w:val="en-US"/>
        </w:rPr>
        <w:t xml:space="preserve"> </w:t>
      </w:r>
      <w:r w:rsidR="002E22EB">
        <w:rPr>
          <w:lang w:val="en-US"/>
        </w:rPr>
        <w:t>radiation</w:t>
      </w:r>
      <w:r w:rsidR="00CF3F92">
        <w:rPr>
          <w:lang w:val="en-US"/>
        </w:rPr>
        <w:t xml:space="preserve"> dose</w:t>
      </w:r>
      <w:r w:rsidR="00A53577">
        <w:rPr>
          <w:lang w:val="en-US"/>
        </w:rPr>
        <w:t xml:space="preserve">. </w:t>
      </w:r>
    </w:p>
    <w:p w14:paraId="1B3145A2" w14:textId="31070023" w:rsidR="00555E7A" w:rsidRDefault="00555E7A" w:rsidP="004D7B5D">
      <w:pPr>
        <w:spacing w:line="360" w:lineRule="auto"/>
        <w:rPr>
          <w:rFonts w:eastAsiaTheme="minorEastAsia"/>
          <w:lang w:val="en-US"/>
        </w:rPr>
      </w:pPr>
      <w:r>
        <w:rPr>
          <w:lang w:val="en-US"/>
        </w:rPr>
        <w:t>Because</w:t>
      </w:r>
      <w:r w:rsidR="00CF3F92">
        <w:rPr>
          <w:lang w:val="en-US"/>
        </w:rPr>
        <w:t xml:space="preserve"> the X-ray</w:t>
      </w:r>
      <w:r>
        <w:rPr>
          <w:lang w:val="en-US"/>
        </w:rPr>
        <w:t xml:space="preserve"> intensity follows the inverse square law</w:t>
      </w:r>
      <w:r w:rsidR="00BC6956">
        <w:rPr>
          <w:lang w:val="en-US"/>
        </w:rPr>
        <w:t xml:space="preserve"> </w:t>
      </w:r>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72629E">
        <w:rPr>
          <w:rFonts w:eastAsiaTheme="minorEastAsia"/>
          <w:lang w:val="en-US"/>
        </w:rPr>
        <w:t xml:space="preserve"> (see </w:t>
      </w:r>
      <w:r w:rsidR="0072629E">
        <w:rPr>
          <w:rFonts w:eastAsiaTheme="minorEastAsia"/>
          <w:lang w:val="en-US"/>
        </w:rPr>
        <w:fldChar w:fldCharType="begin"/>
      </w:r>
      <w:r w:rsidR="0072629E">
        <w:rPr>
          <w:rFonts w:eastAsiaTheme="minorEastAsia"/>
          <w:lang w:val="en-US"/>
        </w:rPr>
        <w:instrText xml:space="preserve"> REF _Ref98516531 \r \h </w:instrText>
      </w:r>
      <w:r w:rsidR="00CB30D7">
        <w:rPr>
          <w:rFonts w:eastAsiaTheme="minorEastAsia"/>
          <w:lang w:val="en-US"/>
        </w:rPr>
        <w:instrText xml:space="preserve"> \* MERGEFORMAT </w:instrText>
      </w:r>
      <w:r w:rsidR="0072629E">
        <w:rPr>
          <w:rFonts w:eastAsiaTheme="minorEastAsia"/>
          <w:lang w:val="en-US"/>
        </w:rPr>
      </w:r>
      <w:r w:rsidR="0072629E">
        <w:rPr>
          <w:rFonts w:eastAsiaTheme="minorEastAsia"/>
          <w:lang w:val="en-US"/>
        </w:rPr>
        <w:fldChar w:fldCharType="separate"/>
      </w:r>
      <w:r w:rsidR="00380EB7">
        <w:rPr>
          <w:rFonts w:eastAsiaTheme="minorEastAsia"/>
          <w:lang w:val="en-US"/>
        </w:rPr>
        <w:t>1.2.1</w:t>
      </w:r>
      <w:r w:rsidR="0072629E">
        <w:rPr>
          <w:rFonts w:eastAsiaTheme="minorEastAsia"/>
          <w:lang w:val="en-US"/>
        </w:rPr>
        <w:fldChar w:fldCharType="end"/>
      </w:r>
      <w:r w:rsidR="0072629E">
        <w:rPr>
          <w:rFonts w:eastAsiaTheme="minorEastAsia"/>
          <w:lang w:val="en-US"/>
        </w:rPr>
        <w:t>)</w:t>
      </w:r>
      <w:r w:rsidR="00877D35">
        <w:rPr>
          <w:rFonts w:eastAsiaTheme="minorEastAsia"/>
          <w:lang w:val="en-US"/>
        </w:rPr>
        <w:t xml:space="preserve">, </w:t>
      </w:r>
      <w:r w:rsidR="00B01310">
        <w:rPr>
          <w:rFonts w:eastAsiaTheme="minorEastAsia"/>
          <w:lang w:val="en-US"/>
        </w:rPr>
        <w:t xml:space="preserve">the ratio between </w:t>
      </w:r>
      <w:r w:rsidR="00FB4567">
        <w:rPr>
          <w:rFonts w:eastAsiaTheme="minorEastAsia"/>
          <w:lang w:val="en-US"/>
        </w:rPr>
        <w:t>intensity at the sensitive volume</w:t>
      </w:r>
      <w:r w:rsidR="004106D0">
        <w:rPr>
          <w:rFonts w:eastAsiaTheme="minorEastAsia"/>
          <w:lang w:val="en-US"/>
        </w:rPr>
        <w:t xml:space="preserve"> of the ion chamber</w:t>
      </w:r>
      <w:r w:rsidR="00FB456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oMath>
      <w:r w:rsidR="00FB4567">
        <w:rPr>
          <w:rFonts w:eastAsiaTheme="minorEastAsia"/>
          <w:lang w:val="en-US"/>
        </w:rPr>
        <w:t xml:space="preserve"> and </w:t>
      </w:r>
      <w:r w:rsidR="00B76D3F">
        <w:rPr>
          <w:rFonts w:eastAsiaTheme="minorEastAsia"/>
          <w:lang w:val="en-US"/>
        </w:rPr>
        <w:t>the intensity at the bottom of the cell flask</w:t>
      </w:r>
      <w:r w:rsidR="0072629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oMath>
      <w:r w:rsidR="00B76D3F">
        <w:rPr>
          <w:rFonts w:eastAsiaTheme="minorEastAsia"/>
          <w:lang w:val="en-US"/>
        </w:rPr>
        <w:t xml:space="preserve"> is </w:t>
      </w:r>
    </w:p>
    <w:p w14:paraId="74AE1B1B" w14:textId="1453216C" w:rsidR="00B76D3F" w:rsidRDefault="008573DA"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2</m:t>
                  </m:r>
                </m:sub>
                <m:sup>
                  <m:r>
                    <w:rPr>
                      <w:rFonts w:ascii="Cambria Math" w:hAnsi="Cambria Math"/>
                      <w:lang w:val="en-US"/>
                    </w:rPr>
                    <m:t>2</m:t>
                  </m:r>
                </m:sup>
              </m:sSubSup>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1</m:t>
                  </m:r>
                </m:sub>
                <m:sup>
                  <m:r>
                    <w:rPr>
                      <w:rFonts w:ascii="Cambria Math" w:hAnsi="Cambria Math"/>
                      <w:lang w:val="en-US"/>
                    </w:rPr>
                    <m:t>2</m:t>
                  </m:r>
                </m:sup>
              </m:sSubSup>
            </m:den>
          </m:f>
          <m:r>
            <w:rPr>
              <w:rFonts w:ascii="Cambria Math" w:eastAsiaTheme="minorEastAsia" w:hAnsi="Cambria Math"/>
              <w:lang w:val="en-US"/>
            </w:rPr>
            <m:t xml:space="preserve"> .</m:t>
          </m:r>
        </m:oMath>
      </m:oMathPara>
    </w:p>
    <w:p w14:paraId="7AD420B5" w14:textId="70A1C875" w:rsidR="00264308" w:rsidRPr="005C1E3B" w:rsidRDefault="00501DDE" w:rsidP="004D7B5D">
      <w:pPr>
        <w:spacing w:line="360" w:lineRule="auto"/>
        <w:rPr>
          <w:lang w:val="en-US"/>
        </w:rPr>
      </w:pPr>
      <w:r>
        <w:rPr>
          <w:lang w:val="en-US"/>
        </w:rPr>
        <w:t>To find the distance from the cells to the X-ray source we needed the SDD, the thickness of the cell flask holder and the thickness of the cell flask bottom</w:t>
      </w:r>
      <w:r w:rsidR="00EF4345">
        <w:rPr>
          <w:lang w:val="en-US"/>
        </w:rPr>
        <w:t>. The</w:t>
      </w:r>
      <w:r w:rsidR="001B5A2A">
        <w:rPr>
          <w:lang w:val="en-US"/>
        </w:rPr>
        <w:t xml:space="preserve"> same</w:t>
      </w:r>
      <w:r w:rsidR="00EF4345">
        <w:rPr>
          <w:lang w:val="en-US"/>
        </w:rPr>
        <w:t xml:space="preserve"> distance f</w:t>
      </w:r>
      <w:r w:rsidR="00AA2657">
        <w:rPr>
          <w:lang w:val="en-US"/>
        </w:rPr>
        <w:t>or</w:t>
      </w:r>
      <w:r w:rsidR="00EF4345">
        <w:rPr>
          <w:lang w:val="en-US"/>
        </w:rPr>
        <w:t xml:space="preserve"> the sensitive volume </w:t>
      </w:r>
      <w:r w:rsidR="001B5A2A">
        <w:rPr>
          <w:lang w:val="en-US"/>
        </w:rPr>
        <w:t xml:space="preserve">was the same except for the added radius of the protective cap. </w:t>
      </w:r>
      <w:r w:rsidR="00AA2657">
        <w:rPr>
          <w:lang w:val="en-US"/>
        </w:rPr>
        <w:br/>
        <w:t>M</w:t>
      </w:r>
      <w:r w:rsidR="00D45F77">
        <w:rPr>
          <w:lang w:val="en-US"/>
        </w:rPr>
        <w:t xml:space="preserve">easurements were made </w:t>
      </w:r>
      <w:r w:rsidR="00A16FFE">
        <w:rPr>
          <w:lang w:val="en-US"/>
        </w:rPr>
        <w:t xml:space="preserve">sing a </w:t>
      </w:r>
      <w:r w:rsidR="0027512C">
        <w:rPr>
          <w:lang w:val="en-US"/>
        </w:rPr>
        <w:t>caliper</w:t>
      </w:r>
      <w:r w:rsidR="00E60D11">
        <w:rPr>
          <w:lang w:val="en-US"/>
        </w:rPr>
        <w:t xml:space="preserve"> (</w:t>
      </w:r>
      <w:r w:rsidR="005F70B6">
        <w:rPr>
          <w:lang w:val="en-US"/>
        </w:rPr>
        <w:t>FWP, Poland</w:t>
      </w:r>
      <w:r w:rsidR="00E60D11">
        <w:rPr>
          <w:lang w:val="en-US"/>
        </w:rPr>
        <w:t>)</w:t>
      </w:r>
      <w:r w:rsidR="00DE53EB">
        <w:rPr>
          <w:lang w:val="en-US"/>
        </w:rPr>
        <w:t xml:space="preserve">. </w:t>
      </w:r>
      <w:r w:rsidR="00410268">
        <w:rPr>
          <w:lang w:val="en-US"/>
        </w:rPr>
        <w:t>B</w:t>
      </w:r>
      <w:r w:rsidR="00AA1B5B">
        <w:rPr>
          <w:lang w:val="en-US"/>
        </w:rPr>
        <w:t>ased on the smallest measurement possible of 0.01 cm, we assumed an uncertainty</w:t>
      </w:r>
      <w:r w:rsidR="00456E29">
        <w:rPr>
          <w:lang w:val="en-US"/>
        </w:rPr>
        <w:t xml:space="preserve"> of</w:t>
      </w:r>
      <w:r w:rsidR="00AA1B5B">
        <w:rPr>
          <w:lang w:val="en-US"/>
        </w:rPr>
        <w:t xml:space="preserve"> 0.001 cm.</w:t>
      </w:r>
      <w:r w:rsidR="00A16FFE">
        <w:rPr>
          <w:lang w:val="en-US"/>
        </w:rPr>
        <w:t xml:space="preserve"> </w:t>
      </w:r>
      <w:r w:rsidR="00AA1B5B">
        <w:rPr>
          <w:lang w:val="en-US"/>
        </w:rPr>
        <w:t>T</w:t>
      </w:r>
      <w:r w:rsidR="00A16FFE">
        <w:rPr>
          <w:lang w:val="en-US"/>
        </w:rPr>
        <w:t xml:space="preserve">he thickness of the cell flask holder and </w:t>
      </w:r>
      <w:r w:rsidR="00FB43C9">
        <w:rPr>
          <w:lang w:val="en-US"/>
        </w:rPr>
        <w:t>the cell flask bottom w</w:t>
      </w:r>
      <w:r w:rsidR="004720BE">
        <w:rPr>
          <w:lang w:val="en-US"/>
        </w:rPr>
        <w:t>ere</w:t>
      </w:r>
      <w:r w:rsidR="00FB43C9">
        <w:rPr>
          <w:lang w:val="en-US"/>
        </w:rPr>
        <w:t xml:space="preserve"> found to be </w:t>
      </w:r>
      <m:oMath>
        <m:r>
          <w:rPr>
            <w:rFonts w:ascii="Cambria Math" w:hAnsi="Cambria Math"/>
            <w:lang w:val="en-US"/>
          </w:rPr>
          <m:t>1.500±0.001</m:t>
        </m:r>
      </m:oMath>
      <w:r w:rsidR="00FB43C9">
        <w:rPr>
          <w:rFonts w:eastAsiaTheme="minorEastAsia"/>
          <w:lang w:val="en-US"/>
        </w:rPr>
        <w:t xml:space="preserve"> cm and </w:t>
      </w:r>
      <m:oMath>
        <m:r>
          <w:rPr>
            <w:rFonts w:ascii="Cambria Math" w:eastAsiaTheme="minorEastAsia" w:hAnsi="Cambria Math"/>
            <w:lang w:val="en-US"/>
          </w:rPr>
          <m:t>0.200±0.001</m:t>
        </m:r>
      </m:oMath>
      <w:r w:rsidR="00FB43C9">
        <w:rPr>
          <w:rFonts w:eastAsiaTheme="minorEastAsia"/>
          <w:lang w:val="en-US"/>
        </w:rPr>
        <w:t xml:space="preserve"> cm, respect</w:t>
      </w:r>
      <w:r w:rsidR="0096228B">
        <w:rPr>
          <w:rFonts w:eastAsiaTheme="minorEastAsia"/>
          <w:lang w:val="en-US"/>
        </w:rPr>
        <w:t>ively</w:t>
      </w:r>
      <w:r w:rsidR="00FB43C9">
        <w:rPr>
          <w:rFonts w:eastAsiaTheme="minorEastAsia"/>
          <w:lang w:val="en-US"/>
        </w:rPr>
        <w:t xml:space="preserve">. </w:t>
      </w:r>
      <w:r w:rsidR="0027512C">
        <w:rPr>
          <w:rFonts w:eastAsiaTheme="minorEastAsia"/>
          <w:lang w:val="en-US"/>
        </w:rPr>
        <w:t>The diameter of the protective cap</w:t>
      </w:r>
      <w:r w:rsidR="009E1160">
        <w:rPr>
          <w:rFonts w:eastAsiaTheme="minorEastAsia"/>
          <w:lang w:val="en-US"/>
        </w:rPr>
        <w:t xml:space="preserve"> </w:t>
      </w:r>
      <w:r w:rsidR="0027512C">
        <w:rPr>
          <w:rFonts w:eastAsiaTheme="minorEastAsia"/>
          <w:lang w:val="en-US"/>
        </w:rPr>
        <w:t xml:space="preserve">was </w:t>
      </w:r>
      <m:oMath>
        <m:r>
          <w:rPr>
            <w:rFonts w:ascii="Cambria Math" w:eastAsiaTheme="minorEastAsia" w:hAnsi="Cambria Math"/>
            <w:lang w:val="en-US"/>
          </w:rPr>
          <m:t>1.500±0.001</m:t>
        </m:r>
      </m:oMath>
      <w:r w:rsidR="00C211C8">
        <w:rPr>
          <w:rFonts w:eastAsiaTheme="minorEastAsia"/>
          <w:lang w:val="en-US"/>
        </w:rPr>
        <w:t xml:space="preserve"> cm</w:t>
      </w:r>
      <w:r w:rsidR="009E1160">
        <w:rPr>
          <w:rFonts w:eastAsiaTheme="minorEastAsia"/>
          <w:lang w:val="en-US"/>
        </w:rPr>
        <w:t xml:space="preserve">, with a </w:t>
      </w:r>
      <w:r w:rsidR="00FC0C55" w:rsidRPr="005C1E3B">
        <w:rPr>
          <w:rFonts w:eastAsiaTheme="minorEastAsia"/>
          <w:lang w:val="en-US"/>
        </w:rPr>
        <w:t xml:space="preserve">radius of </w:t>
      </w:r>
      <m:oMath>
        <m:r>
          <w:rPr>
            <w:rFonts w:ascii="Cambria Math" w:eastAsiaTheme="minorEastAsia" w:hAnsi="Cambria Math"/>
            <w:lang w:val="en-US"/>
          </w:rPr>
          <m:t>0.750±0.001</m:t>
        </m:r>
      </m:oMath>
      <w:r w:rsidR="00FC0C55" w:rsidRPr="005C1E3B">
        <w:rPr>
          <w:rFonts w:eastAsiaTheme="minorEastAsia"/>
          <w:lang w:val="en-US"/>
        </w:rPr>
        <w:t xml:space="preserve"> cm.</w:t>
      </w:r>
      <w:r w:rsidR="00C875F7">
        <w:rPr>
          <w:rFonts w:eastAsiaTheme="minorEastAsia"/>
          <w:lang w:val="en-US"/>
        </w:rPr>
        <w:t xml:space="preserve"> Uncertainty in</w:t>
      </w:r>
      <w:r w:rsidR="00F269BD" w:rsidRPr="005C1E3B">
        <w:rPr>
          <w:rFonts w:eastAsiaTheme="minorEastAsia"/>
          <w:lang w:val="en-US"/>
        </w:rPr>
        <w:t xml:space="preserve"> </w:t>
      </w:r>
      <w:r w:rsidR="00FC0C55" w:rsidRPr="005C1E3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r>
          <w:rPr>
            <w:rFonts w:ascii="Cambria Math" w:eastAsiaTheme="minorEastAsia" w:hAnsi="Cambria Math"/>
            <w:lang w:val="en-US"/>
          </w:rPr>
          <m:t xml:space="preserve"> </m:t>
        </m:r>
      </m:oMath>
      <w:r w:rsidR="00795449">
        <w:rPr>
          <w:rFonts w:eastAsiaTheme="minorEastAsia"/>
          <w:lang w:val="en-US"/>
        </w:rPr>
        <w:t xml:space="preserve">was found </w:t>
      </w:r>
      <w:r w:rsidR="00C875F7">
        <w:rPr>
          <w:rFonts w:eastAsiaTheme="minorEastAsia"/>
          <w:lang w:val="en-US"/>
        </w:rPr>
        <w:t>with error</w:t>
      </w:r>
      <w:r w:rsidR="00795449">
        <w:rPr>
          <w:rFonts w:eastAsiaTheme="minorEastAsia"/>
          <w:lang w:val="en-US"/>
        </w:rPr>
        <w:t xml:space="preserve"> propagation using equation </w:t>
      </w:r>
      <w:r w:rsidR="00795449">
        <w:rPr>
          <w:rFonts w:eastAsiaTheme="minorEastAsia"/>
          <w:lang w:val="en-US"/>
        </w:rPr>
        <w:fldChar w:fldCharType="begin"/>
      </w:r>
      <w:r w:rsidR="00795449">
        <w:rPr>
          <w:rFonts w:eastAsiaTheme="minorEastAsia"/>
          <w:lang w:val="en-US"/>
        </w:rPr>
        <w:instrText xml:space="preserve"> REF _Ref100759194 \h </w:instrText>
      </w:r>
      <w:r w:rsidR="004D7B5D">
        <w:rPr>
          <w:rFonts w:eastAsiaTheme="minorEastAsia"/>
          <w:lang w:val="en-US"/>
        </w:rPr>
        <w:instrText xml:space="preserve"> \* MERGEFORMAT </w:instrText>
      </w:r>
      <w:r w:rsidR="00795449">
        <w:rPr>
          <w:rFonts w:eastAsiaTheme="minorEastAsia"/>
          <w:lang w:val="en-US"/>
        </w:rPr>
      </w:r>
      <w:r w:rsidR="00795449">
        <w:rPr>
          <w:rFonts w:eastAsiaTheme="minorEastAsia"/>
          <w:lang w:val="en-US"/>
        </w:rPr>
        <w:fldChar w:fldCharType="separate"/>
      </w:r>
      <w:r w:rsidR="00380EB7" w:rsidRPr="00380EB7">
        <w:rPr>
          <w:noProof/>
          <w:lang w:val="en-US"/>
        </w:rPr>
        <w:t>2</w:t>
      </w:r>
      <w:r w:rsidR="00380EB7" w:rsidRPr="00380EB7">
        <w:rPr>
          <w:noProof/>
          <w:lang w:val="en-US"/>
        </w:rPr>
        <w:noBreakHyphen/>
        <w:t>3</w:t>
      </w:r>
      <w:r w:rsidR="00795449">
        <w:rPr>
          <w:rFonts w:eastAsiaTheme="minorEastAsia"/>
          <w:lang w:val="en-US"/>
        </w:rPr>
        <w:fldChar w:fldCharType="end"/>
      </w:r>
      <w:r w:rsidR="00130429">
        <w:rPr>
          <w:rFonts w:eastAsiaTheme="minorEastAsia"/>
          <w:lang w:val="en-US"/>
        </w:rPr>
        <w:t xml:space="preserve"> assuming negligible uncertainty in SDD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95130" w14:paraId="02093066" w14:textId="77777777" w:rsidTr="00C95130">
        <w:tc>
          <w:tcPr>
            <w:tcW w:w="8815" w:type="dxa"/>
          </w:tcPr>
          <w:p w14:paraId="633EA3AD" w14:textId="2CC764B7" w:rsidR="00C95130" w:rsidRDefault="008573DA" w:rsidP="004D7B5D">
            <w:pPr>
              <w:spacing w:line="360" w:lineRule="auto"/>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m:t>
                            </m:r>
                          </m:e>
                        </m:d>
                      </m:e>
                      <m:sup>
                        <m:r>
                          <w:rPr>
                            <w:rFonts w:ascii="Cambria Math" w:hAnsi="Cambria Math"/>
                            <w:lang w:val="en-US"/>
                          </w:rPr>
                          <m:t>2</m:t>
                        </m:r>
                      </m:sup>
                    </m:sSup>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60-1.5-0.2-0.75</m:t>
                            </m:r>
                          </m:e>
                        </m:d>
                      </m:e>
                      <m:sup>
                        <m:r>
                          <w:rPr>
                            <w:rFonts w:ascii="Cambria Math" w:hAnsi="Cambria Math"/>
                            <w:lang w:val="en-US"/>
                          </w:rPr>
                          <m:t>2</m:t>
                        </m:r>
                      </m:sup>
                    </m:sSup>
                  </m:den>
                </m:f>
                <m:r>
                  <w:rPr>
                    <w:rFonts w:ascii="Cambria Math" w:hAnsi="Cambria Math"/>
                    <w:lang w:val="en-US"/>
                  </w:rPr>
                  <m:t>=1.02600±0.00002</m:t>
                </m:r>
                <m:r>
                  <w:rPr>
                    <w:rFonts w:ascii="Cambria Math" w:eastAsiaTheme="minorEastAsia" w:hAnsi="Cambria Math"/>
                    <w:lang w:val="en-US"/>
                  </w:rPr>
                  <m:t xml:space="preserve"> .</m:t>
                </m:r>
              </m:oMath>
            </m:oMathPara>
          </w:p>
        </w:tc>
        <w:bookmarkStart w:id="115" w:name="_Ref103763143"/>
        <w:tc>
          <w:tcPr>
            <w:tcW w:w="535" w:type="dxa"/>
          </w:tcPr>
          <w:p w14:paraId="751A039A" w14:textId="3E6DDF70" w:rsidR="00C95130" w:rsidRDefault="00C95130"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115"/>
          </w:p>
        </w:tc>
      </w:tr>
    </w:tbl>
    <w:p w14:paraId="737DD4E5" w14:textId="4CFCA4FD" w:rsidR="00422D4A" w:rsidRPr="00B8035B" w:rsidRDefault="003E27F5" w:rsidP="004D7B5D">
      <w:pPr>
        <w:spacing w:line="360" w:lineRule="auto"/>
        <w:rPr>
          <w:rFonts w:eastAsiaTheme="minorEastAsia"/>
          <w:lang w:val="en-US"/>
        </w:rPr>
      </w:pPr>
      <w:r>
        <w:rPr>
          <w:rFonts w:eastAsiaTheme="minorEastAsia"/>
          <w:lang w:val="en-US"/>
        </w:rPr>
        <w:t>We decided to</w:t>
      </w:r>
      <w:r w:rsidR="005939BC">
        <w:rPr>
          <w:rFonts w:eastAsiaTheme="minorEastAsia"/>
          <w:lang w:val="en-US"/>
        </w:rPr>
        <w:t xml:space="preserve"> neglect </w:t>
      </w:r>
      <w:r>
        <w:rPr>
          <w:rFonts w:eastAsiaTheme="minorEastAsia"/>
          <w:lang w:val="en-US"/>
        </w:rPr>
        <w:t>this uncertainty</w:t>
      </w:r>
      <w:r w:rsidR="005939BC">
        <w:rPr>
          <w:rFonts w:eastAsiaTheme="minorEastAsia"/>
          <w:lang w:val="en-US"/>
        </w:rPr>
        <w:t xml:space="preserve">, not </w:t>
      </w:r>
      <w:r w:rsidR="006B4AAD">
        <w:rPr>
          <w:rFonts w:eastAsiaTheme="minorEastAsia"/>
          <w:lang w:val="en-US"/>
        </w:rPr>
        <w:t xml:space="preserve">to </w:t>
      </w:r>
      <w:r w:rsidR="005939BC">
        <w:rPr>
          <w:rFonts w:eastAsiaTheme="minorEastAsia"/>
          <w:lang w:val="en-US"/>
        </w:rPr>
        <w:t>further complicate the uncertainty analysis</w:t>
      </w:r>
      <w:r w:rsidR="00B8035B">
        <w:rPr>
          <w:rFonts w:eastAsiaTheme="minorEastAsia"/>
          <w:lang w:val="en-US"/>
        </w:rPr>
        <w:t xml:space="preserve">. </w:t>
      </w:r>
      <w:r w:rsidR="006B4AAD">
        <w:rPr>
          <w:rFonts w:eastAsiaTheme="minorEastAsia"/>
          <w:lang w:val="en-US"/>
        </w:rPr>
        <w:t>Thus, we expect t</w:t>
      </w:r>
      <w:r w:rsidR="00CF4161">
        <w:rPr>
          <w:rFonts w:eastAsiaTheme="minorEastAsia"/>
          <w:lang w:val="en-US"/>
        </w:rPr>
        <w:t>he intensity in the sensitive volume</w:t>
      </w:r>
      <w:r w:rsidR="00BB2561">
        <w:rPr>
          <w:rFonts w:eastAsiaTheme="minorEastAsia"/>
          <w:lang w:val="en-US"/>
        </w:rPr>
        <w:t xml:space="preserve"> of the ion chamber</w:t>
      </w:r>
      <w:r w:rsidR="00CF4161">
        <w:rPr>
          <w:rFonts w:eastAsiaTheme="minorEastAsia"/>
          <w:lang w:val="en-US"/>
        </w:rPr>
        <w:t xml:space="preserve"> </w:t>
      </w:r>
      <w:r w:rsidR="00FD2814">
        <w:rPr>
          <w:rFonts w:eastAsiaTheme="minorEastAsia"/>
          <w:lang w:val="en-US"/>
        </w:rPr>
        <w:t>to be</w:t>
      </w:r>
      <w:r w:rsidR="000F2E2F">
        <w:rPr>
          <w:rFonts w:eastAsiaTheme="minorEastAsia"/>
          <w:lang w:val="en-US"/>
        </w:rPr>
        <w:t xml:space="preserve"> </w:t>
      </w:r>
      <m:oMath>
        <m:r>
          <w:rPr>
            <w:rFonts w:ascii="Cambria Math" w:eastAsiaTheme="minorEastAsia" w:hAnsi="Cambria Math"/>
            <w:lang w:val="en-US"/>
          </w:rPr>
          <m:t>2.6%</m:t>
        </m:r>
      </m:oMath>
      <w:r w:rsidR="000F2E2F">
        <w:rPr>
          <w:rFonts w:eastAsiaTheme="minorEastAsia"/>
          <w:lang w:val="en-US"/>
        </w:rPr>
        <w:t xml:space="preserve"> higher</w:t>
      </w:r>
      <w:r w:rsidR="00BB2561">
        <w:rPr>
          <w:rFonts w:eastAsiaTheme="minorEastAsia"/>
          <w:lang w:val="en-US"/>
        </w:rPr>
        <w:t xml:space="preserve"> compared to the bottom of the cell flask</w:t>
      </w:r>
      <w:r w:rsidR="00356D9B">
        <w:rPr>
          <w:rFonts w:eastAsiaTheme="minorEastAsia"/>
          <w:lang w:val="en-US"/>
        </w:rPr>
        <w:t>, a</w:t>
      </w:r>
      <w:r w:rsidR="007C51DC">
        <w:rPr>
          <w:rFonts w:eastAsiaTheme="minorEastAsia"/>
          <w:lang w:val="en-US"/>
        </w:rPr>
        <w:t>nd we need to increase the dose accordingly</w:t>
      </w:r>
      <w:r w:rsidR="0028502D">
        <w:rPr>
          <w:rFonts w:eastAsiaTheme="minorEastAsia"/>
          <w:lang w:val="en-US"/>
        </w:rPr>
        <w:t xml:space="preserve"> when irradiating the EBT3 films</w:t>
      </w:r>
      <w:r w:rsidR="00FD2814">
        <w:rPr>
          <w:rFonts w:eastAsiaTheme="minorEastAsia"/>
          <w:lang w:val="en-US"/>
        </w:rPr>
        <w:t xml:space="preserve"> and the cells</w:t>
      </w:r>
      <w:r w:rsidR="007C51DC">
        <w:rPr>
          <w:rFonts w:eastAsiaTheme="minorEastAsia"/>
          <w:lang w:val="en-US"/>
        </w:rPr>
        <w:t xml:space="preserve">. </w:t>
      </w:r>
    </w:p>
    <w:p w14:paraId="41D567AD" w14:textId="7D7A6EB0" w:rsidR="00422D4A" w:rsidRDefault="00422D4A" w:rsidP="004D7B5D">
      <w:pPr>
        <w:spacing w:line="360" w:lineRule="auto"/>
        <w:rPr>
          <w:lang w:val="en-US"/>
        </w:rPr>
      </w:pPr>
    </w:p>
    <w:p w14:paraId="72EE967F" w14:textId="4786DA3B" w:rsidR="007217B4" w:rsidRDefault="007217B4" w:rsidP="004D7B5D">
      <w:pPr>
        <w:spacing w:line="360" w:lineRule="auto"/>
        <w:rPr>
          <w:lang w:val="en-US"/>
        </w:rPr>
      </w:pPr>
    </w:p>
    <w:p w14:paraId="03324707" w14:textId="1150BA15" w:rsidR="007217B4" w:rsidRDefault="00543048" w:rsidP="004D7B5D">
      <w:pPr>
        <w:spacing w:line="360" w:lineRule="auto"/>
        <w:rPr>
          <w:lang w:val="en-US"/>
        </w:rPr>
      </w:pPr>
      <w:r>
        <w:rPr>
          <w:noProof/>
          <w:lang w:val="en-US"/>
        </w:rPr>
        <w:lastRenderedPageBreak/>
        <w:drawing>
          <wp:anchor distT="0" distB="0" distL="114300" distR="114300" simplePos="0" relativeHeight="251658263" behindDoc="1" locked="0" layoutInCell="1" allowOverlap="1" wp14:anchorId="6A1B9802" wp14:editId="573D549C">
            <wp:simplePos x="0" y="0"/>
            <wp:positionH relativeFrom="margin">
              <wp:posOffset>-21590</wp:posOffset>
            </wp:positionH>
            <wp:positionV relativeFrom="paragraph">
              <wp:posOffset>0</wp:posOffset>
            </wp:positionV>
            <wp:extent cx="2547620" cy="3698240"/>
            <wp:effectExtent l="0" t="0" r="5080" b="0"/>
            <wp:wrapTight wrapText="bothSides">
              <wp:wrapPolygon edited="0">
                <wp:start x="0" y="0"/>
                <wp:lineTo x="0" y="21474"/>
                <wp:lineTo x="21482" y="21474"/>
                <wp:lineTo x="21482" y="0"/>
                <wp:lineTo x="0" y="0"/>
              </wp:wrapPolygon>
            </wp:wrapTight>
            <wp:docPr id="32" name="Picture 32" descr="A picture contain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esk&#10;&#10;Description automatically generated"/>
                    <pic:cNvPicPr/>
                  </pic:nvPicPr>
                  <pic:blipFill rotWithShape="1">
                    <a:blip r:embed="rId40" cstate="print">
                      <a:extLst>
                        <a:ext uri="{28A0092B-C50C-407E-A947-70E740481C1C}">
                          <a14:useLocalDpi xmlns:a14="http://schemas.microsoft.com/office/drawing/2010/main" val="0"/>
                        </a:ext>
                      </a:extLst>
                    </a:blip>
                    <a:srcRect l="24418" t="11375" r="30769" b="1895"/>
                    <a:stretch/>
                  </pic:blipFill>
                  <pic:spPr bwMode="auto">
                    <a:xfrm>
                      <a:off x="0" y="0"/>
                      <a:ext cx="2547620" cy="369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920C5" w14:textId="60FF81BB" w:rsidR="00422D4A" w:rsidRDefault="00543048" w:rsidP="007C058C">
      <w:pPr>
        <w:spacing w:line="360" w:lineRule="auto"/>
        <w:rPr>
          <w:lang w:val="en-US"/>
        </w:rPr>
      </w:pPr>
      <w:r>
        <w:rPr>
          <w:noProof/>
        </w:rPr>
        <mc:AlternateContent>
          <mc:Choice Requires="wps">
            <w:drawing>
              <wp:anchor distT="0" distB="0" distL="114300" distR="114300" simplePos="0" relativeHeight="251658375" behindDoc="1" locked="0" layoutInCell="1" allowOverlap="1" wp14:anchorId="272BD5E2" wp14:editId="4520D56D">
                <wp:simplePos x="0" y="0"/>
                <wp:positionH relativeFrom="margin">
                  <wp:align>left</wp:align>
                </wp:positionH>
                <wp:positionV relativeFrom="paragraph">
                  <wp:posOffset>3362960</wp:posOffset>
                </wp:positionV>
                <wp:extent cx="2547620" cy="635"/>
                <wp:effectExtent l="0" t="0" r="5080" b="0"/>
                <wp:wrapTight wrapText="bothSides">
                  <wp:wrapPolygon edited="0">
                    <wp:start x="0" y="0"/>
                    <wp:lineTo x="0" y="20521"/>
                    <wp:lineTo x="21482" y="20521"/>
                    <wp:lineTo x="2148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1D7CB35C" w14:textId="1B478E56" w:rsidR="00A956A1" w:rsidRPr="001529F1" w:rsidRDefault="00A956A1" w:rsidP="001529F1">
                            <w:pPr>
                              <w:pStyle w:val="Caption"/>
                              <w:rPr>
                                <w:lang w:val="en-US"/>
                              </w:rPr>
                            </w:pPr>
                            <w:bookmarkStart w:id="116" w:name="_Ref106910244"/>
                            <w:r w:rsidRPr="001529F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w:t>
                            </w:r>
                            <w:r w:rsidR="00543048">
                              <w:rPr>
                                <w:lang w:val="en-US"/>
                              </w:rPr>
                              <w:fldChar w:fldCharType="end"/>
                            </w:r>
                            <w:bookmarkEnd w:id="116"/>
                            <w:r w:rsidR="001529F1" w:rsidRPr="001529F1">
                              <w:rPr>
                                <w:lang w:val="en-US"/>
                              </w:rPr>
                              <w:t>. An overlook of the experimental setup for X-ray irradiation. The cell flask holder is placed inside an in-house made irradiation cabinet.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BD5E2" id="Text Box 10" o:spid="_x0000_s1042" type="#_x0000_t202" style="position:absolute;margin-left:0;margin-top:264.8pt;width:200.6pt;height:.05pt;z-index:-25165810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77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N+8+HjYk4hSbHF+5u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" stroked="f">
                <v:textbox style="mso-fit-shape-to-text:t" inset="0,0,0,0">
                  <w:txbxContent>
                    <w:p w14:paraId="1D7CB35C" w14:textId="1B478E56" w:rsidR="00A956A1" w:rsidRPr="001529F1" w:rsidRDefault="00A956A1" w:rsidP="001529F1">
                      <w:pPr>
                        <w:pStyle w:val="Caption"/>
                        <w:rPr>
                          <w:lang w:val="en-US"/>
                        </w:rPr>
                      </w:pPr>
                      <w:bookmarkStart w:id="117" w:name="_Ref106910244"/>
                      <w:r w:rsidRPr="001529F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w:t>
                      </w:r>
                      <w:r w:rsidR="00543048">
                        <w:rPr>
                          <w:lang w:val="en-US"/>
                        </w:rPr>
                        <w:fldChar w:fldCharType="end"/>
                      </w:r>
                      <w:bookmarkEnd w:id="117"/>
                      <w:r w:rsidR="001529F1" w:rsidRPr="001529F1">
                        <w:rPr>
                          <w:lang w:val="en-US"/>
                        </w:rPr>
                        <w:t>. An overlook of the experimental setup for X-ray irradiation. The cell flask holder is placed inside an in-house made irradiation cabinet.</w:t>
                      </w:r>
                    </w:p>
                  </w:txbxContent>
                </v:textbox>
                <w10:wrap type="tight" anchorx="margin"/>
              </v:shape>
            </w:pict>
          </mc:Fallback>
        </mc:AlternateContent>
      </w:r>
      <w:r>
        <w:rPr>
          <w:noProof/>
        </w:rPr>
        <mc:AlternateContent>
          <mc:Choice Requires="wps">
            <w:drawing>
              <wp:anchor distT="0" distB="0" distL="114300" distR="114300" simplePos="0" relativeHeight="251658376" behindDoc="1" locked="0" layoutInCell="1" allowOverlap="1" wp14:anchorId="1F261356" wp14:editId="1F1839A9">
                <wp:simplePos x="0" y="0"/>
                <wp:positionH relativeFrom="column">
                  <wp:posOffset>3169920</wp:posOffset>
                </wp:positionH>
                <wp:positionV relativeFrom="paragraph">
                  <wp:posOffset>2186305</wp:posOffset>
                </wp:positionV>
                <wp:extent cx="3507105"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14:paraId="54F9BC6C" w14:textId="4E657000" w:rsidR="007E4039" w:rsidRPr="00B54D63" w:rsidRDefault="007E4039" w:rsidP="00B54D63">
                            <w:pPr>
                              <w:pStyle w:val="Caption"/>
                              <w:rPr>
                                <w:lang w:val="en-US"/>
                              </w:rPr>
                            </w:pPr>
                            <w:bookmarkStart w:id="118" w:name="_Ref107352776"/>
                            <w:r w:rsidRPr="00B54D6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3</w:t>
                            </w:r>
                            <w:r w:rsidR="00543048">
                              <w:rPr>
                                <w:lang w:val="en-US"/>
                              </w:rPr>
                              <w:fldChar w:fldCharType="end"/>
                            </w:r>
                            <w:bookmarkEnd w:id="118"/>
                            <w:r w:rsidRPr="00B54D63">
                              <w:rPr>
                                <w:lang w:val="en-US"/>
                              </w:rPr>
                              <w:t xml:space="preserve">. </w:t>
                            </w:r>
                            <w:r w:rsidR="00B54D63" w:rsidRPr="00B54D63">
                              <w:rPr>
                                <w:lang w:val="en-US"/>
                              </w:rPr>
                              <w:t xml:space="preserve">A closer look at the experimental setup of X-ray </w:t>
                            </w:r>
                            <w:r w:rsidR="0022789F">
                              <w:rPr>
                                <w:lang w:val="en-US"/>
                              </w:rPr>
                              <w:t>irradiation</w:t>
                            </w:r>
                            <w:r w:rsidR="00B54D63" w:rsidRPr="00B54D63">
                              <w:rPr>
                                <w:lang w:val="en-US"/>
                              </w:rPr>
                              <w:t xml:space="preserve">. The ionization chamber is inserted into the cell flask, which is placed into the cell flask holder. </w:t>
                            </w:r>
                            <w:r w:rsidR="0022789F">
                              <w:rPr>
                                <w:lang w:val="en-US"/>
                              </w:rPr>
                              <w:t>Dose</w:t>
                            </w:r>
                            <w:r w:rsidR="00B54D63" w:rsidRPr="00B54D63">
                              <w:rPr>
                                <w:lang w:val="en-US"/>
                              </w:rPr>
                              <w:t xml:space="preserve"> is measured in all four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356" id="Text Box 14" o:spid="_x0000_s1043" type="#_x0000_t202" style="position:absolute;margin-left:249.6pt;margin-top:172.15pt;width:276.15pt;height:.05pt;z-index:-251658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GwIAAEAEAAAOAAAAZHJzL2Uyb0RvYy54bWysU8Fu2zAMvQ/YPwi6L3ZaJBu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O8o/TfMaZpNj8dh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" stroked="f">
                <v:textbox style="mso-fit-shape-to-text:t" inset="0,0,0,0">
                  <w:txbxContent>
                    <w:p w14:paraId="54F9BC6C" w14:textId="4E657000" w:rsidR="007E4039" w:rsidRPr="00B54D63" w:rsidRDefault="007E4039" w:rsidP="00B54D63">
                      <w:pPr>
                        <w:pStyle w:val="Caption"/>
                        <w:rPr>
                          <w:lang w:val="en-US"/>
                        </w:rPr>
                      </w:pPr>
                      <w:bookmarkStart w:id="119" w:name="_Ref107352776"/>
                      <w:r w:rsidRPr="00B54D6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3</w:t>
                      </w:r>
                      <w:r w:rsidR="00543048">
                        <w:rPr>
                          <w:lang w:val="en-US"/>
                        </w:rPr>
                        <w:fldChar w:fldCharType="end"/>
                      </w:r>
                      <w:bookmarkEnd w:id="119"/>
                      <w:r w:rsidRPr="00B54D63">
                        <w:rPr>
                          <w:lang w:val="en-US"/>
                        </w:rPr>
                        <w:t xml:space="preserve">. </w:t>
                      </w:r>
                      <w:r w:rsidR="00B54D63" w:rsidRPr="00B54D63">
                        <w:rPr>
                          <w:lang w:val="en-US"/>
                        </w:rPr>
                        <w:t xml:space="preserve">A closer look at the experimental setup of X-ray </w:t>
                      </w:r>
                      <w:r w:rsidR="0022789F">
                        <w:rPr>
                          <w:lang w:val="en-US"/>
                        </w:rPr>
                        <w:t>irradiation</w:t>
                      </w:r>
                      <w:r w:rsidR="00B54D63" w:rsidRPr="00B54D63">
                        <w:rPr>
                          <w:lang w:val="en-US"/>
                        </w:rPr>
                        <w:t xml:space="preserve">. The ionization chamber is inserted into the cell flask, which is placed into the cell flask holder. </w:t>
                      </w:r>
                      <w:r w:rsidR="0022789F">
                        <w:rPr>
                          <w:lang w:val="en-US"/>
                        </w:rPr>
                        <w:t>Dose</w:t>
                      </w:r>
                      <w:r w:rsidR="00B54D63" w:rsidRPr="00B54D63">
                        <w:rPr>
                          <w:lang w:val="en-US"/>
                        </w:rPr>
                        <w:t xml:space="preserve"> is measured in all four positions.</w:t>
                      </w:r>
                    </w:p>
                  </w:txbxContent>
                </v:textbox>
                <w10:wrap type="tight"/>
              </v:shape>
            </w:pict>
          </mc:Fallback>
        </mc:AlternateContent>
      </w:r>
      <w:r>
        <w:rPr>
          <w:noProof/>
          <w:lang w:val="en-US"/>
        </w:rPr>
        <w:drawing>
          <wp:anchor distT="0" distB="0" distL="114300" distR="114300" simplePos="0" relativeHeight="251658264" behindDoc="1" locked="0" layoutInCell="1" allowOverlap="1" wp14:anchorId="6D370F90" wp14:editId="531193F5">
            <wp:simplePos x="0" y="0"/>
            <wp:positionH relativeFrom="column">
              <wp:posOffset>3027045</wp:posOffset>
            </wp:positionH>
            <wp:positionV relativeFrom="paragraph">
              <wp:posOffset>205740</wp:posOffset>
            </wp:positionV>
            <wp:extent cx="3507105" cy="1837690"/>
            <wp:effectExtent l="0" t="0" r="0" b="0"/>
            <wp:wrapTight wrapText="bothSides">
              <wp:wrapPolygon edited="0">
                <wp:start x="0" y="0"/>
                <wp:lineTo x="0" y="21272"/>
                <wp:lineTo x="21471" y="21272"/>
                <wp:lineTo x="21471" y="0"/>
                <wp:lineTo x="0" y="0"/>
              </wp:wrapPolygon>
            </wp:wrapTight>
            <wp:docPr id="31" name="Picture 31"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machine on the counter&#10;&#10;Description automatically generated with low confidence"/>
                    <pic:cNvPicPr/>
                  </pic:nvPicPr>
                  <pic:blipFill rotWithShape="1">
                    <a:blip r:embed="rId41" cstate="print">
                      <a:extLst>
                        <a:ext uri="{28A0092B-C50C-407E-A947-70E740481C1C}">
                          <a14:useLocalDpi xmlns:a14="http://schemas.microsoft.com/office/drawing/2010/main" val="0"/>
                        </a:ext>
                      </a:extLst>
                    </a:blip>
                    <a:srcRect l="26257" t="31893" r="14715" b="26860"/>
                    <a:stretch/>
                  </pic:blipFill>
                  <pic:spPr bwMode="auto">
                    <a:xfrm>
                      <a:off x="0" y="0"/>
                      <a:ext cx="3507105" cy="1837690"/>
                    </a:xfrm>
                    <a:prstGeom prst="rect">
                      <a:avLst/>
                    </a:prstGeom>
                    <a:ln>
                      <a:noFill/>
                    </a:ln>
                    <a:extLst>
                      <a:ext uri="{53640926-AAD7-44D8-BBD7-CCE9431645EC}">
                        <a14:shadowObscured xmlns:a14="http://schemas.microsoft.com/office/drawing/2010/main"/>
                      </a:ext>
                    </a:extLst>
                  </pic:spPr>
                </pic:pic>
              </a:graphicData>
            </a:graphic>
          </wp:anchor>
        </w:drawing>
      </w:r>
    </w:p>
    <w:p w14:paraId="5381EDBE" w14:textId="77777777" w:rsidR="00AB7CF5" w:rsidRDefault="00AB7CF5" w:rsidP="00AB7CF5">
      <w:pPr>
        <w:spacing w:line="360" w:lineRule="auto"/>
        <w:rPr>
          <w:lang w:val="en-US"/>
        </w:rPr>
      </w:pPr>
      <w:r>
        <w:rPr>
          <w:noProof/>
        </w:rPr>
        <w:drawing>
          <wp:inline distT="0" distB="0" distL="0" distR="0" wp14:anchorId="6B13D20F" wp14:editId="726E7904">
            <wp:extent cx="5566388" cy="1303283"/>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42">
                      <a:extLst>
                        <a:ext uri="{28A0092B-C50C-407E-A947-70E740481C1C}">
                          <a14:useLocalDpi xmlns:a14="http://schemas.microsoft.com/office/drawing/2010/main" val="0"/>
                        </a:ext>
                      </a:extLst>
                    </a:blip>
                    <a:srcRect l="16099" t="61617" r="9061" b="7231"/>
                    <a:stretch/>
                  </pic:blipFill>
                  <pic:spPr bwMode="auto">
                    <a:xfrm>
                      <a:off x="0" y="0"/>
                      <a:ext cx="5585129" cy="1307671"/>
                    </a:xfrm>
                    <a:prstGeom prst="rect">
                      <a:avLst/>
                    </a:prstGeom>
                    <a:ln>
                      <a:noFill/>
                    </a:ln>
                    <a:extLst>
                      <a:ext uri="{53640926-AAD7-44D8-BBD7-CCE9431645EC}">
                        <a14:shadowObscured xmlns:a14="http://schemas.microsoft.com/office/drawing/2010/main"/>
                      </a:ext>
                    </a:extLst>
                  </pic:spPr>
                </pic:pic>
              </a:graphicData>
            </a:graphic>
          </wp:inline>
        </w:drawing>
      </w:r>
    </w:p>
    <w:p w14:paraId="3A8A6A11" w14:textId="06D2B514" w:rsidR="00AB7CF5" w:rsidRPr="008906B9" w:rsidRDefault="00AB7CF5" w:rsidP="00AB7CF5">
      <w:pPr>
        <w:pStyle w:val="Caption"/>
        <w:spacing w:line="360" w:lineRule="auto"/>
        <w:rPr>
          <w:lang w:val="en-US"/>
        </w:rPr>
      </w:pPr>
      <w:bookmarkStart w:id="120" w:name="_Ref99019717"/>
      <w:r w:rsidRPr="002B51B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4</w:t>
      </w:r>
      <w:r w:rsidR="00543048">
        <w:rPr>
          <w:lang w:val="en-US"/>
        </w:rPr>
        <w:fldChar w:fldCharType="end"/>
      </w:r>
      <w:bookmarkEnd w:id="120"/>
      <w:r w:rsidRPr="008906B9">
        <w:rPr>
          <w:lang w:val="en-US"/>
        </w:rPr>
        <w:t xml:space="preserve">. </w:t>
      </w:r>
      <w:r>
        <w:rPr>
          <w:lang w:val="en-US"/>
        </w:rPr>
        <w:t xml:space="preserve">Ion chamber inserted into a T25 cell flask, that has been cut open. The sensitive volume is surrounded by a graphite wall within the protective cap, and we observe the height difference between the bottom of the cell flask and the cell flask. During experiments efforts were made to position the ionization chamber as flat as possible inside the cell flask. </w:t>
      </w:r>
      <w:r w:rsidR="00543048">
        <w:rPr>
          <w:lang w:val="en-US"/>
        </w:rPr>
        <w:t>The f</w:t>
      </w:r>
      <w:r>
        <w:rPr>
          <w:lang w:val="en-US"/>
        </w:rPr>
        <w:t xml:space="preserve">igure is only for illustration purposes. </w:t>
      </w:r>
    </w:p>
    <w:p w14:paraId="357A491E" w14:textId="5C4B4F8F" w:rsidR="00D04CE7" w:rsidRDefault="00D04CE7" w:rsidP="004D7B5D">
      <w:pPr>
        <w:spacing w:line="360" w:lineRule="auto"/>
        <w:rPr>
          <w:rFonts w:eastAsiaTheme="minorEastAsia"/>
          <w:lang w:val="en-US"/>
        </w:rPr>
      </w:pPr>
      <w:r>
        <w:rPr>
          <w:lang w:val="en-US"/>
        </w:rPr>
        <w:t xml:space="preserve">A max 4000 electrometer (Standard Imaging, USA) was used to measure the ionization current from the ion chamber. Converting the output of the electrometer, from </w:t>
      </w:r>
      <w:proofErr w:type="spellStart"/>
      <w:r>
        <w:rPr>
          <w:lang w:val="en-US"/>
        </w:rPr>
        <w:t>nC</w:t>
      </w:r>
      <w:proofErr w:type="spellEnd"/>
      <w:r>
        <w:rPr>
          <w:lang w:val="en-US"/>
        </w:rPr>
        <w:t xml:space="preserve"> in air to </w:t>
      </w:r>
      <m:oMath>
        <m:r>
          <w:rPr>
            <w:rFonts w:ascii="Cambria Math" w:hAnsi="Cambria Math"/>
            <w:lang w:val="en-US"/>
          </w:rPr>
          <m:t>Gy</m:t>
        </m:r>
      </m:oMath>
      <w:r>
        <w:rPr>
          <w:lang w:val="en-US"/>
        </w:rPr>
        <w:t xml:space="preserve"> [</w:t>
      </w:r>
      <m:oMath>
        <m:r>
          <w:rPr>
            <w:rFonts w:ascii="Cambria Math" w:hAnsi="Cambria Math"/>
            <w:lang w:val="en-US"/>
          </w:rPr>
          <m:t>J/kg</m:t>
        </m:r>
      </m:oMath>
      <w:r>
        <w:rPr>
          <w:rFonts w:eastAsiaTheme="minorEastAsia"/>
          <w:lang w:val="en-US"/>
        </w:rPr>
        <w:t xml:space="preserve">] in water, was done using the formalism established by the International </w:t>
      </w:r>
      <w:r w:rsidR="00A22FFD">
        <w:rPr>
          <w:rFonts w:eastAsiaTheme="minorEastAsia"/>
          <w:lang w:val="en-US"/>
        </w:rPr>
        <w:t>IAEA</w:t>
      </w:r>
      <w:r w:rsidR="008D1D31">
        <w:rPr>
          <w:rFonts w:eastAsiaTheme="minorEastAsia"/>
          <w:lang w:val="en-US"/>
        </w:rPr>
        <w:t xml:space="preserve"> explained in </w:t>
      </w:r>
      <w:r w:rsidR="008D1D31">
        <w:rPr>
          <w:rFonts w:eastAsiaTheme="minorEastAsia"/>
          <w:lang w:val="en-US"/>
        </w:rPr>
        <w:fldChar w:fldCharType="begin"/>
      </w:r>
      <w:r w:rsidR="008D1D31">
        <w:rPr>
          <w:rFonts w:eastAsiaTheme="minorEastAsia"/>
          <w:lang w:val="en-US"/>
        </w:rPr>
        <w:instrText xml:space="preserve"> REF _Ref99012278 \r \h </w:instrText>
      </w:r>
      <w:r w:rsidR="00CB30D7">
        <w:rPr>
          <w:rFonts w:eastAsiaTheme="minorEastAsia"/>
          <w:lang w:val="en-US"/>
        </w:rPr>
        <w:instrText xml:space="preserve"> \* MERGEFORMAT </w:instrText>
      </w:r>
      <w:r w:rsidR="008D1D31">
        <w:rPr>
          <w:rFonts w:eastAsiaTheme="minorEastAsia"/>
          <w:lang w:val="en-US"/>
        </w:rPr>
      </w:r>
      <w:r w:rsidR="008D1D31">
        <w:rPr>
          <w:rFonts w:eastAsiaTheme="minorEastAsia"/>
          <w:lang w:val="en-US"/>
        </w:rPr>
        <w:fldChar w:fldCharType="separate"/>
      </w:r>
      <w:r w:rsidR="00380EB7">
        <w:rPr>
          <w:rFonts w:eastAsiaTheme="minorEastAsia"/>
          <w:lang w:val="en-US"/>
        </w:rPr>
        <w:t>1.5.2</w:t>
      </w:r>
      <w:r w:rsidR="008D1D31">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3C34" w14:paraId="15EFCBA4" w14:textId="77777777" w:rsidTr="003E3C34">
        <w:tc>
          <w:tcPr>
            <w:tcW w:w="8815" w:type="dxa"/>
          </w:tcPr>
          <w:p w14:paraId="3B350206" w14:textId="30459053" w:rsidR="003E3C34" w:rsidRDefault="008573DA" w:rsidP="004D7B5D">
            <w:pPr>
              <w:spacing w:line="360" w:lineRule="auto"/>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μ</m:t>
                                </m:r>
                              </m:e>
                            </m:acc>
                          </m:num>
                          <m:den>
                            <m:r>
                              <w:rPr>
                                <w:rFonts w:ascii="Cambria Math" w:hAnsi="Cambria Math"/>
                                <w:lang w:val="en-US"/>
                              </w:rPr>
                              <m:t>ρ</m:t>
                            </m:r>
                          </m:den>
                        </m:f>
                      </m:e>
                    </m:d>
                  </m:e>
                  <m:sub>
                    <m:r>
                      <w:rPr>
                        <w:rFonts w:ascii="Cambria Math" w:hAnsi="Cambria Math"/>
                        <w:lang w:val="en-US"/>
                      </w:rPr>
                      <m:t>w,air</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 xml:space="preserve"> .</m:t>
                </m:r>
              </m:oMath>
            </m:oMathPara>
          </w:p>
        </w:tc>
        <w:bookmarkStart w:id="121" w:name="_Ref99029824"/>
        <w:tc>
          <w:tcPr>
            <w:tcW w:w="535" w:type="dxa"/>
          </w:tcPr>
          <w:p w14:paraId="7B9B754B" w14:textId="22D43318" w:rsidR="003E3C34" w:rsidRDefault="003E3C3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2</w:t>
            </w:r>
            <w:r>
              <w:fldChar w:fldCharType="end"/>
            </w:r>
            <w:bookmarkEnd w:id="121"/>
          </w:p>
        </w:tc>
      </w:tr>
    </w:tbl>
    <w:p w14:paraId="3B9CDE33" w14:textId="48D03CBE" w:rsidR="00D87BBE" w:rsidRDefault="008573DA" w:rsidP="004D7B5D">
      <w:pPr>
        <w:spacing w:line="360" w:lineRule="auto"/>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oMath>
      <w:r w:rsidR="00D04CE7">
        <w:rPr>
          <w:rFonts w:eastAsiaTheme="minorEastAsia"/>
          <w:lang w:val="en-US"/>
        </w:rPr>
        <w:t xml:space="preserve"> is dose to water,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 xml:space="preserve"> [mGy/nC]</m:t>
        </m:r>
      </m:oMath>
      <w:r w:rsidR="00E40BBE">
        <w:rPr>
          <w:rFonts w:eastAsiaTheme="minorEastAsia"/>
          <w:lang w:val="en-US"/>
        </w:rPr>
        <w:t xml:space="preserve"> is the </w:t>
      </w:r>
      <w:r w:rsidR="00E40BBE">
        <w:rPr>
          <w:lang w:val="en-US"/>
        </w:rPr>
        <w:t xml:space="preserve">calibration factor relating ion chamber output to </w:t>
      </w:r>
      <w:r w:rsidR="003C1123">
        <w:rPr>
          <w:lang w:val="en-US"/>
        </w:rPr>
        <w:t>dose</w:t>
      </w:r>
      <w:r w:rsidR="0092383E">
        <w:rPr>
          <w:lang w:val="en-US"/>
        </w:rPr>
        <w:t xml:space="preserve"> in water</w:t>
      </w:r>
      <w:r w:rsidR="003C1123">
        <w:rPr>
          <w:lang w:val="en-US"/>
        </w:rPr>
        <w:t xml:space="preserve"> and</w:t>
      </w:r>
      <w:r w:rsidR="00E40BBE">
        <w:rPr>
          <w:lang w:val="en-US"/>
        </w:rPr>
        <w:t xml:space="preserve"> is given by the calibration lab</w:t>
      </w:r>
      <w:r w:rsidR="00CD310A">
        <w:rPr>
          <w:lang w:val="en-US"/>
        </w:rPr>
        <w:t xml:space="preserve"> (</w:t>
      </w:r>
      <w:r w:rsidR="00514D78">
        <w:rPr>
          <w:lang w:val="en-US"/>
        </w:rPr>
        <w:t>Norwegian Radiation</w:t>
      </w:r>
      <w:r w:rsidR="00C9786B">
        <w:rPr>
          <w:lang w:val="en-US"/>
        </w:rPr>
        <w:t xml:space="preserve"> and Nuclear Safety Authority</w:t>
      </w:r>
      <w:r w:rsidR="00CD310A">
        <w:rPr>
          <w:lang w:val="en-US"/>
        </w:rPr>
        <w:t>)</w:t>
      </w:r>
      <w:r w:rsidR="00E40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D04CE7">
        <w:rPr>
          <w:rFonts w:eastAsiaTheme="minorEastAsia"/>
          <w:lang w:val="en-US"/>
        </w:rPr>
        <w:t xml:space="preserve"> is the output from the electrometer in nC,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D04CE7">
        <w:rPr>
          <w:rFonts w:eastAsiaTheme="minorEastAsia"/>
          <w:lang w:val="en-US"/>
        </w:rPr>
        <w:t xml:space="preserve"> is correction factor accounting for change in ion chamber </w:t>
      </w:r>
      <w:r w:rsidR="009D3B95">
        <w:rPr>
          <w:rFonts w:eastAsiaTheme="minorEastAsia"/>
          <w:lang w:val="en-US"/>
        </w:rPr>
        <w:t xml:space="preserve">response </w:t>
      </w:r>
      <w:r w:rsidR="00D04CE7">
        <w:rPr>
          <w:rFonts w:eastAsiaTheme="minorEastAsia"/>
          <w:lang w:val="en-US"/>
        </w:rPr>
        <w:t xml:space="preserve">resulting in a shift in spectral distribution when moving from air to </w:t>
      </w:r>
      <w:proofErr w:type="gramStart"/>
      <w:r w:rsidR="00D04CE7">
        <w:rPr>
          <w:rFonts w:eastAsiaTheme="minorEastAsia"/>
          <w:lang w:val="en-US"/>
        </w:rPr>
        <w:t>water</w:t>
      </w:r>
      <w:r w:rsidR="00BA769A">
        <w:rPr>
          <w:rFonts w:eastAsiaTheme="minorEastAsia"/>
          <w:lang w:val="en-US"/>
        </w:rPr>
        <w:t>.</w:t>
      </w:r>
      <w:proofErr w:type="gramEnd"/>
      <w:r w:rsidR="00BA769A">
        <w:rPr>
          <w:rFonts w:eastAsiaTheme="minorEastAsia"/>
          <w:lang w:val="en-US"/>
        </w:rPr>
        <w:t xml:space="preserve"> The </w:t>
      </w:r>
      <w:r w:rsidR="003F0F29">
        <w:rPr>
          <w:rFonts w:eastAsiaTheme="minorEastAsia"/>
          <w:lang w:val="en-US"/>
        </w:rPr>
        <w:t xml:space="preserve">correction factor is typically assumed to be 1, but it has been shown that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EE142E">
        <w:rPr>
          <w:rFonts w:eastAsiaTheme="minorEastAsia"/>
          <w:lang w:val="en-US"/>
        </w:rPr>
        <w:t xml:space="preserve"> is dependent on the </w:t>
      </w:r>
      <w:r w:rsidR="003F0F29">
        <w:rPr>
          <w:rFonts w:eastAsiaTheme="minorEastAsia"/>
          <w:lang w:val="en-US"/>
        </w:rPr>
        <w:t>angular distribution of photons</w:t>
      </w:r>
      <w:r w:rsidR="00316343">
        <w:rPr>
          <w:rFonts w:eastAsiaTheme="minorEastAsia"/>
          <w:lang w:val="en-US"/>
        </w:rPr>
        <w:t xml:space="preserve"> </w:t>
      </w:r>
      <w:r w:rsidR="00E10773">
        <w:rPr>
          <w:rFonts w:eastAsiaTheme="minorEastAsia"/>
          <w:lang w:val="en-US"/>
        </w:rPr>
        <w:fldChar w:fldCharType="begin"/>
      </w:r>
      <w:r w:rsidR="00710DFB">
        <w:rPr>
          <w:rFonts w:eastAsiaTheme="minorEastAsia"/>
          <w:lang w:val="en-US"/>
        </w:rPr>
        <w:instrText xml:space="preserve"> ADDIN ZOTERO_ITEM CSL_CITATION {"citationID":"iwqItoKu","properties":{"formattedCitation":"(P.Andreo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E10773">
        <w:rPr>
          <w:rFonts w:eastAsiaTheme="minorEastAsia"/>
          <w:lang w:val="en-US"/>
        </w:rPr>
        <w:fldChar w:fldCharType="separate"/>
      </w:r>
      <w:r w:rsidR="00E10773" w:rsidRPr="00C2036A">
        <w:rPr>
          <w:rFonts w:cs="Times New Roman"/>
          <w:lang w:val="en-US"/>
        </w:rPr>
        <w:t>(</w:t>
      </w:r>
      <w:proofErr w:type="spellStart"/>
      <w:r w:rsidR="00E10773" w:rsidRPr="00C2036A">
        <w:rPr>
          <w:rFonts w:cs="Times New Roman"/>
          <w:lang w:val="en-US"/>
        </w:rPr>
        <w:t>P.Andreo</w:t>
      </w:r>
      <w:proofErr w:type="spellEnd"/>
      <w:r w:rsidR="00E10773" w:rsidRPr="00C2036A">
        <w:rPr>
          <w:rFonts w:cs="Times New Roman"/>
          <w:lang w:val="en-US"/>
        </w:rPr>
        <w:t xml:space="preserve"> et al., 1996</w:t>
      </w:r>
      <w:r w:rsidR="003E1555">
        <w:rPr>
          <w:rFonts w:cs="Times New Roman"/>
          <w:lang w:val="en-US"/>
        </w:rPr>
        <w:t>, p.54-55</w:t>
      </w:r>
      <w:r w:rsidR="00E10773" w:rsidRPr="00C2036A">
        <w:rPr>
          <w:rFonts w:cs="Times New Roman"/>
          <w:lang w:val="en-US"/>
        </w:rPr>
        <w:t>)</w:t>
      </w:r>
      <w:r w:rsidR="00E10773">
        <w:rPr>
          <w:rFonts w:eastAsiaTheme="minorEastAsia"/>
          <w:lang w:val="en-US"/>
        </w:rPr>
        <w:fldChar w:fldCharType="end"/>
      </w:r>
      <w:r w:rsidR="00E10773">
        <w:rPr>
          <w:rFonts w:eastAsiaTheme="minorEastAsia"/>
          <w:lang w:val="en-US"/>
        </w:rPr>
        <w:t>.</w:t>
      </w:r>
      <w:r w:rsidR="008A0946">
        <w:rPr>
          <w:rFonts w:eastAsiaTheme="minorEastAsia"/>
          <w:lang w:val="en-US"/>
        </w:rPr>
        <w:t xml:space="preserve"> However, for our </w:t>
      </w:r>
      <w:r w:rsidR="00C2036A">
        <w:rPr>
          <w:rFonts w:eastAsiaTheme="minorEastAsia"/>
          <w:lang w:val="en-US"/>
        </w:rPr>
        <w:t>experiments we assume</w:t>
      </w:r>
      <w:r w:rsidR="00933CC5">
        <w:rPr>
          <w:rFonts w:eastAsiaTheme="minorEastAsia"/>
          <w:lang w:val="en-US"/>
        </w:rPr>
        <w:t>d</w:t>
      </w:r>
      <w:r w:rsidR="00C2036A">
        <w:rPr>
          <w:rFonts w:eastAsiaTheme="minorEastAsia"/>
          <w:lang w:val="en-US"/>
        </w:rPr>
        <w:t xml:space="preserve"> this to have a negligible effect.</w:t>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u</m:t>
            </m:r>
          </m:sub>
        </m:sSub>
      </m:oMath>
      <w:r w:rsidR="00D04CE7">
        <w:rPr>
          <w:rFonts w:eastAsiaTheme="minorEastAsia"/>
          <w:lang w:val="en-US"/>
        </w:rPr>
        <w:t xml:space="preserve"> corrects for</w:t>
      </w:r>
      <w:r w:rsidR="0023545D">
        <w:rPr>
          <w:rFonts w:eastAsiaTheme="minorEastAsia"/>
          <w:lang w:val="en-US"/>
        </w:rPr>
        <w:t xml:space="preserve"> perturbation</w:t>
      </w:r>
      <w:r w:rsidR="00D04CE7">
        <w:rPr>
          <w:rFonts w:eastAsiaTheme="minorEastAsia"/>
          <w:lang w:val="en-US"/>
        </w:rPr>
        <w:t xml:space="preserve"> effects caused by the ion </w:t>
      </w:r>
      <w:r w:rsidR="00854393">
        <w:rPr>
          <w:rFonts w:eastAsiaTheme="minorEastAsia"/>
          <w:lang w:val="en-US"/>
        </w:rPr>
        <w:t>chamber displacing the water</w:t>
      </w:r>
      <w:r w:rsidR="00D04CE7">
        <w:rPr>
          <w:rFonts w:eastAsiaTheme="minorEastAsia"/>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μ/ρ</m:t>
                </m:r>
              </m:e>
            </m:d>
          </m:e>
          <m:sub>
            <m:r>
              <w:rPr>
                <w:rFonts w:ascii="Cambria Math" w:eastAsiaTheme="minorEastAsia" w:hAnsi="Cambria Math"/>
                <w:lang w:val="en-US"/>
              </w:rPr>
              <m:t>w,air</m:t>
            </m:r>
          </m:sub>
        </m:sSub>
      </m:oMath>
      <w:r w:rsidR="00D04CE7">
        <w:rPr>
          <w:rFonts w:eastAsiaTheme="minorEastAsia"/>
          <w:lang w:val="en-US"/>
        </w:rPr>
        <w:t xml:space="preserve"> is mass energy absorption coefficient (</w:t>
      </w:r>
      <w:r w:rsidR="00A43070">
        <w:rPr>
          <w:rFonts w:eastAsiaTheme="minorEastAsia"/>
          <w:lang w:val="en-US"/>
        </w:rPr>
        <w:fldChar w:fldCharType="begin"/>
      </w:r>
      <w:r w:rsidR="00A43070">
        <w:rPr>
          <w:rFonts w:eastAsiaTheme="minorEastAsia"/>
          <w:lang w:val="en-US"/>
        </w:rPr>
        <w:instrText xml:space="preserve"> REF _Ref106910843 \r \h </w:instrText>
      </w:r>
      <w:r w:rsidR="00A43070">
        <w:rPr>
          <w:rFonts w:eastAsiaTheme="minorEastAsia"/>
          <w:lang w:val="en-US"/>
        </w:rPr>
      </w:r>
      <w:r w:rsidR="00A43070">
        <w:rPr>
          <w:rFonts w:eastAsiaTheme="minorEastAsia"/>
          <w:lang w:val="en-US"/>
        </w:rPr>
        <w:fldChar w:fldCharType="separate"/>
      </w:r>
      <w:r w:rsidR="00A43070">
        <w:rPr>
          <w:rFonts w:eastAsiaTheme="minorEastAsia"/>
          <w:lang w:val="en-US"/>
        </w:rPr>
        <w:t>1.1.1.3</w:t>
      </w:r>
      <w:r w:rsidR="00A43070">
        <w:rPr>
          <w:rFonts w:eastAsiaTheme="minorEastAsia"/>
          <w:lang w:val="en-US"/>
        </w:rPr>
        <w:fldChar w:fldCharType="end"/>
      </w:r>
      <w:r w:rsidR="00D04CE7">
        <w:rPr>
          <w:rFonts w:eastAsiaTheme="minorEastAsia"/>
          <w:lang w:val="en-US"/>
        </w:rPr>
        <w:t>) ratio between water and air averaged over the photon energy spectrum</w:t>
      </w:r>
      <w:r w:rsidR="00044D8C">
        <w:rPr>
          <w:rFonts w:eastAsiaTheme="minorEastAsia"/>
          <w:lang w:val="en-US"/>
        </w:rPr>
        <w:t xml:space="preserve"> during reference conditions</w:t>
      </w:r>
      <w:r w:rsidR="004B1A54">
        <w:rPr>
          <w:rFonts w:eastAsiaTheme="minorEastAsia"/>
          <w:lang w:val="en-US"/>
        </w:rPr>
        <w:t xml:space="preserve">, which </w:t>
      </w:r>
      <w:r w:rsidR="009B7114">
        <w:rPr>
          <w:rFonts w:eastAsiaTheme="minorEastAsia"/>
          <w:lang w:val="en-US"/>
        </w:rPr>
        <w:t xml:space="preserve">can be found in </w:t>
      </w:r>
      <w:r w:rsidR="000219C5" w:rsidRPr="000219C5">
        <w:rPr>
          <w:rFonts w:eastAsiaTheme="minorEastAsia"/>
          <w:szCs w:val="24"/>
          <w:lang w:val="en-US"/>
        </w:rPr>
        <w:fldChar w:fldCharType="begin"/>
      </w:r>
      <w:r w:rsidR="000219C5" w:rsidRPr="000219C5">
        <w:rPr>
          <w:rFonts w:eastAsiaTheme="minorEastAsia"/>
          <w:szCs w:val="24"/>
          <w:lang w:val="en-US"/>
        </w:rPr>
        <w:instrText xml:space="preserve"> REF _Ref102311849 \h </w:instrText>
      </w:r>
      <w:r w:rsidR="000219C5">
        <w:rPr>
          <w:rFonts w:eastAsiaTheme="minorEastAsia"/>
          <w:szCs w:val="24"/>
          <w:lang w:val="en-US"/>
        </w:rPr>
        <w:instrText xml:space="preserve"> \* MERGEFORMAT </w:instrText>
      </w:r>
      <w:r w:rsidR="000219C5" w:rsidRPr="000219C5">
        <w:rPr>
          <w:rFonts w:eastAsiaTheme="minorEastAsia"/>
          <w:szCs w:val="24"/>
          <w:lang w:val="en-US"/>
        </w:rPr>
      </w:r>
      <w:r w:rsidR="000219C5" w:rsidRPr="000219C5">
        <w:rPr>
          <w:rFonts w:eastAsiaTheme="minorEastAsia"/>
          <w:szCs w:val="24"/>
          <w:lang w:val="en-US"/>
        </w:rPr>
        <w:fldChar w:fldCharType="separate"/>
      </w:r>
      <w:r w:rsidR="000219C5" w:rsidRPr="000219C5">
        <w:rPr>
          <w:szCs w:val="24"/>
          <w:lang w:val="en-US"/>
        </w:rPr>
        <w:t>Appendix</w:t>
      </w:r>
      <w:r w:rsidR="000219C5" w:rsidRPr="000219C5">
        <w:rPr>
          <w:rFonts w:eastAsiaTheme="minorEastAsia"/>
          <w:szCs w:val="24"/>
          <w:lang w:val="en-US"/>
        </w:rPr>
        <w:fldChar w:fldCharType="end"/>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04CE7">
        <w:rPr>
          <w:rFonts w:eastAsiaTheme="minorEastAsia"/>
          <w:lang w:val="en-US"/>
        </w:rPr>
        <w:t xml:space="preserve"> </w:t>
      </w:r>
      <w:r w:rsidR="00041280">
        <w:rPr>
          <w:rFonts w:eastAsiaTheme="minorEastAsia"/>
          <w:lang w:val="en-US"/>
        </w:rPr>
        <w:t>corrects for difference in</w:t>
      </w:r>
      <w:r w:rsidR="000C68C0">
        <w:rPr>
          <w:rFonts w:eastAsiaTheme="minorEastAsia"/>
          <w:lang w:val="en-US"/>
        </w:rPr>
        <w:t xml:space="preserve"> air pressure and temperature conditions, </w:t>
      </w:r>
      <w:r w:rsidR="00376B9C">
        <w:rPr>
          <w:rFonts w:eastAsiaTheme="minorEastAsia"/>
          <w:lang w:val="en-US"/>
        </w:rPr>
        <w:t>compared to</w:t>
      </w:r>
      <w:r w:rsidR="00156541">
        <w:rPr>
          <w:rFonts w:eastAsiaTheme="minorEastAsia"/>
          <w:lang w:val="en-US"/>
        </w:rPr>
        <w:t xml:space="preserve"> the reference</w:t>
      </w:r>
      <w:r w:rsidR="00376B9C">
        <w:rPr>
          <w:rFonts w:eastAsiaTheme="minorEastAsia"/>
          <w:lang w:val="en-US"/>
        </w:rPr>
        <w:t xml:space="preserve"> </w:t>
      </w:r>
      <w:r w:rsidR="00041280">
        <w:rPr>
          <w:rFonts w:eastAsiaTheme="minorEastAsia"/>
          <w:lang w:val="en-US"/>
        </w:rPr>
        <w:t>conditions</w:t>
      </w:r>
      <w:r w:rsidR="000C68C0">
        <w:rPr>
          <w:rFonts w:eastAsiaTheme="minorEastAsia"/>
          <w:lang w:val="en-US"/>
        </w:rPr>
        <w:t xml:space="preserve"> of the </w:t>
      </w:r>
      <w:r w:rsidR="001242DC">
        <w:rPr>
          <w:rFonts w:eastAsiaTheme="minorEastAsia"/>
          <w:lang w:val="en-US"/>
        </w:rPr>
        <w:t>calibration lab</w:t>
      </w:r>
      <w:r w:rsidR="00D87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87BBE">
        <w:rPr>
          <w:rFonts w:eastAsiaTheme="minorEastAsia"/>
          <w:lang w:val="en-US"/>
        </w:rPr>
        <w:t xml:space="preserve"> </w:t>
      </w:r>
      <w:r w:rsidR="00C56DB9">
        <w:rPr>
          <w:rFonts w:eastAsiaTheme="minorEastAsia"/>
          <w:lang w:val="en-US"/>
        </w:rPr>
        <w:t>was</w:t>
      </w:r>
      <w:r w:rsidR="00D87BBE">
        <w:rPr>
          <w:rFonts w:eastAsiaTheme="minorEastAsia"/>
          <w:lang w:val="en-US"/>
        </w:rPr>
        <w:t xml:space="preserve"> found using </w:t>
      </w:r>
      <w:r w:rsidR="0013703D">
        <w:rPr>
          <w:rFonts w:eastAsiaTheme="minorEastAsia"/>
          <w:lang w:val="en-US"/>
        </w:rPr>
        <w:t>the formula</w:t>
      </w:r>
    </w:p>
    <w:p w14:paraId="7EDDB347" w14:textId="0349D27E" w:rsidR="0013703D" w:rsidRPr="001549B7" w:rsidRDefault="008573DA"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273.15-T</m:t>
              </m:r>
            </m:num>
            <m:den>
              <m:r>
                <w:rPr>
                  <w:rFonts w:ascii="Cambria Math" w:hAnsi="Cambria Math"/>
                  <w:lang w:val="en-US"/>
                </w:rPr>
                <m:t>273.15+</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num>
            <m:den>
              <m:r>
                <w:rPr>
                  <w:rFonts w:ascii="Cambria Math" w:hAnsi="Cambria Math"/>
                  <w:lang w:val="en-US"/>
                </w:rPr>
                <m:t>P</m:t>
              </m:r>
            </m:den>
          </m:f>
          <m:r>
            <w:rPr>
              <w:rFonts w:ascii="Cambria Math" w:hAnsi="Cambria Math"/>
              <w:lang w:val="en-US"/>
            </w:rPr>
            <m:t xml:space="preserve">  </m:t>
          </m:r>
          <m:r>
            <w:rPr>
              <w:rFonts w:ascii="Cambria Math" w:eastAsiaTheme="minorEastAsia" w:hAnsi="Cambria Math"/>
              <w:lang w:val="en-US"/>
            </w:rPr>
            <m:t xml:space="preserve">, </m:t>
          </m:r>
        </m:oMath>
      </m:oMathPara>
    </w:p>
    <w:p w14:paraId="45DECCD4" w14:textId="26C2EFE4" w:rsidR="00421E6F" w:rsidRPr="009B0053" w:rsidRDefault="001549B7" w:rsidP="009B0053">
      <w:pPr>
        <w:spacing w:line="360" w:lineRule="auto"/>
        <w:rPr>
          <w:rFonts w:eastAsiaTheme="minorEastAsia"/>
          <w:lang w:val="en-US"/>
        </w:rPr>
      </w:pPr>
      <w:r>
        <w:rPr>
          <w:rFonts w:eastAsiaTheme="minorEastAsia"/>
          <w:lang w:val="en-US"/>
        </w:rPr>
        <w:t xml:space="preserve">where </w:t>
      </w:r>
      <m:oMath>
        <m:r>
          <w:rPr>
            <w:rFonts w:ascii="Cambria Math" w:eastAsiaTheme="minorEastAsia" w:hAnsi="Cambria Math"/>
            <w:lang w:val="en-US"/>
          </w:rPr>
          <m:t>T</m:t>
        </m:r>
      </m:oMath>
      <w:r w:rsidR="00C87FC0">
        <w:rPr>
          <w:rFonts w:eastAsiaTheme="minorEastAsia"/>
          <w:lang w:val="en-US"/>
        </w:rPr>
        <w:t xml:space="preserve"> and </w:t>
      </w:r>
      <m:oMath>
        <m:r>
          <w:rPr>
            <w:rFonts w:ascii="Cambria Math" w:eastAsiaTheme="minorEastAsia" w:hAnsi="Cambria Math"/>
            <w:lang w:val="en-US"/>
          </w:rPr>
          <m:t>P</m:t>
        </m:r>
      </m:oMath>
      <w:r w:rsidR="00C87FC0">
        <w:rPr>
          <w:rFonts w:eastAsiaTheme="minorEastAsia"/>
          <w:lang w:val="en-US"/>
        </w:rPr>
        <w:t xml:space="preserve"> </w:t>
      </w:r>
      <w:r w:rsidR="003B0946">
        <w:rPr>
          <w:rFonts w:eastAsiaTheme="minorEastAsia"/>
          <w:lang w:val="en-US"/>
        </w:rPr>
        <w:t>are</w:t>
      </w:r>
      <w:r w:rsidR="00C87FC0">
        <w:rPr>
          <w:rFonts w:eastAsiaTheme="minorEastAsia"/>
          <w:lang w:val="en-US"/>
        </w:rPr>
        <w:t xml:space="preserve"> temperature and air pressure during </w:t>
      </w:r>
      <w:r w:rsidR="00E17A99">
        <w:rPr>
          <w:rFonts w:eastAsiaTheme="minorEastAsia"/>
          <w:lang w:val="en-US"/>
        </w:rPr>
        <w:t>calibration</w:t>
      </w:r>
      <w:r w:rsidR="00631F54">
        <w:rPr>
          <w:rFonts w:eastAsiaTheme="minorEastAsia"/>
          <w:lang w:val="en-US"/>
        </w:rPr>
        <w:t xml:space="preserve"> with an assumed negligible</w:t>
      </w:r>
      <w:r w:rsidR="005D2EA6">
        <w:rPr>
          <w:rFonts w:eastAsiaTheme="minorEastAsia"/>
          <w:lang w:val="en-US"/>
        </w:rPr>
        <w:t xml:space="preserve"> uncertaint</w:t>
      </w:r>
      <w:r w:rsidR="00123B8C">
        <w:rPr>
          <w:rFonts w:eastAsiaTheme="minorEastAsia"/>
          <w:lang w:val="en-US"/>
        </w:rPr>
        <w:t>y</w:t>
      </w:r>
      <w:r w:rsidR="006E19DD">
        <w:rPr>
          <w:rFonts w:eastAsiaTheme="minorEastAsia"/>
          <w:lang w:val="en-US"/>
        </w:rPr>
        <w:t>.</w:t>
      </w:r>
      <w:r w:rsidR="007E2915">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oMath>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oMath>
      <w:r w:rsidR="007E2915">
        <w:rPr>
          <w:rFonts w:eastAsiaTheme="minorEastAsia"/>
          <w:lang w:val="en-US"/>
        </w:rPr>
        <w:t xml:space="preserve"> </w:t>
      </w:r>
      <w:r w:rsidR="003B0946">
        <w:rPr>
          <w:rFonts w:eastAsiaTheme="minorEastAsia"/>
          <w:lang w:val="en-US"/>
        </w:rPr>
        <w:t>are</w:t>
      </w:r>
      <w:r w:rsidR="007E2915">
        <w:rPr>
          <w:rFonts w:eastAsiaTheme="minorEastAsia"/>
          <w:lang w:val="en-US"/>
        </w:rPr>
        <w:t xml:space="preserve"> </w:t>
      </w:r>
      <w:r w:rsidR="00E43D88">
        <w:rPr>
          <w:rFonts w:eastAsiaTheme="minorEastAsia"/>
          <w:lang w:val="en-US"/>
        </w:rPr>
        <w:t>reference temperature</w:t>
      </w:r>
      <w:r w:rsidR="00815F46">
        <w:rPr>
          <w:rFonts w:eastAsiaTheme="minorEastAsia"/>
          <w:lang w:val="en-US"/>
        </w:rPr>
        <w:t xml:space="preserve"> and air pressure</w:t>
      </w:r>
      <w:r w:rsidR="005A5645">
        <w:rPr>
          <w:rFonts w:eastAsiaTheme="minorEastAsia"/>
          <w:lang w:val="en-US"/>
        </w:rPr>
        <w:t>;</w:t>
      </w:r>
      <w:r w:rsidR="001B1AE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r>
          <w:rPr>
            <w:rFonts w:ascii="Cambria Math" w:eastAsiaTheme="minorEastAsia" w:hAnsi="Cambria Math"/>
            <w:lang w:val="en-US"/>
          </w:rPr>
          <m:t>C</m:t>
        </m:r>
      </m:oMath>
      <w:r w:rsidR="00A55DD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r>
          <w:rPr>
            <w:rFonts w:ascii="Cambria Math" w:eastAsiaTheme="minorEastAsia" w:hAnsi="Cambria Math"/>
            <w:lang w:val="en-US"/>
          </w:rPr>
          <m:t>=1013 Pa</m:t>
        </m:r>
      </m:oMath>
      <w:r w:rsidR="00A55DDE">
        <w:rPr>
          <w:rFonts w:eastAsiaTheme="minorEastAsia"/>
          <w:lang w:val="en-US"/>
        </w:rPr>
        <w:t>.</w:t>
      </w:r>
      <w:r w:rsidR="00CA5F35">
        <w:rPr>
          <w:rFonts w:eastAsiaTheme="minorEastAsia"/>
          <w:lang w:val="en-US"/>
        </w:rPr>
        <w:t xml:space="preserve"> Updated</w:t>
      </w:r>
      <w:r w:rsidR="00A55DDE">
        <w:rPr>
          <w:rFonts w:eastAsiaTheme="minorEastAsia"/>
          <w:lang w:val="en-US"/>
        </w:rPr>
        <w:t xml:space="preserve"> </w:t>
      </w:r>
      <w:r w:rsidR="007228D4">
        <w:rPr>
          <w:rFonts w:eastAsiaTheme="minorEastAsia"/>
          <w:lang w:val="en-US"/>
        </w:rPr>
        <w:t>Correction factors and mass energy absorption coefficient rates were found in</w:t>
      </w:r>
      <w:r w:rsidR="00992616">
        <w:rPr>
          <w:rFonts w:eastAsiaTheme="minorEastAsia"/>
          <w:lang w:val="en-US"/>
        </w:rPr>
        <w:t xml:space="preserve"> </w:t>
      </w:r>
      <w:r w:rsidR="00387309">
        <w:rPr>
          <w:rFonts w:eastAsiaTheme="minorEastAsia"/>
          <w:lang w:val="en-US"/>
        </w:rPr>
        <w:t xml:space="preserve"> </w:t>
      </w:r>
      <w:r w:rsidR="00824078">
        <w:rPr>
          <w:rFonts w:eastAsiaTheme="minorEastAsia"/>
          <w:lang w:val="en-US"/>
        </w:rPr>
        <w:fldChar w:fldCharType="begin"/>
      </w:r>
      <w:r w:rsidR="00824078">
        <w:rPr>
          <w:rFonts w:eastAsiaTheme="minorEastAsia"/>
          <w:lang w:val="en-US"/>
        </w:rPr>
        <w:instrText xml:space="preserve"> ADDIN ZOTERO_ITEM CSL_CITATION {"citationID":"dzFvzeTq","properties":{"formattedCitation":"(Waldeland et al., 2010)","plainCitation":"(Waldeland et al., 2010)","noteIndex":0},"citationItems":[{"id":274,"uris":["http://zotero.org/users/9228513/items/NKDD2Z87"],"itemData":{"id":274,"type":"article-journal","abstract":"Purpose To perform a systematic investigation of the energy dependence of alanine and lilthium formate EPR dosimeters for medium energy x rays. Methods Lithium formate and alanine EPR dosimeters were exposed to eight different x-ray beam qualities, with nominal potentials ranging from 50 to 200 kV. Following ionometry based on standards of absorbed dose to water, the dosimeters were given two different doses of approximately 3 and 6 Gy for each radiation quality, with three dosimeters for each dose. A reference series was also irradiated to three different dose levels at a unit. The dose to water energy response, that is, the dosimeter reading per absorbed dose to water relative to that for -rays, was estimated for each beam quality. In addition, the energy response was calculated by Monte Carlo simulations and compared to the experimental energy response. Results The experimental energy response estimates ranged from 0.89 to 0.94 and from 0.68 to 0.90 for lithium formate and alanine, respectively. The uncertainties in the experimental energy response estimates were typically 3%. The relative effectiveness, that is, the ratio of the experimental energy response to that following Monte Carlo simulations was, on average, 0.96 and 0.94 for lithium formate and alanine, respectively. Conclusions This work shows that lithium formate dosimeters are less dependent on x-ray energy than alanine. Furthermore, as the relative effectiveness for both lithium formate and alanine were systematically less than unity, the yield of radiation-induced radicals is decreased following x-irradiation compared to irradiation with -rays.","container-title":"Medical Physics","DOI":"10.1118/1.3432567","ISSN":"2473-4209","issue":"7Part1","language":"en","note":"_eprint: https://onlinelibrary.wiley.com/doi/pdf/10.1118/1.3432567","page":"3569-3575","source":"Wiley Online Library","title":"The energy dependence of lithium formate and alanine EPR dosimeters for medium energy x rays","volume":"37","author":[{"family":"Waldeland","given":"Einar"},{"family":"Hole","given":"Eli Olaug"},{"family":"Sagstuen","given":"Einar"},{"family":"Malinen","given":"Eirik"}],"issued":{"date-parts":[["2010"]]}}}],"schema":"https://github.com/citation-style-language/schema/raw/master/csl-citation.json"} </w:instrText>
      </w:r>
      <w:r w:rsidR="00824078">
        <w:rPr>
          <w:rFonts w:eastAsiaTheme="minorEastAsia"/>
          <w:lang w:val="en-US"/>
        </w:rPr>
        <w:fldChar w:fldCharType="separate"/>
      </w:r>
      <w:r w:rsidR="00824078" w:rsidRPr="008B53C2">
        <w:rPr>
          <w:rFonts w:cs="Times New Roman"/>
          <w:lang w:val="en-US"/>
        </w:rPr>
        <w:t>(</w:t>
      </w:r>
      <w:proofErr w:type="spellStart"/>
      <w:r w:rsidR="00824078" w:rsidRPr="008B53C2">
        <w:rPr>
          <w:rFonts w:cs="Times New Roman"/>
          <w:lang w:val="en-US"/>
        </w:rPr>
        <w:t>Waldeland</w:t>
      </w:r>
      <w:proofErr w:type="spellEnd"/>
      <w:r w:rsidR="00824078" w:rsidRPr="008B53C2">
        <w:rPr>
          <w:rFonts w:cs="Times New Roman"/>
          <w:lang w:val="en-US"/>
        </w:rPr>
        <w:t xml:space="preserve"> et al., 2010)</w:t>
      </w:r>
      <w:r w:rsidR="00824078">
        <w:rPr>
          <w:rFonts w:eastAsiaTheme="minorEastAsia"/>
          <w:lang w:val="en-US"/>
        </w:rPr>
        <w:fldChar w:fldCharType="end"/>
      </w:r>
      <w:r w:rsidR="00C26790">
        <w:rPr>
          <w:rFonts w:eastAsiaTheme="minorEastAsia"/>
          <w:lang w:val="en-US"/>
        </w:rPr>
        <w:t xml:space="preserve"> </w:t>
      </w:r>
      <w:r w:rsidR="00F71EF5">
        <w:rPr>
          <w:rFonts w:eastAsiaTheme="minorEastAsia"/>
          <w:lang w:val="en-US"/>
        </w:rPr>
        <w:t>(</w:t>
      </w:r>
      <w:r w:rsidR="00F50E28">
        <w:rPr>
          <w:rFonts w:eastAsiaTheme="minorEastAsia"/>
          <w:lang w:val="en-US"/>
        </w:rPr>
        <w:fldChar w:fldCharType="begin"/>
      </w:r>
      <w:r w:rsidR="00F50E28">
        <w:rPr>
          <w:rFonts w:eastAsiaTheme="minorEastAsia"/>
          <w:lang w:val="en-US"/>
        </w:rPr>
        <w:instrText xml:space="preserve"> REF _Ref99015052 \h </w:instrText>
      </w:r>
      <w:r w:rsidR="00CB30D7">
        <w:rPr>
          <w:rFonts w:eastAsiaTheme="minorEastAsia"/>
          <w:lang w:val="en-US"/>
        </w:rPr>
        <w:instrText xml:space="preserve"> \* MERGEFORMAT </w:instrText>
      </w:r>
      <w:r w:rsidR="00F50E28">
        <w:rPr>
          <w:rFonts w:eastAsiaTheme="minorEastAsia"/>
          <w:lang w:val="en-US"/>
        </w:rPr>
      </w:r>
      <w:r w:rsidR="00F50E28">
        <w:rPr>
          <w:rFonts w:eastAsiaTheme="minorEastAsia"/>
          <w:lang w:val="en-US"/>
        </w:rPr>
        <w:fldChar w:fldCharType="separate"/>
      </w:r>
      <w:r w:rsidR="000219C5">
        <w:rPr>
          <w:rFonts w:eastAsiaTheme="minorEastAsia"/>
          <w:b/>
          <w:bCs/>
          <w:lang w:val="en-US"/>
        </w:rPr>
        <w:fldChar w:fldCharType="begin"/>
      </w:r>
      <w:r w:rsidR="000219C5">
        <w:rPr>
          <w:rFonts w:eastAsiaTheme="minorEastAsia"/>
          <w:lang w:val="en-US"/>
        </w:rPr>
        <w:instrText xml:space="preserve"> REF _Ref106449176 \h </w:instrText>
      </w:r>
      <w:r w:rsidR="000219C5">
        <w:rPr>
          <w:rFonts w:eastAsiaTheme="minorEastAsia"/>
          <w:b/>
          <w:bCs/>
          <w:lang w:val="en-US"/>
        </w:rPr>
      </w:r>
      <w:r w:rsidR="000219C5">
        <w:rPr>
          <w:rFonts w:eastAsiaTheme="minorEastAsia"/>
          <w:b/>
          <w:bCs/>
          <w:lang w:val="en-US"/>
        </w:rPr>
        <w:fldChar w:fldCharType="separate"/>
      </w:r>
      <w:r w:rsidR="000219C5" w:rsidRPr="00D74846">
        <w:rPr>
          <w:lang w:val="en-US"/>
        </w:rPr>
        <w:t xml:space="preserve">Table </w:t>
      </w:r>
      <w:r w:rsidR="000219C5">
        <w:rPr>
          <w:noProof/>
          <w:lang w:val="en-US"/>
        </w:rPr>
        <w:t>2</w:t>
      </w:r>
      <w:r w:rsidR="000219C5">
        <w:rPr>
          <w:lang w:val="en-US"/>
        </w:rPr>
        <w:noBreakHyphen/>
      </w:r>
      <w:r w:rsidR="000219C5">
        <w:rPr>
          <w:noProof/>
          <w:lang w:val="en-US"/>
        </w:rPr>
        <w:t>1</w:t>
      </w:r>
      <w:r w:rsidR="000219C5">
        <w:rPr>
          <w:rFonts w:eastAsiaTheme="minorEastAsia"/>
          <w:b/>
          <w:bCs/>
          <w:lang w:val="en-US"/>
        </w:rPr>
        <w:fldChar w:fldCharType="end"/>
      </w:r>
      <w:r w:rsidR="00380EB7">
        <w:rPr>
          <w:rFonts w:eastAsiaTheme="minorEastAsia"/>
          <w:b/>
          <w:bCs/>
          <w:lang w:val="en-US"/>
        </w:rPr>
        <w:t>.</w:t>
      </w:r>
      <w:r w:rsidR="00F50E28">
        <w:rPr>
          <w:rFonts w:eastAsiaTheme="minorEastAsia"/>
          <w:lang w:val="en-US"/>
        </w:rPr>
        <w:fldChar w:fldCharType="end"/>
      </w:r>
      <w:r w:rsidR="00F71EF5">
        <w:rPr>
          <w:rFonts w:eastAsiaTheme="minorEastAsia"/>
          <w:lang w:val="en-US"/>
        </w:rPr>
        <w:t>)</w:t>
      </w:r>
      <w:r w:rsidR="00F50E28">
        <w:rPr>
          <w:rFonts w:eastAsiaTheme="minorEastAsia"/>
          <w:lang w:val="en-US"/>
        </w:rPr>
        <w:t>.</w:t>
      </w:r>
    </w:p>
    <w:p w14:paraId="3F103459" w14:textId="07AAE26D" w:rsidR="00D74846" w:rsidRPr="00D74846" w:rsidRDefault="00D74846" w:rsidP="00D74846">
      <w:pPr>
        <w:pStyle w:val="Caption"/>
        <w:keepNext/>
        <w:rPr>
          <w:lang w:val="en-US"/>
        </w:rPr>
      </w:pPr>
      <w:bookmarkStart w:id="122" w:name="_Ref106449176"/>
      <w:r w:rsidRPr="00D74846">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2</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1</w:t>
      </w:r>
      <w:r w:rsidR="00526C25">
        <w:rPr>
          <w:lang w:val="en-US"/>
        </w:rPr>
        <w:fldChar w:fldCharType="end"/>
      </w:r>
      <w:bookmarkEnd w:id="122"/>
      <w:r w:rsidRPr="00D74846">
        <w:rPr>
          <w:lang w:val="en-US"/>
        </w:rPr>
        <w:t xml:space="preserve">. </w:t>
      </w:r>
      <w:r w:rsidRPr="00A96DF1">
        <w:rPr>
          <w:lang w:val="en-US"/>
        </w:rPr>
        <w:t xml:space="preserve">Calibration factor </w:t>
      </w:r>
      <m:oMath>
        <m:sSub>
          <m:sSubPr>
            <m:ctrlPr>
              <w:rPr>
                <w:rFonts w:ascii="Cambria Math" w:hAnsi="Cambria Math"/>
                <w:lang w:val="en-US"/>
              </w:rPr>
            </m:ctrlPr>
          </m:sSubPr>
          <m:e>
            <m:r>
              <w:rPr>
                <w:rFonts w:ascii="Cambria Math" w:hAnsi="Cambria Math"/>
              </w:rPr>
              <m:t>N</m:t>
            </m:r>
            <m:ctrlPr>
              <w:rPr>
                <w:rFonts w:ascii="Cambria Math" w:hAnsi="Cambria Math"/>
              </w:rPr>
            </m:ctrlPr>
          </m:e>
          <m:sub>
            <m:r>
              <w:rPr>
                <w:rFonts w:ascii="Cambria Math" w:hAnsi="Cambria Math"/>
              </w:rPr>
              <m:t>k</m:t>
            </m:r>
          </m:sub>
        </m:sSub>
      </m:oMath>
      <w:r>
        <w:rPr>
          <w:rFonts w:eastAsiaTheme="minorEastAsia"/>
          <w:lang w:val="en-US"/>
        </w:rPr>
        <w:t xml:space="preserve"> with correction factors and mass energy absorption coefficient ratio. Two experiments were performed using dotted and striped GRID configurations with different temperature and air pressure conditions.</w:t>
      </w:r>
    </w:p>
    <w:tbl>
      <w:tblPr>
        <w:tblStyle w:val="TableGrid"/>
        <w:tblW w:w="0" w:type="auto"/>
        <w:tblLook w:val="04A0" w:firstRow="1" w:lastRow="0" w:firstColumn="1" w:lastColumn="0" w:noHBand="0" w:noVBand="1"/>
      </w:tblPr>
      <w:tblGrid>
        <w:gridCol w:w="1634"/>
        <w:gridCol w:w="1491"/>
        <w:gridCol w:w="1431"/>
        <w:gridCol w:w="1784"/>
        <w:gridCol w:w="1658"/>
        <w:gridCol w:w="1352"/>
      </w:tblGrid>
      <w:tr w:rsidR="00A96DF1" w14:paraId="75A11468" w14:textId="15BBDF0D" w:rsidTr="00A96DF1">
        <w:tc>
          <w:tcPr>
            <w:tcW w:w="1634" w:type="dxa"/>
          </w:tcPr>
          <w:p w14:paraId="40C8A21E" w14:textId="03108259" w:rsidR="00A96DF1" w:rsidRDefault="008573DA"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eastAsiaTheme="minorEastAsia" w:hAnsi="Cambria Math"/>
                    <w:lang w:val="en-US"/>
                  </w:rPr>
                  <m:t xml:space="preserve"> [mGy/nC]</m:t>
                </m:r>
              </m:oMath>
            </m:oMathPara>
          </w:p>
        </w:tc>
        <w:tc>
          <w:tcPr>
            <w:tcW w:w="1491" w:type="dxa"/>
          </w:tcPr>
          <w:p w14:paraId="6C002C12" w14:textId="2606698F" w:rsidR="00A96DF1" w:rsidRDefault="008573DA"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oMath>
            </m:oMathPara>
          </w:p>
        </w:tc>
        <w:tc>
          <w:tcPr>
            <w:tcW w:w="1431" w:type="dxa"/>
          </w:tcPr>
          <w:p w14:paraId="5DA790D8" w14:textId="6EEFA826" w:rsidR="00A96DF1" w:rsidRDefault="008573DA"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m:oMathPara>
          </w:p>
        </w:tc>
        <w:tc>
          <w:tcPr>
            <w:tcW w:w="1784" w:type="dxa"/>
          </w:tcPr>
          <w:p w14:paraId="006C944D" w14:textId="1B0853BC" w:rsidR="00A96DF1" w:rsidRDefault="008573DA" w:rsidP="004D7B5D">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w:t>
            </w:r>
            <w:r w:rsidR="00EC5B03">
              <w:rPr>
                <w:rFonts w:eastAsiaTheme="minorEastAsia"/>
                <w:lang w:val="en-US"/>
              </w:rPr>
              <w:t>stripes</w:t>
            </w:r>
            <w:r w:rsidR="00A96DF1">
              <w:rPr>
                <w:rFonts w:eastAsiaTheme="minorEastAsia"/>
                <w:lang w:val="en-US"/>
              </w:rPr>
              <w:t xml:space="preserve">) </w:t>
            </w:r>
          </w:p>
        </w:tc>
        <w:tc>
          <w:tcPr>
            <w:tcW w:w="1658" w:type="dxa"/>
          </w:tcPr>
          <w:p w14:paraId="6081FBAD" w14:textId="29810679" w:rsidR="00A96DF1" w:rsidRDefault="008573DA" w:rsidP="004D7B5D">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w:t>
            </w:r>
            <w:r w:rsidR="00EC5B03">
              <w:rPr>
                <w:rFonts w:eastAsiaTheme="minorEastAsia"/>
                <w:lang w:val="en-US"/>
              </w:rPr>
              <w:t>dots</w:t>
            </w:r>
            <w:r w:rsidR="00A96DF1">
              <w:rPr>
                <w:rFonts w:eastAsiaTheme="minorEastAsia"/>
                <w:lang w:val="en-US"/>
              </w:rPr>
              <w:t>)</w:t>
            </w:r>
          </w:p>
        </w:tc>
        <w:tc>
          <w:tcPr>
            <w:tcW w:w="1352" w:type="dxa"/>
          </w:tcPr>
          <w:p w14:paraId="6368C299" w14:textId="11384D94" w:rsidR="00A96DF1" w:rsidRDefault="008573DA" w:rsidP="004D7B5D">
            <w:pPr>
              <w:spacing w:line="360" w:lineRule="auto"/>
              <w:rPr>
                <w:rFonts w:ascii="Calibri Light" w:eastAsia="Calibri" w:hAnsi="Calibri Light" w:cs="Calibri Light"/>
                <w:i/>
                <w:lang w:val="en-US"/>
              </w:rPr>
            </w:pPr>
            <m:oMathPara>
              <m:oMath>
                <m:sSubSup>
                  <m:sSubSupPr>
                    <m:ctrlPr>
                      <w:rPr>
                        <w:rFonts w:ascii="Cambria Math" w:eastAsia="Calibri" w:hAnsi="Cambria Math" w:cs="Calibri Light"/>
                        <w:i/>
                        <w:lang w:val="en-US"/>
                      </w:rPr>
                    </m:ctrlPr>
                  </m:sSubSupPr>
                  <m:e>
                    <m:d>
                      <m:dPr>
                        <m:ctrlPr>
                          <w:rPr>
                            <w:rFonts w:ascii="Cambria Math" w:eastAsia="Calibri" w:hAnsi="Cambria Math" w:cs="Calibri Light"/>
                            <w:i/>
                            <w:lang w:val="en-US"/>
                          </w:rPr>
                        </m:ctrlPr>
                      </m:dPr>
                      <m:e>
                        <m:r>
                          <w:rPr>
                            <w:rFonts w:ascii="Cambria Math" w:eastAsia="Calibri" w:hAnsi="Cambria Math" w:cs="Calibri Light"/>
                            <w:lang w:val="en-US"/>
                          </w:rPr>
                          <m:t>μ/ρ</m:t>
                        </m:r>
                      </m:e>
                    </m:d>
                  </m:e>
                  <m:sub>
                    <m:r>
                      <w:rPr>
                        <w:rFonts w:ascii="Cambria Math" w:eastAsia="Calibri" w:hAnsi="Cambria Math" w:cs="Calibri Light"/>
                        <w:lang w:val="en-US"/>
                      </w:rPr>
                      <m:t>air</m:t>
                    </m:r>
                  </m:sub>
                  <m:sup>
                    <m:r>
                      <w:rPr>
                        <w:rFonts w:ascii="Cambria Math" w:eastAsia="Calibri" w:hAnsi="Cambria Math" w:cs="Calibri Light"/>
                        <w:lang w:val="en-US"/>
                      </w:rPr>
                      <m:t>w</m:t>
                    </m:r>
                  </m:sup>
                </m:sSubSup>
              </m:oMath>
            </m:oMathPara>
          </w:p>
        </w:tc>
      </w:tr>
      <w:tr w:rsidR="00A96DF1" w14:paraId="628E604A" w14:textId="427F9656" w:rsidTr="00A96DF1">
        <w:tc>
          <w:tcPr>
            <w:tcW w:w="1634" w:type="dxa"/>
          </w:tcPr>
          <w:p w14:paraId="11E122CE" w14:textId="38E90D02" w:rsidR="00A96DF1" w:rsidRDefault="006F7715" w:rsidP="004D7B5D">
            <w:pPr>
              <w:spacing w:line="360" w:lineRule="auto"/>
              <w:jc w:val="center"/>
              <w:rPr>
                <w:rFonts w:eastAsia="Times New Roman" w:cs="Times New Roman"/>
                <w:lang w:val="en-US"/>
              </w:rPr>
            </w:pPr>
            <m:oMath>
              <m:r>
                <w:rPr>
                  <w:rFonts w:ascii="Cambria Math" w:eastAsia="Times New Roman" w:hAnsi="Cambria Math" w:cs="Times New Roman"/>
                  <w:lang w:val="en-US"/>
                </w:rPr>
                <m:t>43.77±0.39</m:t>
              </m:r>
            </m:oMath>
            <w:r>
              <w:rPr>
                <w:rFonts w:eastAsia="Times New Roman" w:cs="Times New Roman"/>
                <w:lang w:val="en-US"/>
              </w:rPr>
              <w:t xml:space="preserve"> </w:t>
            </w:r>
          </w:p>
        </w:tc>
        <w:tc>
          <w:tcPr>
            <w:tcW w:w="1491" w:type="dxa"/>
          </w:tcPr>
          <w:p w14:paraId="0500F54F" w14:textId="5DDB6D9A"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1.02</m:t>
                </m:r>
              </m:oMath>
            </m:oMathPara>
          </w:p>
        </w:tc>
        <w:tc>
          <w:tcPr>
            <w:tcW w:w="1431" w:type="dxa"/>
          </w:tcPr>
          <w:p w14:paraId="10CF7B38" w14:textId="12BBC62B"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m:t>
                </m:r>
              </m:oMath>
            </m:oMathPara>
          </w:p>
        </w:tc>
        <w:tc>
          <w:tcPr>
            <w:tcW w:w="1784" w:type="dxa"/>
          </w:tcPr>
          <w:p w14:paraId="02B6CA92" w14:textId="5BF031ED"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1.006745405</m:t>
                </m:r>
              </m:oMath>
            </m:oMathPara>
          </w:p>
        </w:tc>
        <w:tc>
          <w:tcPr>
            <w:tcW w:w="1658" w:type="dxa"/>
          </w:tcPr>
          <w:p w14:paraId="3985F17F" w14:textId="2366C63D"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1.021463</m:t>
                </m:r>
              </m:oMath>
            </m:oMathPara>
          </w:p>
        </w:tc>
        <w:tc>
          <w:tcPr>
            <w:tcW w:w="1352" w:type="dxa"/>
          </w:tcPr>
          <w:p w14:paraId="33B72880" w14:textId="5A2D1F82" w:rsidR="00A96DF1" w:rsidRPr="00421E6F" w:rsidRDefault="00313012" w:rsidP="004D7B5D">
            <w:pPr>
              <w:spacing w:line="360" w:lineRule="auto"/>
              <w:rPr>
                <w:rFonts w:ascii="Calibri Light" w:eastAsia="Calibri" w:hAnsi="Calibri Light" w:cs="Calibri Light"/>
                <w:lang w:val="en-US"/>
              </w:rPr>
            </w:pPr>
            <m:oMathPara>
              <m:oMath>
                <m:r>
                  <w:rPr>
                    <w:rFonts w:ascii="Cambria Math" w:eastAsia="Calibri" w:hAnsi="Cambria Math" w:cs="Calibri Light"/>
                    <w:lang w:val="en-US"/>
                  </w:rPr>
                  <m:t>1.075</m:t>
                </m:r>
              </m:oMath>
            </m:oMathPara>
          </w:p>
        </w:tc>
      </w:tr>
    </w:tbl>
    <w:p w14:paraId="574FA6E7" w14:textId="77777777" w:rsidR="005D64B5" w:rsidRDefault="005D64B5" w:rsidP="004D7B5D">
      <w:pPr>
        <w:spacing w:line="360" w:lineRule="auto"/>
        <w:rPr>
          <w:lang w:val="en-US"/>
        </w:rPr>
      </w:pPr>
    </w:p>
    <w:p w14:paraId="032565A5" w14:textId="1847F044" w:rsidR="00774DB9" w:rsidRDefault="006D1C98" w:rsidP="004D7B5D">
      <w:pPr>
        <w:spacing w:line="360" w:lineRule="auto"/>
        <w:rPr>
          <w:lang w:val="en-US"/>
        </w:rPr>
      </w:pPr>
      <w:r>
        <w:rPr>
          <w:lang w:val="en-US"/>
        </w:rPr>
        <w:t>The ionization chamber was irradiated 5, 10, 15, 20 and 60 seconds</w:t>
      </w:r>
      <w:r w:rsidR="0054054A">
        <w:rPr>
          <w:lang w:val="en-US"/>
        </w:rPr>
        <w:t xml:space="preserve"> 3</w:t>
      </w:r>
      <w:r w:rsidR="006B5A7D">
        <w:rPr>
          <w:lang w:val="en-US"/>
        </w:rPr>
        <w:t>-</w:t>
      </w:r>
      <w:r w:rsidR="0054054A">
        <w:rPr>
          <w:lang w:val="en-US"/>
        </w:rPr>
        <w:t>4</w:t>
      </w:r>
      <w:r w:rsidR="00985D6D">
        <w:rPr>
          <w:lang w:val="en-US"/>
        </w:rPr>
        <w:t xml:space="preserve"> </w:t>
      </w:r>
      <w:r w:rsidR="0054054A">
        <w:rPr>
          <w:lang w:val="en-US"/>
        </w:rPr>
        <w:t>times in each position</w:t>
      </w:r>
      <w:r w:rsidR="001F6043">
        <w:rPr>
          <w:lang w:val="en-US"/>
        </w:rPr>
        <w:t xml:space="preserve">. </w:t>
      </w:r>
      <w:r w:rsidR="00D60514">
        <w:rPr>
          <w:lang w:val="en-US"/>
        </w:rPr>
        <w:t>We wanted the calibration films to receive doses</w:t>
      </w:r>
      <w:r w:rsidR="008441AA">
        <w:rPr>
          <w:lang w:val="en-US"/>
        </w:rPr>
        <w:t xml:space="preserve"> </w:t>
      </w:r>
      <w:proofErr w:type="gramStart"/>
      <w:r w:rsidR="00E4346C">
        <w:rPr>
          <w:lang w:val="en-US"/>
        </w:rPr>
        <w:t>similar</w:t>
      </w:r>
      <w:r w:rsidR="00761319">
        <w:rPr>
          <w:lang w:val="en-US"/>
        </w:rPr>
        <w:t xml:space="preserve"> </w:t>
      </w:r>
      <w:r w:rsidR="00E4346C">
        <w:rPr>
          <w:lang w:val="en-US"/>
        </w:rPr>
        <w:t>to</w:t>
      </w:r>
      <w:proofErr w:type="gramEnd"/>
      <w:r w:rsidR="00E4346C">
        <w:rPr>
          <w:lang w:val="en-US"/>
        </w:rPr>
        <w:t xml:space="preserve"> the</w:t>
      </w:r>
      <w:r w:rsidR="002B61BC">
        <w:rPr>
          <w:lang w:val="en-US"/>
        </w:rPr>
        <w:t xml:space="preserve"> doses th</w:t>
      </w:r>
      <w:r w:rsidR="00E4346C">
        <w:rPr>
          <w:lang w:val="en-US"/>
        </w:rPr>
        <w:t>at the</w:t>
      </w:r>
      <w:r w:rsidR="002B61BC">
        <w:rPr>
          <w:lang w:val="en-US"/>
        </w:rPr>
        <w:t xml:space="preserve"> cells would receive during GRID irradiation. </w:t>
      </w:r>
      <w:r w:rsidR="006F2EDE">
        <w:rPr>
          <w:lang w:val="en-US"/>
        </w:rPr>
        <w:t>Hence, dose of</w:t>
      </w:r>
      <w:r w:rsidR="00E63A87">
        <w:rPr>
          <w:lang w:val="en-US"/>
        </w:rPr>
        <w:t xml:space="preserve"> 0 (control),</w:t>
      </w:r>
      <w:r w:rsidR="006F2EDE">
        <w:rPr>
          <w:lang w:val="en-US"/>
        </w:rPr>
        <w:t xml:space="preserve"> 0.1, 0.2, 0.5, 1, 2, 5, 10</w:t>
      </w:r>
      <w:r w:rsidR="00355BDA">
        <w:rPr>
          <w:lang w:val="en-US"/>
        </w:rPr>
        <w:t xml:space="preserve"> </w:t>
      </w:r>
      <w:proofErr w:type="spellStart"/>
      <w:r w:rsidR="00355BDA">
        <w:rPr>
          <w:lang w:val="en-US"/>
        </w:rPr>
        <w:t>Gy</w:t>
      </w:r>
      <w:proofErr w:type="spellEnd"/>
      <w:r w:rsidR="000D4548">
        <w:rPr>
          <w:lang w:val="en-US"/>
        </w:rPr>
        <w:t xml:space="preserve"> were </w:t>
      </w:r>
      <w:r w:rsidR="00283154">
        <w:rPr>
          <w:lang w:val="en-US"/>
        </w:rPr>
        <w:t>given</w:t>
      </w:r>
      <w:r w:rsidR="000D4548">
        <w:rPr>
          <w:lang w:val="en-US"/>
        </w:rPr>
        <w:t>.</w:t>
      </w:r>
      <w:r w:rsidR="00C42722">
        <w:rPr>
          <w:lang w:val="en-US"/>
        </w:rPr>
        <w:t xml:space="preserve"> </w:t>
      </w:r>
      <w:r w:rsidR="007C3698">
        <w:rPr>
          <w:lang w:val="en-US"/>
        </w:rPr>
        <w:t xml:space="preserve"> </w:t>
      </w:r>
      <w:r w:rsidR="00CE2D22">
        <w:rPr>
          <w:lang w:val="en-US"/>
        </w:rPr>
        <w:t xml:space="preserve">For </w:t>
      </w:r>
      <w:r w:rsidR="00CE2D22">
        <w:rPr>
          <w:lang w:val="en-US"/>
        </w:rPr>
        <w:lastRenderedPageBreak/>
        <w:t xml:space="preserve">X-ray machines there </w:t>
      </w:r>
      <w:r w:rsidR="00DA136B">
        <w:rPr>
          <w:lang w:val="en-US"/>
        </w:rPr>
        <w:t xml:space="preserve">is a </w:t>
      </w:r>
      <w:r w:rsidR="00283154">
        <w:rPr>
          <w:lang w:val="en-US"/>
        </w:rPr>
        <w:t>delay</w:t>
      </w:r>
      <w:r w:rsidR="00DA136B">
        <w:rPr>
          <w:lang w:val="en-US"/>
        </w:rPr>
        <w:t xml:space="preserve"> from the machine starts producing a beam, to the desired dose</w:t>
      </w:r>
      <w:r w:rsidR="00283154">
        <w:rPr>
          <w:lang w:val="en-US"/>
        </w:rPr>
        <w:t>-</w:t>
      </w:r>
      <w:r w:rsidR="00DA136B">
        <w:rPr>
          <w:lang w:val="en-US"/>
        </w:rPr>
        <w:t xml:space="preserve">rate is </w:t>
      </w:r>
      <w:r w:rsidR="002E76F7">
        <w:rPr>
          <w:lang w:val="en-US"/>
        </w:rPr>
        <w:t xml:space="preserve">reached. This time is called a ramp-up </w:t>
      </w:r>
      <w:r w:rsidR="004939E3">
        <w:rPr>
          <w:lang w:val="en-US"/>
        </w:rPr>
        <w:t>time</w:t>
      </w:r>
      <w:r w:rsidR="00370980">
        <w:rPr>
          <w:lang w:val="en-US"/>
        </w:rPr>
        <w:t xml:space="preserve"> </w:t>
      </w:r>
      <w:r w:rsidR="000514A0">
        <w:rPr>
          <w:lang w:val="en-US"/>
        </w:rPr>
        <w:fldChar w:fldCharType="begin"/>
      </w:r>
      <w:r w:rsidR="000514A0">
        <w:rPr>
          <w:lang w:val="en-US"/>
        </w:rPr>
        <w:instrText xml:space="preserve"> ADDIN ZOTERO_ITEM CSL_CITATION {"citationID":"AZsj3bv5","properties":{"formattedCitation":"(Heales et al., 1998)","plainCitation":"(Heales et al., 1998)","noteIndex":0},"citationItems":[{"id":537,"uris":["http://zotero.org/users/9228513/items/FYJW6CR3"],"itemData":{"id":537,"type":"article-journal","abstract":"Superficial and orthovoltage therapy machines generally exhibit a \"ramp-up region\" during which the dose rate increases from zero to the steady state output. This can produce a significant dose deficit, which can be made up by adding a correction to the treatment time. This correction, which can be determined from the intercept of the dose versus time plot, takes no account of either the true duration of the ramp-up region or the beam quality variation while it takes place. A new method for investigating the ramp-up region is proposed, and the results are presented for a 100 kVp beam. Measurements of beam quality in terms of half value layer (HVL) have been made as a function of time. A change in HVL from an average of 2.9 mm aluminium in the ramp-up region to 3.1 mm for the steady state region has been observed. A significant random variation in the time between initiation of the radiation and the beginning of the ramp-up region was also observed which was traced to a time varying signal in the control system.","container-title":"The British Journal of Radiology","DOI":"10.1259/bjr.71.852.10319006","ISSN":"0007-1285","issue":"852","journalAbbreviation":"Br J Radiol","language":"eng","note":"PMID: 10319006","page":"1306-1309","source":"PubMed","title":"Timer error and beam quality variation during \"ramp-up\" of a superficial X-ray therapy unit","volume":"71","author":[{"family":"Heales","given":"J. C."},{"family":"Harrett","given":"A."},{"family":"Blake","given":"S."}],"issued":{"date-parts":[["1998",12]]}}}],"schema":"https://github.com/citation-style-language/schema/raw/master/csl-citation.json"} </w:instrText>
      </w:r>
      <w:r w:rsidR="000514A0">
        <w:rPr>
          <w:lang w:val="en-US"/>
        </w:rPr>
        <w:fldChar w:fldCharType="separate"/>
      </w:r>
      <w:r w:rsidR="000514A0" w:rsidRPr="000514A0">
        <w:rPr>
          <w:rFonts w:cs="Times New Roman"/>
          <w:lang w:val="en-US"/>
        </w:rPr>
        <w:t>(</w:t>
      </w:r>
      <w:proofErr w:type="spellStart"/>
      <w:r w:rsidR="000514A0" w:rsidRPr="000514A0">
        <w:rPr>
          <w:rFonts w:cs="Times New Roman"/>
          <w:lang w:val="en-US"/>
        </w:rPr>
        <w:t>Heales</w:t>
      </w:r>
      <w:proofErr w:type="spellEnd"/>
      <w:r w:rsidR="000514A0" w:rsidRPr="000514A0">
        <w:rPr>
          <w:rFonts w:cs="Times New Roman"/>
          <w:lang w:val="en-US"/>
        </w:rPr>
        <w:t xml:space="preserve"> et al., 1998)</w:t>
      </w:r>
      <w:r w:rsidR="000514A0">
        <w:rPr>
          <w:lang w:val="en-US"/>
        </w:rPr>
        <w:fldChar w:fldCharType="end"/>
      </w:r>
      <w:r w:rsidR="00C95358">
        <w:rPr>
          <w:lang w:val="en-US"/>
        </w:rPr>
        <w:t xml:space="preserve">. </w:t>
      </w:r>
      <w:r w:rsidR="00420980">
        <w:rPr>
          <w:lang w:val="en-US"/>
        </w:rPr>
        <w:t xml:space="preserve">The ramp-up time is most </w:t>
      </w:r>
      <w:r w:rsidR="004A30B5">
        <w:rPr>
          <w:lang w:val="en-US"/>
        </w:rPr>
        <w:t xml:space="preserve">prevalent for lower doses, where low exposure times are </w:t>
      </w:r>
      <w:r w:rsidR="004C6BC7">
        <w:rPr>
          <w:lang w:val="en-US"/>
        </w:rPr>
        <w:t>used.</w:t>
      </w:r>
      <w:r w:rsidR="004C154E">
        <w:rPr>
          <w:lang w:val="en-US"/>
        </w:rPr>
        <w:t xml:space="preserve"> </w:t>
      </w:r>
      <w:r w:rsidR="004C6BC7">
        <w:rPr>
          <w:lang w:val="en-US"/>
        </w:rPr>
        <w:t>Therefore, a</w:t>
      </w:r>
      <w:r w:rsidR="001C61A6">
        <w:rPr>
          <w:lang w:val="en-US"/>
        </w:rPr>
        <w:t xml:space="preserve"> linear regression</w:t>
      </w:r>
      <w:r w:rsidR="0058095E">
        <w:rPr>
          <w:lang w:val="en-US"/>
        </w:rPr>
        <w:t xml:space="preserve"> model</w:t>
      </w:r>
      <w:r w:rsidR="001C61A6">
        <w:rPr>
          <w:lang w:val="en-US"/>
        </w:rPr>
        <w:t xml:space="preserve"> (see </w:t>
      </w:r>
      <w:r w:rsidR="00091607">
        <w:rPr>
          <w:lang w:val="en-US"/>
        </w:rPr>
        <w:fldChar w:fldCharType="begin"/>
      </w:r>
      <w:r w:rsidR="00091607">
        <w:rPr>
          <w:lang w:val="en-US"/>
        </w:rPr>
        <w:instrText xml:space="preserve"> REF _Ref98754619 \r \h </w:instrText>
      </w:r>
      <w:r w:rsidR="00CB30D7">
        <w:rPr>
          <w:lang w:val="en-US"/>
        </w:rPr>
        <w:instrText xml:space="preserve"> \* MERGEFORMAT </w:instrText>
      </w:r>
      <w:r w:rsidR="00091607">
        <w:rPr>
          <w:lang w:val="en-US"/>
        </w:rPr>
      </w:r>
      <w:r w:rsidR="00091607">
        <w:rPr>
          <w:lang w:val="en-US"/>
        </w:rPr>
        <w:fldChar w:fldCharType="separate"/>
      </w:r>
      <w:r w:rsidR="00380EB7">
        <w:rPr>
          <w:lang w:val="en-US"/>
        </w:rPr>
        <w:t>1.6.1</w:t>
      </w:r>
      <w:r w:rsidR="00091607">
        <w:rPr>
          <w:lang w:val="en-US"/>
        </w:rPr>
        <w:fldChar w:fldCharType="end"/>
      </w:r>
      <w:r w:rsidR="001C61A6">
        <w:rPr>
          <w:lang w:val="en-US"/>
        </w:rPr>
        <w:t>)</w:t>
      </w:r>
      <w:r w:rsidR="00AA6AF4">
        <w:rPr>
          <w:lang w:val="en-US"/>
        </w:rPr>
        <w:t xml:space="preserve"> </w:t>
      </w:r>
      <w:r w:rsidR="0058095E">
        <w:rPr>
          <w:lang w:val="en-US"/>
        </w:rPr>
        <w:t xml:space="preserve">was </w:t>
      </w:r>
      <w:r w:rsidR="00647B3E">
        <w:rPr>
          <w:lang w:val="en-US"/>
        </w:rPr>
        <w:t>f</w:t>
      </w:r>
      <w:r w:rsidR="00610F5B">
        <w:rPr>
          <w:lang w:val="en-US"/>
        </w:rPr>
        <w:t>ound</w:t>
      </w:r>
      <w:r w:rsidR="00684FEF">
        <w:rPr>
          <w:lang w:val="en-US"/>
        </w:rPr>
        <w:t xml:space="preserve"> for</w:t>
      </w:r>
      <w:r w:rsidR="007B4A82">
        <w:rPr>
          <w:lang w:val="en-US"/>
        </w:rPr>
        <w:t xml:space="preserve"> </w:t>
      </w:r>
      <w:r w:rsidR="00881930">
        <w:rPr>
          <w:lang w:val="en-US"/>
        </w:rPr>
        <w:t xml:space="preserve">0.1, 0.2 and 0.5 </w:t>
      </w:r>
      <w:proofErr w:type="spellStart"/>
      <w:r w:rsidR="00881930">
        <w:rPr>
          <w:lang w:val="en-US"/>
        </w:rPr>
        <w:t>Gy</w:t>
      </w:r>
      <w:proofErr w:type="spellEnd"/>
      <w:r w:rsidR="00881930">
        <w:rPr>
          <w:lang w:val="en-US"/>
        </w:rPr>
        <w:t xml:space="preserve"> in</w:t>
      </w:r>
      <w:r w:rsidR="00684FEF">
        <w:rPr>
          <w:lang w:val="en-US"/>
        </w:rPr>
        <w:t xml:space="preserve"> each</w:t>
      </w:r>
      <w:r w:rsidR="00222FED">
        <w:rPr>
          <w:lang w:val="en-US"/>
        </w:rPr>
        <w:t xml:space="preserve"> cell flask</w:t>
      </w:r>
      <w:r w:rsidR="00684FEF">
        <w:rPr>
          <w:lang w:val="en-US"/>
        </w:rPr>
        <w:t xml:space="preserve"> positio</w:t>
      </w:r>
      <w:r w:rsidR="000F659F">
        <w:rPr>
          <w:lang w:val="en-US"/>
        </w:rPr>
        <w:t>n</w:t>
      </w:r>
      <w:r w:rsidR="00FA47ED">
        <w:rPr>
          <w:lang w:val="en-US"/>
        </w:rPr>
        <w:t xml:space="preserve"> using a function </w:t>
      </w:r>
      <w:r w:rsidR="0079390E">
        <w:rPr>
          <w:lang w:val="en-US"/>
        </w:rPr>
        <w:t xml:space="preserve">called </w:t>
      </w:r>
      <w:proofErr w:type="spellStart"/>
      <w:r w:rsidR="0079390E">
        <w:rPr>
          <w:i/>
          <w:iCs/>
          <w:lang w:val="en-US"/>
        </w:rPr>
        <w:t>linregress</w:t>
      </w:r>
      <w:proofErr w:type="spellEnd"/>
      <w:r w:rsidR="00D728A0">
        <w:rPr>
          <w:i/>
          <w:iCs/>
          <w:lang w:val="en-US"/>
        </w:rPr>
        <w:t xml:space="preserve"> </w:t>
      </w:r>
      <w:r w:rsidR="00D728A0">
        <w:rPr>
          <w:lang w:val="en-US"/>
        </w:rPr>
        <w:t xml:space="preserve">from the </w:t>
      </w:r>
      <w:r w:rsidR="007108B1">
        <w:rPr>
          <w:i/>
          <w:iCs/>
          <w:lang w:val="en-US"/>
        </w:rPr>
        <w:t xml:space="preserve">scipy.v.1.6 </w:t>
      </w:r>
      <w:r w:rsidR="007108B1">
        <w:rPr>
          <w:lang w:val="en-US"/>
        </w:rPr>
        <w:t xml:space="preserve">library </w:t>
      </w:r>
      <w:r w:rsidR="003C46C9">
        <w:rPr>
          <w:lang w:val="en-US"/>
        </w:rPr>
        <w:fldChar w:fldCharType="begin"/>
      </w:r>
      <w:r w:rsidR="003C46C9">
        <w:rPr>
          <w:lang w:val="en-US"/>
        </w:rPr>
        <w:instrText xml:space="preserve"> ADDIN ZOTERO_ITEM CSL_CITATION {"citationID":"Q8YxJYUS","properties":{"formattedCitation":"(Virtanen et al., 2020)","plainCitation":"(Virtanen et al., 2020)","noteIndex":0},"citationItems":[{"id":514,"uris":["http://zotero.org/users/9228513/items/NA8JBSUP"],"itemData":{"id":514,"type":"article-journal","container-title":"Nature Methods","DOI":"10.1038/s41592-019-0686-2","page":"261–272","title":"SciPy 1.0: Fundamental Algorithms for Scientific Computing in Python","volume":"17","author":[{"family":"Virtanen"</w:instrText>
      </w:r>
      <w:r w:rsidR="003C46C9" w:rsidRPr="00EA5BCD">
        <w:rPr>
          <w:lang w:val="sv-SE"/>
        </w:rPr>
        <w:instrText>,"given":"Pauli"},{"family":"Gommers","given":"Ralf"},{"family":"Oliphant","given":"Travis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w:instrText>
      </w:r>
      <w:r w:rsidR="003C46C9" w:rsidRPr="00222FED">
        <w:rPr>
          <w:lang w:val="sv-SE"/>
        </w:rPr>
        <w:instrText xml:space="preserve"> J"},{"fam</w:instrText>
      </w:r>
      <w:r w:rsidR="003C46C9" w:rsidRPr="0022789F">
        <w:rPr>
          <w:lang w:val="sv-SE"/>
        </w:rPr>
        <w:instrText>i</w:instrText>
      </w:r>
      <w:r w:rsidR="003C46C9" w:rsidRPr="00881930">
        <w:rPr>
          <w:lang w:val="sv-SE"/>
        </w:rPr>
        <w:instrText>ly":"Polat","given"</w:instrText>
      </w:r>
      <w:r w:rsidR="003C46C9" w:rsidRPr="007B4A82">
        <w:rPr>
          <w:lang w:val="sv-SE"/>
        </w:rPr>
        <w:instrText>:"İl</w:instrText>
      </w:r>
      <w:r w:rsidR="003C46C9" w:rsidRPr="004C6BC7">
        <w:rPr>
          <w:lang w:val="sv-SE"/>
        </w:rPr>
        <w:instrText>han"},{"fam</w:instrText>
      </w:r>
      <w:r w:rsidR="003C46C9" w:rsidRPr="005900C1">
        <w:rPr>
          <w:lang w:val="sv-SE"/>
        </w:rPr>
        <w:instrText xml:space="preserve">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H."},{"family":"Pedregosa","given":"Fabian"},{"family":"Mulbregt","given":"Paul","non-dropping-particle":"van"},{"literal":"SciPy 1.0 Contributors"}],"issued":{"date-parts":[["2020"]]}}}],"schema":"https://github.com/citation-style-language/schema/raw/master/csl-citation.json"} </w:instrText>
      </w:r>
      <w:r w:rsidR="003C46C9">
        <w:rPr>
          <w:lang w:val="en-US"/>
        </w:rPr>
        <w:fldChar w:fldCharType="separate"/>
      </w:r>
      <w:r w:rsidR="003C46C9" w:rsidRPr="005900C1">
        <w:rPr>
          <w:rFonts w:cs="Times New Roman"/>
          <w:lang w:val="sv-SE"/>
        </w:rPr>
        <w:t>(Virtanen et al.,</w:t>
      </w:r>
      <w:r w:rsidR="003C46C9" w:rsidRPr="00881930">
        <w:rPr>
          <w:rFonts w:cs="Times New Roman"/>
          <w:lang w:val="sv-SE"/>
        </w:rPr>
        <w:t xml:space="preserve"> 2020)</w:t>
      </w:r>
      <w:r w:rsidR="003C46C9">
        <w:rPr>
          <w:lang w:val="en-US"/>
        </w:rPr>
        <w:fldChar w:fldCharType="end"/>
      </w:r>
      <w:r w:rsidR="008E4C5D" w:rsidRPr="00881930">
        <w:rPr>
          <w:lang w:val="sv-SE"/>
        </w:rPr>
        <w:t xml:space="preserve"> in Python</w:t>
      </w:r>
      <w:r w:rsidR="00911B4C" w:rsidRPr="00881930">
        <w:rPr>
          <w:lang w:val="sv-SE"/>
        </w:rPr>
        <w:t xml:space="preserve"> (v.3.8)</w:t>
      </w:r>
      <w:r w:rsidR="008E4C5D" w:rsidRPr="00881930">
        <w:rPr>
          <w:lang w:val="sv-SE"/>
        </w:rPr>
        <w:t xml:space="preserve"> </w:t>
      </w:r>
      <w:r w:rsidR="008E4C5D">
        <w:rPr>
          <w:lang w:val="en-US"/>
        </w:rPr>
        <w:fldChar w:fldCharType="begin"/>
      </w:r>
      <w:r w:rsidR="008E4C5D" w:rsidRPr="00881930">
        <w:rPr>
          <w:lang w:val="sv-SE"/>
        </w:rPr>
        <w:instrText xml:space="preserve"> ADDIN ZOTERO_ITEM CSL_CITATION {"citationID":"lfzyjUmG","properties":{"formattedCitation":"(Guido van Rossum &amp; and the Python development team, 2020)","plainCitation":"(Guido van Rossum &amp; and the Python development team, 2020)","noteIndex":0},"citationItems":[{"id":492,"uris":["http://zotero.org/users/9228513/items/HT2UE9MM"],"itemData":{"id":492,"type":"book","abstract":"Python is an easy to learn, powerful programming language. It has efficient high-level data structures and a simple\nbut effective approach to object-oriented programming. Python’s elegant syntax and dynamic typing, together with\nits interpreted nature, make it an ideal language for scripting and rapid application development in many areas on\nmost platforms.\nThe Python interpreter and the extensive standard library are freely available in source or binary form for all major\nplatforms from the Python Web site, https://www.python.org/, and may be freely distributed. The same site also\ncontains distributions of and pointers to many free third party Python modules, programs and tools, and additional\ndocumentation.\nThe Python interpreter is easily extended with new functions and data types implemented in C or C++ (or other\nlanguages callable from C). Python is also suitable as an extension language for customizable applications.\nThis tutorial introduces the reader informally to the basic concepts and features of the Python language and system. It\nhelps to have a Python interpreter handy for hands-on experience, but all examples are self-contained, so the tutorial\ncan be read off-line as well.\nFor a description of standard objects and modules, see library-index. reference-index gives a more formal definition\nof the language. To write extensions in C or C++, read extending-index and c-api-index. There are also several books\ncovering Python in depth.\nThis tutorial does not attempt to be comprehensive and cover every single feature, or even every commonly used\nfeature. Instead, it introduces many of Python’s most noteworthy features, and will give you a good idea of the\nlanguage’s flavor and style. After reading it, you will be able to read and write Python modules and programs, and\nyou will be ready to learn more about the various Python library modules described in library-index.","title":"Python Tutorial Release 3.8.1 Guido van Rossum and the Python development team","author":[{"literal":"Guido van Rossum"},{"literal":"and the Python development team"}],"issued":{"date-parts":[["2020",1,12]]}}}],"schema":"https://github.com/citation-style-language/schema/raw/master/csl-citation.json"} </w:instrText>
      </w:r>
      <w:r w:rsidR="008E4C5D">
        <w:rPr>
          <w:lang w:val="en-US"/>
        </w:rPr>
        <w:fldChar w:fldCharType="separate"/>
      </w:r>
      <w:r w:rsidR="008E4C5D" w:rsidRPr="00881930">
        <w:rPr>
          <w:rFonts w:cs="Times New Roman"/>
          <w:lang w:val="sv-SE"/>
        </w:rPr>
        <w:t>(Guido van Rossum &amp; and the Python development team, 2020)</w:t>
      </w:r>
      <w:r w:rsidR="008E4C5D">
        <w:rPr>
          <w:lang w:val="en-US"/>
        </w:rPr>
        <w:fldChar w:fldCharType="end"/>
      </w:r>
      <w:r w:rsidR="00A15BD1" w:rsidRPr="00881930">
        <w:rPr>
          <w:lang w:val="sv-SE"/>
        </w:rPr>
        <w:t xml:space="preserve">. </w:t>
      </w:r>
      <w:r w:rsidR="00094CC6" w:rsidRPr="00A15BD1">
        <w:rPr>
          <w:lang w:val="en-US"/>
        </w:rPr>
        <w:t>T</w:t>
      </w:r>
      <w:r w:rsidR="0012566B" w:rsidRPr="00A15BD1">
        <w:rPr>
          <w:lang w:val="en-US"/>
        </w:rPr>
        <w:t xml:space="preserve">hen </w:t>
      </w:r>
      <w:r w:rsidR="0011084E" w:rsidRPr="00A15BD1">
        <w:rPr>
          <w:lang w:val="en-US"/>
        </w:rPr>
        <w:t xml:space="preserve">the estimated parameters were averaged </w:t>
      </w:r>
      <w:r w:rsidR="0012566B" w:rsidRPr="00A15BD1">
        <w:rPr>
          <w:lang w:val="en-US"/>
        </w:rPr>
        <w:t>to get</w:t>
      </w:r>
      <w:r w:rsidR="0011084E" w:rsidRPr="00A15BD1">
        <w:rPr>
          <w:lang w:val="en-US"/>
        </w:rPr>
        <w:t xml:space="preserve"> a model independent of </w:t>
      </w:r>
      <w:r w:rsidR="00F13B95" w:rsidRPr="00A15BD1">
        <w:rPr>
          <w:lang w:val="en-US"/>
        </w:rPr>
        <w:t xml:space="preserve">positioning in the cell flask holder. </w:t>
      </w:r>
      <w:r w:rsidR="007D0AEC">
        <w:rPr>
          <w:lang w:val="en-US"/>
        </w:rPr>
        <w:t xml:space="preserve">This would greatly decrease the duration of the </w:t>
      </w:r>
      <w:r w:rsidR="003C403C">
        <w:rPr>
          <w:lang w:val="en-US"/>
        </w:rPr>
        <w:t>experiment because</w:t>
      </w:r>
      <w:r w:rsidR="007D0AEC">
        <w:rPr>
          <w:lang w:val="en-US"/>
        </w:rPr>
        <w:t xml:space="preserve"> we could irradiate in all positions at once. </w:t>
      </w:r>
      <w:r w:rsidR="00ED7402">
        <w:rPr>
          <w:lang w:val="en-US"/>
        </w:rPr>
        <w:t xml:space="preserve">The resulting </w:t>
      </w:r>
      <w:r w:rsidR="00F905F9">
        <w:rPr>
          <w:lang w:val="en-US"/>
        </w:rPr>
        <w:t>average</w:t>
      </w:r>
      <w:r w:rsidR="00ED7402">
        <w:rPr>
          <w:lang w:val="en-US"/>
        </w:rPr>
        <w:t xml:space="preserve"> regression model is</w:t>
      </w:r>
    </w:p>
    <w:p w14:paraId="3981FC8E" w14:textId="3661EBBE" w:rsidR="00A63512" w:rsidRDefault="008573DA" w:rsidP="004D7B5D">
      <w:pPr>
        <w:spacing w:line="360" w:lineRule="auto"/>
        <w:rPr>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D</m:t>
              </m:r>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e>
          </m:acc>
          <m:r>
            <w:rPr>
              <w:rFonts w:ascii="Cambria Math" w:eastAsiaTheme="minorEastAsia" w:hAnsi="Cambria Math"/>
              <w:lang w:val="en-US"/>
            </w:rPr>
            <m:t>t ,</m:t>
          </m:r>
        </m:oMath>
      </m:oMathPara>
    </w:p>
    <w:p w14:paraId="33027CD9" w14:textId="074F99D6" w:rsidR="008F782D" w:rsidRDefault="00E24F4A" w:rsidP="004D7B5D">
      <w:pPr>
        <w:spacing w:line="360" w:lineRule="auto"/>
        <w:rPr>
          <w:rFonts w:eastAsiaTheme="minorEastAsia"/>
          <w:lang w:val="en-US"/>
        </w:rPr>
      </w:pPr>
      <w:r>
        <w:rPr>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eastAsiaTheme="minorEastAsia" w:hAnsi="Cambria Math"/>
                <w:lang w:val="en-US"/>
              </w:rPr>
              <m:t>0</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oMath>
      <w:r>
        <w:rPr>
          <w:rFonts w:eastAsiaTheme="minorEastAsia"/>
          <w:lang w:val="en-US"/>
        </w:rPr>
        <w:t xml:space="preserve"> </w:t>
      </w:r>
      <w:r w:rsidR="004B02C1">
        <w:rPr>
          <w:rFonts w:eastAsiaTheme="minorEastAsia"/>
          <w:lang w:val="en-US"/>
        </w:rPr>
        <w:t>are</w:t>
      </w:r>
      <w:r>
        <w:rPr>
          <w:rFonts w:eastAsiaTheme="minorEastAsia"/>
          <w:lang w:val="en-US"/>
        </w:rPr>
        <w:t xml:space="preserve"> mean </w:t>
      </w:r>
      <w:r w:rsidR="004B02C1">
        <w:rPr>
          <w:rFonts w:eastAsiaTheme="minorEastAsia"/>
          <w:lang w:val="en-US"/>
        </w:rPr>
        <w:t>coefficients</w:t>
      </w:r>
      <w:r w:rsidR="00B958B6">
        <w:rPr>
          <w:rFonts w:eastAsiaTheme="minorEastAsia"/>
          <w:lang w:val="en-US"/>
        </w:rPr>
        <w:t>, t is exposure time</w:t>
      </w:r>
      <w:r w:rsidR="004B02C1">
        <w:rPr>
          <w:rFonts w:eastAsiaTheme="minorEastAsia"/>
          <w:lang w:val="en-US"/>
        </w:rPr>
        <w:t xml:space="preserve"> and </w:t>
      </w:r>
      <m:oMath>
        <m:acc>
          <m:accPr>
            <m:ctrlPr>
              <w:rPr>
                <w:rFonts w:ascii="Cambria Math" w:eastAsiaTheme="minorEastAsia" w:hAnsi="Cambria Math"/>
                <w:i/>
                <w:lang w:val="en-US"/>
              </w:rPr>
            </m:ctrlPr>
          </m:accPr>
          <m:e>
            <m:r>
              <w:rPr>
                <w:rFonts w:ascii="Cambria Math" w:eastAsiaTheme="minorEastAsia" w:hAnsi="Cambria Math"/>
                <w:lang w:val="en-US"/>
              </w:rPr>
              <m:t>D</m:t>
            </m:r>
          </m:e>
        </m:acc>
      </m:oMath>
      <w:r w:rsidR="004B02C1">
        <w:rPr>
          <w:rFonts w:eastAsiaTheme="minorEastAsia"/>
          <w:lang w:val="en-US"/>
        </w:rPr>
        <w:t xml:space="preserve"> is dose.</w:t>
      </w:r>
      <w:r w:rsidR="005F212C">
        <w:rPr>
          <w:rFonts w:eastAsiaTheme="minorEastAsia"/>
          <w:lang w:val="en-US"/>
        </w:rPr>
        <w:t xml:space="preserve"> Rearranging the </w:t>
      </w:r>
      <w:r w:rsidR="008F782D">
        <w:rPr>
          <w:rFonts w:eastAsiaTheme="minorEastAsia"/>
          <w:lang w:val="en-US"/>
        </w:rPr>
        <w:t>equation,</w:t>
      </w:r>
      <w:r w:rsidR="005F212C">
        <w:rPr>
          <w:rFonts w:eastAsiaTheme="minorEastAsia"/>
          <w:lang w:val="en-US"/>
        </w:rPr>
        <w:t xml:space="preserve"> we could find the time needed to achieve </w:t>
      </w:r>
      <w:r w:rsidR="00E27396">
        <w:rPr>
          <w:rFonts w:eastAsiaTheme="minorEastAsia"/>
          <w:lang w:val="en-US"/>
        </w:rPr>
        <w:t xml:space="preserve">the </w:t>
      </w:r>
      <w:r w:rsidR="00F36589">
        <w:rPr>
          <w:rFonts w:eastAsiaTheme="minorEastAsia"/>
          <w:lang w:val="en-US"/>
        </w:rPr>
        <w:t xml:space="preserve">desired </w:t>
      </w:r>
      <w:r w:rsidR="00A00084">
        <w:rPr>
          <w:rFonts w:eastAsiaTheme="minorEastAsia"/>
          <w:lang w:val="en-US"/>
        </w:rPr>
        <w:t>dose</w:t>
      </w:r>
      <w:r w:rsidR="008F782D">
        <w:rPr>
          <w:rFonts w:eastAsiaTheme="minorEastAsia"/>
          <w:lang w:val="en-US"/>
        </w:rPr>
        <w:t xml:space="preserve"> (0.1, 0.2, 0.5 </w:t>
      </w:r>
      <w:proofErr w:type="spellStart"/>
      <w:r w:rsidR="008F782D">
        <w:rPr>
          <w:rFonts w:eastAsiaTheme="minorEastAsia"/>
          <w:lang w:val="en-US"/>
        </w:rPr>
        <w:t>Gy</w:t>
      </w:r>
      <w:proofErr w:type="spellEnd"/>
      <w:r w:rsidR="008F782D">
        <w:rPr>
          <w:rFonts w:eastAsiaTheme="minorEastAsia"/>
          <w:lang w:val="en-US"/>
        </w:rPr>
        <w:t xml:space="preserve">) </w:t>
      </w:r>
    </w:p>
    <w:p w14:paraId="1AB08CA6" w14:textId="55924CFA" w:rsidR="00DB53CC" w:rsidRDefault="008573DA" w:rsidP="004D7B5D">
      <w:pPr>
        <w:spacing w:line="360" w:lineRule="auto"/>
        <w:jc w:val="center"/>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t</m:t>
              </m:r>
            </m:e>
          </m:ac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D⋅1.026-</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oMath>
      </m:oMathPara>
    </w:p>
    <w:p w14:paraId="7452463C" w14:textId="358A8014" w:rsidR="00774DB9" w:rsidRPr="00C26DFA" w:rsidRDefault="00613607" w:rsidP="004D7B5D">
      <w:pPr>
        <w:spacing w:line="360" w:lineRule="auto"/>
        <w:rPr>
          <w:rFonts w:eastAsiaTheme="minorEastAsia"/>
          <w:lang w:val="en-US"/>
        </w:rPr>
      </w:pPr>
      <w:r>
        <w:rPr>
          <w:rFonts w:eastAsiaTheme="minorEastAsia"/>
          <w:lang w:val="en-US"/>
        </w:rPr>
        <w:t xml:space="preserve">As mentioned in in </w:t>
      </w:r>
      <w:r>
        <w:rPr>
          <w:rFonts w:eastAsiaTheme="minorEastAsia"/>
          <w:lang w:val="en-US"/>
        </w:rPr>
        <w:fldChar w:fldCharType="begin"/>
      </w:r>
      <w:r>
        <w:rPr>
          <w:rFonts w:eastAsiaTheme="minorEastAsia"/>
          <w:lang w:val="en-US"/>
        </w:rPr>
        <w:instrText xml:space="preserve"> REF _Ref103179519 \r \h  \* MERGEFORMAT </w:instrText>
      </w:r>
      <w:r>
        <w:rPr>
          <w:rFonts w:eastAsiaTheme="minorEastAsia"/>
          <w:lang w:val="en-US"/>
        </w:rPr>
      </w:r>
      <w:r>
        <w:rPr>
          <w:rFonts w:eastAsiaTheme="minorEastAsia"/>
          <w:lang w:val="en-US"/>
        </w:rPr>
        <w:fldChar w:fldCharType="separate"/>
      </w:r>
      <w:r>
        <w:rPr>
          <w:rFonts w:eastAsiaTheme="minorEastAsia"/>
          <w:lang w:val="en-US"/>
        </w:rPr>
        <w:t>2.1.1</w:t>
      </w:r>
      <w:r>
        <w:rPr>
          <w:rFonts w:eastAsiaTheme="minorEastAsia"/>
          <w:lang w:val="en-US"/>
        </w:rPr>
        <w:fldChar w:fldCharType="end"/>
      </w:r>
      <w:r>
        <w:rPr>
          <w:rFonts w:eastAsiaTheme="minorEastAsia"/>
          <w:lang w:val="en-US"/>
        </w:rPr>
        <w:t xml:space="preserve"> t</w:t>
      </w:r>
      <w:r w:rsidR="00ED7402">
        <w:rPr>
          <w:rFonts w:eastAsiaTheme="minorEastAsia"/>
          <w:lang w:val="en-US"/>
        </w:rPr>
        <w:t xml:space="preserve">he </w:t>
      </w:r>
      <w:r>
        <w:rPr>
          <w:rFonts w:eastAsiaTheme="minorEastAsia"/>
          <w:lang w:val="en-US"/>
        </w:rPr>
        <w:t xml:space="preserve">dose needed to be multiplied with </w:t>
      </w:r>
      <w:r w:rsidR="00F905F9">
        <w:rPr>
          <w:rFonts w:eastAsiaTheme="minorEastAsia"/>
          <w:lang w:val="en-US"/>
        </w:rPr>
        <w:t xml:space="preserve">1.026. </w:t>
      </w:r>
      <w:r w:rsidR="00C26DFA">
        <w:rPr>
          <w:rFonts w:eastAsiaTheme="minorEastAsia"/>
          <w:lang w:val="en-US"/>
        </w:rPr>
        <w:br/>
      </w:r>
      <w:r w:rsidR="001567B9">
        <w:rPr>
          <w:rFonts w:eastAsiaTheme="minorEastAsia"/>
          <w:lang w:val="en-US"/>
        </w:rPr>
        <w:t xml:space="preserve">With a nonzero intercept, we could account for the </w:t>
      </w:r>
      <w:r w:rsidR="009D5A29">
        <w:rPr>
          <w:rFonts w:eastAsiaTheme="minorEastAsia"/>
          <w:lang w:val="en-US"/>
        </w:rPr>
        <w:t>ramp-up</w:t>
      </w:r>
      <w:r w:rsidR="00D22682">
        <w:rPr>
          <w:rFonts w:eastAsiaTheme="minorEastAsia"/>
          <w:lang w:val="en-US"/>
        </w:rPr>
        <w:t xml:space="preserve"> in beam production</w:t>
      </w:r>
      <w:r w:rsidR="00385C3B">
        <w:rPr>
          <w:rFonts w:eastAsiaTheme="minorEastAsia"/>
          <w:lang w:val="en-US"/>
        </w:rPr>
        <w:t>.</w:t>
      </w:r>
      <w:r w:rsidR="00D738E0">
        <w:rPr>
          <w:rFonts w:eastAsiaTheme="minorEastAsia"/>
          <w:lang w:val="en-US"/>
        </w:rPr>
        <w:t xml:space="preserve"> </w:t>
      </w:r>
      <w:r w:rsidR="00B40BF6">
        <w:rPr>
          <w:rFonts w:eastAsiaTheme="minorEastAsia"/>
          <w:lang w:val="en-US"/>
        </w:rPr>
        <w:t xml:space="preserve"> </w:t>
      </w:r>
      <w:proofErr w:type="spellStart"/>
      <w:r w:rsidR="0041087E">
        <w:rPr>
          <w:rFonts w:eastAsiaTheme="minorEastAsia"/>
          <w:i/>
          <w:iCs/>
          <w:lang w:val="en-US"/>
        </w:rPr>
        <w:t>Linregress</w:t>
      </w:r>
      <w:proofErr w:type="spellEnd"/>
      <w:r w:rsidR="0041087E">
        <w:rPr>
          <w:rFonts w:eastAsiaTheme="minorEastAsia"/>
          <w:iCs/>
          <w:lang w:val="en-US"/>
        </w:rPr>
        <w:t xml:space="preserve"> returns the standard error of the</w:t>
      </w:r>
      <w:r w:rsidR="005F3F60">
        <w:rPr>
          <w:rFonts w:eastAsiaTheme="minorEastAsia"/>
          <w:iCs/>
          <w:lang w:val="en-US"/>
        </w:rPr>
        <w:t xml:space="preserve"> estimated coefficients. </w:t>
      </w:r>
      <w:r w:rsidR="00DA2B57">
        <w:rPr>
          <w:rFonts w:eastAsiaTheme="minorEastAsia"/>
          <w:iCs/>
          <w:lang w:val="en-US"/>
        </w:rPr>
        <w:t>Because we found the average model</w:t>
      </w:r>
      <w:r w:rsidR="00ED4F1B">
        <w:rPr>
          <w:rFonts w:eastAsiaTheme="minorEastAsia"/>
          <w:iCs/>
          <w:lang w:val="en-US"/>
        </w:rPr>
        <w:t xml:space="preserve"> the </w:t>
      </w:r>
      <w:r w:rsidR="00D031BE">
        <w:rPr>
          <w:rFonts w:eastAsiaTheme="minorEastAsia"/>
          <w:iCs/>
          <w:lang w:val="en-US"/>
        </w:rPr>
        <w:t>combined standard error can be found</w:t>
      </w:r>
      <w:r w:rsidR="00ED4F1B">
        <w:rPr>
          <w:rFonts w:eastAsiaTheme="minorEastAsia"/>
          <w:iCs/>
          <w:lang w:val="en-US"/>
        </w:rPr>
        <w:t xml:space="preserve"> with</w:t>
      </w:r>
      <w:r w:rsidR="002A0A52">
        <w:rPr>
          <w:rFonts w:eastAsiaTheme="minorEastAsia"/>
          <w:iCs/>
          <w:lang w:val="en-US"/>
        </w:rPr>
        <w:t xml:space="preserve"> </w:t>
      </w:r>
      <m:oMath>
        <m:r>
          <m:rPr>
            <m:sty m:val="p"/>
          </m:rPr>
          <w:rPr>
            <w:rFonts w:ascii="Cambria Math" w:eastAsiaTheme="minorEastAsia" w:hAnsi="Cambria Math"/>
            <w:lang w:val="en-US"/>
          </w:rPr>
          <m:t>Δ</m:t>
        </m:r>
        <m:acc>
          <m:accPr>
            <m:chr m:val="̅"/>
            <m:ctrlPr>
              <w:rPr>
                <w:rFonts w:ascii="Cambria Math" w:eastAsiaTheme="minorEastAsia" w:hAnsi="Cambria Math"/>
                <w:i/>
                <w:iCs/>
                <w:lang w:val="en-US"/>
              </w:rPr>
            </m:ctrlPr>
          </m:accPr>
          <m:e>
            <m:sSub>
              <m:sSubPr>
                <m:ctrlPr>
                  <w:rPr>
                    <w:rFonts w:ascii="Cambria Math" w:eastAsiaTheme="minorEastAsia" w:hAnsi="Cambria Math"/>
                    <w:i/>
                    <w:iCs/>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acc>
        <m:r>
          <w:rPr>
            <w:rFonts w:ascii="Cambria Math" w:eastAsiaTheme="minorEastAsia" w:hAnsi="Cambria Math"/>
            <w:lang w:val="en-US"/>
          </w:rPr>
          <m:t>= </m:t>
        </m:r>
        <m:rad>
          <m:radPr>
            <m:degHide m:val="1"/>
            <m:ctrlPr>
              <w:rPr>
                <w:rFonts w:ascii="Cambria Math" w:eastAsiaTheme="minorEastAsia" w:hAnsi="Cambria Math"/>
                <w:i/>
                <w:iCs/>
                <w:lang w:val="en-US"/>
              </w:rPr>
            </m:ctrlPr>
          </m:radPr>
          <m:deg/>
          <m:e>
            <m:nary>
              <m:naryPr>
                <m:chr m:val="∑"/>
                <m:limLoc m:val="subSup"/>
                <m:ctrlPr>
                  <w:rPr>
                    <w:rFonts w:ascii="Cambria Math" w:eastAsiaTheme="minorEastAsia" w:hAnsi="Cambria Math"/>
                    <w:i/>
                    <w:iCs/>
                    <w:lang w:val="en-US"/>
                  </w:rPr>
                </m:ctrlPr>
              </m:naryPr>
              <m:sub>
                <m:r>
                  <w:rPr>
                    <w:rFonts w:ascii="Cambria Math" w:eastAsiaTheme="minorEastAsia" w:hAnsi="Cambria Math"/>
                    <w:lang w:val="en-US"/>
                  </w:rPr>
                  <m:t>i=0</m:t>
                </m:r>
              </m:sub>
              <m:sup>
                <m:r>
                  <w:rPr>
                    <w:rFonts w:ascii="Cambria Math" w:eastAsiaTheme="minorEastAsia" w:hAnsi="Cambria Math"/>
                    <w:lang w:val="en-US"/>
                  </w:rPr>
                  <m:t>n</m:t>
                </m:r>
              </m:sup>
              <m:e>
                <m:r>
                  <m:rPr>
                    <m:sty m:val="p"/>
                  </m:rPr>
                  <w:rPr>
                    <w:rFonts w:ascii="Cambria Math" w:eastAsiaTheme="minorEastAsia" w:hAnsi="Cambria Math"/>
                    <w:lang w:val="en-US"/>
                  </w:rPr>
                  <m:t>Δ</m:t>
                </m:r>
                <m:sSubSup>
                  <m:sSubSupPr>
                    <m:ctrlPr>
                      <w:rPr>
                        <w:rFonts w:ascii="Cambria Math" w:eastAsiaTheme="minorEastAsia" w:hAnsi="Cambria Math"/>
                        <w:i/>
                        <w:iCs/>
                        <w:lang w:val="en-US"/>
                      </w:rPr>
                    </m:ctrlPr>
                  </m:sSubSupPr>
                  <m:e>
                    <m:r>
                      <w:rPr>
                        <w:rFonts w:ascii="Cambria Math" w:eastAsiaTheme="minorEastAsia" w:hAnsi="Cambria Math"/>
                        <w:lang w:val="en-US"/>
                      </w:rPr>
                      <m:t>β</m:t>
                    </m:r>
                  </m:e>
                  <m:sub>
                    <m:r>
                      <w:rPr>
                        <w:rFonts w:ascii="Cambria Math" w:eastAsiaTheme="minorEastAsia" w:hAnsi="Cambria Math"/>
                        <w:lang w:val="en-US"/>
                      </w:rPr>
                      <m:t>k,i</m:t>
                    </m:r>
                  </m:sub>
                  <m:sup>
                    <m:r>
                      <w:rPr>
                        <w:rFonts w:ascii="Cambria Math" w:eastAsiaTheme="minorEastAsia" w:hAnsi="Cambria Math"/>
                        <w:lang w:val="en-US"/>
                      </w:rPr>
                      <m:t>2</m:t>
                    </m:r>
                  </m:sup>
                </m:sSubSup>
              </m:e>
            </m:nary>
          </m:e>
        </m:rad>
        <m:r>
          <w:rPr>
            <w:rFonts w:ascii="Cambria Math" w:eastAsiaTheme="minorEastAsia" w:hAnsi="Cambria Math"/>
            <w:lang w:val="en-US"/>
          </w:rPr>
          <m:t xml:space="preserve">/n  </m:t>
        </m:r>
      </m:oMath>
      <w:r w:rsidR="000C520F">
        <w:rPr>
          <w:rFonts w:eastAsiaTheme="minorEastAsia"/>
          <w:iCs/>
          <w:lang w:val="en-US"/>
        </w:rPr>
        <w:t xml:space="preserve">, where k is </w:t>
      </w:r>
      <w:r w:rsidR="00645548">
        <w:rPr>
          <w:rFonts w:eastAsiaTheme="minorEastAsia"/>
          <w:iCs/>
          <w:lang w:val="en-US"/>
        </w:rPr>
        <w:t>either 0 or 1</w:t>
      </w:r>
      <w:r w:rsidR="00BC14CF">
        <w:rPr>
          <w:rFonts w:eastAsiaTheme="minorEastAsia"/>
          <w:iCs/>
          <w:lang w:val="en-US"/>
        </w:rPr>
        <w:t xml:space="preserve">, and n is the number of </w:t>
      </w:r>
      <w:r w:rsidR="0032290D">
        <w:rPr>
          <w:rFonts w:eastAsiaTheme="minorEastAsia"/>
          <w:iCs/>
          <w:lang w:val="en-US"/>
        </w:rPr>
        <w:t>repeated measurements.</w:t>
      </w:r>
      <w:r w:rsidR="00645548">
        <w:rPr>
          <w:rFonts w:eastAsiaTheme="minorEastAsia"/>
          <w:iCs/>
          <w:lang w:val="en-US"/>
        </w:rPr>
        <w:t xml:space="preserve"> The </w:t>
      </w:r>
      <w:r w:rsidR="00425650">
        <w:rPr>
          <w:rFonts w:eastAsiaTheme="minorEastAsia"/>
          <w:iCs/>
          <w:lang w:val="en-US"/>
        </w:rPr>
        <w:t>standard error of exposure time</w:t>
      </w:r>
      <m:oMath>
        <m:r>
          <w:rPr>
            <w:rFonts w:ascii="Cambria Math" w:eastAsiaTheme="minorEastAsia" w:hAnsi="Cambria Math"/>
            <w:lang w:val="en-US"/>
          </w:rPr>
          <m:t xml:space="preserve"> </m:t>
        </m:r>
        <m:r>
          <m:rPr>
            <m:sty m:val="p"/>
          </m:rPr>
          <w:rPr>
            <w:rFonts w:ascii="Cambria Math" w:eastAsiaTheme="minorEastAsia" w:hAnsi="Cambria Math"/>
            <w:lang w:val="en-US"/>
          </w:rPr>
          <m:t>Δ</m:t>
        </m:r>
        <m:acc>
          <m:accPr>
            <m:ctrlPr>
              <w:rPr>
                <w:rFonts w:ascii="Cambria Math" w:eastAsiaTheme="minorEastAsia" w:hAnsi="Cambria Math"/>
                <w:i/>
                <w:iCs/>
                <w:lang w:val="en-US"/>
              </w:rPr>
            </m:ctrlPr>
          </m:accPr>
          <m:e>
            <m:r>
              <w:rPr>
                <w:rFonts w:ascii="Cambria Math" w:eastAsiaTheme="minorEastAsia" w:hAnsi="Cambria Math"/>
                <w:lang w:val="en-US"/>
              </w:rPr>
              <m:t>t</m:t>
            </m:r>
            <m:ctrlPr>
              <w:rPr>
                <w:rFonts w:ascii="Cambria Math" w:eastAsiaTheme="minorEastAsia" w:hAnsi="Cambria Math"/>
                <w:i/>
                <w:lang w:val="en-US"/>
              </w:rPr>
            </m:ctrlPr>
          </m:e>
        </m:acc>
      </m:oMath>
      <w:r w:rsidR="00810908">
        <w:rPr>
          <w:rFonts w:eastAsiaTheme="minorEastAsia"/>
          <w:iCs/>
          <w:lang w:val="en-US"/>
        </w:rPr>
        <w:t xml:space="preserve"> was found </w:t>
      </w:r>
      <w:r w:rsidR="00E63CE4">
        <w:rPr>
          <w:rFonts w:eastAsiaTheme="minorEastAsia"/>
          <w:lang w:val="en-US"/>
        </w:rPr>
        <w:t xml:space="preserve">using the </w:t>
      </w:r>
      <w:r w:rsidR="00104CA3">
        <w:rPr>
          <w:rFonts w:eastAsiaTheme="minorEastAsia"/>
          <w:lang w:val="en-US"/>
        </w:rPr>
        <w:t>formula</w:t>
      </w:r>
      <w:r w:rsidR="00E63CE4">
        <w:rPr>
          <w:rFonts w:eastAsiaTheme="minorEastAsia"/>
          <w:lang w:val="en-US"/>
        </w:rPr>
        <w:t xml:space="preserve"> for error propagation</w:t>
      </w:r>
      <w:r w:rsidR="005A5EA6">
        <w:rPr>
          <w:rFonts w:eastAsiaTheme="minorEastAsia"/>
          <w:lang w:val="en-US"/>
        </w:rPr>
        <w:t xml:space="preserve"> of the multivariate function </w:t>
      </w:r>
      <m:oMath>
        <m:r>
          <w:rPr>
            <w:rFonts w:ascii="Cambria Math" w:eastAsiaTheme="minorEastAsia" w:hAnsi="Cambria Math"/>
            <w:lang w:val="en-US"/>
          </w:rPr>
          <m:t>f(</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sidR="005A5EA6">
        <w:rPr>
          <w:rFonts w:eastAsiaTheme="minorEastAsia"/>
          <w:lang w:val="en-US"/>
        </w:rPr>
        <w:t xml:space="preserve"> </w:t>
      </w:r>
      <w:r w:rsidR="00E63CE4">
        <w:rPr>
          <w:rFonts w:eastAsiaTheme="minorEastAsia"/>
          <w:lang w:val="en-US"/>
        </w:rPr>
        <w:t xml:space="preserve"> with independent variables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37E5B" w14:paraId="5D8F0EDD" w14:textId="77777777" w:rsidTr="003E4509">
        <w:tc>
          <w:tcPr>
            <w:tcW w:w="8815" w:type="dxa"/>
          </w:tcPr>
          <w:p w14:paraId="3A9FBDF7" w14:textId="77777777" w:rsidR="00937E5B" w:rsidRDefault="00937E5B" w:rsidP="004D7B5D">
            <w:pPr>
              <w:spacing w:line="360" w:lineRule="auto"/>
            </w:pPr>
            <m:oMathPara>
              <m:oMath>
                <m:r>
                  <w:rPr>
                    <w:rFonts w:ascii="Cambria Math" w:eastAsiaTheme="minorEastAsia" w:hAnsi="Cambria Math"/>
                    <w:lang w:val="en-US"/>
                  </w:rPr>
                  <m:t>df=</m:t>
                </m:r>
                <m:rad>
                  <m:radPr>
                    <m:degHide m:val="1"/>
                    <m:ctrlPr>
                      <w:rPr>
                        <w:rFonts w:ascii="Cambria Math" w:eastAsiaTheme="minorEastAsia" w:hAnsi="Cambria Math"/>
                        <w:i/>
                        <w:lang w:val="en-US"/>
                      </w:rPr>
                    </m:ctrlPr>
                  </m:radPr>
                  <m:deg/>
                  <m:e>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∂f</m:t>
                                    </m:r>
                                  </m:num>
                                  <m:den>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nary>
                  </m:e>
                </m:rad>
              </m:oMath>
            </m:oMathPara>
          </w:p>
        </w:tc>
        <w:bookmarkStart w:id="123" w:name="_Ref100759194"/>
        <w:tc>
          <w:tcPr>
            <w:tcW w:w="535" w:type="dxa"/>
          </w:tcPr>
          <w:p w14:paraId="1D4790E9" w14:textId="5FCAF9EF" w:rsidR="00937E5B" w:rsidRDefault="00937E5B"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3</w:t>
            </w:r>
            <w:r>
              <w:fldChar w:fldCharType="end"/>
            </w:r>
            <w:bookmarkEnd w:id="123"/>
          </w:p>
        </w:tc>
      </w:tr>
    </w:tbl>
    <w:p w14:paraId="7A95D527" w14:textId="2574B978" w:rsidR="001A6894" w:rsidRDefault="009030FC" w:rsidP="004D7B5D">
      <w:pPr>
        <w:spacing w:line="360" w:lineRule="auto"/>
        <w:rPr>
          <w:rFonts w:eastAsiaTheme="minorEastAsia"/>
          <w:lang w:val="en-US"/>
        </w:rPr>
      </w:pPr>
      <w:r>
        <w:rPr>
          <w:rFonts w:eastAsiaTheme="minorEastAsia"/>
          <w:lang w:val="en-US"/>
        </w:rPr>
        <w:t>The resulting error expression becomes</w:t>
      </w:r>
    </w:p>
    <w:p w14:paraId="66AAB16D" w14:textId="02FD386F" w:rsidR="00927053" w:rsidRPr="00F71DE5" w:rsidRDefault="00BB4B90" w:rsidP="004D7B5D">
      <w:pPr>
        <w:spacing w:line="360" w:lineRule="auto"/>
        <w:rPr>
          <w:rFonts w:eastAsiaTheme="minorEastAsia"/>
          <w:lang w:val="en-US"/>
        </w:rPr>
      </w:pPr>
      <m:oMathPara>
        <m:oMath>
          <m:r>
            <m:rPr>
              <m:sty m:val="p"/>
            </m:rPr>
            <w:rPr>
              <w:rFonts w:ascii="Cambria Math" w:eastAsiaTheme="minorEastAsia" w:hAnsi="Cambria Math"/>
              <w:lang w:val="en-US"/>
            </w:rPr>
            <m:t>Δ</m:t>
          </m:r>
          <m:acc>
            <m:accPr>
              <m:chr m:val="̅"/>
              <m:ctrlPr>
                <w:rPr>
                  <w:rFonts w:ascii="Cambria Math" w:eastAsiaTheme="minorEastAsia" w:hAnsi="Cambria Math"/>
                  <w:i/>
                  <w:lang w:val="en-US"/>
                </w:rPr>
              </m:ctrlPr>
            </m:accPr>
            <m:e>
              <m:acc>
                <m:accPr>
                  <m:ctrlPr>
                    <w:rPr>
                      <w:rFonts w:ascii="Cambria Math" w:eastAsiaTheme="minorEastAsia" w:hAnsi="Cambria Math"/>
                      <w:i/>
                      <w:lang w:val="en-US"/>
                    </w:rPr>
                  </m:ctrlPr>
                </m:accPr>
                <m:e>
                  <m:r>
                    <w:rPr>
                      <w:rFonts w:ascii="Cambria Math" w:eastAsiaTheme="minorEastAsia" w:hAnsi="Cambria Math"/>
                      <w:lang w:val="en-US"/>
                    </w:rPr>
                    <m:t>t</m:t>
                  </m:r>
                </m:e>
              </m:acc>
            </m:e>
          </m:acc>
          <m:r>
            <w:rPr>
              <w:rFonts w:ascii="Cambria Math" w:eastAsiaTheme="minorEastAsia" w:hAnsi="Cambria Math"/>
              <w:lang w:val="en-US"/>
            </w:rPr>
            <m: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D⋅1.026-</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Sup>
                            <m:sSubSupPr>
                              <m:ctrlPr>
                                <w:rPr>
                                  <w:rFonts w:ascii="Cambria Math" w:eastAsiaTheme="minorEastAsia" w:hAnsi="Cambria Math"/>
                                  <w:i/>
                                  <w:lang w:val="en-US"/>
                                </w:rPr>
                              </m:ctrlPr>
                            </m:sSubSup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up>
                              <m:r>
                                <w:rPr>
                                  <w:rFonts w:ascii="Cambria Math" w:eastAsiaTheme="minorEastAsia" w:hAnsi="Cambria Math"/>
                                  <w:lang w:val="en-US"/>
                                </w:rPr>
                                <m:t>2</m:t>
                              </m:r>
                            </m:sup>
                          </m:sSubSup>
                        </m:den>
                      </m:f>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rad>
        </m:oMath>
      </m:oMathPara>
    </w:p>
    <w:p w14:paraId="59165DA4" w14:textId="6270CA40" w:rsidR="00323E81" w:rsidRDefault="00192F50" w:rsidP="004D7B5D">
      <w:pPr>
        <w:spacing w:line="360" w:lineRule="auto"/>
        <w:rPr>
          <w:rFonts w:eastAsiaTheme="minorEastAsia"/>
          <w:lang w:val="en-US"/>
        </w:rPr>
      </w:pPr>
      <w:r>
        <w:rPr>
          <w:rFonts w:eastAsiaTheme="minorEastAsia"/>
          <w:lang w:val="en-US"/>
        </w:rPr>
        <w:lastRenderedPageBreak/>
        <w:t xml:space="preserve">Because linear regression does not account for variability in </w:t>
      </w:r>
      <w:r w:rsidR="00E721CE">
        <w:rPr>
          <w:rFonts w:eastAsiaTheme="minorEastAsia"/>
          <w:lang w:val="en-US"/>
        </w:rPr>
        <w:t xml:space="preserve">the independent variable (see </w:t>
      </w:r>
      <w:r w:rsidR="00E721CE">
        <w:rPr>
          <w:rFonts w:eastAsiaTheme="minorEastAsia"/>
          <w:lang w:val="en-US"/>
        </w:rPr>
        <w:fldChar w:fldCharType="begin"/>
      </w:r>
      <w:r w:rsidR="00E721CE">
        <w:rPr>
          <w:rFonts w:eastAsiaTheme="minorEastAsia"/>
          <w:lang w:val="en-US"/>
        </w:rPr>
        <w:instrText xml:space="preserve"> REF _Ref98754619 \r \h </w:instrText>
      </w:r>
      <w:r w:rsidR="004D7B5D">
        <w:rPr>
          <w:rFonts w:eastAsiaTheme="minorEastAsia"/>
          <w:lang w:val="en-US"/>
        </w:rPr>
        <w:instrText xml:space="preserve"> \* MERGEFORMAT </w:instrText>
      </w:r>
      <w:r w:rsidR="00E721CE">
        <w:rPr>
          <w:rFonts w:eastAsiaTheme="minorEastAsia"/>
          <w:lang w:val="en-US"/>
        </w:rPr>
      </w:r>
      <w:r w:rsidR="00E721CE">
        <w:rPr>
          <w:rFonts w:eastAsiaTheme="minorEastAsia"/>
          <w:lang w:val="en-US"/>
        </w:rPr>
        <w:fldChar w:fldCharType="separate"/>
      </w:r>
      <w:r w:rsidR="00380EB7">
        <w:rPr>
          <w:rFonts w:eastAsiaTheme="minorEastAsia"/>
          <w:lang w:val="en-US"/>
        </w:rPr>
        <w:t>1.6.1</w:t>
      </w:r>
      <w:r w:rsidR="00E721CE">
        <w:rPr>
          <w:rFonts w:eastAsiaTheme="minorEastAsia"/>
          <w:lang w:val="en-US"/>
        </w:rPr>
        <w:fldChar w:fldCharType="end"/>
      </w:r>
      <w:r w:rsidR="00E721CE">
        <w:rPr>
          <w:rFonts w:eastAsiaTheme="minorEastAsia"/>
          <w:lang w:val="en-US"/>
        </w:rPr>
        <w:t xml:space="preserve">), </w:t>
      </w:r>
      <m:oMath>
        <m:r>
          <m:rPr>
            <m:sty m:val="p"/>
          </m:rPr>
          <w:rPr>
            <w:rFonts w:ascii="Cambria Math" w:eastAsiaTheme="minorEastAsia" w:hAnsi="Cambria Math"/>
            <w:lang w:val="en-US"/>
          </w:rPr>
          <m:t>Δ</m:t>
        </m:r>
        <m:r>
          <w:rPr>
            <w:rFonts w:ascii="Cambria Math" w:eastAsiaTheme="minorEastAsia" w:hAnsi="Cambria Math"/>
            <w:lang w:val="en-US"/>
          </w:rPr>
          <m:t>D=0</m:t>
        </m:r>
      </m:oMath>
      <w:r w:rsidR="00BC590E">
        <w:rPr>
          <w:rFonts w:eastAsiaTheme="minorEastAsia"/>
          <w:lang w:val="en-US"/>
        </w:rPr>
        <w:t xml:space="preserve">. </w:t>
      </w:r>
      <w:r w:rsidR="0098671B">
        <w:rPr>
          <w:rFonts w:eastAsiaTheme="minorEastAsia"/>
          <w:lang w:val="en-US"/>
        </w:rPr>
        <w:t xml:space="preserve">For doses above </w:t>
      </w:r>
      <w:r w:rsidR="006A4F2D">
        <w:rPr>
          <w:rFonts w:eastAsiaTheme="minorEastAsia"/>
          <w:lang w:val="en-US"/>
        </w:rPr>
        <w:t xml:space="preserve">0.5 </w:t>
      </w:r>
      <w:proofErr w:type="spellStart"/>
      <w:r w:rsidR="006A4F2D">
        <w:rPr>
          <w:rFonts w:eastAsiaTheme="minorEastAsia"/>
          <w:lang w:val="en-US"/>
        </w:rPr>
        <w:t>Gy</w:t>
      </w:r>
      <w:proofErr w:type="spellEnd"/>
      <w:r w:rsidR="006A4F2D">
        <w:rPr>
          <w:rFonts w:eastAsiaTheme="minorEastAsia"/>
          <w:lang w:val="en-US"/>
        </w:rPr>
        <w:t xml:space="preserve"> we </w:t>
      </w:r>
      <w:r w:rsidR="00D9414D">
        <w:rPr>
          <w:rFonts w:eastAsiaTheme="minorEastAsia"/>
          <w:lang w:val="en-US"/>
        </w:rPr>
        <w:t>assumed linearity</w:t>
      </w:r>
      <w:r w:rsidR="00EC26FF">
        <w:rPr>
          <w:rFonts w:eastAsiaTheme="minorEastAsia"/>
          <w:lang w:val="en-US"/>
        </w:rPr>
        <w:t xml:space="preserve">. </w:t>
      </w:r>
      <w:r w:rsidR="00F10CC7">
        <w:rPr>
          <w:rFonts w:eastAsiaTheme="minorEastAsia"/>
          <w:lang w:val="en-US"/>
        </w:rPr>
        <w:t>Therefore</w:t>
      </w:r>
      <w:r w:rsidR="00152E1F">
        <w:rPr>
          <w:rFonts w:eastAsiaTheme="minorEastAsia"/>
          <w:lang w:val="en-US"/>
        </w:rPr>
        <w:t>,</w:t>
      </w:r>
      <w:r w:rsidR="00F10CC7">
        <w:rPr>
          <w:rFonts w:eastAsiaTheme="minorEastAsia"/>
          <w:lang w:val="en-US"/>
        </w:rPr>
        <w:t xml:space="preserve"> we </w:t>
      </w:r>
      <w:r w:rsidR="002B3788">
        <w:rPr>
          <w:rFonts w:eastAsiaTheme="minorEastAsia"/>
          <w:lang w:val="en-US"/>
        </w:rPr>
        <w:t xml:space="preserve">only </w:t>
      </w:r>
      <w:r w:rsidR="00152E1F">
        <w:rPr>
          <w:rFonts w:eastAsiaTheme="minorEastAsia"/>
          <w:lang w:val="en-US"/>
        </w:rPr>
        <w:t>made 60 second measurements</w:t>
      </w:r>
      <w:r w:rsidR="00526A3F">
        <w:rPr>
          <w:rFonts w:eastAsiaTheme="minorEastAsia"/>
          <w:lang w:val="en-US"/>
        </w:rPr>
        <w:t xml:space="preserve"> to get dose rate (</w:t>
      </w:r>
      <w:proofErr w:type="spellStart"/>
      <w:r w:rsidR="00526A3F">
        <w:rPr>
          <w:rFonts w:eastAsiaTheme="minorEastAsia"/>
          <w:lang w:val="en-US"/>
        </w:rPr>
        <w:t>Gy</w:t>
      </w:r>
      <w:proofErr w:type="spellEnd"/>
      <w:r w:rsidR="00526A3F">
        <w:rPr>
          <w:rFonts w:eastAsiaTheme="minorEastAsia"/>
          <w:lang w:val="en-US"/>
        </w:rPr>
        <w:t>/min)</w:t>
      </w:r>
      <w:r w:rsidR="006D7222">
        <w:rPr>
          <w:rFonts w:eastAsiaTheme="minorEastAsia"/>
          <w:lang w:val="en-US"/>
        </w:rPr>
        <w:t xml:space="preserve"> in all positions </w:t>
      </w:r>
      <w:r w:rsidR="00D11E94">
        <w:rPr>
          <w:rFonts w:eastAsiaTheme="minorEastAsia"/>
          <w:lang w:val="en-US"/>
        </w:rPr>
        <w:t xml:space="preserve">repeated </w:t>
      </w:r>
      <w:r w:rsidR="006D7222">
        <w:rPr>
          <w:rFonts w:eastAsiaTheme="minorEastAsia"/>
          <w:lang w:val="en-US"/>
        </w:rPr>
        <w:t>3</w:t>
      </w:r>
      <w:r w:rsidR="009C7841">
        <w:rPr>
          <w:rFonts w:eastAsiaTheme="minorEastAsia"/>
          <w:lang w:val="en-US"/>
        </w:rPr>
        <w:t>-4</w:t>
      </w:r>
      <w:r w:rsidR="00D11E94">
        <w:rPr>
          <w:rFonts w:eastAsiaTheme="minorEastAsia"/>
          <w:lang w:val="en-US"/>
        </w:rPr>
        <w:t xml:space="preserve"> times. </w:t>
      </w:r>
      <w:r w:rsidR="00EF2A59">
        <w:rPr>
          <w:rFonts w:eastAsiaTheme="minorEastAsia"/>
          <w:lang w:val="en-US"/>
        </w:rPr>
        <w:t xml:space="preserve">The measurements were </w:t>
      </w:r>
      <w:r w:rsidR="00A41E4D">
        <w:rPr>
          <w:rFonts w:eastAsiaTheme="minorEastAsia"/>
          <w:lang w:val="en-US"/>
        </w:rPr>
        <w:t>averaged</w:t>
      </w:r>
      <w:r w:rsidR="00C0597C">
        <w:rPr>
          <w:rFonts w:eastAsiaTheme="minorEastAsia"/>
          <w:lang w:val="en-US"/>
        </w:rPr>
        <w:t xml:space="preserve"> to </w:t>
      </w:r>
      <w:r w:rsidR="00A41E4D">
        <w:rPr>
          <w:rFonts w:eastAsiaTheme="minorEastAsia"/>
          <w:lang w:val="en-US"/>
        </w:rPr>
        <w:t>obtain</w:t>
      </w:r>
      <w:r w:rsidR="00C0597C">
        <w:rPr>
          <w:rFonts w:eastAsiaTheme="minorEastAsia"/>
          <w:lang w:val="en-US"/>
        </w:rPr>
        <w:t xml:space="preserve"> one</w:t>
      </w:r>
      <w:r w:rsidR="004515B5">
        <w:rPr>
          <w:rFonts w:eastAsiaTheme="minorEastAsia"/>
          <w:lang w:val="en-US"/>
        </w:rPr>
        <w:t xml:space="preserve"> common</w:t>
      </w:r>
      <w:r w:rsidR="00C0597C">
        <w:rPr>
          <w:rFonts w:eastAsiaTheme="minorEastAsia"/>
          <w:lang w:val="en-US"/>
        </w:rPr>
        <w:t xml:space="preserve"> </w:t>
      </w:r>
      <w:r w:rsidR="00BD5895">
        <w:rPr>
          <w:rFonts w:eastAsiaTheme="minorEastAsia"/>
          <w:lang w:val="en-US"/>
        </w:rPr>
        <w:t>dose rate</w:t>
      </w:r>
      <w:r w:rsidR="00C0597C">
        <w:rPr>
          <w:rFonts w:eastAsiaTheme="minorEastAsia"/>
          <w:lang w:val="en-US"/>
        </w:rPr>
        <w:t xml:space="preserve">. </w:t>
      </w:r>
      <w:r w:rsidR="00391AFC">
        <w:rPr>
          <w:rFonts w:eastAsiaTheme="minorEastAsia"/>
          <w:lang w:val="en-US"/>
        </w:rPr>
        <w:t>We assumed</w:t>
      </w:r>
      <w:r w:rsidR="009A328E">
        <w:rPr>
          <w:rFonts w:eastAsiaTheme="minorEastAsia"/>
          <w:lang w:val="en-US"/>
        </w:rPr>
        <w:t xml:space="preserve"> the</w:t>
      </w:r>
      <w:r w:rsidR="00391AFC">
        <w:rPr>
          <w:rFonts w:eastAsiaTheme="minorEastAsia"/>
          <w:lang w:val="en-US"/>
        </w:rPr>
        <w:t xml:space="preserve"> uncertainties </w:t>
      </w:r>
      <w:r w:rsidR="009A328E">
        <w:rPr>
          <w:rFonts w:eastAsiaTheme="minorEastAsia"/>
          <w:lang w:val="en-US"/>
        </w:rPr>
        <w:t xml:space="preserve">were connected to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9A328E">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9A328E">
        <w:rPr>
          <w:rFonts w:eastAsiaTheme="minorEastAsia"/>
          <w:lang w:val="en-US"/>
        </w:rPr>
        <w:t xml:space="preserve">, respectively. </w:t>
      </w:r>
      <w:r w:rsidR="00452E51">
        <w:rPr>
          <w:rFonts w:eastAsiaTheme="minorEastAsia"/>
          <w:lang w:val="en-US"/>
        </w:rPr>
        <w:t xml:space="preserve">With the error propagation </w:t>
      </w:r>
      <w:r w:rsidR="001B09EF">
        <w:rPr>
          <w:rFonts w:eastAsiaTheme="minorEastAsia"/>
          <w:lang w:val="en-US"/>
        </w:rPr>
        <w:t>we got</w:t>
      </w:r>
    </w:p>
    <w:p w14:paraId="72792B8E" w14:textId="725CEA88" w:rsidR="00A24A6A" w:rsidRPr="008C190C" w:rsidRDefault="00F958F3" w:rsidP="004D7B5D">
      <w:pPr>
        <w:spacing w:line="360" w:lineRule="auto"/>
        <w:jc w:val="both"/>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r>
            <w:rPr>
              <w:rFonts w:ascii="Cambria Math" w:eastAsiaTheme="minorEastAsia" w:hAnsi="Cambria Math"/>
              <w:lang w:val="en-US"/>
            </w:rPr>
            <m:t>=C</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e>
                  </m:d>
                </m:e>
                <m:sup>
                  <m:r>
                    <w:rPr>
                      <w:rFonts w:ascii="Cambria Math" w:eastAsiaTheme="minorEastAsia" w:hAnsi="Cambria Math"/>
                      <w:lang w:val="en-US"/>
                    </w:rPr>
                    <m:t>2</m:t>
                  </m:r>
                </m:sup>
              </m:sSup>
            </m:e>
          </m:rad>
          <m:r>
            <w:rPr>
              <w:rFonts w:ascii="Cambria Math" w:eastAsiaTheme="minorEastAsia" w:hAnsi="Cambria Math"/>
              <w:lang w:val="en-US"/>
            </w:rPr>
            <m:t xml:space="preserve"> .</m:t>
          </m:r>
        </m:oMath>
      </m:oMathPara>
    </w:p>
    <w:p w14:paraId="60797201" w14:textId="363E1CF5" w:rsidR="00697BD7" w:rsidRDefault="000B26EE" w:rsidP="004D7B5D">
      <w:pPr>
        <w:spacing w:line="360" w:lineRule="auto"/>
        <w:rPr>
          <w:rFonts w:eastAsiaTheme="minorEastAsia"/>
          <w:lang w:val="en-US"/>
        </w:rPr>
      </w:pP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Pr>
          <w:rFonts w:eastAsiaTheme="minorEastAsia"/>
          <w:lang w:val="en-US"/>
        </w:rPr>
        <w:t xml:space="preserve"> was found </w:t>
      </w:r>
      <w:r w:rsidR="000E51CC">
        <w:rPr>
          <w:rFonts w:eastAsiaTheme="minorEastAsia"/>
          <w:lang w:val="en-US"/>
        </w:rPr>
        <w:t xml:space="preserve">from the </w:t>
      </w:r>
      <w:proofErr w:type="spellStart"/>
      <w:r w:rsidR="000E51CC">
        <w:rPr>
          <w:rFonts w:eastAsiaTheme="minorEastAsia"/>
          <w:lang w:val="en-US"/>
        </w:rPr>
        <w:t>nC</w:t>
      </w:r>
      <w:proofErr w:type="spellEnd"/>
      <w:r w:rsidR="000E51CC">
        <w:rPr>
          <w:rFonts w:eastAsiaTheme="minorEastAsia"/>
          <w:lang w:val="en-US"/>
        </w:rPr>
        <w:t xml:space="preserve"> measurements</w:t>
      </w:r>
      <w:r w:rsidR="009A7BAC">
        <w:rPr>
          <w:rFonts w:eastAsiaTheme="minorEastAsia"/>
          <w:lang w:val="en-US"/>
        </w:rPr>
        <w:t xml:space="preserve"> by</w:t>
      </w:r>
      <w:r w:rsidR="002B7777">
        <w:rPr>
          <w:rFonts w:eastAsiaTheme="minorEastAsia"/>
          <w:lang w:val="en-US"/>
        </w:rPr>
        <w:t xml:space="preserve"> first</w:t>
      </w:r>
      <w:r w:rsidR="009A7BAC">
        <w:rPr>
          <w:rFonts w:eastAsiaTheme="minorEastAsia"/>
          <w:lang w:val="en-US"/>
        </w:rPr>
        <w:t xml:space="preserve"> averaging</w:t>
      </w:r>
      <w:r w:rsidR="002B7777">
        <w:rPr>
          <w:rFonts w:eastAsiaTheme="minorEastAsia"/>
          <w:lang w:val="en-US"/>
        </w:rPr>
        <w:t xml:space="preserve"> the</w:t>
      </w:r>
      <w:r w:rsidR="00EB7FBA">
        <w:rPr>
          <w:rFonts w:eastAsiaTheme="minorEastAsia"/>
          <w:lang w:val="en-US"/>
        </w:rPr>
        <w:t xml:space="preserve"> repeated measurements</w:t>
      </w:r>
      <w:r w:rsidR="009A7BAC">
        <w:rPr>
          <w:rFonts w:eastAsiaTheme="minorEastAsia"/>
          <w:lang w:val="en-US"/>
        </w:rPr>
        <w:t xml:space="preserve"> of each </w:t>
      </w:r>
      <w:r w:rsidR="00F9741C">
        <w:rPr>
          <w:rFonts w:eastAsiaTheme="minorEastAsia"/>
          <w:lang w:val="en-US"/>
        </w:rPr>
        <w:t xml:space="preserve">position, then </w:t>
      </w:r>
      <w:r w:rsidR="00F25A1C">
        <w:rPr>
          <w:rFonts w:eastAsiaTheme="minorEastAsia"/>
          <w:lang w:val="en-US"/>
        </w:rPr>
        <w:t xml:space="preserve">finding the standard </w:t>
      </w:r>
      <w:r w:rsidR="00245977">
        <w:rPr>
          <w:rFonts w:eastAsiaTheme="minorEastAsia"/>
          <w:lang w:val="en-US"/>
        </w:rPr>
        <w:t>errors</w:t>
      </w:r>
      <w:r w:rsidR="002B7777">
        <w:rPr>
          <w:rFonts w:eastAsiaTheme="minorEastAsia"/>
          <w:lang w:val="en-US"/>
        </w:rPr>
        <w:t xml:space="preserve"> between the</w:t>
      </w:r>
      <w:r w:rsidR="00E14D8C">
        <w:rPr>
          <w:rFonts w:eastAsiaTheme="minorEastAsia"/>
          <w:lang w:val="en-US"/>
        </w:rPr>
        <w:t xml:space="preserve"> averages</w:t>
      </w:r>
      <w:r w:rsidR="005E5F89">
        <w:rPr>
          <w:rFonts w:eastAsiaTheme="minorEastAsia"/>
          <w:lang w:val="en-US"/>
        </w:rPr>
        <w:t xml:space="preserve"> </w:t>
      </w:r>
      <w:r w:rsidR="0093128F">
        <w:rPr>
          <w:rFonts w:eastAsiaTheme="minorEastAsia"/>
          <w:lang w:val="en-US"/>
        </w:rPr>
        <w:t>of</w:t>
      </w:r>
      <w:r w:rsidR="005E5F89">
        <w:rPr>
          <w:rFonts w:eastAsiaTheme="minorEastAsia"/>
          <w:lang w:val="en-US"/>
        </w:rPr>
        <w:t xml:space="preserve"> these </w:t>
      </w:r>
      <w:r w:rsidR="004744DD">
        <w:rPr>
          <w:rFonts w:eastAsiaTheme="minorEastAsia"/>
          <w:lang w:val="en-US"/>
        </w:rPr>
        <w:t>by</w:t>
      </w:r>
      <w:r w:rsidR="005E5F89">
        <w:rPr>
          <w:rFonts w:eastAsiaTheme="minorEastAsia"/>
          <w:lang w:val="en-US"/>
        </w:rPr>
        <w:t xml:space="preserve"> dividing it by </w:t>
      </w:r>
      <m:oMath>
        <m:rad>
          <m:radPr>
            <m:degHide m:val="1"/>
            <m:ctrlPr>
              <w:rPr>
                <w:rFonts w:ascii="Cambria Math" w:eastAsiaTheme="minorEastAsia" w:hAnsi="Cambria Math"/>
                <w:i/>
                <w:lang w:val="en-US"/>
              </w:rPr>
            </m:ctrlPr>
          </m:radPr>
          <m:deg/>
          <m:e>
            <m:r>
              <w:rPr>
                <w:rFonts w:ascii="Cambria Math" w:eastAsiaTheme="minorEastAsia" w:hAnsi="Cambria Math"/>
                <w:lang w:val="en-US"/>
              </w:rPr>
              <m:t>4</m:t>
            </m:r>
          </m:e>
        </m:rad>
      </m:oMath>
      <w:r w:rsidR="0093128F">
        <w:rPr>
          <w:rFonts w:eastAsiaTheme="minorEastAsia"/>
          <w:lang w:val="en-US"/>
        </w:rPr>
        <w:t xml:space="preserve"> because we irradiated four positions</w:t>
      </w:r>
      <w:r w:rsidR="005E5F89">
        <w:rPr>
          <w:rFonts w:eastAsiaTheme="minorEastAsia"/>
          <w:lang w:val="en-US"/>
        </w:rPr>
        <w:t>.</w:t>
      </w:r>
      <w:r w:rsidR="00EB7FBA">
        <w:rPr>
          <w:rFonts w:eastAsiaTheme="minorEastAsia"/>
          <w:lang w:val="en-US"/>
        </w:rPr>
        <w:t xml:space="preserv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EB7FBA">
        <w:rPr>
          <w:rFonts w:eastAsiaTheme="minorEastAsia"/>
          <w:lang w:val="en-US"/>
        </w:rPr>
        <w:t xml:space="preserve"> was </w:t>
      </w:r>
      <w:r w:rsidR="005A5301">
        <w:rPr>
          <w:rFonts w:eastAsiaTheme="minorEastAsia"/>
          <w:lang w:val="en-US"/>
        </w:rPr>
        <w:t xml:space="preserve">reported as </w:t>
      </w:r>
      <m:oMath>
        <m:r>
          <w:rPr>
            <w:rFonts w:ascii="Cambria Math" w:eastAsiaTheme="minorEastAsia" w:hAnsi="Cambria Math"/>
            <w:lang w:val="en-US"/>
          </w:rPr>
          <m:t>0.39 mGy/nC</m:t>
        </m:r>
      </m:oMath>
      <w:r w:rsidR="005A5301">
        <w:rPr>
          <w:rFonts w:eastAsiaTheme="minorEastAsia"/>
          <w:lang w:val="en-US"/>
        </w:rPr>
        <w:t xml:space="preserve"> by the</w:t>
      </w:r>
      <w:r w:rsidR="00947AF5">
        <w:rPr>
          <w:rFonts w:eastAsiaTheme="minorEastAsia"/>
          <w:lang w:val="en-US"/>
        </w:rPr>
        <w:t xml:space="preserve"> calibration lab (</w:t>
      </w:r>
      <w:r w:rsidR="00313B20" w:rsidRPr="00313B20">
        <w:rPr>
          <w:rFonts w:eastAsiaTheme="minorEastAsia"/>
          <w:i/>
          <w:iCs/>
          <w:lang w:val="en-US"/>
        </w:rPr>
        <w:t>Norwegian Radiation</w:t>
      </w:r>
      <w:r w:rsidR="007B77C0">
        <w:rPr>
          <w:rFonts w:eastAsiaTheme="minorEastAsia"/>
          <w:i/>
          <w:iCs/>
          <w:lang w:val="en-US"/>
        </w:rPr>
        <w:t xml:space="preserve"> and Nuclear</w:t>
      </w:r>
      <w:r w:rsidR="00313B20" w:rsidRPr="00313B20">
        <w:rPr>
          <w:rFonts w:eastAsiaTheme="minorEastAsia"/>
          <w:i/>
          <w:iCs/>
          <w:lang w:val="en-US"/>
        </w:rPr>
        <w:t xml:space="preserve"> Protection Authority</w:t>
      </w:r>
      <w:r w:rsidR="00947AF5">
        <w:rPr>
          <w:rFonts w:eastAsiaTheme="minorEastAsia"/>
          <w:lang w:val="en-US"/>
        </w:rPr>
        <w:t>)</w:t>
      </w:r>
      <w:r w:rsidR="005A5301">
        <w:rPr>
          <w:rFonts w:eastAsiaTheme="minorEastAsia"/>
          <w:lang w:val="en-US"/>
        </w:rPr>
        <w:t xml:space="preserve">. </w:t>
      </w:r>
    </w:p>
    <w:p w14:paraId="620D99D8" w14:textId="391E74F3" w:rsidR="008C190C" w:rsidRDefault="008C190C" w:rsidP="004D7B5D">
      <w:pPr>
        <w:spacing w:line="360" w:lineRule="auto"/>
        <w:rPr>
          <w:rFonts w:eastAsiaTheme="minorEastAsia"/>
          <w:lang w:val="en-US"/>
        </w:rPr>
      </w:pPr>
      <w:r>
        <w:rPr>
          <w:rFonts w:eastAsiaTheme="minorEastAsia"/>
          <w:lang w:val="en-US"/>
        </w:rPr>
        <w:t xml:space="preserve">Finding time required for 1, </w:t>
      </w:r>
      <w:r w:rsidR="00AB35A5">
        <w:rPr>
          <w:rFonts w:eastAsiaTheme="minorEastAsia"/>
          <w:lang w:val="en-US"/>
        </w:rPr>
        <w:t xml:space="preserve">2, 5 and 10 </w:t>
      </w:r>
      <w:proofErr w:type="spellStart"/>
      <w:r w:rsidR="00AB35A5">
        <w:rPr>
          <w:rFonts w:eastAsiaTheme="minorEastAsia"/>
          <w:lang w:val="en-US"/>
        </w:rPr>
        <w:t>Gy</w:t>
      </w:r>
      <w:proofErr w:type="spellEnd"/>
      <w:r w:rsidR="00AB35A5">
        <w:rPr>
          <w:rFonts w:eastAsiaTheme="minorEastAsia"/>
          <w:lang w:val="en-US"/>
        </w:rPr>
        <w:t xml:space="preserve">, we divided the dose with the dose rate. </w:t>
      </w:r>
      <w:r w:rsidR="00BA002C">
        <w:rPr>
          <w:rFonts w:eastAsiaTheme="minorEastAsia"/>
          <w:lang w:val="en-US"/>
        </w:rPr>
        <w:t>Again,</w:t>
      </w:r>
      <w:r w:rsidR="00AB35A5">
        <w:rPr>
          <w:rFonts w:eastAsiaTheme="minorEastAsia"/>
          <w:lang w:val="en-US"/>
        </w:rPr>
        <w:t xml:space="preserve"> using error </w:t>
      </w:r>
      <w:r w:rsidR="003406C4">
        <w:rPr>
          <w:rFonts w:eastAsiaTheme="minorEastAsia"/>
          <w:lang w:val="en-US"/>
        </w:rPr>
        <w:t>propagation</w:t>
      </w:r>
      <w:r w:rsidR="00AB35A5">
        <w:rPr>
          <w:rFonts w:eastAsiaTheme="minorEastAsia"/>
          <w:lang w:val="en-US"/>
        </w:rPr>
        <w:t xml:space="preserve"> we get </w:t>
      </w:r>
      <w:r w:rsidR="005F6933">
        <w:rPr>
          <w:rFonts w:eastAsiaTheme="minorEastAsia"/>
          <w:lang w:val="en-US"/>
        </w:rPr>
        <w:t>uncertainty</w:t>
      </w:r>
    </w:p>
    <w:p w14:paraId="0E39F571" w14:textId="6FAAEA81" w:rsidR="005F6933" w:rsidRPr="005F6933" w:rsidRDefault="00AB35A5" w:rsidP="004D7B5D">
      <w:pPr>
        <w:spacing w:line="360" w:lineRule="auto"/>
        <w:jc w:val="both"/>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doserat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den>
                      </m:f>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doserate</m:t>
                      </m:r>
                    </m:e>
                  </m:d>
                </m:e>
                <m:sup>
                  <m:r>
                    <w:rPr>
                      <w:rFonts w:ascii="Cambria Math" w:eastAsiaTheme="minorEastAsia" w:hAnsi="Cambria Math"/>
                      <w:lang w:val="en-US"/>
                    </w:rPr>
                    <m:t>2</m:t>
                  </m:r>
                </m:sup>
              </m:sSup>
            </m:e>
          </m:rad>
          <m:r>
            <w:rPr>
              <w:rFonts w:ascii="Cambria Math" w:eastAsiaTheme="minorEastAsia" w:hAnsi="Cambria Math"/>
              <w:lang w:val="en-US"/>
            </w:rPr>
            <m:t>.</m:t>
          </m:r>
        </m:oMath>
      </m:oMathPara>
    </w:p>
    <w:p w14:paraId="58853AAF" w14:textId="02E612AE" w:rsidR="006F0489" w:rsidRPr="005F687F" w:rsidRDefault="002638D1" w:rsidP="005F687F">
      <w:pPr>
        <w:pStyle w:val="Heading3"/>
        <w:numPr>
          <w:ilvl w:val="0"/>
          <w:numId w:val="0"/>
        </w:numPr>
        <w:spacing w:line="360" w:lineRule="auto"/>
        <w:rPr>
          <w:lang w:val="en-US"/>
        </w:rPr>
      </w:pPr>
      <w:bookmarkStart w:id="124" w:name="_Ref101196212"/>
      <w:bookmarkStart w:id="125" w:name="_Ref103870928"/>
      <w:bookmarkStart w:id="126" w:name="_Toc107354693"/>
      <w:proofErr w:type="spellStart"/>
      <w:r w:rsidRPr="005F687F">
        <w:rPr>
          <w:lang w:val="en-US"/>
        </w:rPr>
        <w:lastRenderedPageBreak/>
        <w:t>Gafchromic</w:t>
      </w:r>
      <w:proofErr w:type="spellEnd"/>
      <w:r w:rsidRPr="005F687F">
        <w:rPr>
          <w:lang w:val="en-US"/>
        </w:rPr>
        <w:t xml:space="preserve"> film</w:t>
      </w:r>
      <w:bookmarkEnd w:id="124"/>
      <w:r w:rsidR="00061F73" w:rsidRPr="005F687F">
        <w:rPr>
          <w:lang w:val="en-US"/>
        </w:rPr>
        <w:t xml:space="preserve"> </w:t>
      </w:r>
      <w:r w:rsidR="009F1B84" w:rsidRPr="005F687F">
        <w:rPr>
          <w:lang w:val="en-US"/>
        </w:rPr>
        <w:t>dosimetry</w:t>
      </w:r>
      <w:bookmarkEnd w:id="125"/>
      <w:bookmarkEnd w:id="126"/>
    </w:p>
    <w:p w14:paraId="1D72D1D1" w14:textId="70ED0EDE" w:rsidR="000723E2" w:rsidRPr="001D5801" w:rsidRDefault="000723E2" w:rsidP="004D7B5D">
      <w:pPr>
        <w:pStyle w:val="NoSpacing"/>
        <w:spacing w:line="360" w:lineRule="auto"/>
        <w:rPr>
          <w:lang w:val="en-US"/>
        </w:rPr>
      </w:pPr>
      <w:r>
        <w:rPr>
          <w:noProof/>
        </w:rPr>
        <mc:AlternateContent>
          <mc:Choice Requires="wps">
            <w:drawing>
              <wp:anchor distT="0" distB="0" distL="114300" distR="114300" simplePos="0" relativeHeight="251658270" behindDoc="1" locked="0" layoutInCell="1" allowOverlap="1" wp14:anchorId="2AD45D39" wp14:editId="7122303F">
                <wp:simplePos x="0" y="0"/>
                <wp:positionH relativeFrom="column">
                  <wp:posOffset>3513719</wp:posOffset>
                </wp:positionH>
                <wp:positionV relativeFrom="paragraph">
                  <wp:posOffset>5427217</wp:posOffset>
                </wp:positionV>
                <wp:extent cx="2157095" cy="1109345"/>
                <wp:effectExtent l="0" t="0" r="0" b="0"/>
                <wp:wrapTight wrapText="bothSides">
                  <wp:wrapPolygon edited="0">
                    <wp:start x="0" y="0"/>
                    <wp:lineTo x="0" y="21143"/>
                    <wp:lineTo x="21365" y="21143"/>
                    <wp:lineTo x="21365"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2157095" cy="1109345"/>
                        </a:xfrm>
                        <a:prstGeom prst="rect">
                          <a:avLst/>
                        </a:prstGeom>
                        <a:solidFill>
                          <a:prstClr val="white"/>
                        </a:solidFill>
                        <a:ln>
                          <a:noFill/>
                        </a:ln>
                      </wps:spPr>
                      <wps:txbx>
                        <w:txbxContent>
                          <w:p w14:paraId="0B86E698" w14:textId="75768497" w:rsidR="00E02FF3" w:rsidRPr="002638D1" w:rsidRDefault="00E02FF3" w:rsidP="00E02FF3">
                            <w:pPr>
                              <w:pStyle w:val="Caption"/>
                              <w:rPr>
                                <w:lang w:val="en-US"/>
                              </w:rPr>
                            </w:pPr>
                            <w:bookmarkStart w:id="127" w:name="_Ref100567854"/>
                            <w:r w:rsidRPr="00E02FF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5</w:t>
                            </w:r>
                            <w:r w:rsidR="00543048">
                              <w:rPr>
                                <w:lang w:val="en-US"/>
                              </w:rPr>
                              <w:fldChar w:fldCharType="end"/>
                            </w:r>
                            <w:bookmarkEnd w:id="127"/>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5D39" id="Text Box 53" o:spid="_x0000_s1044" type="#_x0000_t202" style="position:absolute;margin-left:276.65pt;margin-top:427.35pt;width:169.85pt;height:87.35pt;z-index:-251658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" stroked="f">
                <v:textbox inset="0,0,0,0">
                  <w:txbxContent>
                    <w:p w14:paraId="0B86E698" w14:textId="75768497" w:rsidR="00E02FF3" w:rsidRPr="002638D1" w:rsidRDefault="00E02FF3" w:rsidP="00E02FF3">
                      <w:pPr>
                        <w:pStyle w:val="Caption"/>
                        <w:rPr>
                          <w:lang w:val="en-US"/>
                        </w:rPr>
                      </w:pPr>
                      <w:bookmarkStart w:id="128" w:name="_Ref100567854"/>
                      <w:r w:rsidRPr="00E02FF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5</w:t>
                      </w:r>
                      <w:r w:rsidR="00543048">
                        <w:rPr>
                          <w:lang w:val="en-US"/>
                        </w:rPr>
                        <w:fldChar w:fldCharType="end"/>
                      </w:r>
                      <w:bookmarkEnd w:id="128"/>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v:textbox>
                <w10:wrap type="tight"/>
              </v:shape>
            </w:pict>
          </mc:Fallback>
        </mc:AlternateContent>
      </w:r>
      <w:r w:rsidRPr="000723E2">
        <w:rPr>
          <w:noProof/>
        </w:rPr>
        <w:drawing>
          <wp:anchor distT="0" distB="0" distL="114300" distR="114300" simplePos="0" relativeHeight="251658269" behindDoc="1" locked="0" layoutInCell="1" allowOverlap="1" wp14:anchorId="05DA27D8" wp14:editId="7AF23BEA">
            <wp:simplePos x="0" y="0"/>
            <wp:positionH relativeFrom="margin">
              <wp:align>left</wp:align>
            </wp:positionH>
            <wp:positionV relativeFrom="paragraph">
              <wp:posOffset>4691380</wp:posOffset>
            </wp:positionV>
            <wp:extent cx="4273550" cy="2985135"/>
            <wp:effectExtent l="0" t="0" r="0" b="5715"/>
            <wp:wrapTopAndBottom/>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pic:cNvPicPr/>
                  </pic:nvPicPr>
                  <pic:blipFill rotWithShape="1">
                    <a:blip r:embed="rId43">
                      <a:extLst>
                        <a:ext uri="{28A0092B-C50C-407E-A947-70E740481C1C}">
                          <a14:useLocalDpi xmlns:a14="http://schemas.microsoft.com/office/drawing/2010/main" val="0"/>
                        </a:ext>
                      </a:extLst>
                    </a:blip>
                    <a:srcRect l="8862" t="10703" r="19231"/>
                    <a:stretch/>
                  </pic:blipFill>
                  <pic:spPr bwMode="auto">
                    <a:xfrm>
                      <a:off x="0" y="0"/>
                      <a:ext cx="4273550" cy="2985135"/>
                    </a:xfrm>
                    <a:prstGeom prst="rect">
                      <a:avLst/>
                    </a:prstGeom>
                    <a:ln>
                      <a:noFill/>
                    </a:ln>
                    <a:extLst>
                      <a:ext uri="{53640926-AAD7-44D8-BBD7-CCE9431645EC}">
                        <a14:shadowObscured xmlns:a14="http://schemas.microsoft.com/office/drawing/2010/main"/>
                      </a:ext>
                    </a:extLst>
                  </pic:spPr>
                </pic:pic>
              </a:graphicData>
            </a:graphic>
          </wp:anchor>
        </w:drawing>
      </w:r>
      <w:r w:rsidR="00095E53" w:rsidRPr="000723E2">
        <w:rPr>
          <w:lang w:val="en-US"/>
        </w:rPr>
        <w:t xml:space="preserve">The protocol for </w:t>
      </w:r>
      <w:proofErr w:type="spellStart"/>
      <w:r w:rsidR="00262E8B" w:rsidRPr="000723E2">
        <w:rPr>
          <w:lang w:val="en-US"/>
        </w:rPr>
        <w:t>G</w:t>
      </w:r>
      <w:r w:rsidR="00095E53" w:rsidRPr="000723E2">
        <w:rPr>
          <w:lang w:val="en-US"/>
        </w:rPr>
        <w:t>afchromic</w:t>
      </w:r>
      <w:proofErr w:type="spellEnd"/>
      <w:r w:rsidR="00095E53" w:rsidRPr="000723E2">
        <w:rPr>
          <w:lang w:val="en-US"/>
        </w:rPr>
        <w:t xml:space="preserve"> film calibration follows the protocol </w:t>
      </w:r>
      <w:r w:rsidR="00CA4828" w:rsidRPr="000723E2">
        <w:rPr>
          <w:lang w:val="en-US"/>
        </w:rPr>
        <w:t xml:space="preserve">established by </w:t>
      </w:r>
      <w:r w:rsidR="00CA4828" w:rsidRPr="000723E2">
        <w:fldChar w:fldCharType="begin"/>
      </w:r>
      <w:r w:rsidR="007A1718" w:rsidRPr="000723E2">
        <w:rPr>
          <w:lang w:val="en-US"/>
        </w:rPr>
        <w:instrText xml:space="preserve"> ADDIN ZOTERO_ITEM CSL_CITATION {"citationID":"rlj1HKKa","properties":{"formattedCitation":"(Devic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CA4828" w:rsidRPr="000723E2">
        <w:fldChar w:fldCharType="separate"/>
      </w:r>
      <w:r w:rsidR="007A1718" w:rsidRPr="000723E2">
        <w:rPr>
          <w:lang w:val="en-US"/>
        </w:rPr>
        <w:t>(</w:t>
      </w:r>
      <w:proofErr w:type="spellStart"/>
      <w:r w:rsidR="007A1718" w:rsidRPr="000723E2">
        <w:rPr>
          <w:lang w:val="en-US"/>
        </w:rPr>
        <w:t>Devic</w:t>
      </w:r>
      <w:proofErr w:type="spellEnd"/>
      <w:r w:rsidR="007A1718" w:rsidRPr="000723E2">
        <w:rPr>
          <w:lang w:val="en-US"/>
        </w:rPr>
        <w:t xml:space="preserve"> et al., 2016)</w:t>
      </w:r>
      <w:r w:rsidR="00CA4828" w:rsidRPr="000723E2">
        <w:fldChar w:fldCharType="end"/>
      </w:r>
      <w:r w:rsidR="003264D8" w:rsidRPr="000723E2">
        <w:rPr>
          <w:lang w:val="en-US"/>
        </w:rPr>
        <w:t>.</w:t>
      </w:r>
      <w:r w:rsidR="0059465E" w:rsidRPr="000723E2">
        <w:rPr>
          <w:lang w:val="en-US"/>
        </w:rPr>
        <w:t xml:space="preserve"> </w:t>
      </w:r>
      <w:r w:rsidR="006F0489" w:rsidRPr="000723E2">
        <w:rPr>
          <w:lang w:val="en-US"/>
        </w:rPr>
        <w:br/>
      </w:r>
      <w:r w:rsidR="00041C17" w:rsidRPr="001D5801">
        <w:rPr>
          <w:lang w:val="en-US"/>
        </w:rPr>
        <w:t xml:space="preserve">The </w:t>
      </w:r>
      <w:proofErr w:type="spellStart"/>
      <w:r w:rsidR="00041C17" w:rsidRPr="001D5801">
        <w:rPr>
          <w:lang w:val="en-US"/>
        </w:rPr>
        <w:t>Gafchromic</w:t>
      </w:r>
      <w:proofErr w:type="spellEnd"/>
      <w:r w:rsidR="00041C17" w:rsidRPr="001D5801">
        <w:rPr>
          <w:lang w:val="en-US"/>
        </w:rPr>
        <w:t xml:space="preserve"> </w:t>
      </w:r>
      <w:r w:rsidR="00CD3CE7" w:rsidRPr="001D5801">
        <w:rPr>
          <w:lang w:val="en-US"/>
        </w:rPr>
        <w:t>EBT3 films</w:t>
      </w:r>
      <w:r w:rsidR="00505698" w:rsidRPr="001D5801">
        <w:rPr>
          <w:lang w:val="en-US"/>
        </w:rPr>
        <w:t xml:space="preserve"> (</w:t>
      </w:r>
      <w:r w:rsidR="00294265" w:rsidRPr="001D5801">
        <w:rPr>
          <w:lang w:val="en-US"/>
        </w:rPr>
        <w:t>lot #</w:t>
      </w:r>
      <w:r w:rsidR="00A0777D" w:rsidRPr="001D5801">
        <w:rPr>
          <w:lang w:val="en-US"/>
        </w:rPr>
        <w:t>: 02122001</w:t>
      </w:r>
      <w:r w:rsidR="00505698" w:rsidRPr="001D5801">
        <w:rPr>
          <w:lang w:val="en-US"/>
        </w:rPr>
        <w:t>)</w:t>
      </w:r>
      <w:r w:rsidR="00CD3CE7" w:rsidRPr="001D5801">
        <w:rPr>
          <w:lang w:val="en-US"/>
        </w:rPr>
        <w:t xml:space="preserve"> were chosen because they give a</w:t>
      </w:r>
      <w:r w:rsidR="00FC0B33" w:rsidRPr="001D5801">
        <w:rPr>
          <w:lang w:val="en-US"/>
        </w:rPr>
        <w:t xml:space="preserve"> high spatial resolution</w:t>
      </w:r>
      <w:r w:rsidR="00D7511E" w:rsidRPr="001D5801">
        <w:rPr>
          <w:lang w:val="en-US"/>
        </w:rPr>
        <w:t>,</w:t>
      </w:r>
      <w:r w:rsidR="00CD3CE7" w:rsidRPr="001D5801">
        <w:rPr>
          <w:lang w:val="en-US"/>
        </w:rPr>
        <w:t xml:space="preserve"> 2D dose </w:t>
      </w:r>
      <w:r w:rsidR="00137E5A" w:rsidRPr="001D5801">
        <w:rPr>
          <w:lang w:val="en-US"/>
        </w:rPr>
        <w:t>distribution,</w:t>
      </w:r>
      <w:r w:rsidR="00CD3CE7" w:rsidRPr="001D5801">
        <w:rPr>
          <w:lang w:val="en-US"/>
        </w:rPr>
        <w:t xml:space="preserve"> and </w:t>
      </w:r>
      <w:r w:rsidR="00F43E1E" w:rsidRPr="001D5801">
        <w:rPr>
          <w:lang w:val="en-US"/>
        </w:rPr>
        <w:t>they can</w:t>
      </w:r>
      <w:r w:rsidR="0000189E" w:rsidRPr="001D5801">
        <w:rPr>
          <w:lang w:val="en-US"/>
        </w:rPr>
        <w:t xml:space="preserve"> be neatly fitted to a cell flask.</w:t>
      </w:r>
      <w:r w:rsidR="00F82F5B" w:rsidRPr="001D5801">
        <w:rPr>
          <w:lang w:val="en-US"/>
        </w:rPr>
        <w:t xml:space="preserve"> </w:t>
      </w:r>
      <w:r w:rsidR="00C02905" w:rsidRPr="000723E2">
        <w:rPr>
          <w:lang w:val="en-US"/>
        </w:rPr>
        <w:t xml:space="preserve">The near </w:t>
      </w:r>
      <w:r w:rsidR="00CC3BC2">
        <w:rPr>
          <w:lang w:val="en-US"/>
        </w:rPr>
        <w:t xml:space="preserve">water </w:t>
      </w:r>
      <w:r w:rsidR="00C02905" w:rsidRPr="000723E2">
        <w:rPr>
          <w:lang w:val="en-US"/>
        </w:rPr>
        <w:t>equivalent property of the films</w:t>
      </w:r>
      <w:r w:rsidR="00EB22BB" w:rsidRPr="000723E2">
        <w:rPr>
          <w:lang w:val="en-US"/>
        </w:rPr>
        <w:t xml:space="preserve"> </w:t>
      </w:r>
      <w:r w:rsidR="00D16892" w:rsidRPr="000723E2">
        <w:rPr>
          <w:lang w:val="en-US"/>
        </w:rPr>
        <w:t xml:space="preserve">offers </w:t>
      </w:r>
      <w:r w:rsidR="0090076B" w:rsidRPr="000723E2">
        <w:rPr>
          <w:lang w:val="en-US"/>
        </w:rPr>
        <w:t>comparative dose meas</w:t>
      </w:r>
      <w:r w:rsidR="00A72844" w:rsidRPr="000723E2">
        <w:rPr>
          <w:lang w:val="en-US"/>
        </w:rPr>
        <w:t xml:space="preserve">urements to cells </w:t>
      </w:r>
      <w:r w:rsidR="00322514" w:rsidRPr="000723E2">
        <w:rPr>
          <w:lang w:val="en-US"/>
        </w:rPr>
        <w:t xml:space="preserve">suspended in medium. </w:t>
      </w:r>
      <w:r w:rsidR="006B21B2" w:rsidRPr="000723E2">
        <w:rPr>
          <w:lang w:val="en-US"/>
        </w:rPr>
        <w:t xml:space="preserve">The polymerization process (see </w:t>
      </w:r>
      <w:r w:rsidR="006B21B2" w:rsidRPr="000723E2">
        <w:fldChar w:fldCharType="begin"/>
      </w:r>
      <w:r w:rsidR="006B21B2" w:rsidRPr="000723E2">
        <w:rPr>
          <w:lang w:val="en-US"/>
        </w:rPr>
        <w:instrText xml:space="preserve"> REF _Ref99639623 \r \h </w:instrText>
      </w:r>
      <w:r w:rsidRPr="000723E2">
        <w:rPr>
          <w:lang w:val="en-US"/>
        </w:rPr>
        <w:instrText xml:space="preserve"> \* MERGEFORMAT </w:instrText>
      </w:r>
      <w:r w:rsidR="006B21B2" w:rsidRPr="000723E2">
        <w:fldChar w:fldCharType="separate"/>
      </w:r>
      <w:r w:rsidR="00380EB7">
        <w:rPr>
          <w:lang w:val="en-US"/>
        </w:rPr>
        <w:t>1.5.3</w:t>
      </w:r>
      <w:r w:rsidR="006B21B2" w:rsidRPr="000723E2">
        <w:fldChar w:fldCharType="end"/>
      </w:r>
      <w:r w:rsidR="006B21B2" w:rsidRPr="000723E2">
        <w:rPr>
          <w:lang w:val="en-US"/>
        </w:rPr>
        <w:t xml:space="preserve">) </w:t>
      </w:r>
      <w:r w:rsidR="00DC42EB" w:rsidRPr="000723E2">
        <w:rPr>
          <w:lang w:val="en-US"/>
        </w:rPr>
        <w:t>changes the color of the film post irradiation, and because of its low sensitivity to light, it</w:t>
      </w:r>
      <w:r w:rsidR="00EE07DE">
        <w:rPr>
          <w:lang w:val="en-US"/>
        </w:rPr>
        <w:t xml:space="preserve"> i</w:t>
      </w:r>
      <w:r w:rsidR="00DC42EB" w:rsidRPr="000723E2">
        <w:rPr>
          <w:lang w:val="en-US"/>
        </w:rPr>
        <w:t xml:space="preserve">s </w:t>
      </w:r>
      <w:r w:rsidR="00EE07DE">
        <w:rPr>
          <w:lang w:val="en-US"/>
        </w:rPr>
        <w:t xml:space="preserve">not </w:t>
      </w:r>
      <w:r w:rsidR="00DC42EB" w:rsidRPr="000723E2">
        <w:rPr>
          <w:lang w:val="en-US"/>
        </w:rPr>
        <w:t>necessary to develop the film</w:t>
      </w:r>
      <w:r w:rsidR="00534280" w:rsidRPr="000723E2">
        <w:rPr>
          <w:lang w:val="en-US"/>
        </w:rPr>
        <w:t xml:space="preserve"> </w:t>
      </w:r>
      <w:r w:rsidR="000A058F" w:rsidRPr="000723E2">
        <w:fldChar w:fldCharType="begin"/>
      </w:r>
      <w:r w:rsidR="000A058F" w:rsidRPr="000723E2">
        <w:rPr>
          <w:lang w:val="en-US"/>
        </w:rPr>
        <w:instrText xml:space="preserve"> ADDIN ZOTERO_ITEM CSL_CITATION {"citationID":"qTMTCv20","properties":{"formattedCitation":"(Niroomand-Rad et al., 1998)","plainCitation":"(Niroomand-Rad et al., 1998)","noteIndex":0},"citationItems":[{"id":277,"uris":["http://zotero.org/users/9228513/items/XJZX42FF"],"itemData":{"id":277,"type":"article-journal","abstract":"Recommendations of the American Association of Physicists in Medicine (AAPM) for the radiochromic film dosimetry are presented. These guidelines were prepared by a task group of the AAPM Radiation Therapy Committee and have been reviewed and approved by the AAPM Science Council.","container-title":"Medical Physics","DOI":"10.1118/1.598407","ISSN":"2473-4209","issue":"11","language":"en","note":"_eprint: https://onlinelibrary.wiley.com/doi/pdf/10.1118/1.598407","page":"2093-2115","source":"Wiley Online Library","title":"Radiochromic film dosimetry: Recommendations of AAPM Radiation Therapy Committee Task Group 55","title-short":"Radiochromic film dosimetry","volume":"25","author":[{"family":"Niroomand-Rad","given":"Azam"},{"family":"Blackwell","given":"Charles Robert"},{"family":"Coursey","given":"Bert M."},{"family":"Gall","given":"Kenneth P."},{"family":"Galvin","given":"James M."},{"family":"McLaughlin","given":"William L."},{"family":"Meigooni","given":"Ali S."},{"family":"Nath","given":"Ravinder"},{"family":"Rodgers","given":"James E."},{"family":"Soares","given":"Christopher G."}],"issued":{"date-parts":[["1998"]]}}}],"schema":"https://github.com/citation-style-language/schema/raw/master/csl-citation.json"} </w:instrText>
      </w:r>
      <w:r w:rsidR="000A058F" w:rsidRPr="000723E2">
        <w:fldChar w:fldCharType="separate"/>
      </w:r>
      <w:r w:rsidR="000A058F" w:rsidRPr="000723E2">
        <w:rPr>
          <w:lang w:val="en-US"/>
        </w:rPr>
        <w:t>(</w:t>
      </w:r>
      <w:proofErr w:type="spellStart"/>
      <w:r w:rsidR="000A058F" w:rsidRPr="000723E2">
        <w:rPr>
          <w:lang w:val="en-US"/>
        </w:rPr>
        <w:t>Niroomand</w:t>
      </w:r>
      <w:proofErr w:type="spellEnd"/>
      <w:r w:rsidR="000A058F" w:rsidRPr="000723E2">
        <w:rPr>
          <w:lang w:val="en-US"/>
        </w:rPr>
        <w:t>-Rad et al., 1998)</w:t>
      </w:r>
      <w:r w:rsidR="000A058F" w:rsidRPr="000723E2">
        <w:fldChar w:fldCharType="end"/>
      </w:r>
      <w:r w:rsidR="00DA4489" w:rsidRPr="000723E2">
        <w:rPr>
          <w:lang w:val="en-US"/>
        </w:rPr>
        <w:t xml:space="preserve">. </w:t>
      </w:r>
      <w:r w:rsidR="00DA4489" w:rsidRPr="000723E2">
        <w:rPr>
          <w:lang w:val="en-US"/>
        </w:rPr>
        <w:br/>
        <w:t xml:space="preserve">EBT3 was chosen </w:t>
      </w:r>
      <w:r w:rsidR="00546CE1" w:rsidRPr="000723E2">
        <w:rPr>
          <w:lang w:val="en-US"/>
        </w:rPr>
        <w:t>because of its symmetric</w:t>
      </w:r>
      <w:r w:rsidR="00984451" w:rsidRPr="000723E2">
        <w:rPr>
          <w:lang w:val="en-US"/>
        </w:rPr>
        <w:t xml:space="preserve"> chemical</w:t>
      </w:r>
      <w:r w:rsidR="00546CE1" w:rsidRPr="000723E2">
        <w:rPr>
          <w:lang w:val="en-US"/>
        </w:rPr>
        <w:t xml:space="preserve"> </w:t>
      </w:r>
      <w:r w:rsidR="00983AD1" w:rsidRPr="000723E2">
        <w:rPr>
          <w:lang w:val="en-US"/>
        </w:rPr>
        <w:t xml:space="preserve">configuration </w:t>
      </w:r>
      <w:r w:rsidR="00873351" w:rsidRPr="000723E2">
        <w:rPr>
          <w:lang w:val="en-US"/>
        </w:rPr>
        <w:t>(</w:t>
      </w:r>
      <w:r w:rsidR="00442B4D">
        <w:rPr>
          <w:rFonts w:eastAsiaTheme="minorEastAsia"/>
          <w:lang w:val="en-US"/>
        </w:rPr>
        <w:fldChar w:fldCharType="begin"/>
      </w:r>
      <w:r w:rsidR="00442B4D">
        <w:rPr>
          <w:rFonts w:eastAsiaTheme="minorEastAsia"/>
          <w:lang w:val="en-US"/>
        </w:rPr>
        <w:instrText xml:space="preserve"> REF _Ref107351865 \h </w:instrText>
      </w:r>
      <w:r w:rsidR="00442B4D">
        <w:rPr>
          <w:rFonts w:eastAsiaTheme="minorEastAsia"/>
          <w:lang w:val="en-US"/>
        </w:rPr>
      </w:r>
      <w:r w:rsidR="00442B4D">
        <w:rPr>
          <w:rFonts w:eastAsiaTheme="minorEastAsia"/>
          <w:lang w:val="en-US"/>
        </w:rPr>
        <w:fldChar w:fldCharType="separate"/>
      </w:r>
      <w:r w:rsidR="00442B4D" w:rsidRPr="00BD374D">
        <w:rPr>
          <w:lang w:val="en-US"/>
        </w:rPr>
        <w:t>Figu</w:t>
      </w:r>
      <w:r w:rsidR="00442B4D" w:rsidRPr="00BD374D">
        <w:rPr>
          <w:lang w:val="en-US"/>
        </w:rPr>
        <w:t>r</w:t>
      </w:r>
      <w:r w:rsidR="00442B4D" w:rsidRPr="00BD374D">
        <w:rPr>
          <w:lang w:val="en-US"/>
        </w:rPr>
        <w:t xml:space="preserve">e </w:t>
      </w:r>
      <w:r w:rsidR="00442B4D">
        <w:rPr>
          <w:noProof/>
          <w:lang w:val="en-US"/>
        </w:rPr>
        <w:t>1</w:t>
      </w:r>
      <w:r w:rsidR="00442B4D">
        <w:rPr>
          <w:lang w:val="en-US"/>
        </w:rPr>
        <w:noBreakHyphen/>
      </w:r>
      <w:r w:rsidR="00442B4D">
        <w:rPr>
          <w:noProof/>
          <w:lang w:val="en-US"/>
        </w:rPr>
        <w:t>14</w:t>
      </w:r>
      <w:r w:rsidR="00442B4D">
        <w:rPr>
          <w:rFonts w:eastAsiaTheme="minorEastAsia"/>
          <w:lang w:val="en-US"/>
        </w:rPr>
        <w:fldChar w:fldCharType="end"/>
      </w:r>
      <w:r w:rsidR="00873351" w:rsidRPr="000723E2">
        <w:rPr>
          <w:lang w:val="en-US"/>
        </w:rPr>
        <w:t>)</w:t>
      </w:r>
      <w:r w:rsidR="00F47674" w:rsidRPr="000723E2">
        <w:rPr>
          <w:lang w:val="en-US"/>
        </w:rPr>
        <w:t>,</w:t>
      </w:r>
      <w:r w:rsidR="00AD458A" w:rsidRPr="000723E2">
        <w:rPr>
          <w:lang w:val="en-US"/>
        </w:rPr>
        <w:t xml:space="preserve"> with a 125 </w:t>
      </w:r>
      <m:oMath>
        <m:r>
          <w:rPr>
            <w:rFonts w:ascii="Cambria Math" w:hAnsi="Cambria Math"/>
          </w:rPr>
          <m:t>μm</m:t>
        </m:r>
      </m:oMath>
      <w:r w:rsidR="00AD458A" w:rsidRPr="000723E2">
        <w:rPr>
          <w:lang w:val="en-US"/>
        </w:rPr>
        <w:t xml:space="preserve"> </w:t>
      </w:r>
      <w:r w:rsidR="00E70148" w:rsidRPr="000723E2">
        <w:rPr>
          <w:lang w:val="en-US"/>
        </w:rPr>
        <w:t xml:space="preserve">protective matt polymer layer on both side </w:t>
      </w:r>
      <w:r w:rsidR="00203CC6" w:rsidRPr="000723E2">
        <w:rPr>
          <w:lang w:val="en-US"/>
        </w:rPr>
        <w:t>of</w:t>
      </w:r>
      <w:r w:rsidR="00E70148" w:rsidRPr="000723E2">
        <w:rPr>
          <w:lang w:val="en-US"/>
        </w:rPr>
        <w:t xml:space="preserve"> a </w:t>
      </w:r>
      <w:r w:rsidR="00203CC6" w:rsidRPr="000723E2">
        <w:rPr>
          <w:lang w:val="en-US"/>
        </w:rPr>
        <w:t xml:space="preserve">26 </w:t>
      </w:r>
      <m:oMath>
        <m:r>
          <w:rPr>
            <w:rFonts w:ascii="Cambria Math" w:hAnsi="Cambria Math"/>
          </w:rPr>
          <m:t>μm</m:t>
        </m:r>
      </m:oMath>
      <w:r w:rsidR="00203CC6" w:rsidRPr="000723E2">
        <w:rPr>
          <w:lang w:val="en-US"/>
        </w:rPr>
        <w:t xml:space="preserve"> active </w:t>
      </w:r>
      <w:r w:rsidR="001F7C15" w:rsidRPr="000723E2">
        <w:rPr>
          <w:lang w:val="en-US"/>
        </w:rPr>
        <w:t>layer.</w:t>
      </w:r>
      <w:r w:rsidR="00983AD1" w:rsidRPr="000723E2">
        <w:rPr>
          <w:lang w:val="en-US"/>
        </w:rPr>
        <w:t xml:space="preserve"> </w:t>
      </w:r>
      <w:r w:rsidR="001F7C15" w:rsidRPr="001D5801">
        <w:rPr>
          <w:lang w:val="en-US"/>
        </w:rPr>
        <w:t>T</w:t>
      </w:r>
      <w:r w:rsidR="00983AD1" w:rsidRPr="001D5801">
        <w:rPr>
          <w:lang w:val="en-US"/>
        </w:rPr>
        <w:t>he</w:t>
      </w:r>
      <w:r w:rsidR="004C4A62" w:rsidRPr="001D5801">
        <w:rPr>
          <w:lang w:val="en-US"/>
        </w:rPr>
        <w:t xml:space="preserve"> </w:t>
      </w:r>
      <w:r w:rsidR="000977B8" w:rsidRPr="001D5801">
        <w:rPr>
          <w:lang w:val="en-US"/>
        </w:rPr>
        <w:t>implementation</w:t>
      </w:r>
      <w:r w:rsidR="001F7C15" w:rsidRPr="001D5801">
        <w:rPr>
          <w:lang w:val="en-US"/>
        </w:rPr>
        <w:t xml:space="preserve"> of</w:t>
      </w:r>
      <w:r w:rsidR="00A144A5" w:rsidRPr="001D5801">
        <w:rPr>
          <w:lang w:val="en-US"/>
        </w:rPr>
        <w:t xml:space="preserve"> a</w:t>
      </w:r>
      <w:r w:rsidR="009A6D49" w:rsidRPr="001D5801">
        <w:rPr>
          <w:lang w:val="en-US"/>
        </w:rPr>
        <w:t xml:space="preserve"> </w:t>
      </w:r>
      <w:r w:rsidR="0051227D" w:rsidRPr="001D5801">
        <w:rPr>
          <w:lang w:val="en-US"/>
        </w:rPr>
        <w:t>matte polyester</w:t>
      </w:r>
      <w:r w:rsidR="00A96CD9" w:rsidRPr="001D5801">
        <w:rPr>
          <w:lang w:val="en-US"/>
        </w:rPr>
        <w:t xml:space="preserve"> protective</w:t>
      </w:r>
      <w:r w:rsidR="00FC41C9" w:rsidRPr="001D5801">
        <w:rPr>
          <w:lang w:val="en-US"/>
        </w:rPr>
        <w:t xml:space="preserve"> layer</w:t>
      </w:r>
      <w:r w:rsidR="001F7C15" w:rsidRPr="001D5801">
        <w:rPr>
          <w:lang w:val="en-US"/>
        </w:rPr>
        <w:t xml:space="preserve"> instead of the smooth</w:t>
      </w:r>
      <w:r w:rsidR="005F7C04" w:rsidRPr="001D5801">
        <w:rPr>
          <w:lang w:val="en-US"/>
        </w:rPr>
        <w:t xml:space="preserve"> layer</w:t>
      </w:r>
      <w:r w:rsidR="001F7C15" w:rsidRPr="001D5801">
        <w:rPr>
          <w:lang w:val="en-US"/>
        </w:rPr>
        <w:t xml:space="preserve"> found in</w:t>
      </w:r>
      <w:r w:rsidR="00FC41C9" w:rsidRPr="001D5801">
        <w:rPr>
          <w:lang w:val="en-US"/>
        </w:rPr>
        <w:t xml:space="preserve"> EBT2</w:t>
      </w:r>
      <w:r w:rsidR="0051227D" w:rsidRPr="001D5801">
        <w:rPr>
          <w:lang w:val="en-US"/>
        </w:rPr>
        <w:t xml:space="preserve"> </w:t>
      </w:r>
      <w:r w:rsidR="00A144A5" w:rsidRPr="001D5801">
        <w:rPr>
          <w:lang w:val="en-US"/>
        </w:rPr>
        <w:t>removes the generation of the newton ring artefact</w:t>
      </w:r>
      <w:r w:rsidR="00D2181A" w:rsidRPr="001D5801">
        <w:rPr>
          <w:lang w:val="en-US"/>
        </w:rPr>
        <w:t>s</w:t>
      </w:r>
      <w:r w:rsidR="00A144A5" w:rsidRPr="001D5801">
        <w:rPr>
          <w:lang w:val="en-US"/>
        </w:rPr>
        <w:t xml:space="preserve"> when scanning the films</w:t>
      </w:r>
      <w:r w:rsidR="00563015" w:rsidRPr="001D5801">
        <w:rPr>
          <w:lang w:val="en-US"/>
        </w:rPr>
        <w:t xml:space="preserve"> </w:t>
      </w:r>
      <w:r w:rsidR="006241B6" w:rsidRPr="000723E2">
        <w:fldChar w:fldCharType="begin"/>
      </w:r>
      <w:r w:rsidR="00F36726" w:rsidRPr="001D5801">
        <w:rPr>
          <w:lang w:val="en-US"/>
        </w:rPr>
        <w:instrText xml:space="preserve"> ADDIN ZOTERO_ITEM CSL_CITATION {"citationID":"eFuaqJIQ","properties":{"formattedCitation":"(GafChromic, n.d.)","plainCitation":"(GafChromic, n.d.)","noteIndex":0},"citationItems":[{"id":390,"uris":["http://zotero.org/users/9228513/items/G9XIA2S7"],"itemData":{"id":390,"type":"webpage","title":"1GafChromic®EBT2 and EBT3 Films for Ball Cube II Phantom","URL":"https://hobbydocbox.com/Photography/67018394-Gafchromic-ebt2-and-ebt3-films-for-ball-cube-ii-phantom.html","author":[{"literal":"GafChromic"}],"accessed":{"date-parts":[["2022",3,31]]}}}],"schema":"https://github.com/citation-style-language/schema/raw/master/csl-citation.json"} </w:instrText>
      </w:r>
      <w:r w:rsidR="006241B6" w:rsidRPr="000723E2">
        <w:fldChar w:fldCharType="separate"/>
      </w:r>
      <w:r w:rsidR="00F36726" w:rsidRPr="001D5801">
        <w:rPr>
          <w:lang w:val="en-US"/>
        </w:rPr>
        <w:t>(</w:t>
      </w:r>
      <w:proofErr w:type="spellStart"/>
      <w:r w:rsidR="00F36726" w:rsidRPr="001D5801">
        <w:rPr>
          <w:lang w:val="en-US"/>
        </w:rPr>
        <w:t>GafChromic</w:t>
      </w:r>
      <w:proofErr w:type="spellEnd"/>
      <w:r w:rsidR="00F36726" w:rsidRPr="001D5801">
        <w:rPr>
          <w:lang w:val="en-US"/>
        </w:rPr>
        <w:t>, n.d.)</w:t>
      </w:r>
      <w:r w:rsidR="006241B6" w:rsidRPr="000723E2">
        <w:fldChar w:fldCharType="end"/>
      </w:r>
      <w:r w:rsidR="009246F8" w:rsidRPr="001D5801">
        <w:rPr>
          <w:lang w:val="en-US"/>
        </w:rPr>
        <w:t xml:space="preserve">. </w:t>
      </w:r>
      <w:r w:rsidR="00FC41C9" w:rsidRPr="001D5801">
        <w:rPr>
          <w:lang w:val="en-US"/>
        </w:rPr>
        <w:t xml:space="preserve">The films have a dose range of 0.1 – 10 </w:t>
      </w:r>
      <w:proofErr w:type="spellStart"/>
      <w:r w:rsidR="00FC41C9" w:rsidRPr="001D5801">
        <w:rPr>
          <w:lang w:val="en-US"/>
        </w:rPr>
        <w:t>Gy</w:t>
      </w:r>
      <w:proofErr w:type="spellEnd"/>
      <w:r w:rsidR="00B14033" w:rsidRPr="001D5801">
        <w:rPr>
          <w:lang w:val="en-US"/>
        </w:rPr>
        <w:t xml:space="preserve">. </w:t>
      </w:r>
      <w:r w:rsidR="00B73A8E" w:rsidRPr="001D5801">
        <w:rPr>
          <w:lang w:val="en-US"/>
        </w:rPr>
        <w:t>The</w:t>
      </w:r>
      <w:r w:rsidR="00B01311" w:rsidRPr="001D5801">
        <w:rPr>
          <w:lang w:val="en-US"/>
        </w:rPr>
        <w:t>ir</w:t>
      </w:r>
      <w:r w:rsidR="00B73A8E" w:rsidRPr="001D5801">
        <w:rPr>
          <w:lang w:val="en-US"/>
        </w:rPr>
        <w:t xml:space="preserve"> optical density is known to change </w:t>
      </w:r>
      <w:r w:rsidR="006F2CF0" w:rsidRPr="001D5801">
        <w:rPr>
          <w:lang w:val="en-US"/>
        </w:rPr>
        <w:t xml:space="preserve">from </w:t>
      </w:r>
      <w:r w:rsidR="003F09D3" w:rsidRPr="001D5801">
        <w:rPr>
          <w:lang w:val="en-US"/>
        </w:rPr>
        <w:t xml:space="preserve">exposure to UV light, </w:t>
      </w:r>
      <w:r w:rsidR="001440A9" w:rsidRPr="001D5801">
        <w:rPr>
          <w:lang w:val="en-US"/>
        </w:rPr>
        <w:t xml:space="preserve">temperature and </w:t>
      </w:r>
      <w:r w:rsidR="0069031B" w:rsidRPr="001D5801">
        <w:rPr>
          <w:lang w:val="en-US"/>
        </w:rPr>
        <w:t xml:space="preserve">humidity </w:t>
      </w:r>
      <w:r w:rsidR="00DA3A4F" w:rsidRPr="000723E2">
        <w:fldChar w:fldCharType="begin"/>
      </w:r>
      <w:r w:rsidR="00D45459" w:rsidRPr="001D5801">
        <w:rPr>
          <w:lang w:val="en-US"/>
        </w:rPr>
        <w:instrText xml:space="preserve"> ADDIN ZOTERO_ITEM CSL_CITATION {"citationID":"NFuxBZ12","properties":{"formattedCitation":"(Girard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w:instrText>
      </w:r>
      <w:r w:rsidR="00D45459" w:rsidRPr="000723E2">
        <w:instrText>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w:instrText>
      </w:r>
      <w:r w:rsidR="00D45459" w:rsidRPr="001D5801">
        <w:rPr>
          <w:lang w:val="en-US"/>
        </w:rPr>
        <w:instrText xml:space="preserve">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DA3A4F" w:rsidRPr="000723E2">
        <w:fldChar w:fldCharType="separate"/>
      </w:r>
      <w:r w:rsidR="00E850F3" w:rsidRPr="001D5801">
        <w:rPr>
          <w:lang w:val="en-US"/>
        </w:rPr>
        <w:t>(Girard et al., 2012; Park et al., 2012)</w:t>
      </w:r>
      <w:r w:rsidR="00DA3A4F" w:rsidRPr="000723E2">
        <w:fldChar w:fldCharType="end"/>
      </w:r>
      <w:r w:rsidR="00E850F3" w:rsidRPr="001D5801">
        <w:rPr>
          <w:lang w:val="en-US"/>
        </w:rPr>
        <w:t xml:space="preserve">, </w:t>
      </w:r>
      <w:r w:rsidR="009062F8">
        <w:rPr>
          <w:lang w:val="en-US"/>
        </w:rPr>
        <w:t xml:space="preserve">and </w:t>
      </w:r>
      <w:r w:rsidR="00E850F3" w:rsidRPr="001D5801">
        <w:rPr>
          <w:lang w:val="en-US"/>
        </w:rPr>
        <w:t>the films were therefore handled using gloves</w:t>
      </w:r>
      <w:r w:rsidR="008851A2" w:rsidRPr="001D5801">
        <w:rPr>
          <w:lang w:val="en-US"/>
        </w:rPr>
        <w:t xml:space="preserve"> i</w:t>
      </w:r>
      <w:r w:rsidR="00E23DCA" w:rsidRPr="001D5801">
        <w:rPr>
          <w:lang w:val="en-US"/>
        </w:rPr>
        <w:t>n a room with dark curtains</w:t>
      </w:r>
      <w:r w:rsidR="008851A2" w:rsidRPr="001D5801">
        <w:rPr>
          <w:lang w:val="en-US"/>
        </w:rPr>
        <w:t xml:space="preserve">, and stored in a </w:t>
      </w:r>
      <w:r w:rsidR="00A95D7A" w:rsidRPr="001D5801">
        <w:rPr>
          <w:lang w:val="en-US"/>
        </w:rPr>
        <w:t>drawer</w:t>
      </w:r>
      <w:r w:rsidR="009062F8">
        <w:rPr>
          <w:lang w:val="en-US"/>
        </w:rPr>
        <w:t xml:space="preserve"> at ambient </w:t>
      </w:r>
      <w:proofErr w:type="spellStart"/>
      <w:r w:rsidR="009062F8">
        <w:rPr>
          <w:lang w:val="en-US"/>
        </w:rPr>
        <w:t>temeprature</w:t>
      </w:r>
      <w:proofErr w:type="spellEnd"/>
      <w:r w:rsidR="00A95D7A" w:rsidRPr="001D5801">
        <w:rPr>
          <w:lang w:val="en-US"/>
        </w:rPr>
        <w:t>.</w:t>
      </w:r>
      <w:r w:rsidR="009F1B84" w:rsidRPr="001D5801">
        <w:rPr>
          <w:lang w:val="en-US"/>
        </w:rPr>
        <w:t xml:space="preserve"> </w:t>
      </w:r>
      <w:r w:rsidR="00814190" w:rsidRPr="001D5801">
        <w:rPr>
          <w:lang w:val="en-US"/>
        </w:rPr>
        <w:t xml:space="preserve">Because of </w:t>
      </w:r>
      <w:r w:rsidR="00D01C5E" w:rsidRPr="001D5801">
        <w:rPr>
          <w:lang w:val="en-US"/>
        </w:rPr>
        <w:t>the external influences in film response, it was important to hav</w:t>
      </w:r>
      <w:r w:rsidR="008B152E" w:rsidRPr="001D5801">
        <w:rPr>
          <w:lang w:val="en-US"/>
        </w:rPr>
        <w:t xml:space="preserve">e a set of control films, that received zero dose. </w:t>
      </w:r>
      <w:bookmarkStart w:id="129" w:name="_Ref99732872"/>
    </w:p>
    <w:bookmarkEnd w:id="129"/>
    <w:p w14:paraId="437158BA" w14:textId="0FDAF8D5" w:rsidR="000723E2" w:rsidRDefault="000723E2" w:rsidP="004D7B5D">
      <w:pPr>
        <w:pStyle w:val="NoSpacing"/>
        <w:spacing w:line="360" w:lineRule="auto"/>
        <w:rPr>
          <w:lang w:val="en-US"/>
        </w:rPr>
      </w:pPr>
    </w:p>
    <w:p w14:paraId="6807731C" w14:textId="472DAE02" w:rsidR="003D6F96" w:rsidRDefault="00C752C1" w:rsidP="004D7B5D">
      <w:pPr>
        <w:pStyle w:val="Heading4"/>
        <w:spacing w:line="360" w:lineRule="auto"/>
        <w:rPr>
          <w:lang w:val="en-US"/>
        </w:rPr>
      </w:pPr>
      <w:r>
        <w:rPr>
          <w:lang w:val="en-US"/>
        </w:rPr>
        <w:lastRenderedPageBreak/>
        <w:t>Film irradiation</w:t>
      </w:r>
    </w:p>
    <w:p w14:paraId="16A59B51" w14:textId="534EBBB0" w:rsidR="00C752C1" w:rsidRPr="00C752C1" w:rsidRDefault="00C752C1" w:rsidP="004D7B5D">
      <w:pPr>
        <w:spacing w:line="360" w:lineRule="auto"/>
        <w:rPr>
          <w:lang w:val="en-US"/>
        </w:rPr>
      </w:pPr>
      <w:r>
        <w:rPr>
          <w:lang w:val="en-US"/>
        </w:rPr>
        <w:t xml:space="preserve">As mentioned in </w:t>
      </w:r>
      <w:r>
        <w:rPr>
          <w:lang w:val="en-US"/>
        </w:rPr>
        <w:fldChar w:fldCharType="begin"/>
      </w:r>
      <w:r>
        <w:rPr>
          <w:lang w:val="en-US"/>
        </w:rPr>
        <w:instrText xml:space="preserve"> REF _Ref100567515 \r \h </w:instrText>
      </w:r>
      <w:r w:rsidR="004D7B5D">
        <w:rPr>
          <w:lang w:val="en-US"/>
        </w:rPr>
        <w:instrText xml:space="preserve"> \* MERGEFORMAT </w:instrText>
      </w:r>
      <w:r>
        <w:rPr>
          <w:lang w:val="en-US"/>
        </w:rPr>
      </w:r>
      <w:r>
        <w:rPr>
          <w:lang w:val="en-US"/>
        </w:rPr>
        <w:fldChar w:fldCharType="separate"/>
      </w:r>
      <w:r w:rsidR="00380EB7">
        <w:rPr>
          <w:lang w:val="en-US"/>
        </w:rPr>
        <w:t>1.5.3</w:t>
      </w:r>
      <w:r>
        <w:rPr>
          <w:lang w:val="en-US"/>
        </w:rPr>
        <w:fldChar w:fldCharType="end"/>
      </w:r>
      <w:r>
        <w:rPr>
          <w:lang w:val="en-US"/>
        </w:rPr>
        <w:t xml:space="preserve">, we </w:t>
      </w:r>
      <w:r w:rsidR="0046120F">
        <w:rPr>
          <w:lang w:val="en-US"/>
        </w:rPr>
        <w:t xml:space="preserve">needed to establish a calibration </w:t>
      </w:r>
      <w:r w:rsidR="00713963">
        <w:rPr>
          <w:lang w:val="en-US"/>
        </w:rPr>
        <w:t>curve before</w:t>
      </w:r>
      <w:r w:rsidR="00761DA2">
        <w:rPr>
          <w:lang w:val="en-US"/>
        </w:rPr>
        <w:t xml:space="preserve"> </w:t>
      </w:r>
      <w:r w:rsidR="00713963">
        <w:rPr>
          <w:lang w:val="en-US"/>
        </w:rPr>
        <w:t>cell flask dose could be measured</w:t>
      </w:r>
      <w:r w:rsidR="0046120F">
        <w:rPr>
          <w:lang w:val="en-US"/>
        </w:rPr>
        <w:t>. Two calibrations were performed on two separate dates</w:t>
      </w:r>
      <w:r w:rsidR="00F70BEF">
        <w:rPr>
          <w:lang w:val="en-US"/>
        </w:rPr>
        <w:t>, one</w:t>
      </w:r>
      <w:r w:rsidR="0046120F">
        <w:rPr>
          <w:lang w:val="en-US"/>
        </w:rPr>
        <w:t xml:space="preserve"> for striped and</w:t>
      </w:r>
      <w:r w:rsidR="00F70BEF">
        <w:rPr>
          <w:lang w:val="en-US"/>
        </w:rPr>
        <w:t xml:space="preserve"> one for</w:t>
      </w:r>
      <w:r w:rsidR="0046120F">
        <w:rPr>
          <w:lang w:val="en-US"/>
        </w:rPr>
        <w:t xml:space="preserve"> dotte</w:t>
      </w:r>
      <w:r w:rsidR="00F70BEF">
        <w:rPr>
          <w:lang w:val="en-US"/>
        </w:rPr>
        <w:t>d</w:t>
      </w:r>
      <w:r w:rsidR="0046120F">
        <w:rPr>
          <w:lang w:val="en-US"/>
        </w:rPr>
        <w:t xml:space="preserve"> GRID configurations</w:t>
      </w:r>
      <w:r w:rsidR="00F70BEF">
        <w:rPr>
          <w:lang w:val="en-US"/>
        </w:rPr>
        <w:t>. The method was mostly the same</w:t>
      </w:r>
      <w:r w:rsidR="00761DA2">
        <w:rPr>
          <w:lang w:val="en-US"/>
        </w:rPr>
        <w:t xml:space="preserve"> on both occasions,</w:t>
      </w:r>
      <w:r w:rsidR="00F70BEF">
        <w:rPr>
          <w:lang w:val="en-US"/>
        </w:rPr>
        <w:t xml:space="preserve"> </w:t>
      </w:r>
      <w:r w:rsidR="0070233E">
        <w:rPr>
          <w:lang w:val="en-US"/>
        </w:rPr>
        <w:t>but</w:t>
      </w:r>
      <w:r w:rsidR="00F70BEF">
        <w:rPr>
          <w:lang w:val="en-US"/>
        </w:rPr>
        <w:t xml:space="preserve"> </w:t>
      </w:r>
      <w:r w:rsidR="00276FFA">
        <w:rPr>
          <w:lang w:val="en-US"/>
        </w:rPr>
        <w:t xml:space="preserve">the size of the calibration films </w:t>
      </w:r>
      <w:r w:rsidR="00761DA2">
        <w:rPr>
          <w:lang w:val="en-US"/>
        </w:rPr>
        <w:t>was</w:t>
      </w:r>
      <w:r w:rsidR="00276FFA">
        <w:rPr>
          <w:lang w:val="en-US"/>
        </w:rPr>
        <w:t xml:space="preserve"> different. The films</w:t>
      </w:r>
      <w:r w:rsidR="003B67E5">
        <w:rPr>
          <w:lang w:val="en-US"/>
        </w:rPr>
        <w:t xml:space="preserve"> came in </w:t>
      </w:r>
      <w:r w:rsidR="000F2ECD">
        <w:rPr>
          <w:lang w:val="en-US"/>
        </w:rPr>
        <w:t xml:space="preserve">20 </w:t>
      </w:r>
      <w:r w:rsidR="00847907">
        <w:rPr>
          <w:lang w:val="en-US"/>
        </w:rPr>
        <w:t>x 28 cm</w:t>
      </w:r>
      <w:r w:rsidR="00847907">
        <w:rPr>
          <w:vertAlign w:val="superscript"/>
          <w:lang w:val="en-US"/>
        </w:rPr>
        <w:t>2</w:t>
      </w:r>
      <w:r w:rsidR="00847907">
        <w:rPr>
          <w:lang w:val="en-US"/>
        </w:rPr>
        <w:t xml:space="preserve"> sheets and</w:t>
      </w:r>
      <w:r w:rsidR="00276FFA">
        <w:rPr>
          <w:lang w:val="en-US"/>
        </w:rPr>
        <w:t xml:space="preserve"> were cut </w:t>
      </w:r>
      <w:r w:rsidR="00BF7F54">
        <w:rPr>
          <w:lang w:val="en-US"/>
        </w:rPr>
        <w:t>with</w:t>
      </w:r>
      <w:r w:rsidR="00276FFA">
        <w:rPr>
          <w:lang w:val="en-US"/>
        </w:rPr>
        <w:t xml:space="preserve"> a paper cutter that was</w:t>
      </w:r>
      <w:r w:rsidR="00B33F3C">
        <w:rPr>
          <w:lang w:val="en-US"/>
        </w:rPr>
        <w:t xml:space="preserve"> </w:t>
      </w:r>
      <w:r w:rsidR="00F53834">
        <w:rPr>
          <w:lang w:val="en-US"/>
        </w:rPr>
        <w:t>cleane</w:t>
      </w:r>
      <w:r w:rsidR="00B33F3C">
        <w:rPr>
          <w:lang w:val="en-US"/>
        </w:rPr>
        <w:t>d</w:t>
      </w:r>
      <w:r w:rsidR="00276FFA">
        <w:rPr>
          <w:lang w:val="en-US"/>
        </w:rPr>
        <w:t xml:space="preserve"> before use. The calibration films for striped GRI</w:t>
      </w:r>
      <w:r w:rsidR="008C598D">
        <w:rPr>
          <w:lang w:val="en-US"/>
        </w:rPr>
        <w:t>D</w:t>
      </w:r>
      <w:r w:rsidR="00276FFA">
        <w:rPr>
          <w:lang w:val="en-US"/>
        </w:rPr>
        <w:t xml:space="preserve"> were cut to a size of 4.3 x 4.1 </w:t>
      </w:r>
      <m:oMath>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276FFA">
        <w:rPr>
          <w:rFonts w:eastAsiaTheme="minorEastAsia"/>
          <w:lang w:val="en-US"/>
        </w:rPr>
        <w:t xml:space="preserve">. It has been shown that the scan response is sensitive to the direction of the film </w:t>
      </w:r>
      <w:r w:rsidR="00572586">
        <w:rPr>
          <w:rFonts w:eastAsiaTheme="minorEastAsia"/>
          <w:lang w:val="en-US"/>
        </w:rPr>
        <w:fldChar w:fldCharType="begin"/>
      </w:r>
      <w:r w:rsidR="00572586">
        <w:rPr>
          <w:rFonts w:eastAsiaTheme="minorEastAsia"/>
          <w:lang w:val="en-US"/>
        </w:rPr>
        <w:instrText xml:space="preserve"> ADDIN ZOTERO_ITEM CSL_CITATION {"citationID":"URbmLUAE","properties":{"formattedCitation":"(Borca et al., 2013)","plainCitation":"(Borca et al., 2013)","noteIndex":0},"citationItems":[{"id":392,"uris":["http://zotero.org/users/9228513/items/BIEXZSHY"],"itemData":{"id":392,"type":"article-journal","abstract":"Radiochromic film has become an important tool to verify dose distributions in highly conformal radiation therapy such as IMRT. Recently, a new generation of these films, EBT3, has become available. EBT3 has the same composition and thickness of the sensitive layer of the previous EBT2 films, but its symmetric layer configuration allows the user to eliminate side orientation dependence, which is reported for EBT2 films. The most important EBT3 characteristics have been investigated, such as response at high‐dose levels, sensitivity to scanner orientation and postirradiation coloration, energy and dose rate dependence, and orientation dependence with respect to film side. Additionally, different IMRT fields were measured with both EBT3 and EBT2 films and evaluated using gamma index analysis. The results obtained show that most of the characteristics of EBT3 film are similar to the EBT2 film, but the orientation dependence with respect to film side is completely eliminated in EBT3 films. The study confirms that EBT3 film can be used for clinical practice in the same way as the previous EBT2 film., PACS number: 87.56.Fc","container-title":"Journal of Applied Clinical Medical Physics","DOI":"10.1120/jacmp.v14i2.4111","ISSN":"1526-9914","issue":"2","journalAbbreviation":"J Appl Clin Med Phys","note":"PMID: 23470940\nPMCID: PMC5714357","page":"158-171","source":"PubMed Central","title":"Dosimetric characterization and use of GAFCHROMIC EBT3 film for IMRT dose verification","volume":"14","author":[{"family":"Borca","given":"Valeria Casanova"},{"family":"Pasquino","given":"Massimo"},{"family":"Russo","given":"Giuliana"},{"family":"Grosso","given":"Pierangelo"},{"family":"Cante","given":"Domenico"},{"family":"Sciacero","given":"Piera"},{"family":"Girelli","given":"Giuseppe"},{"family":"Porta","given":"Maria Rosa La"},{"family":"Tofani","given":"Santi"}],"issued":{"date-parts":[["2013",3,4]]}}}],"schema":"https://github.com/citation-style-language/schema/raw/master/csl-citation.json"} </w:instrText>
      </w:r>
      <w:r w:rsidR="00572586">
        <w:rPr>
          <w:rFonts w:eastAsiaTheme="minorEastAsia"/>
          <w:lang w:val="en-US"/>
        </w:rPr>
        <w:fldChar w:fldCharType="separate"/>
      </w:r>
      <w:r w:rsidR="00572586" w:rsidRPr="00572586">
        <w:rPr>
          <w:rFonts w:cs="Times New Roman"/>
          <w:lang w:val="en-US"/>
        </w:rPr>
        <w:t>(</w:t>
      </w:r>
      <w:proofErr w:type="spellStart"/>
      <w:r w:rsidR="00572586" w:rsidRPr="00572586">
        <w:rPr>
          <w:rFonts w:cs="Times New Roman"/>
          <w:lang w:val="en-US"/>
        </w:rPr>
        <w:t>Borca</w:t>
      </w:r>
      <w:proofErr w:type="spellEnd"/>
      <w:r w:rsidR="00572586" w:rsidRPr="00572586">
        <w:rPr>
          <w:rFonts w:cs="Times New Roman"/>
          <w:lang w:val="en-US"/>
        </w:rPr>
        <w:t xml:space="preserve"> et al., 2013)</w:t>
      </w:r>
      <w:r w:rsidR="00572586">
        <w:rPr>
          <w:rFonts w:eastAsiaTheme="minorEastAsia"/>
          <w:lang w:val="en-US"/>
        </w:rPr>
        <w:fldChar w:fldCharType="end"/>
      </w:r>
      <w:r w:rsidR="00572586">
        <w:rPr>
          <w:rFonts w:eastAsiaTheme="minorEastAsia"/>
          <w:lang w:val="en-US"/>
        </w:rPr>
        <w:t xml:space="preserve">. A cut </w:t>
      </w:r>
      <w:r w:rsidR="00BF7F54">
        <w:rPr>
          <w:rFonts w:eastAsiaTheme="minorEastAsia"/>
          <w:lang w:val="en-US"/>
        </w:rPr>
        <w:t xml:space="preserve">was </w:t>
      </w:r>
      <w:r w:rsidR="00572586">
        <w:rPr>
          <w:rFonts w:eastAsiaTheme="minorEastAsia"/>
          <w:lang w:val="en-US"/>
        </w:rPr>
        <w:t xml:space="preserve">therefore made on the top right corner of the longest side. </w:t>
      </w:r>
      <w:r w:rsidR="006D4974">
        <w:rPr>
          <w:rFonts w:eastAsiaTheme="minorEastAsia"/>
          <w:lang w:val="en-US"/>
        </w:rPr>
        <w:t>The chosen size</w:t>
      </w:r>
      <w:r w:rsidR="00E623B2">
        <w:rPr>
          <w:rFonts w:eastAsiaTheme="minorEastAsia"/>
          <w:lang w:val="en-US"/>
        </w:rPr>
        <w:t xml:space="preserve"> made it hard to detect which side was the longest. </w:t>
      </w:r>
      <w:r w:rsidR="0081034C">
        <w:rPr>
          <w:rFonts w:eastAsiaTheme="minorEastAsia"/>
          <w:lang w:val="en-US"/>
        </w:rPr>
        <w:t>I</w:t>
      </w:r>
      <w:r w:rsidR="00E623B2">
        <w:rPr>
          <w:rFonts w:eastAsiaTheme="minorEastAsia"/>
          <w:lang w:val="en-US"/>
        </w:rPr>
        <w:t xml:space="preserve">f the film was </w:t>
      </w:r>
      <w:r w:rsidR="005D5EE7">
        <w:rPr>
          <w:rFonts w:eastAsiaTheme="minorEastAsia"/>
          <w:lang w:val="en-US"/>
        </w:rPr>
        <w:t>not handled properly and the film was flipped</w:t>
      </w:r>
      <w:r w:rsidR="00DD0CC8">
        <w:rPr>
          <w:rFonts w:eastAsiaTheme="minorEastAsia"/>
          <w:lang w:val="en-US"/>
        </w:rPr>
        <w:t xml:space="preserve"> to its opposite side</w:t>
      </w:r>
      <w:r w:rsidR="005D5EE7">
        <w:rPr>
          <w:rFonts w:eastAsiaTheme="minorEastAsia"/>
          <w:lang w:val="en-US"/>
        </w:rPr>
        <w:t xml:space="preserve">, </w:t>
      </w:r>
      <w:r w:rsidR="00E623B2">
        <w:rPr>
          <w:rFonts w:eastAsiaTheme="minorEastAsia"/>
          <w:lang w:val="en-US"/>
        </w:rPr>
        <w:t>one could not trust that the orientation was correct based on the cut</w:t>
      </w:r>
      <w:r w:rsidR="002F049B">
        <w:rPr>
          <w:rFonts w:eastAsiaTheme="minorEastAsia"/>
          <w:lang w:val="en-US"/>
        </w:rPr>
        <w:t xml:space="preserve">. The scenario is illustrated in </w:t>
      </w:r>
      <w:r w:rsidR="002F049B">
        <w:rPr>
          <w:rFonts w:eastAsiaTheme="minorEastAsia"/>
          <w:lang w:val="en-US"/>
        </w:rPr>
        <w:fldChar w:fldCharType="begin"/>
      </w:r>
      <w:r w:rsidR="002F049B">
        <w:rPr>
          <w:rFonts w:eastAsiaTheme="minorEastAsia"/>
          <w:lang w:val="en-US"/>
        </w:rPr>
        <w:instrText xml:space="preserve"> REF _Ref100567854 \h </w:instrText>
      </w:r>
      <w:r w:rsidR="004D7B5D">
        <w:rPr>
          <w:rFonts w:eastAsiaTheme="minorEastAsia"/>
          <w:lang w:val="en-US"/>
        </w:rPr>
        <w:instrText xml:space="preserve"> \* MERGEFORMAT </w:instrText>
      </w:r>
      <w:r w:rsidR="002F049B">
        <w:rPr>
          <w:rFonts w:eastAsiaTheme="minorEastAsia"/>
          <w:lang w:val="en-US"/>
        </w:rPr>
      </w:r>
      <w:r w:rsidR="002F049B">
        <w:rPr>
          <w:rFonts w:eastAsiaTheme="minorEastAsia"/>
          <w:lang w:val="en-US"/>
        </w:rPr>
        <w:fldChar w:fldCharType="separate"/>
      </w:r>
      <w:r w:rsidR="00380EB7" w:rsidRPr="00E02FF3">
        <w:rPr>
          <w:lang w:val="en-US"/>
        </w:rPr>
        <w:t xml:space="preserve">Figure </w:t>
      </w:r>
      <w:r w:rsidR="00380EB7">
        <w:rPr>
          <w:noProof/>
          <w:lang w:val="en-US"/>
        </w:rPr>
        <w:t>2</w:t>
      </w:r>
      <w:r w:rsidR="00380EB7">
        <w:rPr>
          <w:noProof/>
          <w:lang w:val="en-US"/>
        </w:rPr>
        <w:noBreakHyphen/>
        <w:t>4</w:t>
      </w:r>
      <w:r w:rsidR="002F049B">
        <w:rPr>
          <w:rFonts w:eastAsiaTheme="minorEastAsia"/>
          <w:lang w:val="en-US"/>
        </w:rPr>
        <w:fldChar w:fldCharType="end"/>
      </w:r>
      <w:r w:rsidR="002F049B">
        <w:rPr>
          <w:rFonts w:eastAsiaTheme="minorEastAsia"/>
          <w:lang w:val="en-US"/>
        </w:rPr>
        <w:t>.</w:t>
      </w:r>
      <w:r w:rsidR="00E623B2">
        <w:rPr>
          <w:rFonts w:eastAsiaTheme="minorEastAsia"/>
          <w:lang w:val="en-US"/>
        </w:rPr>
        <w:t xml:space="preserve"> </w:t>
      </w:r>
      <w:r w:rsidR="002F049B">
        <w:rPr>
          <w:rFonts w:eastAsiaTheme="minorEastAsia"/>
          <w:lang w:val="en-US"/>
        </w:rPr>
        <w:t>F</w:t>
      </w:r>
      <w:r w:rsidR="00E623B2">
        <w:rPr>
          <w:rFonts w:eastAsiaTheme="minorEastAsia"/>
          <w:lang w:val="en-US"/>
        </w:rPr>
        <w:t>or dotted GR</w:t>
      </w:r>
      <w:r w:rsidR="006D4974">
        <w:rPr>
          <w:rFonts w:eastAsiaTheme="minorEastAsia"/>
          <w:lang w:val="en-US"/>
        </w:rPr>
        <w:t>I</w:t>
      </w:r>
      <w:r w:rsidR="00E623B2">
        <w:rPr>
          <w:rFonts w:eastAsiaTheme="minorEastAsia"/>
          <w:lang w:val="en-US"/>
        </w:rPr>
        <w:t>D</w:t>
      </w:r>
      <w:r w:rsidR="005D5EE7">
        <w:rPr>
          <w:rFonts w:eastAsiaTheme="minorEastAsia"/>
          <w:lang w:val="en-US"/>
        </w:rPr>
        <w:t>,</w:t>
      </w:r>
      <w:r w:rsidR="00E623B2">
        <w:rPr>
          <w:rFonts w:eastAsiaTheme="minorEastAsia"/>
          <w:lang w:val="en-US"/>
        </w:rPr>
        <w:t xml:space="preserve"> we increased the difference between width and </w:t>
      </w:r>
      <w:r w:rsidR="00AE021E">
        <w:rPr>
          <w:rFonts w:eastAsiaTheme="minorEastAsia"/>
          <w:lang w:val="en-US"/>
        </w:rPr>
        <w:t xml:space="preserve">height. </w:t>
      </w:r>
      <w:r>
        <w:rPr>
          <w:rFonts w:eastAsiaTheme="minorEastAsia"/>
          <w:lang w:val="en-US"/>
        </w:rPr>
        <w:br/>
      </w:r>
      <w:r>
        <w:rPr>
          <w:lang w:val="en-US"/>
        </w:rPr>
        <w:t>The T25 cell flasks were cut horizontally, and one film was placed inside each flask. The films were then irradiated in all positions simultaneously</w:t>
      </w:r>
      <w:r w:rsidR="005A6251">
        <w:rPr>
          <w:lang w:val="en-US"/>
        </w:rPr>
        <w:t xml:space="preserve"> using the experimental setup shown in </w:t>
      </w:r>
      <w:r w:rsidR="005A6251">
        <w:rPr>
          <w:lang w:val="en-US"/>
        </w:rPr>
        <w:fldChar w:fldCharType="begin"/>
      </w:r>
      <w:r w:rsidR="005A6251">
        <w:rPr>
          <w:lang w:val="en-US"/>
        </w:rPr>
        <w:instrText xml:space="preserve"> REF _Ref104796820 \h </w:instrText>
      </w:r>
      <w:r w:rsidR="005A6251">
        <w:rPr>
          <w:lang w:val="en-US"/>
        </w:rPr>
      </w:r>
      <w:r w:rsidR="005A6251">
        <w:rPr>
          <w:lang w:val="en-US"/>
        </w:rPr>
        <w:fldChar w:fldCharType="separate"/>
      </w:r>
      <w:r w:rsidR="005F687F" w:rsidRPr="00AE60BC">
        <w:rPr>
          <w:lang w:val="en-US"/>
        </w:rPr>
        <w:t xml:space="preserve">Figure </w:t>
      </w:r>
      <w:r w:rsidR="005F687F">
        <w:rPr>
          <w:noProof/>
          <w:lang w:val="en-US"/>
        </w:rPr>
        <w:t>2</w:t>
      </w:r>
      <w:r w:rsidR="005F687F">
        <w:rPr>
          <w:lang w:val="en-US"/>
        </w:rPr>
        <w:noBreakHyphen/>
      </w:r>
      <w:r w:rsidR="005F687F">
        <w:rPr>
          <w:noProof/>
          <w:lang w:val="en-US"/>
        </w:rPr>
        <w:t>6</w:t>
      </w:r>
      <w:r w:rsidR="005A6251">
        <w:rPr>
          <w:lang w:val="en-US"/>
        </w:rPr>
        <w:fldChar w:fldCharType="end"/>
      </w:r>
      <w:r>
        <w:rPr>
          <w:lang w:val="en-US"/>
        </w:rPr>
        <w:t>, twice per dose point. Th</w:t>
      </w:r>
      <w:r w:rsidR="00535481">
        <w:rPr>
          <w:lang w:val="en-US"/>
        </w:rPr>
        <w:t>is gave</w:t>
      </w:r>
      <w:r>
        <w:rPr>
          <w:lang w:val="en-US"/>
        </w:rPr>
        <w:t xml:space="preserve"> each dose eight calibration films. </w:t>
      </w:r>
      <w:r>
        <w:rPr>
          <w:lang w:val="en-US"/>
        </w:rPr>
        <w:br/>
        <w:t>A thin slab of 2 mm nylon6 (polymer) was placed on top of the films to act as a buildup material. The material filters low energy electrons</w:t>
      </w:r>
      <w:r w:rsidR="00020405">
        <w:rPr>
          <w:lang w:val="en-US"/>
        </w:rPr>
        <w:t xml:space="preserve"> and </w:t>
      </w:r>
      <w:r>
        <w:rPr>
          <w:lang w:val="en-US"/>
        </w:rPr>
        <w:t>ensur</w:t>
      </w:r>
      <w:r w:rsidR="00020405">
        <w:rPr>
          <w:lang w:val="en-US"/>
        </w:rPr>
        <w:t>es</w:t>
      </w:r>
      <w:r>
        <w:rPr>
          <w:lang w:val="en-US"/>
        </w:rPr>
        <w:t xml:space="preserve"> CPE within the sensitive layer</w:t>
      </w:r>
      <w:r w:rsidR="00B14D8C">
        <w:rPr>
          <w:lang w:val="en-US"/>
        </w:rPr>
        <w:t xml:space="preserve">. </w:t>
      </w:r>
      <w:r w:rsidR="005444F1">
        <w:rPr>
          <w:lang w:val="en-US"/>
        </w:rPr>
        <w:t>Because the ionization chamber has a protective cap</w:t>
      </w:r>
      <w:r w:rsidR="0025133F">
        <w:rPr>
          <w:lang w:val="en-US"/>
        </w:rPr>
        <w:t>,</w:t>
      </w:r>
      <w:r w:rsidR="005444F1">
        <w:rPr>
          <w:lang w:val="en-US"/>
        </w:rPr>
        <w:t xml:space="preserve"> the nylon6 slab will increase the </w:t>
      </w:r>
      <w:r w:rsidR="0025133F">
        <w:rPr>
          <w:lang w:val="en-US"/>
        </w:rPr>
        <w:t>similarity between</w:t>
      </w:r>
      <w:r w:rsidR="001C6A42">
        <w:rPr>
          <w:lang w:val="en-US"/>
        </w:rPr>
        <w:t xml:space="preserve"> the experimental setups of</w:t>
      </w:r>
      <w:r w:rsidR="00020405">
        <w:rPr>
          <w:lang w:val="en-US"/>
        </w:rPr>
        <w:t xml:space="preserve"> the</w:t>
      </w:r>
      <w:r w:rsidR="0025133F">
        <w:rPr>
          <w:lang w:val="en-US"/>
        </w:rPr>
        <w:t xml:space="preserve"> film</w:t>
      </w:r>
      <w:r w:rsidR="00F42544">
        <w:rPr>
          <w:lang w:val="en-US"/>
        </w:rPr>
        <w:t xml:space="preserve"> and</w:t>
      </w:r>
      <w:r w:rsidR="0025133F">
        <w:rPr>
          <w:lang w:val="en-US"/>
        </w:rPr>
        <w:t xml:space="preserve"> ionization chamber</w:t>
      </w:r>
      <w:r w:rsidR="00037FC4">
        <w:rPr>
          <w:lang w:val="en-US"/>
        </w:rPr>
        <w:t xml:space="preserve"> irradiation</w:t>
      </w:r>
      <w:r w:rsidR="007A727E">
        <w:rPr>
          <w:lang w:val="en-US"/>
        </w:rPr>
        <w:t xml:space="preserve">. The films were irradiated with the exposure times found in </w:t>
      </w:r>
      <w:r w:rsidR="007A727E">
        <w:rPr>
          <w:lang w:val="en-US"/>
        </w:rPr>
        <w:fldChar w:fldCharType="begin"/>
      </w:r>
      <w:r w:rsidR="007A727E">
        <w:rPr>
          <w:lang w:val="en-US"/>
        </w:rPr>
        <w:instrText xml:space="preserve"> REF _Ref99890610 \r \h </w:instrText>
      </w:r>
      <w:r w:rsidR="004D7B5D">
        <w:rPr>
          <w:lang w:val="en-US"/>
        </w:rPr>
        <w:instrText xml:space="preserve"> \* MERGEFORMAT </w:instrText>
      </w:r>
      <w:r w:rsidR="007A727E">
        <w:rPr>
          <w:lang w:val="en-US"/>
        </w:rPr>
      </w:r>
      <w:r w:rsidR="007A727E">
        <w:rPr>
          <w:lang w:val="en-US"/>
        </w:rPr>
        <w:fldChar w:fldCharType="separate"/>
      </w:r>
      <w:r w:rsidR="00380EB7">
        <w:rPr>
          <w:lang w:val="en-US"/>
        </w:rPr>
        <w:t>2.1.1</w:t>
      </w:r>
      <w:r w:rsidR="007A727E">
        <w:rPr>
          <w:lang w:val="en-US"/>
        </w:rPr>
        <w:fldChar w:fldCharType="end"/>
      </w:r>
      <w:r w:rsidR="007A727E">
        <w:rPr>
          <w:lang w:val="en-US"/>
        </w:rPr>
        <w:t xml:space="preserve">. </w:t>
      </w:r>
    </w:p>
    <w:p w14:paraId="75A9AA86" w14:textId="7DF31D6D" w:rsidR="003D6F96" w:rsidRDefault="00CE0476" w:rsidP="004D7B5D">
      <w:pPr>
        <w:spacing w:line="360" w:lineRule="auto"/>
        <w:rPr>
          <w:lang w:val="en-US"/>
        </w:rPr>
      </w:pPr>
      <w:r>
        <w:rPr>
          <w:noProof/>
          <w:lang w:val="en-US"/>
        </w:rPr>
        <w:lastRenderedPageBreak/>
        <w:drawing>
          <wp:anchor distT="0" distB="0" distL="114300" distR="114300" simplePos="0" relativeHeight="251658268" behindDoc="1" locked="0" layoutInCell="1" allowOverlap="1" wp14:anchorId="3A071BE0" wp14:editId="2092651F">
            <wp:simplePos x="0" y="0"/>
            <wp:positionH relativeFrom="margin">
              <wp:align>left</wp:align>
            </wp:positionH>
            <wp:positionV relativeFrom="paragraph">
              <wp:posOffset>23847</wp:posOffset>
            </wp:positionV>
            <wp:extent cx="5010150" cy="3663950"/>
            <wp:effectExtent l="0" t="0" r="0" b="0"/>
            <wp:wrapTight wrapText="bothSides">
              <wp:wrapPolygon edited="0">
                <wp:start x="0" y="0"/>
                <wp:lineTo x="0" y="21450"/>
                <wp:lineTo x="21518" y="21450"/>
                <wp:lineTo x="21518"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44">
                      <a:extLst>
                        <a:ext uri="{28A0092B-C50C-407E-A947-70E740481C1C}">
                          <a14:useLocalDpi xmlns:a14="http://schemas.microsoft.com/office/drawing/2010/main" val="0"/>
                        </a:ext>
                      </a:extLst>
                    </a:blip>
                    <a:srcRect l="4349" t="12135" r="40970" b="16757"/>
                    <a:stretch/>
                  </pic:blipFill>
                  <pic:spPr bwMode="auto">
                    <a:xfrm>
                      <a:off x="0" y="0"/>
                      <a:ext cx="5017473" cy="3669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54424F" w14:textId="48B4DF6D" w:rsidR="003D6F96" w:rsidRDefault="003D6F96" w:rsidP="004D7B5D">
      <w:pPr>
        <w:spacing w:line="360" w:lineRule="auto"/>
        <w:rPr>
          <w:lang w:val="en-US"/>
        </w:rPr>
      </w:pPr>
    </w:p>
    <w:p w14:paraId="582F60E6" w14:textId="5A17E2E0" w:rsidR="003D6F96" w:rsidRDefault="00592F2F" w:rsidP="004D7B5D">
      <w:pPr>
        <w:spacing w:line="360" w:lineRule="auto"/>
        <w:rPr>
          <w:lang w:val="en-US"/>
        </w:rPr>
      </w:pPr>
      <w:r>
        <w:rPr>
          <w:noProof/>
        </w:rPr>
        <mc:AlternateContent>
          <mc:Choice Requires="wps">
            <w:drawing>
              <wp:anchor distT="0" distB="0" distL="114300" distR="114300" simplePos="0" relativeHeight="251658298" behindDoc="1" locked="0" layoutInCell="1" allowOverlap="1" wp14:anchorId="4BD9E7B5" wp14:editId="105AA29A">
                <wp:simplePos x="0" y="0"/>
                <wp:positionH relativeFrom="column">
                  <wp:posOffset>4305300</wp:posOffset>
                </wp:positionH>
                <wp:positionV relativeFrom="paragraph">
                  <wp:posOffset>275590</wp:posOffset>
                </wp:positionV>
                <wp:extent cx="1447800" cy="933450"/>
                <wp:effectExtent l="0" t="0" r="0" b="0"/>
                <wp:wrapTight wrapText="bothSides">
                  <wp:wrapPolygon edited="0">
                    <wp:start x="0" y="0"/>
                    <wp:lineTo x="0" y="21159"/>
                    <wp:lineTo x="21316" y="21159"/>
                    <wp:lineTo x="213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447800" cy="933450"/>
                        </a:xfrm>
                        <a:prstGeom prst="rect">
                          <a:avLst/>
                        </a:prstGeom>
                        <a:solidFill>
                          <a:prstClr val="white"/>
                        </a:solidFill>
                        <a:ln>
                          <a:noFill/>
                        </a:ln>
                      </wps:spPr>
                      <wps:txbx>
                        <w:txbxContent>
                          <w:p w14:paraId="1990113C" w14:textId="5D75BC48" w:rsidR="00943229" w:rsidRPr="00A4061F" w:rsidRDefault="00943229" w:rsidP="00943229">
                            <w:pPr>
                              <w:pStyle w:val="Caption"/>
                              <w:rPr>
                                <w:noProof/>
                                <w:sz w:val="24"/>
                                <w:lang w:val="en-US"/>
                              </w:rPr>
                            </w:pPr>
                            <w:bookmarkStart w:id="130" w:name="_Ref104796820"/>
                            <w:r w:rsidRPr="00AE60B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6</w:t>
                            </w:r>
                            <w:r w:rsidR="00543048">
                              <w:rPr>
                                <w:lang w:val="en-US"/>
                              </w:rPr>
                              <w:fldChar w:fldCharType="end"/>
                            </w:r>
                            <w:bookmarkEnd w:id="130"/>
                            <w:r w:rsidRPr="00AE60BC">
                              <w:rPr>
                                <w:lang w:val="en-US"/>
                              </w:rPr>
                              <w:t xml:space="preserve">. </w:t>
                            </w:r>
                            <w:r w:rsidRPr="00953EDA">
                              <w:rPr>
                                <w:lang w:val="en-US"/>
                              </w:rPr>
                              <w:t>The experimental setup f</w:t>
                            </w:r>
                            <w:r>
                              <w:rPr>
                                <w:lang w:val="en-US"/>
                              </w:rPr>
                              <w:t xml:space="preserve">or GRID irradiation of </w:t>
                            </w:r>
                            <w:proofErr w:type="spellStart"/>
                            <w:r w:rsidR="00A4061F">
                              <w:rPr>
                                <w:lang w:val="en-US"/>
                              </w:rPr>
                              <w:t>G</w:t>
                            </w:r>
                            <w:r>
                              <w:rPr>
                                <w:lang w:val="en-US"/>
                              </w:rPr>
                              <w:t>afchromic</w:t>
                            </w:r>
                            <w:r w:rsidR="00A4061F">
                              <w:rPr>
                                <w:vertAlign w:val="superscript"/>
                                <w:lang w:val="en-US"/>
                              </w:rPr>
                              <w:t>TM</w:t>
                            </w:r>
                            <w:proofErr w:type="spellEnd"/>
                            <w:r>
                              <w:rPr>
                                <w:lang w:val="en-US"/>
                              </w:rPr>
                              <w:t xml:space="preserve"> films. For calibration, no GRID</w:t>
                            </w:r>
                            <w:r w:rsidR="008607C5">
                              <w:rPr>
                                <w:lang w:val="en-US"/>
                              </w:rPr>
                              <w:t xml:space="preserve"> block</w:t>
                            </w:r>
                            <w:r>
                              <w:rPr>
                                <w:lang w:val="en-US"/>
                              </w:rPr>
                              <w:t xml:space="preserve"> was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E7B5" id="Text Box 127" o:spid="_x0000_s1045" type="#_x0000_t202" style="position:absolute;margin-left:339pt;margin-top:21.7pt;width:114pt;height:73.5pt;z-index:-2516581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" stroked="f">
                <v:textbox inset="0,0,0,0">
                  <w:txbxContent>
                    <w:p w14:paraId="1990113C" w14:textId="5D75BC48" w:rsidR="00943229" w:rsidRPr="00A4061F" w:rsidRDefault="00943229" w:rsidP="00943229">
                      <w:pPr>
                        <w:pStyle w:val="Caption"/>
                        <w:rPr>
                          <w:noProof/>
                          <w:sz w:val="24"/>
                          <w:lang w:val="en-US"/>
                        </w:rPr>
                      </w:pPr>
                      <w:bookmarkStart w:id="131" w:name="_Ref104796820"/>
                      <w:r w:rsidRPr="00AE60B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6</w:t>
                      </w:r>
                      <w:r w:rsidR="00543048">
                        <w:rPr>
                          <w:lang w:val="en-US"/>
                        </w:rPr>
                        <w:fldChar w:fldCharType="end"/>
                      </w:r>
                      <w:bookmarkEnd w:id="131"/>
                      <w:r w:rsidRPr="00AE60BC">
                        <w:rPr>
                          <w:lang w:val="en-US"/>
                        </w:rPr>
                        <w:t xml:space="preserve">. </w:t>
                      </w:r>
                      <w:r w:rsidRPr="00953EDA">
                        <w:rPr>
                          <w:lang w:val="en-US"/>
                        </w:rPr>
                        <w:t>The experimental setup f</w:t>
                      </w:r>
                      <w:r>
                        <w:rPr>
                          <w:lang w:val="en-US"/>
                        </w:rPr>
                        <w:t xml:space="preserve">or GRID irradiation of </w:t>
                      </w:r>
                      <w:proofErr w:type="spellStart"/>
                      <w:r w:rsidR="00A4061F">
                        <w:rPr>
                          <w:lang w:val="en-US"/>
                        </w:rPr>
                        <w:t>G</w:t>
                      </w:r>
                      <w:r>
                        <w:rPr>
                          <w:lang w:val="en-US"/>
                        </w:rPr>
                        <w:t>afchromic</w:t>
                      </w:r>
                      <w:r w:rsidR="00A4061F">
                        <w:rPr>
                          <w:vertAlign w:val="superscript"/>
                          <w:lang w:val="en-US"/>
                        </w:rPr>
                        <w:t>TM</w:t>
                      </w:r>
                      <w:proofErr w:type="spellEnd"/>
                      <w:r>
                        <w:rPr>
                          <w:lang w:val="en-US"/>
                        </w:rPr>
                        <w:t xml:space="preserve"> films. For calibration, no GRID</w:t>
                      </w:r>
                      <w:r w:rsidR="008607C5">
                        <w:rPr>
                          <w:lang w:val="en-US"/>
                        </w:rPr>
                        <w:t xml:space="preserve"> block</w:t>
                      </w:r>
                      <w:r>
                        <w:rPr>
                          <w:lang w:val="en-US"/>
                        </w:rPr>
                        <w:t xml:space="preserve"> was used.   </w:t>
                      </w:r>
                    </w:p>
                  </w:txbxContent>
                </v:textbox>
                <w10:wrap type="tight"/>
              </v:shape>
            </w:pict>
          </mc:Fallback>
        </mc:AlternateContent>
      </w:r>
    </w:p>
    <w:p w14:paraId="59C37196" w14:textId="493109EF" w:rsidR="003D6F96" w:rsidRDefault="003D6F96" w:rsidP="004D7B5D">
      <w:pPr>
        <w:spacing w:line="360" w:lineRule="auto"/>
        <w:rPr>
          <w:lang w:val="en-US"/>
        </w:rPr>
      </w:pPr>
    </w:p>
    <w:p w14:paraId="489B534F" w14:textId="7B7F13CA" w:rsidR="003D6F96" w:rsidRDefault="003D6F96" w:rsidP="004D7B5D">
      <w:pPr>
        <w:spacing w:line="360" w:lineRule="auto"/>
        <w:rPr>
          <w:lang w:val="en-US"/>
        </w:rPr>
      </w:pPr>
    </w:p>
    <w:p w14:paraId="3AF2BE18" w14:textId="1A15C475" w:rsidR="003D6F96" w:rsidRDefault="003D6F96" w:rsidP="004D7B5D">
      <w:pPr>
        <w:spacing w:line="360" w:lineRule="auto"/>
        <w:rPr>
          <w:lang w:val="en-US"/>
        </w:rPr>
      </w:pPr>
    </w:p>
    <w:p w14:paraId="170BF915" w14:textId="77777777" w:rsidR="004F1A51" w:rsidRDefault="004F1A51" w:rsidP="004D7B5D">
      <w:pPr>
        <w:spacing w:line="360" w:lineRule="auto"/>
        <w:rPr>
          <w:lang w:val="en-US"/>
        </w:rPr>
      </w:pPr>
    </w:p>
    <w:p w14:paraId="257BD7CA" w14:textId="705AAB6A" w:rsidR="004F1A51" w:rsidRDefault="004F1A51" w:rsidP="004D7B5D">
      <w:pPr>
        <w:spacing w:line="360" w:lineRule="auto"/>
        <w:rPr>
          <w:lang w:val="en-US"/>
        </w:rPr>
      </w:pPr>
    </w:p>
    <w:p w14:paraId="465BEC19" w14:textId="3CF724B9" w:rsidR="00E04118" w:rsidRDefault="00504CB2" w:rsidP="004D7B5D">
      <w:pPr>
        <w:spacing w:line="360" w:lineRule="auto"/>
        <w:rPr>
          <w:lang w:val="en-US"/>
        </w:rPr>
      </w:pPr>
      <w:r>
        <w:rPr>
          <w:lang w:val="en-US"/>
        </w:rPr>
        <w:t>A new set of films</w:t>
      </w:r>
      <w:r w:rsidR="003F47C9">
        <w:rPr>
          <w:lang w:val="en-US"/>
        </w:rPr>
        <w:t xml:space="preserve">, referred to as the measurement films, were cut to match </w:t>
      </w:r>
      <w:r w:rsidR="009347C6">
        <w:rPr>
          <w:lang w:val="en-US"/>
        </w:rPr>
        <w:t xml:space="preserve">the shape of the </w:t>
      </w:r>
      <w:r w:rsidR="002101EC">
        <w:rPr>
          <w:lang w:val="en-US"/>
        </w:rPr>
        <w:t xml:space="preserve">bottom of the </w:t>
      </w:r>
      <w:r w:rsidR="003E2AA4">
        <w:rPr>
          <w:lang w:val="en-US"/>
        </w:rPr>
        <w:t>cell</w:t>
      </w:r>
      <w:r w:rsidR="002101EC">
        <w:rPr>
          <w:lang w:val="en-US"/>
        </w:rPr>
        <w:t xml:space="preserve"> flasks</w:t>
      </w:r>
      <w:r w:rsidR="006A7B12">
        <w:rPr>
          <w:lang w:val="en-US"/>
        </w:rPr>
        <w:t xml:space="preserve">. </w:t>
      </w:r>
      <w:r w:rsidR="008C4ECC">
        <w:rPr>
          <w:lang w:val="en-US"/>
        </w:rPr>
        <w:t>The films were given</w:t>
      </w:r>
      <w:r w:rsidR="004F1838">
        <w:rPr>
          <w:lang w:val="en-US"/>
        </w:rPr>
        <w:t xml:space="preserve"> nominally</w:t>
      </w:r>
      <w:r w:rsidR="008C4ECC">
        <w:rPr>
          <w:lang w:val="en-US"/>
        </w:rPr>
        <w:t xml:space="preserve"> 5 </w:t>
      </w:r>
      <w:proofErr w:type="spellStart"/>
      <w:r w:rsidR="008C4ECC">
        <w:rPr>
          <w:lang w:val="en-US"/>
        </w:rPr>
        <w:t>Gy</w:t>
      </w:r>
      <w:proofErr w:type="spellEnd"/>
      <w:r w:rsidR="00702524">
        <w:rPr>
          <w:lang w:val="en-US"/>
        </w:rPr>
        <w:t xml:space="preserve">. </w:t>
      </w:r>
      <w:r w:rsidR="00896FFA">
        <w:rPr>
          <w:lang w:val="en-US"/>
        </w:rPr>
        <w:t xml:space="preserve">Then their response was mapped </w:t>
      </w:r>
      <w:r w:rsidR="004F1838">
        <w:rPr>
          <w:lang w:val="en-US"/>
        </w:rPr>
        <w:t xml:space="preserve">to the calibration curve. </w:t>
      </w:r>
      <w:r w:rsidR="00541A9E">
        <w:rPr>
          <w:lang w:val="en-US"/>
        </w:rPr>
        <w:t xml:space="preserve">We irradiated films </w:t>
      </w:r>
      <w:r w:rsidR="005731FC">
        <w:rPr>
          <w:lang w:val="en-US"/>
        </w:rPr>
        <w:t xml:space="preserve">using the same </w:t>
      </w:r>
      <w:r w:rsidR="001D0146">
        <w:rPr>
          <w:lang w:val="en-US"/>
        </w:rPr>
        <w:t xml:space="preserve">experimental setup shown in </w:t>
      </w:r>
      <w:r w:rsidR="001D0146">
        <w:rPr>
          <w:lang w:val="en-US"/>
        </w:rPr>
        <w:fldChar w:fldCharType="begin"/>
      </w:r>
      <w:r w:rsidR="001D0146">
        <w:rPr>
          <w:lang w:val="en-US"/>
        </w:rPr>
        <w:instrText xml:space="preserve"> REF _Ref99891988 \h </w:instrText>
      </w:r>
      <w:r w:rsidR="004D7B5D">
        <w:rPr>
          <w:lang w:val="en-US"/>
        </w:rPr>
        <w:instrText xml:space="preserve"> \* MERGEFORMAT </w:instrText>
      </w:r>
      <w:r w:rsidR="001D0146">
        <w:rPr>
          <w:lang w:val="en-US"/>
        </w:rPr>
      </w:r>
      <w:r w:rsidR="001D0146">
        <w:rPr>
          <w:lang w:val="en-US"/>
        </w:rPr>
        <w:fldChar w:fldCharType="separate"/>
      </w:r>
      <w:r w:rsidR="00B85E26">
        <w:rPr>
          <w:b/>
          <w:bCs/>
          <w:lang w:val="en-US"/>
        </w:rPr>
        <w:fldChar w:fldCharType="begin"/>
      </w:r>
      <w:r w:rsidR="00B85E26">
        <w:rPr>
          <w:lang w:val="en-US"/>
        </w:rPr>
        <w:instrText xml:space="preserve"> REF _Ref104796820 \h </w:instrText>
      </w:r>
      <w:r w:rsidR="00B85E26">
        <w:rPr>
          <w:b/>
          <w:bCs/>
          <w:lang w:val="en-US"/>
        </w:rPr>
      </w:r>
      <w:r w:rsidR="00B85E26">
        <w:rPr>
          <w:b/>
          <w:bCs/>
          <w:lang w:val="en-US"/>
        </w:rPr>
        <w:fldChar w:fldCharType="separate"/>
      </w:r>
      <w:r w:rsidR="00B85E26" w:rsidRPr="00AE60BC">
        <w:rPr>
          <w:lang w:val="en-US"/>
        </w:rPr>
        <w:t xml:space="preserve">Figure </w:t>
      </w:r>
      <w:r w:rsidR="00B85E26">
        <w:rPr>
          <w:noProof/>
          <w:lang w:val="en-US"/>
        </w:rPr>
        <w:t>2</w:t>
      </w:r>
      <w:r w:rsidR="00B85E26">
        <w:rPr>
          <w:lang w:val="en-US"/>
        </w:rPr>
        <w:noBreakHyphen/>
      </w:r>
      <w:r w:rsidR="00B85E26">
        <w:rPr>
          <w:noProof/>
          <w:lang w:val="en-US"/>
        </w:rPr>
        <w:t>6</w:t>
      </w:r>
      <w:r w:rsidR="00B85E26">
        <w:rPr>
          <w:b/>
          <w:bCs/>
          <w:lang w:val="en-US"/>
        </w:rPr>
        <w:fldChar w:fldCharType="end"/>
      </w:r>
      <w:r w:rsidR="00380EB7">
        <w:rPr>
          <w:b/>
          <w:bCs/>
          <w:lang w:val="en-US"/>
        </w:rPr>
        <w:t>.</w:t>
      </w:r>
      <w:r w:rsidR="001D0146">
        <w:rPr>
          <w:lang w:val="en-US"/>
        </w:rPr>
        <w:fldChar w:fldCharType="end"/>
      </w:r>
      <w:r w:rsidR="00CA5D42">
        <w:rPr>
          <w:lang w:val="en-US"/>
        </w:rPr>
        <w:t xml:space="preserve"> </w:t>
      </w:r>
      <w:r w:rsidR="00984CD7">
        <w:rPr>
          <w:lang w:val="en-US"/>
        </w:rPr>
        <w:t>On the first dosimetry experiment we irradiated</w:t>
      </w:r>
      <w:r w:rsidR="00983A76">
        <w:rPr>
          <w:lang w:val="en-US"/>
        </w:rPr>
        <w:t xml:space="preserve"> using</w:t>
      </w:r>
      <w:r w:rsidR="00984CD7">
        <w:rPr>
          <w:lang w:val="en-US"/>
        </w:rPr>
        <w:t xml:space="preserve"> </w:t>
      </w:r>
      <w:r w:rsidR="00983A76">
        <w:rPr>
          <w:lang w:val="en-US"/>
        </w:rPr>
        <w:t>both GRID and OPEN field</w:t>
      </w:r>
      <w:r w:rsidR="00DB0DD2">
        <w:rPr>
          <w:lang w:val="en-US"/>
        </w:rPr>
        <w:t xml:space="preserve">. </w:t>
      </w:r>
      <w:r w:rsidR="00A10D6A">
        <w:rPr>
          <w:lang w:val="en-US"/>
        </w:rPr>
        <w:t xml:space="preserve">The OPEN field </w:t>
      </w:r>
      <w:r w:rsidR="00A63C41">
        <w:rPr>
          <w:lang w:val="en-US"/>
        </w:rPr>
        <w:t xml:space="preserve">films were used to </w:t>
      </w:r>
      <w:r w:rsidR="00094CCE">
        <w:rPr>
          <w:lang w:val="en-US"/>
        </w:rPr>
        <w:t xml:space="preserve">evaluate the accuracy of our dosimetry. However, </w:t>
      </w:r>
      <w:r w:rsidR="00DB0DD2">
        <w:rPr>
          <w:lang w:val="en-US"/>
        </w:rPr>
        <w:t>on the second</w:t>
      </w:r>
      <w:r w:rsidR="006A7B12">
        <w:rPr>
          <w:lang w:val="en-US"/>
        </w:rPr>
        <w:t xml:space="preserve"> dosimetry experiment</w:t>
      </w:r>
      <w:r w:rsidR="00DB0DD2">
        <w:rPr>
          <w:lang w:val="en-US"/>
        </w:rPr>
        <w:t>, only GRID irradiations were made</w:t>
      </w:r>
      <w:r w:rsidR="00865911">
        <w:rPr>
          <w:lang w:val="en-US"/>
        </w:rPr>
        <w:t xml:space="preserve"> to save time. </w:t>
      </w:r>
      <w:r w:rsidR="00E04118">
        <w:rPr>
          <w:lang w:val="en-US"/>
        </w:rPr>
        <w:t xml:space="preserve">Four films were irradiated simultaneously in all four positions. This was repeated four times </w:t>
      </w:r>
      <w:r w:rsidR="004F23E1">
        <w:rPr>
          <w:lang w:val="en-US"/>
        </w:rPr>
        <w:t xml:space="preserve">for OPEN field and GRID, </w:t>
      </w:r>
      <w:r w:rsidR="00B164F0">
        <w:rPr>
          <w:lang w:val="en-US"/>
        </w:rPr>
        <w:t>giving</w:t>
      </w:r>
      <w:r w:rsidR="00C16A1B">
        <w:rPr>
          <w:lang w:val="en-US"/>
        </w:rPr>
        <w:t xml:space="preserve"> 16 films per</w:t>
      </w:r>
      <w:r w:rsidR="00F415DE">
        <w:rPr>
          <w:lang w:val="en-US"/>
        </w:rPr>
        <w:t xml:space="preserve"> </w:t>
      </w:r>
      <w:r w:rsidR="00B008CE">
        <w:rPr>
          <w:lang w:val="en-US"/>
        </w:rPr>
        <w:t>configuration</w:t>
      </w:r>
      <w:r w:rsidR="00C16A1B">
        <w:rPr>
          <w:lang w:val="en-US"/>
        </w:rPr>
        <w:t>.</w:t>
      </w:r>
      <w:r w:rsidR="008935CE">
        <w:rPr>
          <w:lang w:val="en-US"/>
        </w:rPr>
        <w:t xml:space="preserve"> </w:t>
      </w:r>
      <w:r w:rsidR="00131C21">
        <w:rPr>
          <w:lang w:val="en-US"/>
        </w:rPr>
        <w:t xml:space="preserve">Because of poor cutting accuracy, the measurement films did not fit perfectly into the cell flask, causing them to have small variations in how they lay inside the flask. This resulted in slightly skewed response patterns after irradiations. </w:t>
      </w:r>
    </w:p>
    <w:p w14:paraId="24B37943" w14:textId="39F5D663" w:rsidR="00BF2667" w:rsidRDefault="00934491" w:rsidP="004D7B5D">
      <w:pPr>
        <w:spacing w:line="360" w:lineRule="auto"/>
        <w:rPr>
          <w:lang w:val="en-US"/>
        </w:rPr>
      </w:pPr>
      <w:r>
        <w:rPr>
          <w:lang w:val="en-US"/>
        </w:rPr>
        <w:t>Two</w:t>
      </w:r>
      <w:r w:rsidR="00710D46" w:rsidRPr="00526352">
        <w:rPr>
          <w:lang w:val="en-US"/>
        </w:rPr>
        <w:t xml:space="preserve"> in-house</w:t>
      </w:r>
      <w:r w:rsidR="00F071D6">
        <w:rPr>
          <w:lang w:val="en-US"/>
        </w:rPr>
        <w:t xml:space="preserve"> with dimensions</w:t>
      </w:r>
      <w:r w:rsidR="00710D46" w:rsidRPr="00526352">
        <w:rPr>
          <w:lang w:val="en-US"/>
        </w:rPr>
        <w:t xml:space="preserve"> </w:t>
      </w:r>
      <w:r w:rsidR="002565ED" w:rsidRPr="002565ED">
        <w:rPr>
          <w:lang w:val="en-US"/>
        </w:rPr>
        <w:t>150 x 130 x 5 mm</w:t>
      </w:r>
      <w:r w:rsidR="002565ED">
        <w:rPr>
          <w:vertAlign w:val="superscript"/>
          <w:lang w:val="en-US"/>
        </w:rPr>
        <w:t>3</w:t>
      </w:r>
      <w:r w:rsidR="002565ED" w:rsidRPr="002565ED">
        <w:rPr>
          <w:lang w:val="en-US"/>
        </w:rPr>
        <w:t xml:space="preserve"> </w:t>
      </w:r>
      <w:r w:rsidR="00710D46" w:rsidRPr="00526352">
        <w:rPr>
          <w:lang w:val="en-US"/>
        </w:rPr>
        <w:t>tungsten metal</w:t>
      </w:r>
      <w:r w:rsidR="004E052D">
        <w:rPr>
          <w:lang w:val="en-US"/>
        </w:rPr>
        <w:t xml:space="preserve"> </w:t>
      </w:r>
      <w:r w:rsidR="00710D46" w:rsidRPr="00526352">
        <w:rPr>
          <w:lang w:val="en-US"/>
        </w:rPr>
        <w:t>collimators</w:t>
      </w:r>
      <w:r w:rsidR="00B40C45">
        <w:rPr>
          <w:lang w:val="en-US"/>
        </w:rPr>
        <w:t xml:space="preserve"> </w:t>
      </w:r>
      <w:r w:rsidR="00373578">
        <w:rPr>
          <w:lang w:val="en-US"/>
        </w:rPr>
        <w:t>with</w:t>
      </w:r>
      <w:r w:rsidR="005E599A">
        <w:rPr>
          <w:lang w:val="en-US"/>
        </w:rPr>
        <w:t xml:space="preserve"> striped or dotted grid</w:t>
      </w:r>
      <w:r w:rsidR="00373578">
        <w:rPr>
          <w:lang w:val="en-US"/>
        </w:rPr>
        <w:t xml:space="preserve"> </w:t>
      </w:r>
      <w:r w:rsidR="005E599A">
        <w:rPr>
          <w:lang w:val="en-US"/>
        </w:rPr>
        <w:t>patterns</w:t>
      </w:r>
      <w:r w:rsidR="00710D46" w:rsidRPr="00526352">
        <w:rPr>
          <w:lang w:val="en-US"/>
        </w:rPr>
        <w:t xml:space="preserve"> w</w:t>
      </w:r>
      <w:r w:rsidR="00710D46">
        <w:rPr>
          <w:lang w:val="en-US"/>
        </w:rPr>
        <w:t>ere</w:t>
      </w:r>
      <w:r w:rsidR="006730C0">
        <w:rPr>
          <w:lang w:val="en-US"/>
        </w:rPr>
        <w:t xml:space="preserve"> constructed</w:t>
      </w:r>
      <w:r w:rsidR="004E052D">
        <w:rPr>
          <w:lang w:val="en-US"/>
        </w:rPr>
        <w:t xml:space="preserve"> to be placed on top of the cell flask</w:t>
      </w:r>
      <w:r w:rsidR="008043DB">
        <w:rPr>
          <w:lang w:val="en-US"/>
        </w:rPr>
        <w:t xml:space="preserve">s </w:t>
      </w:r>
      <w:r w:rsidR="00C96779">
        <w:rPr>
          <w:lang w:val="en-US"/>
        </w:rPr>
        <w:t>laying in the cell flask</w:t>
      </w:r>
      <w:r w:rsidR="004E052D">
        <w:rPr>
          <w:lang w:val="en-US"/>
        </w:rPr>
        <w:t xml:space="preserve"> holder</w:t>
      </w:r>
      <w:r w:rsidR="00C96779">
        <w:rPr>
          <w:lang w:val="en-US"/>
        </w:rPr>
        <w:t xml:space="preserve"> </w:t>
      </w:r>
      <w:r w:rsidR="00710D46">
        <w:rPr>
          <w:lang w:val="en-US"/>
        </w:rPr>
        <w:t>(</w:t>
      </w:r>
      <w:r w:rsidR="00710D46">
        <w:rPr>
          <w:lang w:val="en-US"/>
        </w:rPr>
        <w:fldChar w:fldCharType="begin"/>
      </w:r>
      <w:r w:rsidR="00710D46">
        <w:rPr>
          <w:lang w:val="en-US"/>
        </w:rPr>
        <w:instrText xml:space="preserve"> REF _Ref99729543 \h </w:instrText>
      </w:r>
      <w:r w:rsidR="004D7B5D">
        <w:rPr>
          <w:lang w:val="en-US"/>
        </w:rPr>
        <w:instrText xml:space="preserve"> \* MERGEFORMAT </w:instrText>
      </w:r>
      <w:r w:rsidR="00710D46">
        <w:rPr>
          <w:lang w:val="en-US"/>
        </w:rPr>
      </w:r>
      <w:r w:rsidR="00710D46">
        <w:rPr>
          <w:lang w:val="en-US"/>
        </w:rPr>
        <w:fldChar w:fldCharType="separate"/>
      </w:r>
      <w:r w:rsidR="004275AA" w:rsidRPr="00337E02">
        <w:rPr>
          <w:lang w:val="en-US"/>
        </w:rPr>
        <w:t xml:space="preserve">Figure </w:t>
      </w:r>
      <w:r w:rsidR="004275AA">
        <w:rPr>
          <w:noProof/>
          <w:lang w:val="en-US"/>
        </w:rPr>
        <w:t>2</w:t>
      </w:r>
      <w:r w:rsidR="004275AA">
        <w:rPr>
          <w:noProof/>
          <w:lang w:val="en-US"/>
        </w:rPr>
        <w:noBreakHyphen/>
        <w:t>7</w:t>
      </w:r>
      <w:r w:rsidR="00710D46">
        <w:rPr>
          <w:lang w:val="en-US"/>
        </w:rPr>
        <w:fldChar w:fldCharType="end"/>
      </w:r>
      <w:r w:rsidR="00710D46">
        <w:rPr>
          <w:lang w:val="en-US"/>
        </w:rPr>
        <w:t>)</w:t>
      </w:r>
      <w:r w:rsidR="00710D46" w:rsidRPr="00526352">
        <w:rPr>
          <w:lang w:val="en-US"/>
        </w:rPr>
        <w:t>.</w:t>
      </w:r>
      <w:r w:rsidR="00B40C45">
        <w:rPr>
          <w:lang w:val="en-US"/>
        </w:rPr>
        <w:t xml:space="preserve"> </w:t>
      </w:r>
      <w:r w:rsidR="00214A71">
        <w:rPr>
          <w:lang w:val="en-US"/>
        </w:rPr>
        <w:t xml:space="preserve">The stripes had 5 mm </w:t>
      </w:r>
      <w:r w:rsidR="00F2628B">
        <w:rPr>
          <w:lang w:val="en-US"/>
        </w:rPr>
        <w:t>wide slits</w:t>
      </w:r>
      <w:r w:rsidR="009555FB">
        <w:rPr>
          <w:lang w:val="en-US"/>
        </w:rPr>
        <w:t xml:space="preserve"> with 10 mm shielding in between</w:t>
      </w:r>
      <w:r w:rsidR="00F2628B">
        <w:rPr>
          <w:lang w:val="en-US"/>
        </w:rPr>
        <w:t xml:space="preserve"> </w:t>
      </w:r>
      <w:r w:rsidR="00A2305A">
        <w:rPr>
          <w:lang w:val="en-US"/>
        </w:rPr>
        <w:t>and the</w:t>
      </w:r>
      <w:r w:rsidR="00214A71">
        <w:rPr>
          <w:lang w:val="en-US"/>
        </w:rPr>
        <w:t xml:space="preserve"> diameter of the dots was</w:t>
      </w:r>
      <w:r w:rsidR="00A2305A">
        <w:rPr>
          <w:lang w:val="en-US"/>
        </w:rPr>
        <w:t xml:space="preserve"> also</w:t>
      </w:r>
      <w:r w:rsidR="00214A71">
        <w:rPr>
          <w:lang w:val="en-US"/>
        </w:rPr>
        <w:t xml:space="preserve"> </w:t>
      </w:r>
      <w:r w:rsidR="005E599A">
        <w:rPr>
          <w:lang w:val="en-US"/>
        </w:rPr>
        <w:t xml:space="preserve">5 mm. </w:t>
      </w:r>
      <w:r w:rsidR="003F413A">
        <w:rPr>
          <w:lang w:val="en-US"/>
        </w:rPr>
        <w:t xml:space="preserve">The </w:t>
      </w:r>
      <w:r w:rsidR="00B2472B">
        <w:rPr>
          <w:lang w:val="en-US"/>
        </w:rPr>
        <w:t>collimator</w:t>
      </w:r>
      <w:r w:rsidR="003F413A">
        <w:rPr>
          <w:lang w:val="en-US"/>
        </w:rPr>
        <w:t xml:space="preserve"> </w:t>
      </w:r>
      <w:r w:rsidR="002E211E">
        <w:rPr>
          <w:lang w:val="en-US"/>
        </w:rPr>
        <w:t>generates</w:t>
      </w:r>
      <w:r w:rsidR="003F413A">
        <w:rPr>
          <w:lang w:val="en-US"/>
        </w:rPr>
        <w:t xml:space="preserve"> </w:t>
      </w:r>
      <w:r w:rsidR="00B701C5">
        <w:rPr>
          <w:lang w:val="en-US"/>
        </w:rPr>
        <w:t>high and low dose areas called peak</w:t>
      </w:r>
      <w:r w:rsidR="002E211E">
        <w:rPr>
          <w:lang w:val="en-US"/>
        </w:rPr>
        <w:t>s</w:t>
      </w:r>
      <w:r w:rsidR="00B701C5">
        <w:rPr>
          <w:lang w:val="en-US"/>
        </w:rPr>
        <w:t xml:space="preserve"> and valley</w:t>
      </w:r>
      <w:r w:rsidR="002E211E">
        <w:rPr>
          <w:lang w:val="en-US"/>
        </w:rPr>
        <w:t>s</w:t>
      </w:r>
      <w:r w:rsidR="00B701C5">
        <w:rPr>
          <w:lang w:val="en-US"/>
        </w:rPr>
        <w:t>.</w:t>
      </w:r>
      <w:r w:rsidR="00710D46">
        <w:rPr>
          <w:lang w:val="en-US"/>
        </w:rPr>
        <w:t xml:space="preserve"> The high atomic number of tungsten (see </w:t>
      </w:r>
      <w:r w:rsidR="00710D46">
        <w:rPr>
          <w:lang w:val="en-US"/>
        </w:rPr>
        <w:fldChar w:fldCharType="begin"/>
      </w:r>
      <w:r w:rsidR="00710D46">
        <w:rPr>
          <w:lang w:val="en-US"/>
        </w:rPr>
        <w:instrText xml:space="preserve"> REF _Ref98516531 \r \h </w:instrText>
      </w:r>
      <w:r w:rsidR="004D7B5D">
        <w:rPr>
          <w:lang w:val="en-US"/>
        </w:rPr>
        <w:instrText xml:space="preserve"> \* MERGEFORMAT </w:instrText>
      </w:r>
      <w:r w:rsidR="00710D46">
        <w:rPr>
          <w:lang w:val="en-US"/>
        </w:rPr>
      </w:r>
      <w:r w:rsidR="00710D46">
        <w:rPr>
          <w:lang w:val="en-US"/>
        </w:rPr>
        <w:fldChar w:fldCharType="separate"/>
      </w:r>
      <w:r w:rsidR="00380EB7">
        <w:rPr>
          <w:lang w:val="en-US"/>
        </w:rPr>
        <w:t>1.2.1</w:t>
      </w:r>
      <w:r w:rsidR="00710D46">
        <w:rPr>
          <w:lang w:val="en-US"/>
        </w:rPr>
        <w:fldChar w:fldCharType="end"/>
      </w:r>
      <w:r w:rsidR="00710D46">
        <w:rPr>
          <w:lang w:val="en-US"/>
        </w:rPr>
        <w:t xml:space="preserve">) makes </w:t>
      </w:r>
      <w:r w:rsidR="002E211E">
        <w:rPr>
          <w:lang w:val="en-US"/>
        </w:rPr>
        <w:t>the material</w:t>
      </w:r>
      <w:r w:rsidR="00710D46">
        <w:rPr>
          <w:lang w:val="en-US"/>
        </w:rPr>
        <w:t xml:space="preserve"> a great </w:t>
      </w:r>
      <w:r w:rsidR="00710D46">
        <w:rPr>
          <w:lang w:val="en-US"/>
        </w:rPr>
        <w:lastRenderedPageBreak/>
        <w:t xml:space="preserve">photon absorber. It is well known that collimating an X-ray beam results in increased scattering </w:t>
      </w:r>
      <w:r w:rsidR="00710D46">
        <w:rPr>
          <w:lang w:val="en-US"/>
        </w:rPr>
        <w:fldChar w:fldCharType="begin"/>
      </w:r>
      <w:r w:rsidR="00710D46">
        <w:rPr>
          <w:lang w:val="en-US"/>
        </w:rPr>
        <w:instrText xml:space="preserve"> ADDIN ZOTERO_ITEM CSL_CITATION {"citationID":"01j2M0s3","properties":{"formattedCitation":"(Philip Mayes et al., 2007)","plainCitation":"(Philip Mayes et al., 2007)","dontUpdate":true,"noteIndex":0},"citationItems":[{"id":225,"uris":["http://zotero.org/users/9228513/items/V3BIWKK9"],"itemData":{"id":225,"type":"book","ISBN":"978-0-7503-0860-1","publisher":"Taylor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710D46">
        <w:rPr>
          <w:lang w:val="en-US"/>
        </w:rPr>
        <w:fldChar w:fldCharType="separate"/>
      </w:r>
      <w:r w:rsidR="00710D46" w:rsidRPr="00533321">
        <w:rPr>
          <w:rFonts w:cs="Times New Roman"/>
          <w:lang w:val="en-US"/>
        </w:rPr>
        <w:t>(Philip Mayes et al., 2007</w:t>
      </w:r>
      <w:r w:rsidR="00710D46">
        <w:rPr>
          <w:rFonts w:cs="Times New Roman"/>
          <w:lang w:val="en-US"/>
        </w:rPr>
        <w:t>, p.377</w:t>
      </w:r>
      <w:r w:rsidR="00710D46" w:rsidRPr="00533321">
        <w:rPr>
          <w:rFonts w:cs="Times New Roman"/>
          <w:lang w:val="en-US"/>
        </w:rPr>
        <w:t>)</w:t>
      </w:r>
      <w:r w:rsidR="00710D46">
        <w:rPr>
          <w:lang w:val="en-US"/>
        </w:rPr>
        <w:fldChar w:fldCharType="end"/>
      </w:r>
      <w:r w:rsidR="00710D46">
        <w:rPr>
          <w:lang w:val="en-US"/>
        </w:rPr>
        <w:t xml:space="preserve">. The high density of tungsten allows for a thinner design, thereby </w:t>
      </w:r>
      <w:r w:rsidR="001A7613">
        <w:rPr>
          <w:lang w:val="en-US"/>
        </w:rPr>
        <w:t>reducing</w:t>
      </w:r>
      <w:r w:rsidR="00710D46">
        <w:rPr>
          <w:lang w:val="en-US"/>
        </w:rPr>
        <w:t xml:space="preserve"> the scattering within the </w:t>
      </w:r>
      <w:r w:rsidR="00625F76">
        <w:rPr>
          <w:lang w:val="en-US"/>
        </w:rPr>
        <w:t xml:space="preserve">slits </w:t>
      </w:r>
      <w:r w:rsidR="00710D46">
        <w:rPr>
          <w:lang w:val="en-US"/>
        </w:rPr>
        <w:t xml:space="preserve">of the GRID. </w:t>
      </w:r>
    </w:p>
    <w:p w14:paraId="78F594D8" w14:textId="19BBFFD3" w:rsidR="00A405C2" w:rsidRDefault="00314C77" w:rsidP="004D7B5D">
      <w:pPr>
        <w:spacing w:line="360" w:lineRule="auto"/>
        <w:jc w:val="center"/>
        <w:rPr>
          <w:lang w:val="en-US"/>
        </w:rPr>
      </w:pPr>
      <w:r>
        <w:rPr>
          <w:noProof/>
          <w:lang w:val="en-US"/>
        </w:rPr>
        <w:drawing>
          <wp:inline distT="0" distB="0" distL="0" distR="0" wp14:anchorId="5C52113A" wp14:editId="48553428">
            <wp:extent cx="5080000" cy="2672212"/>
            <wp:effectExtent l="0" t="0" r="6350" b="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pic:nvPicPr>
                  <pic:blipFill rotWithShape="1">
                    <a:blip r:embed="rId45" cstate="print">
                      <a:extLst>
                        <a:ext uri="{28A0092B-C50C-407E-A947-70E740481C1C}">
                          <a14:useLocalDpi xmlns:a14="http://schemas.microsoft.com/office/drawing/2010/main" val="0"/>
                        </a:ext>
                      </a:extLst>
                    </a:blip>
                    <a:srcRect l="669" t="5648" r="3310" b="4558"/>
                    <a:stretch/>
                  </pic:blipFill>
                  <pic:spPr bwMode="auto">
                    <a:xfrm>
                      <a:off x="0" y="0"/>
                      <a:ext cx="5086492" cy="2675627"/>
                    </a:xfrm>
                    <a:prstGeom prst="rect">
                      <a:avLst/>
                    </a:prstGeom>
                    <a:ln>
                      <a:noFill/>
                    </a:ln>
                    <a:extLst>
                      <a:ext uri="{53640926-AAD7-44D8-BBD7-CCE9431645EC}">
                        <a14:shadowObscured xmlns:a14="http://schemas.microsoft.com/office/drawing/2010/main"/>
                      </a:ext>
                    </a:extLst>
                  </pic:spPr>
                </pic:pic>
              </a:graphicData>
            </a:graphic>
          </wp:inline>
        </w:drawing>
      </w:r>
    </w:p>
    <w:p w14:paraId="5A435F5A" w14:textId="50480249" w:rsidR="00BF2667" w:rsidRPr="00D85EEA" w:rsidRDefault="00F30304" w:rsidP="00E67E5C">
      <w:pPr>
        <w:pStyle w:val="Caption"/>
        <w:spacing w:line="360" w:lineRule="auto"/>
        <w:rPr>
          <w:lang w:val="en-US"/>
        </w:rPr>
      </w:pPr>
      <w:bookmarkStart w:id="132" w:name="_Ref99729543"/>
      <w:r w:rsidRPr="00337E02">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7</w:t>
      </w:r>
      <w:r w:rsidR="00543048">
        <w:rPr>
          <w:lang w:val="en-US"/>
        </w:rPr>
        <w:fldChar w:fldCharType="end"/>
      </w:r>
      <w:bookmarkEnd w:id="132"/>
      <w:r w:rsidRPr="00337E02">
        <w:rPr>
          <w:lang w:val="en-US"/>
        </w:rPr>
        <w:t>. Illustration of how the</w:t>
      </w:r>
      <w:r>
        <w:rPr>
          <w:lang w:val="en-US"/>
        </w:rPr>
        <w:t xml:space="preserve"> </w:t>
      </w:r>
      <w:proofErr w:type="spellStart"/>
      <w:r>
        <w:rPr>
          <w:lang w:val="en-US"/>
        </w:rPr>
        <w:t>Gafchromic</w:t>
      </w:r>
      <w:proofErr w:type="spellEnd"/>
      <w:r>
        <w:rPr>
          <w:lang w:val="en-US"/>
        </w:rPr>
        <w:t xml:space="preserve"> films</w:t>
      </w:r>
      <w:r w:rsidRPr="00337E02">
        <w:rPr>
          <w:lang w:val="en-US"/>
        </w:rPr>
        <w:t xml:space="preserve"> </w:t>
      </w:r>
      <w:r>
        <w:rPr>
          <w:lang w:val="en-US"/>
        </w:rPr>
        <w:t>were positioned</w:t>
      </w:r>
      <w:r w:rsidRPr="00337E02">
        <w:rPr>
          <w:lang w:val="en-US"/>
        </w:rPr>
        <w:t xml:space="preserve"> underneath the different </w:t>
      </w:r>
      <w:r w:rsidR="00C30A8A">
        <w:rPr>
          <w:lang w:val="en-US"/>
        </w:rPr>
        <w:t>GRID</w:t>
      </w:r>
      <w:r w:rsidRPr="00337E02">
        <w:rPr>
          <w:lang w:val="en-US"/>
        </w:rPr>
        <w:t xml:space="preserve"> configurations.</w:t>
      </w:r>
      <w:r>
        <w:rPr>
          <w:lang w:val="en-US"/>
        </w:rPr>
        <w:t xml:space="preserve"> The films were of equal size in both </w:t>
      </w:r>
      <w:r w:rsidR="00C30A8A">
        <w:rPr>
          <w:lang w:val="en-US"/>
        </w:rPr>
        <w:t xml:space="preserve">GRID </w:t>
      </w:r>
      <w:r>
        <w:rPr>
          <w:lang w:val="en-US"/>
        </w:rPr>
        <w:t>configurations</w:t>
      </w:r>
      <w:r w:rsidR="009F16BE">
        <w:rPr>
          <w:lang w:val="en-US"/>
        </w:rPr>
        <w:t xml:space="preserve">, but the size has been modified to fit the </w:t>
      </w:r>
      <w:r w:rsidR="00722459">
        <w:rPr>
          <w:lang w:val="en-US"/>
        </w:rPr>
        <w:t>illustrations. The</w:t>
      </w:r>
      <w:r w:rsidR="00314C77">
        <w:rPr>
          <w:lang w:val="en-US"/>
        </w:rPr>
        <w:t xml:space="preserve"> blue lines indicate the outline of </w:t>
      </w:r>
      <w:r w:rsidR="00827D44">
        <w:rPr>
          <w:lang w:val="en-US"/>
        </w:rPr>
        <w:t xml:space="preserve">the cell flasks, and the background represents the cell flask holder. </w:t>
      </w:r>
      <w:r w:rsidR="009F16BE">
        <w:rPr>
          <w:lang w:val="en-US"/>
        </w:rPr>
        <w:t xml:space="preserve"> </w:t>
      </w:r>
      <w:r>
        <w:rPr>
          <w:lang w:val="en-US"/>
        </w:rPr>
        <w:t xml:space="preserve"> </w:t>
      </w:r>
    </w:p>
    <w:p w14:paraId="40AA1843" w14:textId="0E3539C2" w:rsidR="00A405C2" w:rsidRDefault="00977C36" w:rsidP="004D7B5D">
      <w:pPr>
        <w:pStyle w:val="Heading4"/>
        <w:spacing w:line="360" w:lineRule="auto"/>
        <w:rPr>
          <w:lang w:val="en-US"/>
        </w:rPr>
      </w:pPr>
      <w:bookmarkStart w:id="133" w:name="_Ref100051198"/>
      <w:r w:rsidRPr="00977C36">
        <w:rPr>
          <w:lang w:val="en-US"/>
        </w:rPr>
        <w:t>Scanning</w:t>
      </w:r>
      <w:bookmarkEnd w:id="133"/>
      <w:r w:rsidRPr="00977C36">
        <w:rPr>
          <w:lang w:val="en-US"/>
        </w:rPr>
        <w:t xml:space="preserve"> </w:t>
      </w:r>
    </w:p>
    <w:p w14:paraId="0817EFDF" w14:textId="1FA92277" w:rsidR="00BF6949" w:rsidRDefault="00BF6949" w:rsidP="004D7B5D">
      <w:pPr>
        <w:spacing w:line="360" w:lineRule="auto"/>
        <w:rPr>
          <w:lang w:val="en-US"/>
        </w:rPr>
      </w:pPr>
      <w:r>
        <w:rPr>
          <w:lang w:val="en-US"/>
        </w:rPr>
        <w:t xml:space="preserve">To ensure a stable optical density of the films, we waited 48 hours after irradiation before scanning the films </w:t>
      </w:r>
      <w:r>
        <w:rPr>
          <w:lang w:val="en-US"/>
        </w:rPr>
        <w:fldChar w:fldCharType="begin"/>
      </w:r>
      <w:r>
        <w:rPr>
          <w:lang w:val="en-US"/>
        </w:rPr>
        <w:instrText xml:space="preserve"> ADDIN ZOTERO_ITEM CSL_CITATION {"citationID":"h1NVlecg","properties":{"formattedCitation":"(Devic et al., 2005)","plainCitation":"(Devic et al., 2005)","noteIndex":0},"citationItems":[{"id":373,"uris":["http://zotero.org/users/9228513/items/M4PFND5Y"],"itemData":{"id":373,"type":"article-journal","abstract":"In this study, a measurement protocol is presented that improves the precision of dose measurements using a flat-bed document scanner in conjunction with two new GafChromic® film models, HS and Prototype A EBT exposed to photon beams. We established two sources of uncertainties in dose measurements, governed by measurement and calibration curve fit parameters contributions. We have quantitatively assessed the influence of different steps in the protocol on the overall dose measurement uncertainty. Applying the protocol described in this paper on the Agfa Arcus II flat-bed document scanner, the overall one-sigma dose measurement uncertainty for an uniform field amounts to 2% or less for doses above around in the case of the EBT (Prototype A), and for doses above in the case of the HS model GafChromic® film using a region of interest in size.","container-title":"Medical Physics","DOI":"10.1118/1.1929253","ISSN":"2473-4209","issue":"7Part1","language":"en","note":"_eprint: https://onlinelibrary.wiley.com/doi/pdf/10.1118/1.1929253","page":"2245-2253","source":"Wiley Online Library","title":"Precise radiochromic film dosimetry using a flat-bed document scanner","volume":"32","author":[{"family":"Devic","given":"Slobodan"},{"family":"Seuntjens","given":"Jan"},{"family":"Sham","given":"Edwin"},{"family":"Podgorsak","given":"Ervin B."},{"family":"Schmidtlein","given":"C. Ross"},{"family":"Kirov","given":"Assen S."},{"family":"Soares","given":"Christopher G."}],"issued":{"date-parts":[["2005"]]}}}],"schema":"https://github.com/citation-style-language/schema/raw/master/csl-citation.json"} </w:instrText>
      </w:r>
      <w:r>
        <w:rPr>
          <w:lang w:val="en-US"/>
        </w:rPr>
        <w:fldChar w:fldCharType="separate"/>
      </w:r>
      <w:r w:rsidRPr="00AE5FA6">
        <w:rPr>
          <w:rFonts w:cs="Times New Roman"/>
          <w:lang w:val="en-US"/>
        </w:rPr>
        <w:t>(</w:t>
      </w:r>
      <w:proofErr w:type="spellStart"/>
      <w:r w:rsidRPr="00AE5FA6">
        <w:rPr>
          <w:rFonts w:cs="Times New Roman"/>
          <w:lang w:val="en-US"/>
        </w:rPr>
        <w:t>Devic</w:t>
      </w:r>
      <w:proofErr w:type="spellEnd"/>
      <w:r w:rsidRPr="00AE5FA6">
        <w:rPr>
          <w:rFonts w:cs="Times New Roman"/>
          <w:lang w:val="en-US"/>
        </w:rPr>
        <w:t xml:space="preserve"> et al., 2005)</w:t>
      </w:r>
      <w:r>
        <w:rPr>
          <w:lang w:val="en-US"/>
        </w:rPr>
        <w:fldChar w:fldCharType="end"/>
      </w:r>
      <w:r>
        <w:rPr>
          <w:lang w:val="en-US"/>
        </w:rPr>
        <w:t xml:space="preserve">. </w:t>
      </w:r>
    </w:p>
    <w:p w14:paraId="5D306945" w14:textId="75AA8667" w:rsidR="005D6EBE" w:rsidRDefault="00BC522D" w:rsidP="004D7B5D">
      <w:pPr>
        <w:spacing w:line="360" w:lineRule="auto"/>
        <w:rPr>
          <w:rFonts w:eastAsiaTheme="minorEastAsia"/>
          <w:lang w:val="en-US"/>
        </w:rPr>
      </w:pPr>
      <w:r>
        <w:rPr>
          <w:lang w:val="en-US"/>
        </w:rPr>
        <w:t xml:space="preserve">An Epson Perfection V850 Pro flatbed scanner was used to </w:t>
      </w:r>
      <w:r w:rsidR="00F37207">
        <w:rPr>
          <w:lang w:val="en-US"/>
        </w:rPr>
        <w:t xml:space="preserve">digitize </w:t>
      </w:r>
      <w:r>
        <w:rPr>
          <w:lang w:val="en-US"/>
        </w:rPr>
        <w:t>the film</w:t>
      </w:r>
      <w:r w:rsidR="008A38F7">
        <w:rPr>
          <w:lang w:val="en-US"/>
        </w:rPr>
        <w:t>s’</w:t>
      </w:r>
      <w:r w:rsidR="002F0978">
        <w:rPr>
          <w:lang w:val="en-US"/>
        </w:rPr>
        <w:t xml:space="preserve"> radiation response</w:t>
      </w:r>
      <w:r w:rsidR="008A38F7">
        <w:rPr>
          <w:lang w:val="en-US"/>
        </w:rPr>
        <w:t>.</w:t>
      </w:r>
      <w:r w:rsidR="002F0978">
        <w:rPr>
          <w:lang w:val="en-US"/>
        </w:rPr>
        <w:t xml:space="preserve"> </w:t>
      </w:r>
      <w:r w:rsidR="00182233">
        <w:rPr>
          <w:lang w:val="en-US"/>
        </w:rPr>
        <w:t xml:space="preserve">The films were placed in a central area of the scanner </w:t>
      </w:r>
      <w:r w:rsidR="00DB7402">
        <w:rPr>
          <w:lang w:val="en-US"/>
        </w:rPr>
        <w:t xml:space="preserve">to minimize variations in </w:t>
      </w:r>
      <w:r w:rsidR="00030ECD">
        <w:rPr>
          <w:lang w:val="en-US"/>
        </w:rPr>
        <w:t xml:space="preserve">scan readings </w:t>
      </w:r>
      <w:r w:rsidR="0053561A">
        <w:rPr>
          <w:lang w:val="en-US"/>
        </w:rPr>
        <w:fldChar w:fldCharType="begin"/>
      </w:r>
      <w:r w:rsidR="0053561A">
        <w:rPr>
          <w:lang w:val="en-US"/>
        </w:rPr>
        <w:instrText xml:space="preserve"> ADDIN ZOTERO_ITEM CSL_CITATION {"citationID":"kGWmoLMY","properties":{"formattedCitation":"(Lewis &amp; Chan, 2015)","plainCitation":"(Lewis &amp; Chan, 2015)","noteIndex":0},"citationItems":[{"id":442,"uris":["http://zotero.org/users/9228513/items/ZBX7UVRN"],"itemData":{"id":442,"type":"article-journal","abstract":"Purpose:\nA known factor affecting the accuracy of radiochromic film dosimetry is the lateral response artifact (LRA) induced by nonuniform response of a flatbed scanner in the direction perpendicular to the scan direction. This work reports a practical solution to eliminate such artifacts for all forms of dose QA.\n\nMethods:\nEBT3 films from a single production lot (02181401) cut into rectangular 4 × 5 cm2 pieces, with the long dimension parallel to the long dimension of the original 20.3 × 25.4 cm2 sheets, were exposed at a depth of 5 cm on a Varian Trilogy at the center of a 20 × 20 cm2 open field at seven doses between 50 and 1600 cGy using 6 MV photons. These films together with an unexposed film from the same production lot were lined one next to the other on an Epson 10000XL or 11000XL scanner in portrait orientation with their long dimension parallel to the scan direction. Scanned images were then obtained with the line of films positioned at seven discrete lateral locations perpendicular to the scan direction. The process was repeated in landscape orientation and on three other Epson scanners. Data were also collected for three additional production lots of EBT3 film (11051302, 03031401, and 03171403). From measurements at the various lateral positions, the scanner response was determined as a function of the lateral position of the scanned film. For a given color channel X, the response at any lateral position L is related to the response at the center, C, of the scanner by Response(C, D, X) = AL,X + BL,X</w:instrText>
      </w:r>
      <w:r w:rsidR="0053561A">
        <w:rPr>
          <w:rFonts w:ascii="Cambria Math" w:hAnsi="Cambria Math" w:cs="Cambria Math"/>
          <w:lang w:val="en-US"/>
        </w:rPr>
        <w:instrText>⋅</w:instrText>
      </w:r>
      <w:r w:rsidR="0053561A">
        <w:rPr>
          <w:lang w:val="en-US"/>
        </w:rPr>
        <w:instrText>Response(L, D, X), where D is dose and the coefficients AL,X and BL,X are determined from the film measurements at the center of the scanner and six other discrete lateral positions. The values at intermediate lateral positions were obtained by linear interpolation. The coefficients were determined for the red, green, and blue color channels, preserving the ability to apply triple-channel dosimetry once corrections were applied to compensate for the lateral position response artifact. To validate this method, corrections were applied to several films that were exposed to 15 × 15cm2 open fields and large IMRT and VMAT fields and scanned at the extreme edges of the scan window in addition to the central location. Calibration and response data were used to generate dose maps and perform gamma analysis using single- or triple-channel dosimetry with FilmQAPro 2014 software.\n\nResults:\nThe authors’ study found that calibration curves at the different lateral positions could be correlated by a simple two-point rescaling using the response for unexposed film as well as the response of film exposed at high doses between 800 and 1600 cGy. The coefficients AL,X and BL,X for each color channel X were found to be independent of dose at each lateral location L. This made it possible to apply the relationship Response(C, D, X) = AL,X + BL,X</w:instrText>
      </w:r>
      <w:r w:rsidR="0053561A">
        <w:rPr>
          <w:rFonts w:ascii="Cambria Math" w:hAnsi="Cambria Math" w:cs="Cambria Math"/>
          <w:lang w:val="en-US"/>
        </w:rPr>
        <w:instrText>⋅</w:instrText>
      </w:r>
      <w:r w:rsidR="0053561A">
        <w:rPr>
          <w:lang w:val="en-US"/>
        </w:rPr>
        <w:instrText xml:space="preserve">Response(L, D, X), to the raw film responses, permitting correction of the response values at any lateral position to an equivalent response, as if that part of the film was located at the center of the scanner. This correction method was validated for several films exposed to open as well as large IMRT and VMAT fields.\n\nConclusions:\nThe work reported elaborates on the process using the correction procedures to eliminate the lateral response artifact and demonstrates improvements in the accuracy of radiochromic film dosimetry for the radiation therapy quality assurance applications.","container-title":"Medical Physics","DOI":"10.1118/1.4903758","ISSN":"0094-2405","issue":"1","journalAbbreviation":"Med Phys","note":"PMID: 25563282\nPMCID: PMC5148133","page":"416-429","source":"PubMed Central","title":"Correcting lateral response artifacts from flatbed scanners for radiochromic film dosimetry","volume":"42","author":[{"family":"Lewis","given":"David"},{"family":"Chan","given":"Maria F."}],"issued":{"date-parts":[["2015",1]]}}}],"schema":"https://github.com/citation-style-language/schema/raw/master/csl-citation.json"} </w:instrText>
      </w:r>
      <w:r w:rsidR="0053561A">
        <w:rPr>
          <w:lang w:val="en-US"/>
        </w:rPr>
        <w:fldChar w:fldCharType="separate"/>
      </w:r>
      <w:r w:rsidR="0053561A" w:rsidRPr="0053561A">
        <w:rPr>
          <w:rFonts w:cs="Times New Roman"/>
          <w:lang w:val="en-US"/>
        </w:rPr>
        <w:t>(Lewis &amp; Chan, 2015)</w:t>
      </w:r>
      <w:r w:rsidR="0053561A">
        <w:rPr>
          <w:lang w:val="en-US"/>
        </w:rPr>
        <w:fldChar w:fldCharType="end"/>
      </w:r>
      <w:r w:rsidR="0053561A">
        <w:rPr>
          <w:lang w:val="en-US"/>
        </w:rPr>
        <w:t xml:space="preserve">. </w:t>
      </w:r>
      <w:r w:rsidR="00D67575">
        <w:rPr>
          <w:lang w:val="en-US"/>
        </w:rPr>
        <w:t>Transmission mode was chose</w:t>
      </w:r>
      <w:r w:rsidR="00AC738E">
        <w:rPr>
          <w:lang w:val="en-US"/>
        </w:rPr>
        <w:t>n</w:t>
      </w:r>
      <w:r w:rsidR="00D67575">
        <w:rPr>
          <w:lang w:val="en-US"/>
        </w:rPr>
        <w:t xml:space="preserve">, as recommended by </w:t>
      </w:r>
      <w:r w:rsidR="00D67575">
        <w:rPr>
          <w:lang w:val="en-US"/>
        </w:rPr>
        <w:fldChar w:fldCharType="begin"/>
      </w:r>
      <w:r w:rsidR="00295EB7">
        <w:rPr>
          <w:lang w:val="en-US"/>
        </w:rPr>
        <w:instrText xml:space="preserve"> ADDIN ZOTERO_ITEM CSL_CITATION {"citationID":"gxY8tDsl","properties":{"formattedCitation":"(Aldelaijan &amp; Devic, 2018)","plainCitation":"(Aldelaijan &amp; Devic, 2018)","noteIndex":0},"citationItems":[{"id":480,"uris":["http://zotero.org/users/9228513/items/ZGP73L8D"],"itemData":{"id":480,"type":"article-journal","abstract":"Objective\nDifferent dose response functions of EBT3 model GafChromic™ film dosimetry system have been compared in terms of sensitivity as well as uncertainty vs. error analysis. We also made an assessment of the necessity of scanning film pieces before and after irradiation.\nMethods\nPieces of EBT3 film model were irradiated to different dose values in Solid Water (SW) phantom. Based on images scanned in both reflection and transmission mode before and after irradiation, twelve different response functions were calculated. For every response function, a reference radiochromic film dosimetry system was established by generating calibration curve and by performing the error vs. uncertainty analysis.\nResults\nResponse functions using pixel values from the green channel demonstrated the highest sensitivity in both transmission and reflection mode. All functions were successfully fitted with rational functional form, and provided an overall one-sigma uncertainty of better than 2% for doses above 2 Gy. Use of pre-scanned images to calculate response functions resulted in negligible improvement in dose measurement accuracy.\nConclusion\nAlthough reflection scanning mode provides higher sensitivity and could lead to a more widespread use of radiochromic film dosimetry, it has fairly limited dose range and slightly increased uncertainty when compared to transmission scan based response functions. Double-scanning technique, either in transmission or reflection mode, shows negligible improvement in dose accuracy as well as a negligible increase in dose uncertainty. Normalized pixel value of the images scanned in transmission mode shows linear response in a dose range of up to 11 Gy.","container-title":"Physica Medica","DOI":"10.1016/j.ejmp.2018.05.014","ISSN":"1120-1797","journalAbbreviation":"Physica Medica","language":"en","page":"112-118","source":"ScienceDirect","title":"Comparison of dose response functions for EBT3 model GafChromic™ film dosimetry system","volume":"49","author":[{"family":"Aldelaijan","given":"Saad"},{"family":"Devic","given":"Slobodan"}],"issued":{"date-parts":[["2018",5,1]]}}}],"schema":"https://github.com/citation-style-language/schema/raw/master/csl-citation.json"} </w:instrText>
      </w:r>
      <w:r w:rsidR="00D67575">
        <w:rPr>
          <w:lang w:val="en-US"/>
        </w:rPr>
        <w:fldChar w:fldCharType="separate"/>
      </w:r>
      <w:r w:rsidR="00295EB7" w:rsidRPr="004070E8">
        <w:rPr>
          <w:rFonts w:cs="Times New Roman"/>
          <w:lang w:val="en-US"/>
        </w:rPr>
        <w:t>(</w:t>
      </w:r>
      <w:proofErr w:type="spellStart"/>
      <w:r w:rsidR="00295EB7" w:rsidRPr="004070E8">
        <w:rPr>
          <w:rFonts w:cs="Times New Roman"/>
          <w:lang w:val="en-US"/>
        </w:rPr>
        <w:t>Aldelaijan</w:t>
      </w:r>
      <w:proofErr w:type="spellEnd"/>
      <w:r w:rsidR="00295EB7" w:rsidRPr="004070E8">
        <w:rPr>
          <w:rFonts w:cs="Times New Roman"/>
          <w:lang w:val="en-US"/>
        </w:rPr>
        <w:t xml:space="preserve"> &amp; </w:t>
      </w:r>
      <w:proofErr w:type="spellStart"/>
      <w:r w:rsidR="00295EB7" w:rsidRPr="004070E8">
        <w:rPr>
          <w:rFonts w:cs="Times New Roman"/>
          <w:lang w:val="en-US"/>
        </w:rPr>
        <w:t>Devic</w:t>
      </w:r>
      <w:proofErr w:type="spellEnd"/>
      <w:r w:rsidR="00295EB7" w:rsidRPr="004070E8">
        <w:rPr>
          <w:rFonts w:cs="Times New Roman"/>
          <w:lang w:val="en-US"/>
        </w:rPr>
        <w:t>, 2018)</w:t>
      </w:r>
      <w:r w:rsidR="00D67575">
        <w:rPr>
          <w:lang w:val="en-US"/>
        </w:rPr>
        <w:fldChar w:fldCharType="end"/>
      </w:r>
      <w:r w:rsidR="00D67575">
        <w:rPr>
          <w:lang w:val="en-US"/>
        </w:rPr>
        <w:t xml:space="preserve">. </w:t>
      </w:r>
      <w:r w:rsidR="00FA7F4B">
        <w:rPr>
          <w:lang w:val="en-US"/>
        </w:rPr>
        <w:t>Using the Epson scan tool v.5.1 software we</w:t>
      </w:r>
      <w:r w:rsidR="00A2126C">
        <w:rPr>
          <w:lang w:val="en-US"/>
        </w:rPr>
        <w:t xml:space="preserve"> disabled </w:t>
      </w:r>
      <w:r w:rsidR="00FA7F4B">
        <w:rPr>
          <w:lang w:val="en-US"/>
        </w:rPr>
        <w:t xml:space="preserve">automatic image corrections and adjustments to only extract raw data. </w:t>
      </w:r>
      <w:r w:rsidR="00305091">
        <w:rPr>
          <w:lang w:val="en-US"/>
        </w:rPr>
        <w:t>Resolution of 300 dpi was chosen</w:t>
      </w:r>
      <w:r w:rsidR="00B22196">
        <w:rPr>
          <w:lang w:val="en-US"/>
        </w:rPr>
        <w:t xml:space="preserve"> to achieve high enough</w:t>
      </w:r>
      <w:r w:rsidR="001A2F41">
        <w:rPr>
          <w:lang w:val="en-US"/>
        </w:rPr>
        <w:t xml:space="preserve"> spa</w:t>
      </w:r>
      <w:r w:rsidR="00EF5C61">
        <w:rPr>
          <w:lang w:val="en-US"/>
        </w:rPr>
        <w:t>t</w:t>
      </w:r>
      <w:r w:rsidR="001A2F41">
        <w:rPr>
          <w:lang w:val="en-US"/>
        </w:rPr>
        <w:t>ial</w:t>
      </w:r>
      <w:r w:rsidR="00B22196">
        <w:rPr>
          <w:lang w:val="en-US"/>
        </w:rPr>
        <w:t xml:space="preserve"> resolution</w:t>
      </w:r>
      <w:r w:rsidR="00C02682">
        <w:rPr>
          <w:lang w:val="en-US"/>
        </w:rPr>
        <w:t xml:space="preserve"> </w:t>
      </w:r>
      <w:r w:rsidR="00296B48">
        <w:rPr>
          <w:lang w:val="en-US"/>
        </w:rPr>
        <w:t xml:space="preserve">while having a reasonable scanning time. A </w:t>
      </w:r>
      <w:r w:rsidR="00171DDE">
        <w:rPr>
          <w:lang w:val="en-US"/>
        </w:rPr>
        <w:t>16-bit</w:t>
      </w:r>
      <w:r w:rsidR="00296B48">
        <w:rPr>
          <w:lang w:val="en-US"/>
        </w:rPr>
        <w:t xml:space="preserve"> </w:t>
      </w:r>
      <w:r w:rsidR="003310FA">
        <w:rPr>
          <w:lang w:val="en-US"/>
        </w:rPr>
        <w:t xml:space="preserve">color </w:t>
      </w:r>
      <w:r w:rsidR="00171DDE">
        <w:rPr>
          <w:lang w:val="en-US"/>
        </w:rPr>
        <w:t xml:space="preserve">depth per channel (0 -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16</m:t>
            </m:r>
          </m:sup>
        </m:sSup>
      </m:oMath>
      <w:r w:rsidR="00171DDE">
        <w:rPr>
          <w:lang w:val="en-US"/>
        </w:rPr>
        <w:t>) RGB image was chosen</w:t>
      </w:r>
      <w:r w:rsidR="00FE2920">
        <w:rPr>
          <w:lang w:val="en-US"/>
        </w:rPr>
        <w:t xml:space="preserve"> for </w:t>
      </w:r>
      <w:r w:rsidR="001A2F41">
        <w:rPr>
          <w:lang w:val="en-US"/>
        </w:rPr>
        <w:t xml:space="preserve">satisfactory intensity resolution. </w:t>
      </w:r>
      <w:r w:rsidR="00840785">
        <w:rPr>
          <w:lang w:val="en-US"/>
        </w:rPr>
        <w:t xml:space="preserve">The scanner was </w:t>
      </w:r>
      <w:r w:rsidR="007A52F1">
        <w:rPr>
          <w:lang w:val="en-US"/>
        </w:rPr>
        <w:t>allowed time to warm up for 30 minutes, then 10 dummy scans was performed</w:t>
      </w:r>
      <w:r w:rsidR="00DE28DB">
        <w:rPr>
          <w:lang w:val="en-US"/>
        </w:rPr>
        <w:t xml:space="preserve"> to limit warm-up</w:t>
      </w:r>
      <w:r w:rsidR="00685790">
        <w:rPr>
          <w:lang w:val="en-US"/>
        </w:rPr>
        <w:t xml:space="preserve"> effects causing variations in response readings </w:t>
      </w:r>
      <w:r w:rsidR="00BF5252">
        <w:rPr>
          <w:lang w:val="en-US"/>
        </w:rPr>
        <w:fldChar w:fldCharType="begin"/>
      </w:r>
      <w:r w:rsidR="00BF5252">
        <w:rPr>
          <w:lang w:val="en-US"/>
        </w:rPr>
        <w:instrText xml:space="preserve"> ADDIN ZOTERO_ITEM CSL_CITATION {"citationID":"VjvNhDBO","properties":{"formattedCitation":"(Paelinck et al., 2006)","plainCitation":"(Paelinck et al., 2006)","noteIndex":0},"citationItems":[{"id":409,"uris":["http://zotero.org/users/9228513/items/9VVT9UJQ"],"itemData":{"id":409,"type":"article-journal","abstract":"The purpose of this study was to investigate the value of a commercially available flatbed scanner for film dosimetry with radiochromic film for external radiotherapy. The EPSON Pro 1680 Expression scanner was examined as a densitometer for two-dimensional film dosimetry with Gafchromic EBT film. An accurate and efficient scanning procedure was established. Possible drift and warm-up effects of the scanner were studied and the direct physical influence of the scanner light on the radiochromic film was assessed. Next, we investigated the scan field uniformity. Also, we examined if the accuracy of radiochromic film was improved by subtracting the optical density of the unirradiated blank film from the optical density of the irradiated film. To assess the accuracy of Gafchromic EBT film when the EPSON scanner was used as a densitometer, the depth dose of a 2 × 15 cm2 field and the in-plane and cross-plane profiles of a 15 × 15 cm2 field were measured and compared with diamond detector measurements. When taking consecutive scans, we found that the optical density taken from the first scan was about 1% higher than the optical density taken from subsequent scans. We attribute this to the warming up of the lamp of the scanner. Longer-term drift of the scanner was found to be absent. We found that the use of a correction matrix was necessary to correct for the non-uniform scanner response over the scan field. Subtracting the optical density of the unirradiated blank film from the irradiated film improves the precision of the Gafchromic EBT film. Depth dose and profile measurements with Gafchromic EBT film and the diamond detector are in agreement within 2.5%. The EPSON Pro 1680 Expression scanner is an excellent tool for accurate two-dimensional film dosimetry with Gafchromic EBT film provided that some precautions and corrections are taken into account.","container-title":"Physics in Medicine and Biology","DOI":"10.1088/0031-9155/52/1/015","ISSN":"0031-9155","issue":"1","journalAbbreviation":"Phys. Med. Biol.","language":"en","note":"publisher: IOP Publishing","page":"231–242","source":"Institute of Physics","title":"Precautions and strategies in using a commercial flatbed scanner for radiochromic film dosimetry","volume":"52","author":[{"family":"Paelinck","given":"L."},{"family":"Neve","given":"W. De"},{"family":"Wagter","given":"C. De"}],"issued":{"date-parts":[["2006",12]]}}}],"schema":"https://github.com/citation-style-language/schema/raw/master/csl-citation.json"} </w:instrText>
      </w:r>
      <w:r w:rsidR="00BF5252">
        <w:rPr>
          <w:lang w:val="en-US"/>
        </w:rPr>
        <w:fldChar w:fldCharType="separate"/>
      </w:r>
      <w:r w:rsidR="00BF5252" w:rsidRPr="00526D46">
        <w:rPr>
          <w:rFonts w:cs="Times New Roman"/>
          <w:lang w:val="en-US"/>
        </w:rPr>
        <w:t>(</w:t>
      </w:r>
      <w:proofErr w:type="spellStart"/>
      <w:r w:rsidR="00BF5252" w:rsidRPr="00526D46">
        <w:rPr>
          <w:rFonts w:cs="Times New Roman"/>
          <w:lang w:val="en-US"/>
        </w:rPr>
        <w:t>Paelinck</w:t>
      </w:r>
      <w:proofErr w:type="spellEnd"/>
      <w:r w:rsidR="00BF5252" w:rsidRPr="00526D46">
        <w:rPr>
          <w:rFonts w:cs="Times New Roman"/>
          <w:lang w:val="en-US"/>
        </w:rPr>
        <w:t xml:space="preserve"> et al., 2006)</w:t>
      </w:r>
      <w:r w:rsidR="00BF5252">
        <w:rPr>
          <w:lang w:val="en-US"/>
        </w:rPr>
        <w:fldChar w:fldCharType="end"/>
      </w:r>
      <w:r w:rsidR="00BF5252">
        <w:rPr>
          <w:lang w:val="en-US"/>
        </w:rPr>
        <w:t>.</w:t>
      </w:r>
      <w:r w:rsidR="00E83660">
        <w:rPr>
          <w:lang w:val="en-US"/>
        </w:rPr>
        <w:t xml:space="preserve"> </w:t>
      </w:r>
      <w:r w:rsidR="00BA5323">
        <w:rPr>
          <w:lang w:val="en-US"/>
        </w:rPr>
        <w:t>Four scans were done per film</w:t>
      </w:r>
      <w:r w:rsidR="005E61DA">
        <w:rPr>
          <w:lang w:val="en-US"/>
        </w:rPr>
        <w:t xml:space="preserve"> to </w:t>
      </w:r>
      <w:r w:rsidR="006D3C68">
        <w:rPr>
          <w:lang w:val="en-US"/>
        </w:rPr>
        <w:t xml:space="preserve">account for possible change in intensity readings </w:t>
      </w:r>
      <w:r w:rsidR="004E3F62">
        <w:rPr>
          <w:lang w:val="en-US"/>
        </w:rPr>
        <w:t>caused by the scanner</w:t>
      </w:r>
      <w:r w:rsidR="007D1F8C">
        <w:rPr>
          <w:lang w:val="en-US"/>
        </w:rPr>
        <w:t xml:space="preserve">. </w:t>
      </w:r>
      <w:r w:rsidR="00E56A6E">
        <w:rPr>
          <w:lang w:val="en-US"/>
        </w:rPr>
        <w:t xml:space="preserve">We found the </w:t>
      </w:r>
      <w:r w:rsidR="00E56A6E">
        <w:rPr>
          <w:lang w:val="en-US"/>
        </w:rPr>
        <w:lastRenderedPageBreak/>
        <w:t>largest</w:t>
      </w:r>
      <w:r w:rsidR="006D366F">
        <w:rPr>
          <w:lang w:val="en-US"/>
        </w:rPr>
        <w:t xml:space="preserve"> relative percentage difference</w:t>
      </w:r>
      <w:r w:rsidR="00E56A6E">
        <w:rPr>
          <w:lang w:val="en-US"/>
        </w:rPr>
        <w:t xml:space="preserve"> </w:t>
      </w:r>
      <w:r w:rsidR="006D366F">
        <w:rPr>
          <w:lang w:val="en-US"/>
        </w:rPr>
        <w:t>(</w:t>
      </w:r>
      <w:r w:rsidR="00D76335">
        <w:rPr>
          <w:lang w:val="en-US"/>
        </w:rPr>
        <w:t>RPD</w:t>
      </w:r>
      <w:r w:rsidR="006D366F">
        <w:rPr>
          <w:lang w:val="en-US"/>
        </w:rPr>
        <w:t>)</w:t>
      </w:r>
      <w:r w:rsidR="00E56A6E">
        <w:rPr>
          <w:lang w:val="en-US"/>
        </w:rPr>
        <w:t xml:space="preserve"> between the</w:t>
      </w:r>
      <w:r w:rsidR="00FE1A8E">
        <w:rPr>
          <w:lang w:val="en-US"/>
        </w:rPr>
        <w:t xml:space="preserve"> mean pixel value of the</w:t>
      </w:r>
      <w:r w:rsidR="00E56A6E">
        <w:rPr>
          <w:lang w:val="en-US"/>
        </w:rPr>
        <w:t xml:space="preserve"> fours </w:t>
      </w:r>
      <w:r w:rsidR="00ED6E57">
        <w:rPr>
          <w:lang w:val="en-US"/>
        </w:rPr>
        <w:t>scans</w:t>
      </w:r>
      <w:r w:rsidR="00FE1A8E">
        <w:rPr>
          <w:lang w:val="en-US"/>
        </w:rPr>
        <w:t xml:space="preserve"> for all films</w:t>
      </w:r>
      <w:r w:rsidR="00ED6E57">
        <w:rPr>
          <w:lang w:val="en-US"/>
        </w:rPr>
        <w:t xml:space="preserve"> to be approximately </w:t>
      </w:r>
      <m:oMath>
        <m:r>
          <w:rPr>
            <w:rFonts w:ascii="Cambria Math" w:hAnsi="Cambria Math"/>
            <w:lang w:val="en-US"/>
          </w:rPr>
          <m:t>0.1%</m:t>
        </m:r>
      </m:oMath>
      <w:r w:rsidR="005D6EBE">
        <w:rPr>
          <w:rFonts w:eastAsiaTheme="minorEastAsia"/>
          <w:lang w:val="en-US"/>
        </w:rPr>
        <w:t>. RPD</w:t>
      </w:r>
      <w:r w:rsidR="001D5229">
        <w:rPr>
          <w:rFonts w:eastAsiaTheme="minorEastAsia"/>
          <w:lang w:val="en-US"/>
        </w:rPr>
        <w:t xml:space="preserve"> between </w:t>
      </w:r>
      <w:r w:rsidR="00A76FA5">
        <w:rPr>
          <w:rFonts w:eastAsiaTheme="minorEastAsia"/>
          <w:lang w:val="en-US"/>
        </w:rPr>
        <w:t>two measurements</w:t>
      </w:r>
      <w:r w:rsidR="005D6EBE">
        <w:rPr>
          <w:rFonts w:eastAsiaTheme="minorEastAsia"/>
          <w:lang w:val="en-US"/>
        </w:rPr>
        <w:t xml:space="preserve"> was found using the</w:t>
      </w:r>
      <w:r w:rsidR="001D5229">
        <w:rPr>
          <w:rFonts w:eastAsiaTheme="minorEastAsia"/>
          <w:lang w:val="en-US"/>
        </w:rPr>
        <w:t xml:space="preserve"> general</w:t>
      </w:r>
      <w:r w:rsidR="005D6EBE">
        <w:rPr>
          <w:rFonts w:eastAsiaTheme="minorEastAsia"/>
          <w:lang w:val="en-US"/>
        </w:rPr>
        <w:t xml:space="preserve"> formula</w:t>
      </w:r>
    </w:p>
    <w:p w14:paraId="247CC8DC" w14:textId="6DDB590E" w:rsidR="005D6EBE" w:rsidRDefault="001D5229" w:rsidP="004D7B5D">
      <w:pPr>
        <w:spacing w:line="360" w:lineRule="auto"/>
        <w:rPr>
          <w:rFonts w:eastAsiaTheme="minorEastAsia"/>
          <w:lang w:val="en-US"/>
        </w:rPr>
      </w:pPr>
      <m:oMathPara>
        <m:oMath>
          <m:r>
            <w:rPr>
              <w:rFonts w:ascii="Cambria Math" w:eastAsiaTheme="minorEastAsia" w:hAnsi="Cambria Math"/>
              <w:lang w:val="en-US"/>
            </w:rPr>
            <m:t>RPD=</m:t>
          </m:r>
          <m:f>
            <m:fPr>
              <m:ctrlPr>
                <w:rPr>
                  <w:rFonts w:ascii="Cambria Math" w:eastAsiaTheme="minorEastAsia" w:hAnsi="Cambria Math"/>
                  <w:i/>
                  <w:lang w:val="en-US"/>
                </w:rPr>
              </m:ctrlPr>
            </m:fPr>
            <m:num>
              <m:d>
                <m:dPr>
                  <m:begChr m:val="|"/>
                  <m:endChr m:val="|"/>
                  <m:ctrlPr>
                    <w:rPr>
                      <w:rFonts w:ascii="Cambria Math" w:eastAsiaTheme="minorEastAsia" w:hAnsi="Cambria Math"/>
                      <w:i/>
                      <w:lang w:val="en-US"/>
                    </w:rPr>
                  </m:ctrlPr>
                </m:dPr>
                <m:e>
                  <m:r>
                    <w:rPr>
                      <w:rFonts w:ascii="Cambria Math" w:eastAsiaTheme="minorEastAsia" w:hAnsi="Cambria Math"/>
                      <w:lang w:val="en-US"/>
                    </w:rPr>
                    <m:t>A-B</m:t>
                  </m:r>
                </m:e>
              </m:d>
              <m:ctrlPr>
                <w:rPr>
                  <w:rFonts w:ascii="Cambria Math" w:eastAsiaTheme="minorEastAsia" w:hAnsi="Cambria Math"/>
                  <w:b/>
                  <w:bCs/>
                  <w:i/>
                  <w:lang w:val="en-US"/>
                </w:rPr>
              </m:ctrlPr>
            </m:num>
            <m:den>
              <m:r>
                <w:rPr>
                  <w:rFonts w:ascii="Cambria Math" w:eastAsiaTheme="minorEastAsia" w:hAnsi="Cambria Math"/>
                  <w:lang w:val="en-US"/>
                </w:rPr>
                <m:t>(A+B)/2</m:t>
              </m:r>
            </m:den>
          </m:f>
          <m:r>
            <w:rPr>
              <w:rFonts w:ascii="Cambria Math" w:eastAsiaTheme="minorEastAsia" w:hAnsi="Cambria Math"/>
              <w:lang w:val="en-US"/>
            </w:rPr>
            <m:t xml:space="preserve"> .</m:t>
          </m:r>
        </m:oMath>
      </m:oMathPara>
    </w:p>
    <w:p w14:paraId="47D1E6FC" w14:textId="788D5B1C" w:rsidR="00F177E5" w:rsidRDefault="00A76FA5" w:rsidP="004D7B5D">
      <w:pPr>
        <w:spacing w:line="360" w:lineRule="auto"/>
        <w:rPr>
          <w:lang w:val="en-US"/>
        </w:rPr>
      </w:pPr>
      <w:r>
        <w:rPr>
          <w:rFonts w:eastAsiaTheme="minorEastAsia"/>
          <w:lang w:val="en-US"/>
        </w:rPr>
        <w:t xml:space="preserve">The RPD </w:t>
      </w:r>
      <w:r w:rsidR="000F2C8A">
        <w:rPr>
          <w:rFonts w:eastAsiaTheme="minorEastAsia"/>
          <w:lang w:val="en-US"/>
        </w:rPr>
        <w:t>was</w:t>
      </w:r>
      <w:r w:rsidR="00A815FC">
        <w:rPr>
          <w:rFonts w:eastAsiaTheme="minorEastAsia"/>
          <w:lang w:val="en-US"/>
        </w:rPr>
        <w:t xml:space="preserve"> sufficiently</w:t>
      </w:r>
      <w:r w:rsidR="000F2C8A">
        <w:rPr>
          <w:rFonts w:eastAsiaTheme="minorEastAsia"/>
          <w:lang w:val="en-US"/>
        </w:rPr>
        <w:t xml:space="preserve"> s</w:t>
      </w:r>
      <w:r w:rsidR="00640CD8">
        <w:rPr>
          <w:rFonts w:eastAsiaTheme="minorEastAsia"/>
          <w:lang w:val="en-US"/>
        </w:rPr>
        <w:t xml:space="preserve">mall </w:t>
      </w:r>
      <w:r w:rsidR="003F3532">
        <w:rPr>
          <w:rFonts w:eastAsiaTheme="minorEastAsia"/>
          <w:lang w:val="en-US"/>
        </w:rPr>
        <w:t xml:space="preserve">to neglect </w:t>
      </w:r>
      <w:r w:rsidR="000F2C8A">
        <w:rPr>
          <w:rFonts w:eastAsiaTheme="minorEastAsia"/>
          <w:lang w:val="en-US"/>
        </w:rPr>
        <w:t>the scanners</w:t>
      </w:r>
      <w:r w:rsidR="006163BA">
        <w:rPr>
          <w:rFonts w:eastAsiaTheme="minorEastAsia"/>
          <w:lang w:val="en-US"/>
        </w:rPr>
        <w:t>’</w:t>
      </w:r>
      <w:r w:rsidR="000F2C8A">
        <w:rPr>
          <w:rFonts w:eastAsiaTheme="minorEastAsia"/>
          <w:lang w:val="en-US"/>
        </w:rPr>
        <w:t xml:space="preserve"> effect on film response</w:t>
      </w:r>
      <w:r w:rsidR="00C44623">
        <w:rPr>
          <w:rFonts w:eastAsiaTheme="minorEastAsia"/>
          <w:lang w:val="en-US"/>
        </w:rPr>
        <w:t>,</w:t>
      </w:r>
      <w:r w:rsidR="0000068F">
        <w:rPr>
          <w:rFonts w:eastAsiaTheme="minorEastAsia"/>
          <w:lang w:val="en-US"/>
        </w:rPr>
        <w:t xml:space="preserve"> and</w:t>
      </w:r>
      <w:r w:rsidR="00C44623">
        <w:rPr>
          <w:rFonts w:eastAsiaTheme="minorEastAsia"/>
          <w:lang w:val="en-US"/>
        </w:rPr>
        <w:t xml:space="preserve"> we could thus</w:t>
      </w:r>
      <w:r w:rsidR="0000068F">
        <w:rPr>
          <w:rFonts w:eastAsiaTheme="minorEastAsia"/>
          <w:lang w:val="en-US"/>
        </w:rPr>
        <w:t xml:space="preserve"> use</w:t>
      </w:r>
      <w:r w:rsidR="00C44623">
        <w:rPr>
          <w:rFonts w:eastAsiaTheme="minorEastAsia"/>
          <w:lang w:val="en-US"/>
        </w:rPr>
        <w:t xml:space="preserve"> </w:t>
      </w:r>
      <w:r w:rsidR="0000068F">
        <w:rPr>
          <w:rFonts w:eastAsiaTheme="minorEastAsia"/>
          <w:lang w:val="en-US"/>
        </w:rPr>
        <w:t>the first scan</w:t>
      </w:r>
      <w:r w:rsidR="0078267E">
        <w:rPr>
          <w:rFonts w:eastAsiaTheme="minorEastAsia"/>
          <w:lang w:val="en-US"/>
        </w:rPr>
        <w:t xml:space="preserve"> exclusively</w:t>
      </w:r>
      <w:r w:rsidR="0000068F">
        <w:rPr>
          <w:rFonts w:eastAsiaTheme="minorEastAsia"/>
          <w:lang w:val="en-US"/>
        </w:rPr>
        <w:t xml:space="preserve"> in our dosimetry.</w:t>
      </w:r>
      <w:r w:rsidR="00ED6E57">
        <w:rPr>
          <w:lang w:val="en-US"/>
        </w:rPr>
        <w:t xml:space="preserve"> </w:t>
      </w:r>
      <w:r w:rsidR="000F2C8A">
        <w:rPr>
          <w:lang w:val="en-US"/>
        </w:rPr>
        <w:br/>
      </w:r>
      <w:r w:rsidR="00B933C4">
        <w:rPr>
          <w:lang w:val="en-US"/>
        </w:rPr>
        <w:t>For a complet</w:t>
      </w:r>
      <w:r w:rsidR="00034624">
        <w:rPr>
          <w:lang w:val="en-US"/>
        </w:rPr>
        <w:t>ely</w:t>
      </w:r>
      <w:r w:rsidR="00B933C4">
        <w:rPr>
          <w:lang w:val="en-US"/>
        </w:rPr>
        <w:t xml:space="preserve"> opaque film, light transmission should be zero. However, there will always be background noise. </w:t>
      </w:r>
      <w:r w:rsidR="0070351C">
        <w:rPr>
          <w:lang w:val="en-US"/>
        </w:rPr>
        <w:t xml:space="preserve">Therefore, a black </w:t>
      </w:r>
      <w:r w:rsidR="00034624">
        <w:rPr>
          <w:lang w:val="en-US"/>
        </w:rPr>
        <w:t xml:space="preserve">sheet of paper </w:t>
      </w:r>
      <w:r w:rsidR="0070351C">
        <w:rPr>
          <w:lang w:val="en-US"/>
        </w:rPr>
        <w:t xml:space="preserve">was </w:t>
      </w:r>
      <w:r w:rsidR="00FE1A8E">
        <w:rPr>
          <w:lang w:val="en-US"/>
        </w:rPr>
        <w:t>scanned,</w:t>
      </w:r>
      <w:r w:rsidR="0070351C">
        <w:rPr>
          <w:lang w:val="en-US"/>
        </w:rPr>
        <w:t xml:space="preserve"> and its </w:t>
      </w:r>
      <w:r w:rsidR="00F47F14">
        <w:rPr>
          <w:lang w:val="en-US"/>
        </w:rPr>
        <w:t xml:space="preserve">intensity was subtracted from all control and irradiated films. </w:t>
      </w:r>
      <w:r w:rsidR="007C489B">
        <w:rPr>
          <w:lang w:val="en-US"/>
        </w:rPr>
        <w:br/>
      </w:r>
      <w:r w:rsidR="00E83660">
        <w:rPr>
          <w:lang w:val="en-US"/>
        </w:rPr>
        <w:t xml:space="preserve">The images were saved as </w:t>
      </w:r>
      <w:r w:rsidR="00526D46">
        <w:rPr>
          <w:lang w:val="en-US"/>
        </w:rPr>
        <w:t>TIFF</w:t>
      </w:r>
      <w:r w:rsidR="00E83660">
        <w:rPr>
          <w:lang w:val="en-US"/>
        </w:rPr>
        <w:t xml:space="preserve"> (</w:t>
      </w:r>
      <w:r w:rsidR="00526D46">
        <w:rPr>
          <w:lang w:val="en-US"/>
        </w:rPr>
        <w:t>Tag Image File Format</w:t>
      </w:r>
      <w:r w:rsidR="00E83660">
        <w:rPr>
          <w:lang w:val="en-US"/>
        </w:rPr>
        <w:t>)</w:t>
      </w:r>
      <w:r w:rsidR="00D71B41">
        <w:rPr>
          <w:lang w:val="en-US"/>
        </w:rPr>
        <w:t xml:space="preserve"> </w:t>
      </w:r>
      <w:r w:rsidR="006F1214">
        <w:rPr>
          <w:lang w:val="en-US"/>
        </w:rPr>
        <w:t>without compression to retain as much information as possible from the images.</w:t>
      </w:r>
      <w:r w:rsidR="00517BFE">
        <w:rPr>
          <w:lang w:val="en-US"/>
        </w:rPr>
        <w:t xml:space="preserve"> </w:t>
      </w:r>
    </w:p>
    <w:p w14:paraId="2413462B" w14:textId="42BBEFE8" w:rsidR="00061F73" w:rsidRDefault="00061F73" w:rsidP="004D7B5D">
      <w:pPr>
        <w:pStyle w:val="Heading4"/>
        <w:spacing w:line="360" w:lineRule="auto"/>
        <w:rPr>
          <w:lang w:val="en-US"/>
        </w:rPr>
      </w:pPr>
      <w:bookmarkStart w:id="134" w:name="_Ref102036524"/>
      <w:r>
        <w:rPr>
          <w:lang w:val="en-US"/>
        </w:rPr>
        <w:t>Film calibration</w:t>
      </w:r>
      <w:bookmarkEnd w:id="134"/>
    </w:p>
    <w:p w14:paraId="1A52FD60" w14:textId="6E317BD3" w:rsidR="00496FEF" w:rsidRDefault="00012214" w:rsidP="004D7B5D">
      <w:pPr>
        <w:spacing w:line="360" w:lineRule="auto"/>
        <w:rPr>
          <w:lang w:val="en-US"/>
        </w:rPr>
      </w:pPr>
      <w:r>
        <w:rPr>
          <w:lang w:val="en-US"/>
        </w:rPr>
        <w:t xml:space="preserve">Calculating </w:t>
      </w:r>
      <w:r w:rsidR="00EA6FDE">
        <w:rPr>
          <w:lang w:val="en-US"/>
        </w:rPr>
        <w:t>net</w:t>
      </w:r>
      <w:r w:rsidR="00791454">
        <w:rPr>
          <w:lang w:val="en-US"/>
        </w:rPr>
        <w:t xml:space="preserve"> optical density (</w:t>
      </w:r>
      <w:r w:rsidR="00682A07">
        <w:rPr>
          <w:lang w:val="en-US"/>
        </w:rPr>
        <w:t>OD</w:t>
      </w:r>
      <w:r w:rsidR="00791454">
        <w:rPr>
          <w:lang w:val="en-US"/>
        </w:rPr>
        <w:t>)</w:t>
      </w:r>
      <w:r w:rsidR="00682A07">
        <w:rPr>
          <w:lang w:val="en-US"/>
        </w:rPr>
        <w:t xml:space="preserve"> from the scanned images require</w:t>
      </w:r>
      <w:r w:rsidR="00BA0F77">
        <w:rPr>
          <w:lang w:val="en-US"/>
        </w:rPr>
        <w:t>d</w:t>
      </w:r>
      <w:r w:rsidR="00682A07">
        <w:rPr>
          <w:lang w:val="en-US"/>
        </w:rPr>
        <w:t xml:space="preserve"> </w:t>
      </w:r>
      <w:r w:rsidR="00C16C8B">
        <w:rPr>
          <w:lang w:val="en-US"/>
        </w:rPr>
        <w:t>image processing</w:t>
      </w:r>
      <w:r w:rsidR="00952B9B">
        <w:rPr>
          <w:lang w:val="en-US"/>
        </w:rPr>
        <w:t xml:space="preserve"> using</w:t>
      </w:r>
      <w:r w:rsidR="007A6456">
        <w:rPr>
          <w:lang w:val="en-US"/>
        </w:rPr>
        <w:t xml:space="preserve"> </w:t>
      </w:r>
      <w:r w:rsidR="00427EDC">
        <w:rPr>
          <w:lang w:val="en-US"/>
        </w:rPr>
        <w:t>Python</w:t>
      </w:r>
      <w:r w:rsidR="0021683B">
        <w:rPr>
          <w:lang w:val="en-US"/>
        </w:rPr>
        <w:t xml:space="preserve">. </w:t>
      </w:r>
      <w:r w:rsidR="002C4E8E">
        <w:rPr>
          <w:lang w:val="en-US"/>
        </w:rPr>
        <w:t xml:space="preserve">First the </w:t>
      </w:r>
      <w:r w:rsidR="00FA3820">
        <w:rPr>
          <w:lang w:val="en-US"/>
        </w:rPr>
        <w:t xml:space="preserve">raw data of the images were read and separated into </w:t>
      </w:r>
      <w:r w:rsidR="00D05434">
        <w:rPr>
          <w:lang w:val="en-US"/>
        </w:rPr>
        <w:t xml:space="preserve">a red, green, </w:t>
      </w:r>
      <w:r w:rsidR="004B34CA">
        <w:rPr>
          <w:lang w:val="en-US"/>
        </w:rPr>
        <w:t>blue,</w:t>
      </w:r>
      <w:r w:rsidR="00D05434">
        <w:rPr>
          <w:lang w:val="en-US"/>
        </w:rPr>
        <w:t xml:space="preserve"> and grey channel. </w:t>
      </w:r>
      <w:r w:rsidR="00C07B6E">
        <w:rPr>
          <w:lang w:val="en-US"/>
        </w:rPr>
        <w:t xml:space="preserve">Grey channel </w:t>
      </w:r>
      <w:r w:rsidR="004F33BA">
        <w:rPr>
          <w:lang w:val="en-US"/>
        </w:rPr>
        <w:t>conversion follow</w:t>
      </w:r>
      <w:r w:rsidR="00DB0441">
        <w:rPr>
          <w:lang w:val="en-US"/>
        </w:rPr>
        <w:t>ed</w:t>
      </w:r>
      <w:r w:rsidR="004F33BA">
        <w:rPr>
          <w:lang w:val="en-US"/>
        </w:rPr>
        <w:t xml:space="preserve"> rec</w:t>
      </w:r>
      <w:r w:rsidR="00B8497A">
        <w:rPr>
          <w:lang w:val="en-US"/>
        </w:rPr>
        <w:t xml:space="preserve"> 601 </w:t>
      </w:r>
      <w:r w:rsidR="00B8497A">
        <w:rPr>
          <w:lang w:val="en-US"/>
        </w:rPr>
        <w:fldChar w:fldCharType="begin"/>
      </w:r>
      <w:r w:rsidR="00B8497A">
        <w:rPr>
          <w:lang w:val="en-US"/>
        </w:rPr>
        <w:instrText xml:space="preserve"> ADDIN ZOTERO_ITEM CSL_CITATION {"citationID":"EVD2Ggy6","properties":{"formattedCitation":"({\\i{}Recommendation ITU-R BT.601-7}, 2011)","plainCitation":"(Recommendation ITU-R BT.601-7, 2011)","noteIndex":0},"citationItems":[{"id":453,"uris":["http://zotero.org/users/9228513/items/A9IKFL2A"],"itemData":{"id":453,"type":"book","collection-title":"BT Series","language":"en","publisher":"International telecommunication Union","title":"Recommendation ITU-R BT.601-7","URL":"https://www.itu.int/dms_pubrec/itu-r/rec/bt/R-REC-BT.601-7-201103-I!!PDF-E.pdf","issued":{"date-parts":[["2011",3]]}}}],"schema":"https://github.com/citation-style-language/schema/raw/master/csl-citation.json"} </w:instrText>
      </w:r>
      <w:r w:rsidR="00B8497A">
        <w:rPr>
          <w:lang w:val="en-US"/>
        </w:rPr>
        <w:fldChar w:fldCharType="separate"/>
      </w:r>
      <w:r w:rsidR="00B8497A" w:rsidRPr="00496FEF">
        <w:rPr>
          <w:rFonts w:cs="Times New Roman"/>
          <w:szCs w:val="24"/>
          <w:lang w:val="en-US"/>
        </w:rPr>
        <w:t>(</w:t>
      </w:r>
      <w:r w:rsidR="00B8497A" w:rsidRPr="00496FEF">
        <w:rPr>
          <w:rFonts w:cs="Times New Roman"/>
          <w:i/>
          <w:iCs/>
          <w:szCs w:val="24"/>
          <w:lang w:val="en-US"/>
        </w:rPr>
        <w:t>Recommendation ITU-R BT.601-7</w:t>
      </w:r>
      <w:r w:rsidR="00B8497A" w:rsidRPr="00496FEF">
        <w:rPr>
          <w:rFonts w:cs="Times New Roman"/>
          <w:szCs w:val="24"/>
          <w:lang w:val="en-US"/>
        </w:rPr>
        <w:t>, 2011)</w:t>
      </w:r>
      <w:r w:rsidR="00B8497A">
        <w:rPr>
          <w:lang w:val="en-US"/>
        </w:rPr>
        <w:fldChar w:fldCharType="end"/>
      </w:r>
      <w:r w:rsidR="00496FEF">
        <w:rPr>
          <w:lang w:val="en-US"/>
        </w:rPr>
        <w:t xml:space="preserve"> using the formula </w:t>
      </w:r>
    </w:p>
    <w:p w14:paraId="7B6D2F53" w14:textId="5F745A15" w:rsidR="00496FEF" w:rsidRDefault="008573DA" w:rsidP="004D7B5D">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=0.299⋅</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+0.587⋅</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+0.114⋅</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r>
            <w:rPr>
              <w:rFonts w:ascii="Cambria Math" w:eastAsiaTheme="minorEastAsia" w:hAnsi="Cambria Math"/>
              <w:lang w:val="en-US"/>
            </w:rPr>
            <m:t xml:space="preserve"> ,</m:t>
          </m:r>
        </m:oMath>
      </m:oMathPara>
    </w:p>
    <w:p w14:paraId="78ACAAC2" w14:textId="493C2519" w:rsidR="00C56592" w:rsidRDefault="00BB4015" w:rsidP="00DC3363">
      <w:pPr>
        <w:spacing w:line="360" w:lineRule="auto"/>
        <w:rPr>
          <w:rFonts w:eastAsiaTheme="minorEastAsia"/>
          <w:lang w:val="en-US"/>
        </w:rPr>
      </w:pPr>
      <w:r>
        <w:rPr>
          <w:lang w:val="en-US"/>
        </w:rPr>
        <w:t>w</w:t>
      </w:r>
      <w:r w:rsidR="00DF7EC0">
        <w:rPr>
          <w:lang w:val="en-US"/>
        </w:rPr>
        <w:t xml:space="preserve">here </w:t>
      </w:r>
      <m:oMath>
        <m:r>
          <w:rPr>
            <w:rFonts w:ascii="Cambria Math" w:hAnsi="Cambria Math"/>
            <w:lang w:val="en-US"/>
          </w:rPr>
          <m:t>I</m:t>
        </m:r>
      </m:oMath>
      <w:r w:rsidR="004E37B6">
        <w:rPr>
          <w:rFonts w:eastAsiaTheme="minorEastAsia"/>
          <w:lang w:val="en-US"/>
        </w:rPr>
        <w:t xml:space="preserve"> is</w:t>
      </w:r>
      <w:r w:rsidR="002E48D8">
        <w:rPr>
          <w:rFonts w:eastAsiaTheme="minorEastAsia"/>
          <w:lang w:val="en-US"/>
        </w:rPr>
        <w:t xml:space="preserve"> pixel value</w:t>
      </w:r>
      <w:r w:rsidR="00A74C01">
        <w:rPr>
          <w:rFonts w:eastAsiaTheme="minorEastAsia"/>
          <w:lang w:val="en-US"/>
        </w:rPr>
        <w:t xml:space="preserve">. </w:t>
      </w:r>
    </w:p>
    <w:p w14:paraId="37422F5E" w14:textId="49F40228" w:rsidR="004258BE" w:rsidRDefault="000772C1" w:rsidP="004D7B5D">
      <w:pPr>
        <w:spacing w:line="360" w:lineRule="auto"/>
        <w:rPr>
          <w:lang w:val="en-US"/>
        </w:rPr>
      </w:pPr>
      <w:r>
        <w:rPr>
          <w:lang w:val="en-US"/>
        </w:rPr>
        <w:t>In the cut area of the films a white color appears</w:t>
      </w:r>
      <w:r w:rsidR="00F51AB9">
        <w:rPr>
          <w:lang w:val="en-US"/>
        </w:rPr>
        <w:t xml:space="preserve">. </w:t>
      </w:r>
      <w:r w:rsidR="00373BF6">
        <w:rPr>
          <w:lang w:val="en-US"/>
        </w:rPr>
        <w:t>These areas are undesirable,</w:t>
      </w:r>
      <w:r w:rsidR="00A6163D">
        <w:rPr>
          <w:lang w:val="en-US"/>
        </w:rPr>
        <w:t xml:space="preserve"> as </w:t>
      </w:r>
      <w:r w:rsidR="00557110">
        <w:rPr>
          <w:lang w:val="en-US"/>
        </w:rPr>
        <w:t xml:space="preserve">they indicate damage </w:t>
      </w:r>
      <w:r w:rsidR="000804CB">
        <w:rPr>
          <w:lang w:val="en-US"/>
        </w:rPr>
        <w:t xml:space="preserve">to </w:t>
      </w:r>
      <w:r w:rsidR="007265EE">
        <w:rPr>
          <w:lang w:val="en-US"/>
        </w:rPr>
        <w:t xml:space="preserve">the </w:t>
      </w:r>
      <w:r w:rsidR="00F738E4">
        <w:rPr>
          <w:lang w:val="en-US"/>
        </w:rPr>
        <w:t xml:space="preserve">film’s </w:t>
      </w:r>
      <w:r w:rsidR="00B5419A">
        <w:rPr>
          <w:lang w:val="en-US"/>
        </w:rPr>
        <w:t xml:space="preserve">sensitive </w:t>
      </w:r>
      <w:r w:rsidR="00F738E4">
        <w:rPr>
          <w:lang w:val="en-US"/>
        </w:rPr>
        <w:t>layer</w:t>
      </w:r>
      <w:r w:rsidR="007265EE">
        <w:rPr>
          <w:lang w:val="en-US"/>
        </w:rPr>
        <w:t>.</w:t>
      </w:r>
      <w:r w:rsidR="00373BF6">
        <w:rPr>
          <w:lang w:val="en-US"/>
        </w:rPr>
        <w:t xml:space="preserve"> </w:t>
      </w:r>
      <w:r w:rsidR="00B5419A">
        <w:rPr>
          <w:lang w:val="en-US"/>
        </w:rPr>
        <w:t>A</w:t>
      </w:r>
      <w:r w:rsidR="00182C9C">
        <w:rPr>
          <w:lang w:val="en-US"/>
        </w:rPr>
        <w:t xml:space="preserve"> Region of Interest</w:t>
      </w:r>
      <w:r w:rsidR="00373BF6">
        <w:rPr>
          <w:lang w:val="en-US"/>
        </w:rPr>
        <w:t xml:space="preserve"> </w:t>
      </w:r>
      <w:r w:rsidR="00182C9C">
        <w:rPr>
          <w:lang w:val="en-US"/>
        </w:rPr>
        <w:t>(</w:t>
      </w:r>
      <w:r w:rsidR="00E2778D">
        <w:rPr>
          <w:lang w:val="en-US"/>
        </w:rPr>
        <w:t>ROI) is</w:t>
      </w:r>
      <w:r w:rsidR="00B5419A">
        <w:rPr>
          <w:lang w:val="en-US"/>
        </w:rPr>
        <w:t xml:space="preserve"> therefore chosen </w:t>
      </w:r>
      <w:r w:rsidR="003F0D87">
        <w:rPr>
          <w:lang w:val="en-US"/>
        </w:rPr>
        <w:t xml:space="preserve">in a central area of the calibration film that balances the need for </w:t>
      </w:r>
      <w:r w:rsidR="00BC7505">
        <w:rPr>
          <w:lang w:val="en-US"/>
        </w:rPr>
        <w:t xml:space="preserve">sufficient </w:t>
      </w:r>
      <w:r w:rsidR="0001157E">
        <w:rPr>
          <w:lang w:val="en-US"/>
        </w:rPr>
        <w:t>datapoints and c</w:t>
      </w:r>
      <w:r w:rsidR="00D13435">
        <w:rPr>
          <w:lang w:val="en-US"/>
        </w:rPr>
        <w:t>apturing</w:t>
      </w:r>
      <w:r w:rsidR="0001157E">
        <w:rPr>
          <w:lang w:val="en-US"/>
        </w:rPr>
        <w:t xml:space="preserve"> </w:t>
      </w:r>
      <w:r w:rsidR="007A3584">
        <w:rPr>
          <w:lang w:val="en-US"/>
        </w:rPr>
        <w:t>the</w:t>
      </w:r>
      <w:r w:rsidR="0001157E">
        <w:rPr>
          <w:lang w:val="en-US"/>
        </w:rPr>
        <w:t xml:space="preserve"> variance </w:t>
      </w:r>
      <w:r w:rsidR="007A3584">
        <w:rPr>
          <w:lang w:val="en-US"/>
        </w:rPr>
        <w:t xml:space="preserve">of </w:t>
      </w:r>
      <w:r w:rsidR="0001157E">
        <w:rPr>
          <w:lang w:val="en-US"/>
        </w:rPr>
        <w:t>the radiation field</w:t>
      </w:r>
      <w:r w:rsidR="00CD462A">
        <w:rPr>
          <w:lang w:val="en-US"/>
        </w:rPr>
        <w:t xml:space="preserve">, while avoiding </w:t>
      </w:r>
      <w:r w:rsidR="00406D05">
        <w:rPr>
          <w:lang w:val="en-US"/>
        </w:rPr>
        <w:t>the edges of the film</w:t>
      </w:r>
      <w:r w:rsidR="00054969">
        <w:rPr>
          <w:lang w:val="en-US"/>
        </w:rPr>
        <w:t>.</w:t>
      </w:r>
      <w:r w:rsidR="00B3497B">
        <w:rPr>
          <w:lang w:val="en-US"/>
        </w:rPr>
        <w:t xml:space="preserve"> A suitable ROI was found retrospectively</w:t>
      </w:r>
      <w:r w:rsidR="00753A41">
        <w:rPr>
          <w:lang w:val="en-US"/>
        </w:rPr>
        <w:t>, by</w:t>
      </w:r>
      <w:r w:rsidR="003B5CF0">
        <w:rPr>
          <w:lang w:val="en-US"/>
        </w:rPr>
        <w:t xml:space="preserve"> </w:t>
      </w:r>
      <w:r w:rsidR="00E803FA">
        <w:rPr>
          <w:lang w:val="en-US"/>
        </w:rPr>
        <w:t>evaluation of</w:t>
      </w:r>
      <w:r w:rsidR="003B5CF0">
        <w:rPr>
          <w:lang w:val="en-US"/>
        </w:rPr>
        <w:t xml:space="preserve"> the mean squared error (MSE) </w:t>
      </w:r>
      <w:r w:rsidR="00E803FA">
        <w:rPr>
          <w:lang w:val="en-US"/>
        </w:rPr>
        <w:t xml:space="preserve">from the </w:t>
      </w:r>
      <w:r w:rsidR="00E33342">
        <w:rPr>
          <w:lang w:val="en-US"/>
        </w:rPr>
        <w:t>non-linear fit of equation</w:t>
      </w:r>
      <w:r w:rsidR="00EB75A5">
        <w:rPr>
          <w:lang w:val="en-US"/>
        </w:rPr>
        <w:t xml:space="preserve"> a dose-response model</w:t>
      </w:r>
      <w:r w:rsidR="00C57479">
        <w:rPr>
          <w:lang w:val="en-US"/>
        </w:rPr>
        <w:t xml:space="preserve">. </w:t>
      </w:r>
      <w:r w:rsidR="0033748D">
        <w:rPr>
          <w:rFonts w:eastAsiaTheme="minorEastAsia"/>
          <w:lang w:val="en-US"/>
        </w:rPr>
        <w:t>Based on these calculations an ROI of</w:t>
      </w:r>
      <w:r w:rsidR="00EC3DD6">
        <w:rPr>
          <w:rFonts w:eastAsiaTheme="minorEastAsia"/>
          <w:lang w:val="en-US"/>
        </w:rPr>
        <w:t xml:space="preserve"> 3 </w:t>
      </w:r>
      <w:r w:rsidR="0033748D">
        <w:rPr>
          <w:rFonts w:eastAsiaTheme="minorEastAsia"/>
          <w:lang w:val="en-US"/>
        </w:rPr>
        <w:t xml:space="preserve">x </w:t>
      </w:r>
      <w:r w:rsidR="00EC3DD6">
        <w:rPr>
          <w:rFonts w:eastAsiaTheme="minorEastAsia"/>
          <w:lang w:val="en-US"/>
        </w:rPr>
        <w:t>3</w:t>
      </w:r>
      <w:r w:rsidR="0033748D">
        <w:rPr>
          <w:rFonts w:eastAsiaTheme="minorEastAsia"/>
          <w:lang w:val="en-US"/>
        </w:rPr>
        <w:t xml:space="preserve"> mm</w:t>
      </w:r>
      <w:r w:rsidR="005B1E99">
        <w:rPr>
          <w:rFonts w:eastAsiaTheme="minorEastAsia"/>
          <w:vertAlign w:val="superscript"/>
          <w:lang w:val="en-US"/>
        </w:rPr>
        <w:t>2</w:t>
      </w:r>
      <w:r w:rsidR="005B1E99">
        <w:rPr>
          <w:rFonts w:eastAsiaTheme="minorEastAsia"/>
          <w:lang w:val="en-US"/>
        </w:rPr>
        <w:t xml:space="preserve"> was chosen. </w:t>
      </w:r>
    </w:p>
    <w:p w14:paraId="303815F9" w14:textId="1A44DB94" w:rsidR="00093FE9" w:rsidRDefault="00B5419A" w:rsidP="004D7B5D">
      <w:pPr>
        <w:spacing w:line="360" w:lineRule="auto"/>
        <w:rPr>
          <w:lang w:val="en-US"/>
        </w:rPr>
      </w:pPr>
      <w:r>
        <w:rPr>
          <w:lang w:val="en-US"/>
        </w:rPr>
        <w:t xml:space="preserve">To measure </w:t>
      </w:r>
      <w:r w:rsidR="001A3781">
        <w:rPr>
          <w:lang w:val="en-US"/>
        </w:rPr>
        <w:t>darkening of the film</w:t>
      </w:r>
      <w:r>
        <w:rPr>
          <w:lang w:val="en-US"/>
        </w:rPr>
        <w:t xml:space="preserve"> due to irradiation</w:t>
      </w:r>
      <w:r w:rsidR="00E702D2">
        <w:rPr>
          <w:lang w:val="en-US"/>
        </w:rPr>
        <w:t xml:space="preserve"> </w:t>
      </w:r>
      <w:r w:rsidR="001A3781">
        <w:rPr>
          <w:lang w:val="en-US"/>
        </w:rPr>
        <w:t xml:space="preserve">we </w:t>
      </w:r>
      <w:r w:rsidR="004F627C">
        <w:rPr>
          <w:lang w:val="en-US"/>
        </w:rPr>
        <w:t>assessed</w:t>
      </w:r>
      <w:r w:rsidR="001A3781">
        <w:rPr>
          <w:lang w:val="en-US"/>
        </w:rPr>
        <w:t xml:space="preserve"> </w:t>
      </w:r>
      <w:r w:rsidR="00E702D2">
        <w:rPr>
          <w:lang w:val="en-US"/>
        </w:rPr>
        <w:t xml:space="preserve">the net optical density </w:t>
      </w:r>
      <w:r w:rsidR="004F627C">
        <w:rPr>
          <w:lang w:val="en-US"/>
        </w:rPr>
        <w:t>(</w:t>
      </w:r>
      <w:r w:rsidR="00E702D2">
        <w:rPr>
          <w:lang w:val="en-US"/>
        </w:rPr>
        <w:t>OD</w:t>
      </w:r>
      <w:r w:rsidR="004F627C">
        <w:rPr>
          <w:lang w:val="en-US"/>
        </w:rPr>
        <w:t>)</w:t>
      </w:r>
      <w:r w:rsidR="00E702D2">
        <w:rPr>
          <w:lang w:val="en-US"/>
        </w:rPr>
        <w:t xml:space="preserve">. </w:t>
      </w:r>
      <w:r w:rsidR="00D14AB6">
        <w:rPr>
          <w:lang w:val="en-US"/>
        </w:rPr>
        <w:t xml:space="preserve">It describes the change in </w:t>
      </w:r>
      <w:r w:rsidR="00102B67">
        <w:rPr>
          <w:lang w:val="en-US"/>
        </w:rPr>
        <w:t xml:space="preserve">opacity compared to unirradiated films using the formula </w:t>
      </w:r>
      <w:r w:rsidR="00D45459">
        <w:rPr>
          <w:lang w:val="en-US"/>
        </w:rPr>
        <w:fldChar w:fldCharType="begin"/>
      </w:r>
      <w:r w:rsidR="00D45459">
        <w:rPr>
          <w:lang w:val="en-US"/>
        </w:rPr>
        <w:instrText xml:space="preserve"> ADDIN ZOTERO_ITEM CSL_CITATION {"citationID":"TTWjVC3t","properties":{"formattedCitation":"(Devic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D45459">
        <w:rPr>
          <w:lang w:val="en-US"/>
        </w:rPr>
        <w:fldChar w:fldCharType="separate"/>
      </w:r>
      <w:r w:rsidR="00D45459" w:rsidRPr="00E52702">
        <w:rPr>
          <w:rFonts w:cs="Times New Roman"/>
          <w:lang w:val="en-US"/>
        </w:rPr>
        <w:t>(</w:t>
      </w:r>
      <w:proofErr w:type="spellStart"/>
      <w:r w:rsidR="00D45459" w:rsidRPr="00E52702">
        <w:rPr>
          <w:rFonts w:cs="Times New Roman"/>
          <w:lang w:val="en-US"/>
        </w:rPr>
        <w:t>Devic</w:t>
      </w:r>
      <w:proofErr w:type="spellEnd"/>
      <w:r w:rsidR="00D45459" w:rsidRPr="00E52702">
        <w:rPr>
          <w:rFonts w:cs="Times New Roman"/>
          <w:lang w:val="en-US"/>
        </w:rPr>
        <w:t xml:space="preserve"> et al., 2004)</w:t>
      </w:r>
      <w:r w:rsidR="00D45459">
        <w:rPr>
          <w:lang w:val="en-US"/>
        </w:rPr>
        <w:fldChar w:fldCharType="end"/>
      </w:r>
      <w:r w:rsidR="00102B6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102B67" w:rsidRPr="009D43E9" w14:paraId="0BA17D57" w14:textId="77777777" w:rsidTr="00E52702">
        <w:tc>
          <w:tcPr>
            <w:tcW w:w="8815" w:type="dxa"/>
          </w:tcPr>
          <w:p w14:paraId="3F943EF9" w14:textId="5931E9FE" w:rsidR="00102B67" w:rsidRPr="00754691" w:rsidRDefault="008B43ED" w:rsidP="004D7B5D">
            <w:pPr>
              <w:spacing w:line="360" w:lineRule="auto"/>
              <w:rPr>
                <w:lang w:val="en-US"/>
              </w:rPr>
            </w:pPr>
            <m:oMathPara>
              <m:oMath>
                <m:r>
                  <w:rPr>
                    <w:rFonts w:ascii="Cambria Math" w:hAnsi="Cambria Math"/>
                  </w:rPr>
                  <w:lastRenderedPageBreak/>
                  <m:t>netOD</m:t>
                </m:r>
                <m:r>
                  <w:rPr>
                    <w:rFonts w:ascii="Cambria Math" w:hAnsi="Cambria Math"/>
                    <w:lang w:val="en-US"/>
                  </w:rPr>
                  <m:t>=</m:t>
                </m:r>
                <m:r>
                  <m:rPr>
                    <m:sty m:val="p"/>
                  </m:rPr>
                  <w:rPr>
                    <w:rFonts w:ascii="Cambria Math" w:hAnsi="Cambria Math"/>
                  </w:rPr>
                  <m:t>Δ</m:t>
                </m:r>
                <m:r>
                  <w:rPr>
                    <w:rFonts w:ascii="Cambria Math" w:hAnsi="Cambria Math"/>
                  </w:rPr>
                  <m:t>OD</m:t>
                </m:r>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func>
                          <m:funcPr>
                            <m:ctrlPr>
                              <w:rPr>
                                <w:rFonts w:ascii="Cambria Math" w:hAnsi="Cambria Math"/>
                                <w:i/>
                                <w:lang w:val="en-US"/>
                              </w:rPr>
                            </m:ctrlPr>
                          </m:funcPr>
                          <m:fName>
                            <m:r>
                              <w:rPr>
                                <w:rFonts w:ascii="Cambria Math" w:hAnsi="Cambria Math"/>
                                <w:lang w:val="en-US"/>
                              </w:rPr>
                              <m:t>0,</m:t>
                            </m:r>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10</m:t>
                                </m:r>
                                <m:ctrlPr>
                                  <w:rPr>
                                    <w:rFonts w:ascii="Cambria Math" w:hAnsi="Cambria Math"/>
                                    <w:lang w:val="en-US"/>
                                  </w:rPr>
                                </m:ctrlPr>
                              </m:sub>
                            </m:sSub>
                          </m:fName>
                          <m:e>
                            <m:d>
                              <m:dPr>
                                <m:ctrlPr>
                                  <w:rPr>
                                    <w:rFonts w:ascii="Cambria Math" w:hAnsi="Cambria Math"/>
                                    <w:i/>
                                    <w:lang w:val="en-US"/>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ctrl</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bckg</m:t>
                                        </m:r>
                                      </m:sub>
                                    </m:sSub>
                                  </m:num>
                                  <m:den>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irr</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PV</m:t>
                                            </m:r>
                                          </m:e>
                                        </m:acc>
                                        <m:ctrlPr>
                                          <w:rPr>
                                            <w:rFonts w:ascii="Cambria Math" w:hAnsi="Cambria Math"/>
                                            <w:i/>
                                            <w:lang w:val="en-US"/>
                                          </w:rPr>
                                        </m:ctrlPr>
                                      </m:e>
                                      <m:sub>
                                        <m:r>
                                          <w:rPr>
                                            <w:rFonts w:ascii="Cambria Math" w:hAnsi="Cambria Math"/>
                                          </w:rPr>
                                          <m:t>bckg</m:t>
                                        </m:r>
                                      </m:sub>
                                    </m:sSub>
                                  </m:den>
                                </m:f>
                                <m:ctrlPr>
                                  <w:rPr>
                                    <w:rFonts w:ascii="Cambria Math" w:hAnsi="Cambria Math"/>
                                    <w:i/>
                                  </w:rPr>
                                </m:ctrlPr>
                              </m:e>
                            </m:d>
                          </m:e>
                        </m:func>
                      </m:e>
                    </m:d>
                  </m:e>
                </m:func>
              </m:oMath>
            </m:oMathPara>
          </w:p>
        </w:tc>
        <w:bookmarkStart w:id="135" w:name="_Ref103346287"/>
        <w:tc>
          <w:tcPr>
            <w:tcW w:w="536" w:type="dxa"/>
          </w:tcPr>
          <w:p w14:paraId="3540A25C" w14:textId="02541270" w:rsidR="00102B67" w:rsidRPr="00754691" w:rsidRDefault="00102B67" w:rsidP="004D7B5D">
            <w:pPr>
              <w:spacing w:line="360" w:lineRule="auto"/>
              <w:rPr>
                <w:lang w:val="en-US"/>
              </w:rPr>
            </w:pPr>
            <w:r>
              <w:fldChar w:fldCharType="begin"/>
            </w:r>
            <w:r w:rsidRPr="00754691">
              <w:rPr>
                <w:lang w:val="en-US"/>
              </w:rPr>
              <w:instrText xml:space="preserve"> STYLEREF 1 \s </w:instrText>
            </w:r>
            <w:r>
              <w:fldChar w:fldCharType="separate"/>
            </w:r>
            <w:r w:rsidR="00380EB7">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380EB7">
              <w:rPr>
                <w:noProof/>
                <w:lang w:val="en-US"/>
              </w:rPr>
              <w:t>4</w:t>
            </w:r>
            <w:r>
              <w:fldChar w:fldCharType="end"/>
            </w:r>
            <w:bookmarkEnd w:id="135"/>
          </w:p>
        </w:tc>
      </w:tr>
    </w:tbl>
    <w:p w14:paraId="54FE15F0" w14:textId="6B3E1562" w:rsidR="005C3455" w:rsidRPr="00E953B2" w:rsidRDefault="00DF4F15"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PV</m:t>
                </m:r>
                <m:ctrlPr>
                  <w:rPr>
                    <w:rFonts w:ascii="Cambria Math" w:eastAsiaTheme="minorEastAsia" w:hAnsi="Cambria Math"/>
                    <w:i/>
                    <w:lang w:val="en-US"/>
                  </w:rPr>
                </m:ctrlPr>
              </m:e>
            </m:acc>
          </m:e>
          <m:sub>
            <m:r>
              <w:rPr>
                <w:rFonts w:ascii="Cambria Math" w:eastAsiaTheme="minorEastAsia" w:hAnsi="Cambria Math"/>
                <w:lang w:val="en-US"/>
              </w:rPr>
              <m:t>ctrl</m:t>
            </m:r>
          </m:sub>
        </m:sSub>
      </m:oMath>
      <w:r>
        <w:rPr>
          <w:rFonts w:eastAsiaTheme="minorEastAsia"/>
          <w:lang w:val="en-US"/>
        </w:rPr>
        <w:t xml:space="preserve"> </w:t>
      </w:r>
      <w:r w:rsidR="00A407FE">
        <w:rPr>
          <w:rFonts w:eastAsiaTheme="minorEastAsia"/>
          <w:lang w:val="en-US"/>
        </w:rPr>
        <w:t xml:space="preserve"> and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oMath>
      <w:r w:rsidR="00A407FE">
        <w:rPr>
          <w:rFonts w:eastAsiaTheme="minorEastAsia"/>
          <w:lang w:val="en-US"/>
        </w:rPr>
        <w:t xml:space="preserve"> was</w:t>
      </w:r>
      <w:r>
        <w:rPr>
          <w:rFonts w:eastAsiaTheme="minorEastAsia"/>
          <w:lang w:val="en-US"/>
        </w:rPr>
        <w:t xml:space="preserve"> </w:t>
      </w:r>
      <w:r w:rsidR="00A407FE">
        <w:rPr>
          <w:rFonts w:eastAsiaTheme="minorEastAsia"/>
          <w:lang w:val="en-US"/>
        </w:rPr>
        <w:t xml:space="preserve">found by finding the mean pixel value within </w:t>
      </w:r>
      <w:r w:rsidR="00F445C9">
        <w:rPr>
          <w:rFonts w:eastAsiaTheme="minorEastAsia"/>
          <w:lang w:val="en-US"/>
        </w:rPr>
        <w:t xml:space="preserve">the ROI of </w:t>
      </w:r>
      <w:r w:rsidR="006D3D02">
        <w:rPr>
          <w:rFonts w:eastAsiaTheme="minorEastAsia"/>
          <w:lang w:val="en-US"/>
        </w:rPr>
        <w:t xml:space="preserve">the </w:t>
      </w:r>
      <w:proofErr w:type="spellStart"/>
      <w:r w:rsidR="006D3D02">
        <w:rPr>
          <w:rFonts w:eastAsiaTheme="minorEastAsia"/>
          <w:lang w:val="en-US"/>
        </w:rPr>
        <w:t>i</w:t>
      </w:r>
      <w:r w:rsidR="006D3D02">
        <w:rPr>
          <w:rFonts w:eastAsiaTheme="minorEastAsia"/>
          <w:vertAlign w:val="superscript"/>
          <w:lang w:val="en-US"/>
        </w:rPr>
        <w:t>th</w:t>
      </w:r>
      <w:proofErr w:type="spellEnd"/>
      <w:r w:rsidR="00F445C9">
        <w:rPr>
          <w:rFonts w:eastAsiaTheme="minorEastAsia"/>
          <w:lang w:val="en-US"/>
        </w:rPr>
        <w:t xml:space="preserve"> control and background image, then </w:t>
      </w:r>
      <w:r w:rsidR="00D15C4E">
        <w:rPr>
          <w:rFonts w:eastAsiaTheme="minorEastAsia"/>
          <w:lang w:val="en-US"/>
        </w:rPr>
        <w:t xml:space="preserve">finding a weighted average </w:t>
      </w:r>
      <w:r w:rsidR="003D4BEB">
        <w:rPr>
          <w:rFonts w:eastAsiaTheme="minorEastAsia"/>
          <w:lang w:val="en-US"/>
        </w:rPr>
        <w:t>of the</w:t>
      </w:r>
      <w:r w:rsidR="00215FC1">
        <w:rPr>
          <w:rFonts w:eastAsiaTheme="minorEastAsia"/>
          <w:lang w:val="en-US"/>
        </w:rPr>
        <w:t>se</w:t>
      </w:r>
      <w:r w:rsidR="003D4BEB">
        <w:rPr>
          <w:rFonts w:eastAsiaTheme="minorEastAsia"/>
          <w:lang w:val="en-US"/>
        </w:rPr>
        <w:t xml:space="preserve"> means</w:t>
      </w:r>
      <w:r w:rsidR="00412749">
        <w:rPr>
          <w:rFonts w:eastAsiaTheme="minorEastAsia"/>
          <w:lang w:val="en-US"/>
        </w:rPr>
        <w:t xml:space="preserve"> (see </w:t>
      </w:r>
      <w:r w:rsidR="00412749">
        <w:rPr>
          <w:rFonts w:eastAsiaTheme="minorEastAsia"/>
          <w:lang w:val="en-US"/>
        </w:rPr>
        <w:fldChar w:fldCharType="begin"/>
      </w:r>
      <w:r w:rsidR="00412749">
        <w:rPr>
          <w:rFonts w:eastAsiaTheme="minorEastAsia"/>
          <w:lang w:val="en-US"/>
        </w:rPr>
        <w:instrText xml:space="preserve"> REF _Ref103169841 \h </w:instrText>
      </w:r>
      <w:r w:rsidR="004D7B5D">
        <w:rPr>
          <w:rFonts w:eastAsiaTheme="minorEastAsia"/>
          <w:lang w:val="en-US"/>
        </w:rPr>
        <w:instrText xml:space="preserve"> \* MERGEFORMAT </w:instrText>
      </w:r>
      <w:r w:rsidR="00412749">
        <w:rPr>
          <w:rFonts w:eastAsiaTheme="minorEastAsia"/>
          <w:lang w:val="en-US"/>
        </w:rPr>
      </w:r>
      <w:r w:rsidR="00412749">
        <w:rPr>
          <w:rFonts w:eastAsiaTheme="minorEastAsia"/>
          <w:lang w:val="en-US"/>
        </w:rPr>
        <w:fldChar w:fldCharType="separate"/>
      </w:r>
      <w:r w:rsidR="00380EB7" w:rsidRPr="00DB3FFC">
        <w:rPr>
          <w:lang w:val="en-US"/>
        </w:rPr>
        <w:t xml:space="preserve">Figure </w:t>
      </w:r>
      <w:r w:rsidR="00380EB7">
        <w:rPr>
          <w:noProof/>
          <w:lang w:val="en-US"/>
        </w:rPr>
        <w:t>2</w:t>
      </w:r>
      <w:r w:rsidR="00380EB7">
        <w:rPr>
          <w:noProof/>
          <w:lang w:val="en-US"/>
        </w:rPr>
        <w:noBreakHyphen/>
        <w:t>8</w:t>
      </w:r>
      <w:r w:rsidR="00412749">
        <w:rPr>
          <w:rFonts w:eastAsiaTheme="minorEastAsia"/>
          <w:lang w:val="en-US"/>
        </w:rPr>
        <w:fldChar w:fldCharType="end"/>
      </w:r>
      <w:r w:rsidR="00412749">
        <w:rPr>
          <w:rFonts w:eastAsiaTheme="minorEastAsia"/>
          <w:lang w:val="en-US"/>
        </w:rPr>
        <w:t>)</w:t>
      </w:r>
      <w:r w:rsidR="003D4BEB">
        <w:rPr>
          <w:rFonts w:eastAsiaTheme="minorEastAsia"/>
          <w:lang w:val="en-US"/>
        </w:rPr>
        <w:t>.</w:t>
      </w:r>
      <w:r w:rsidR="00AF2135">
        <w:rPr>
          <w:rFonts w:eastAsiaTheme="minorEastAsia"/>
          <w:lang w:val="en-US"/>
        </w:rPr>
        <w:t xml:space="preserve"> The weights </w:t>
      </w:r>
      <w:r w:rsidR="00295B98">
        <w:rPr>
          <w:rFonts w:eastAsiaTheme="minorEastAsia"/>
          <w:lang w:val="en-US"/>
        </w:rPr>
        <w:t>were</w:t>
      </w:r>
      <w:r w:rsidR="00F53458">
        <w:rPr>
          <w:rFonts w:eastAsiaTheme="minorEastAsia"/>
          <w:lang w:val="en-US"/>
        </w:rPr>
        <w:t xml:space="preserve"> based on </w:t>
      </w:r>
      <w:r w:rsidR="00E4037B">
        <w:rPr>
          <w:rFonts w:eastAsiaTheme="minorEastAsia"/>
          <w:lang w:val="en-US"/>
        </w:rPr>
        <w:t>the standard deviation</w:t>
      </w:r>
      <w:r w:rsidR="00364052">
        <w:rPr>
          <w:rFonts w:eastAsiaTheme="minorEastAsia"/>
          <w:lang w:val="en-US"/>
        </w:rPr>
        <w:t>s</w:t>
      </w:r>
      <w:r w:rsidR="00E4037B">
        <w:rPr>
          <w:rFonts w:eastAsiaTheme="minorEastAsia"/>
          <w:lang w:val="en-US"/>
        </w:rPr>
        <w:t xml:space="preserve"> of each mean following the relationship</w:t>
      </w:r>
      <w:r w:rsidR="000A55F9">
        <w:rPr>
          <w:rFonts w:eastAsiaTheme="minorEastAsia"/>
          <w:lang w:val="en-US"/>
        </w:rPr>
        <w:t xml:space="preserve"> </w:t>
      </w:r>
      <m:oMath>
        <m:sSub>
          <m:sSubPr>
            <m:ctrlPr>
              <w:rPr>
                <w:rFonts w:ascii="Cambria Math" w:eastAsiaTheme="minorEastAsia" w:hAnsi="Cambria Math"/>
                <w:i/>
                <w:sz w:val="28"/>
                <w:szCs w:val="24"/>
                <w:lang w:val="en-US"/>
              </w:rPr>
            </m:ctrlPr>
          </m:sSubPr>
          <m:e>
            <m:r>
              <w:rPr>
                <w:rFonts w:ascii="Cambria Math" w:eastAsiaTheme="minorEastAsia" w:hAnsi="Cambria Math"/>
                <w:sz w:val="28"/>
                <w:szCs w:val="24"/>
                <w:lang w:val="en-US"/>
              </w:rPr>
              <m:t>w</m:t>
            </m:r>
          </m:e>
          <m:sub>
            <m:r>
              <w:rPr>
                <w:rFonts w:ascii="Cambria Math" w:eastAsiaTheme="minorEastAsia" w:hAnsi="Cambria Math"/>
                <w:sz w:val="28"/>
                <w:szCs w:val="24"/>
                <w:lang w:val="en-US"/>
              </w:rPr>
              <m:t>i</m:t>
            </m:r>
          </m:sub>
        </m:sSub>
        <m:r>
          <w:rPr>
            <w:rFonts w:ascii="Cambria Math" w:eastAsiaTheme="minorEastAsia" w:hAnsi="Cambria Math"/>
            <w:sz w:val="28"/>
            <w:szCs w:val="24"/>
            <w:lang w:val="en-US"/>
          </w:rPr>
          <m:t>=</m:t>
        </m:r>
        <m:f>
          <m:fPr>
            <m:ctrlPr>
              <w:rPr>
                <w:rFonts w:ascii="Cambria Math" w:eastAsiaTheme="minorEastAsia" w:hAnsi="Cambria Math"/>
                <w:i/>
                <w:sz w:val="28"/>
                <w:szCs w:val="24"/>
                <w:lang w:val="en-US"/>
              </w:rPr>
            </m:ctrlPr>
          </m:fPr>
          <m:num>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lang w:val="en-US"/>
                  </w:rPr>
                  <m:t>1/σ</m:t>
                </m:r>
              </m:e>
              <m:sub>
                <m:r>
                  <w:rPr>
                    <w:rFonts w:ascii="Cambria Math" w:eastAsiaTheme="minorEastAsia" w:hAnsi="Cambria Math"/>
                    <w:sz w:val="28"/>
                    <w:szCs w:val="24"/>
                    <w:lang w:val="en-US"/>
                  </w:rPr>
                  <m:t>PV</m:t>
                </m:r>
              </m:sub>
              <m:sup>
                <m:r>
                  <w:rPr>
                    <w:rFonts w:ascii="Cambria Math" w:eastAsiaTheme="minorEastAsia" w:hAnsi="Cambria Math"/>
                    <w:sz w:val="28"/>
                    <w:szCs w:val="24"/>
                    <w:lang w:val="en-US"/>
                  </w:rPr>
                  <m:t>2</m:t>
                </m:r>
              </m:sup>
            </m:sSubSup>
          </m:num>
          <m:den>
            <m:nary>
              <m:naryPr>
                <m:chr m:val="∑"/>
                <m:limLoc m:val="subSup"/>
                <m:ctrlPr>
                  <w:rPr>
                    <w:rFonts w:ascii="Cambria Math" w:eastAsiaTheme="minorEastAsia" w:hAnsi="Cambria Math"/>
                    <w:i/>
                    <w:sz w:val="28"/>
                    <w:szCs w:val="24"/>
                    <w:lang w:val="en-US"/>
                  </w:rPr>
                </m:ctrlPr>
              </m:naryPr>
              <m:sub>
                <m:r>
                  <w:rPr>
                    <w:rFonts w:ascii="Cambria Math" w:eastAsiaTheme="minorEastAsia" w:hAnsi="Cambria Math"/>
                    <w:sz w:val="28"/>
                    <w:szCs w:val="24"/>
                    <w:lang w:val="en-US"/>
                  </w:rPr>
                  <m:t xml:space="preserve">i=1 </m:t>
                </m:r>
              </m:sub>
              <m:sup>
                <m:r>
                  <w:rPr>
                    <w:rFonts w:ascii="Cambria Math" w:eastAsiaTheme="minorEastAsia" w:hAnsi="Cambria Math"/>
                    <w:sz w:val="28"/>
                    <w:szCs w:val="24"/>
                    <w:lang w:val="en-US"/>
                  </w:rPr>
                  <m:t>n</m:t>
                </m:r>
              </m:sup>
              <m:e>
                <m:r>
                  <w:rPr>
                    <w:rFonts w:ascii="Cambria Math" w:eastAsiaTheme="minorEastAsia" w:hAnsi="Cambria Math"/>
                    <w:sz w:val="28"/>
                    <w:szCs w:val="24"/>
                    <w:lang w:val="en-US"/>
                  </w:rPr>
                  <m:t>1/</m:t>
                </m:r>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lang w:val="en-US"/>
                      </w:rPr>
                      <m:t>σ</m:t>
                    </m:r>
                  </m:e>
                  <m:sub>
                    <m:r>
                      <w:rPr>
                        <w:rFonts w:ascii="Cambria Math" w:eastAsiaTheme="minorEastAsia" w:hAnsi="Cambria Math"/>
                        <w:sz w:val="28"/>
                        <w:szCs w:val="24"/>
                        <w:lang w:val="en-US"/>
                      </w:rPr>
                      <m:t>PV</m:t>
                    </m:r>
                  </m:sub>
                  <m:sup>
                    <m:r>
                      <w:rPr>
                        <w:rFonts w:ascii="Cambria Math" w:eastAsiaTheme="minorEastAsia" w:hAnsi="Cambria Math"/>
                        <w:sz w:val="28"/>
                        <w:szCs w:val="24"/>
                        <w:lang w:val="en-US"/>
                      </w:rPr>
                      <m:t>2</m:t>
                    </m:r>
                  </m:sup>
                </m:sSubSup>
              </m:e>
            </m:nary>
          </m:den>
        </m:f>
        <m:r>
          <w:rPr>
            <w:rFonts w:ascii="Cambria Math" w:eastAsiaTheme="minorEastAsia" w:hAnsi="Cambria Math"/>
            <w:sz w:val="28"/>
            <w:szCs w:val="24"/>
            <w:lang w:val="en-US"/>
          </w:rPr>
          <m:t xml:space="preserve"> </m:t>
        </m:r>
      </m:oMath>
      <w:r w:rsidR="000E3D7B">
        <w:rPr>
          <w:rFonts w:eastAsiaTheme="minorEastAsia"/>
          <w:lang w:val="en-US"/>
        </w:rPr>
        <w:t xml:space="preserve"> </w:t>
      </w:r>
      <w:r w:rsidR="000E3D7B">
        <w:rPr>
          <w:rFonts w:eastAsiaTheme="minorEastAsia"/>
          <w:lang w:val="en-US"/>
        </w:rPr>
        <w:fldChar w:fldCharType="begin"/>
      </w:r>
      <w:r w:rsidR="00DB5DC9">
        <w:rPr>
          <w:rFonts w:eastAsiaTheme="minorEastAsia"/>
          <w:lang w:val="en-US"/>
        </w:rPr>
        <w:instrText xml:space="preserve"> ADDIN ZOTERO_ITEM CSL_CITATION {"citationID":"QzMEKLpF","properties":{"formattedCitation":"(Devic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w:instrText>
      </w:r>
      <w:r w:rsidR="00DB5DC9" w:rsidRPr="000A55F9">
        <w:rPr>
          <w:rFonts w:eastAsiaTheme="minorEastAsia"/>
          <w:lang w:val="en-US"/>
        </w:rPr>
        <w:instrText>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w:instrText>
      </w:r>
      <w:r w:rsidR="00DB5DC9" w:rsidRPr="00295B98">
        <w:rPr>
          <w:rFonts w:eastAsiaTheme="minorEastAsia"/>
          <w:lang w:val="en-US"/>
        </w:rPr>
        <w:instrText xml:space="preserve">ven":"Assen S."},{"family":"Ali","given":"Imad"},{"family":"Williamson","given":"Jeffrey F."},{"family":"Elizondo","given":"Angel"}],"issued":{"date-parts":[["2004",9]]}}}],"schema":"https://github.com/citation-style-language/schema/raw/master/csl-citation.json"} </w:instrText>
      </w:r>
      <w:r w:rsidR="000E3D7B">
        <w:rPr>
          <w:rFonts w:eastAsiaTheme="minorEastAsia"/>
          <w:lang w:val="en-US"/>
        </w:rPr>
        <w:fldChar w:fldCharType="separate"/>
      </w:r>
      <w:r w:rsidR="00DB5DC9" w:rsidRPr="00295B98">
        <w:rPr>
          <w:rFonts w:cs="Times New Roman"/>
          <w:lang w:val="en-US"/>
        </w:rPr>
        <w:t>(</w:t>
      </w:r>
      <w:proofErr w:type="spellStart"/>
      <w:r w:rsidR="00DB5DC9" w:rsidRPr="00295B98">
        <w:rPr>
          <w:rFonts w:cs="Times New Roman"/>
          <w:lang w:val="en-US"/>
        </w:rPr>
        <w:t>Devic</w:t>
      </w:r>
      <w:proofErr w:type="spellEnd"/>
      <w:r w:rsidR="00DB5DC9" w:rsidRPr="00295B98">
        <w:rPr>
          <w:rFonts w:cs="Times New Roman"/>
          <w:lang w:val="en-US"/>
        </w:rPr>
        <w:t xml:space="preserve"> et al., 2004)</w:t>
      </w:r>
      <w:r w:rsidR="000E3D7B">
        <w:rPr>
          <w:rFonts w:eastAsiaTheme="minorEastAsia"/>
          <w:lang w:val="en-US"/>
        </w:rPr>
        <w:fldChar w:fldCharType="end"/>
      </w:r>
      <w:r w:rsidR="00364052" w:rsidRPr="00295B98">
        <w:rPr>
          <w:rFonts w:eastAsiaTheme="minorEastAsia"/>
          <w:lang w:val="en-US"/>
        </w:rPr>
        <w:t>.</w:t>
      </w:r>
      <w:r w:rsidR="00E16977" w:rsidRPr="00295B98">
        <w:rPr>
          <w:rFonts w:eastAsiaTheme="minorEastAsia"/>
          <w:lang w:val="en-US"/>
        </w:rPr>
        <w:t xml:space="preserve"> </w:t>
      </w:r>
      <w:r w:rsidR="00E953B2">
        <w:rPr>
          <w:rFonts w:eastAsiaTheme="minorEastAsia"/>
          <w:lang w:val="en-US"/>
        </w:rPr>
        <w:t>If the log return</w:t>
      </w:r>
      <w:r w:rsidR="006D3D02">
        <w:rPr>
          <w:rFonts w:eastAsiaTheme="minorEastAsia"/>
          <w:lang w:val="en-US"/>
        </w:rPr>
        <w:t>ed</w:t>
      </w:r>
      <w:r w:rsidR="00E953B2">
        <w:rPr>
          <w:rFonts w:eastAsiaTheme="minorEastAsia"/>
          <w:lang w:val="en-US"/>
        </w:rPr>
        <w:t xml:space="preserve"> a negative number, then the PV value of the irradiated film </w:t>
      </w:r>
      <w:r w:rsidR="00E42480">
        <w:rPr>
          <w:rFonts w:eastAsiaTheme="minorEastAsia"/>
          <w:lang w:val="en-US"/>
        </w:rPr>
        <w:t>was</w:t>
      </w:r>
      <w:r w:rsidR="00E953B2">
        <w:rPr>
          <w:rFonts w:eastAsiaTheme="minorEastAsia"/>
          <w:lang w:val="en-US"/>
        </w:rPr>
        <w:t xml:space="preserve"> larger than that of the control film, which should not be possible. We therefore set </w:t>
      </w:r>
      <m:oMath>
        <m:r>
          <w:rPr>
            <w:rFonts w:ascii="Cambria Math" w:eastAsiaTheme="minorEastAsia" w:hAnsi="Cambria Math"/>
            <w:lang w:val="en-US"/>
          </w:rPr>
          <m:t>netO</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i</m:t>
            </m:r>
          </m:sub>
        </m:sSub>
      </m:oMath>
      <w:r w:rsidR="00E953B2">
        <w:rPr>
          <w:rFonts w:eastAsiaTheme="minorEastAsia"/>
          <w:lang w:val="en-US"/>
        </w:rPr>
        <w:t xml:space="preserve"> of that </w:t>
      </w:r>
      <w:r w:rsidR="0022139C">
        <w:rPr>
          <w:rFonts w:eastAsiaTheme="minorEastAsia"/>
          <w:lang w:val="en-US"/>
        </w:rPr>
        <w:t>image</w:t>
      </w:r>
      <w:r w:rsidR="00E953B2">
        <w:rPr>
          <w:rFonts w:eastAsiaTheme="minorEastAsia"/>
          <w:lang w:val="en-US"/>
        </w:rPr>
        <w:t xml:space="preserve"> to 0.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i,irr</m:t>
            </m:r>
          </m:sub>
        </m:sSub>
      </m:oMath>
      <w:r w:rsidR="00E16977" w:rsidRPr="005032F2">
        <w:rPr>
          <w:rFonts w:eastAsiaTheme="minorEastAsia"/>
          <w:lang w:val="en-US"/>
        </w:rPr>
        <w:t xml:space="preserve"> </w:t>
      </w:r>
      <w:r w:rsidR="00E16977">
        <w:rPr>
          <w:rFonts w:eastAsiaTheme="minorEastAsia"/>
          <w:lang w:val="en-US"/>
        </w:rPr>
        <w:t xml:space="preserve">is the mean </w:t>
      </w:r>
      <w:r w:rsidR="00E3066F">
        <w:rPr>
          <w:rFonts w:eastAsiaTheme="minorEastAsia"/>
          <w:lang w:val="en-US"/>
        </w:rPr>
        <w:t>PV</w:t>
      </w:r>
      <w:r w:rsidR="000270CE">
        <w:rPr>
          <w:rFonts w:eastAsiaTheme="minorEastAsia"/>
          <w:lang w:val="en-US"/>
        </w:rPr>
        <w:t xml:space="preserve"> of the ROI</w:t>
      </w:r>
      <w:r w:rsidR="004A06DB">
        <w:rPr>
          <w:rFonts w:eastAsiaTheme="minorEastAsia"/>
          <w:lang w:val="en-US"/>
        </w:rPr>
        <w:t xml:space="preserve"> found for </w:t>
      </w:r>
      <w:r w:rsidR="000270CE">
        <w:rPr>
          <w:rFonts w:eastAsiaTheme="minorEastAsia"/>
          <w:lang w:val="en-US"/>
        </w:rPr>
        <w:t xml:space="preserve">all </w:t>
      </w:r>
      <w:r w:rsidR="0010383F">
        <w:rPr>
          <w:rFonts w:eastAsiaTheme="minorEastAsia"/>
          <w:lang w:val="en-US"/>
        </w:rPr>
        <w:t xml:space="preserve">irradiated </w:t>
      </w:r>
      <w:proofErr w:type="gramStart"/>
      <w:r w:rsidR="0010383F">
        <w:rPr>
          <w:rFonts w:eastAsiaTheme="minorEastAsia"/>
          <w:lang w:val="en-US"/>
        </w:rPr>
        <w:t>films</w:t>
      </w:r>
      <w:r w:rsidR="00A232B9">
        <w:rPr>
          <w:rFonts w:eastAsiaTheme="minorEastAsia"/>
          <w:lang w:val="en-US"/>
        </w:rPr>
        <w:t>.</w:t>
      </w:r>
      <w:proofErr w:type="gramEnd"/>
      <w:r w:rsidR="007F7F15">
        <w:rPr>
          <w:rFonts w:eastAsiaTheme="minorEastAsia"/>
          <w:lang w:val="en-US"/>
        </w:rPr>
        <w:t xml:space="preserve"> </w:t>
      </w:r>
      <w:r w:rsidR="00A232B9">
        <w:rPr>
          <w:rFonts w:eastAsiaTheme="minorEastAsia"/>
          <w:lang w:val="en-US"/>
        </w:rPr>
        <w:t>A</w:t>
      </w:r>
      <w:r w:rsidR="007F7F15">
        <w:rPr>
          <w:rFonts w:eastAsiaTheme="minorEastAsia"/>
          <w:lang w:val="en-US"/>
        </w:rPr>
        <w:t xml:space="preserve"> weighted average was not found for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7F7F15">
        <w:rPr>
          <w:rFonts w:eastAsiaTheme="minorEastAsia"/>
          <w:lang w:val="en-US"/>
        </w:rPr>
        <w:t xml:space="preserve">, because </w:t>
      </w:r>
      <w:r w:rsidR="002C2803">
        <w:rPr>
          <w:rFonts w:eastAsiaTheme="minorEastAsia"/>
          <w:lang w:val="en-US"/>
        </w:rPr>
        <w:t xml:space="preserve">we wanted each </w:t>
      </w:r>
      <w:r w:rsidR="00CD4443">
        <w:rPr>
          <w:rFonts w:eastAsiaTheme="minorEastAsia"/>
          <w:lang w:val="en-US"/>
        </w:rPr>
        <w:t>dose</w:t>
      </w:r>
      <w:r w:rsidR="002C2803">
        <w:rPr>
          <w:rFonts w:eastAsiaTheme="minorEastAsia"/>
          <w:lang w:val="en-US"/>
        </w:rPr>
        <w:t xml:space="preserve"> to have 8 accom</w:t>
      </w:r>
      <w:r w:rsidR="00A5547D">
        <w:rPr>
          <w:rFonts w:eastAsiaTheme="minorEastAsia"/>
          <w:lang w:val="en-US"/>
        </w:rPr>
        <w:t xml:space="preserve">panying films for increased </w:t>
      </w:r>
      <w:r w:rsidR="009C61EE">
        <w:rPr>
          <w:rFonts w:eastAsiaTheme="minorEastAsia"/>
          <w:lang w:val="en-US"/>
        </w:rPr>
        <w:t>precision</w:t>
      </w:r>
      <w:r w:rsidR="00A5547D">
        <w:rPr>
          <w:rFonts w:eastAsiaTheme="minorEastAsia"/>
          <w:lang w:val="en-US"/>
        </w:rPr>
        <w:t xml:space="preserve"> when </w:t>
      </w:r>
      <w:r w:rsidR="00521368">
        <w:rPr>
          <w:rFonts w:eastAsiaTheme="minorEastAsia"/>
          <w:lang w:val="en-US"/>
        </w:rPr>
        <w:t>fitting the calibration curve</w:t>
      </w:r>
      <w:r w:rsidR="0010383F">
        <w:rPr>
          <w:rFonts w:eastAsiaTheme="minorEastAsia"/>
          <w:lang w:val="en-US"/>
        </w:rPr>
        <w:t xml:space="preserve">. </w:t>
      </w:r>
      <w:r w:rsidR="00284F6A">
        <w:rPr>
          <w:lang w:val="en-US"/>
        </w:rPr>
        <w:t xml:space="preserve">Using equation </w:t>
      </w:r>
      <w:r w:rsidR="00284F6A">
        <w:rPr>
          <w:lang w:val="en-US"/>
        </w:rPr>
        <w:fldChar w:fldCharType="begin"/>
      </w:r>
      <w:r w:rsidR="00284F6A">
        <w:rPr>
          <w:lang w:val="en-US"/>
        </w:rPr>
        <w:instrText xml:space="preserve"> REF _Ref100759194 \h </w:instrText>
      </w:r>
      <w:r w:rsidR="004D7B5D">
        <w:rPr>
          <w:lang w:val="en-US"/>
        </w:rPr>
        <w:instrText xml:space="preserve"> \* MERGEFORMAT </w:instrText>
      </w:r>
      <w:r w:rsidR="00284F6A">
        <w:rPr>
          <w:lang w:val="en-US"/>
        </w:rPr>
      </w:r>
      <w:r w:rsidR="00284F6A">
        <w:rPr>
          <w:lang w:val="en-US"/>
        </w:rPr>
        <w:fldChar w:fldCharType="separate"/>
      </w:r>
      <w:r w:rsidR="00380EB7" w:rsidRPr="00E3066F">
        <w:rPr>
          <w:noProof/>
          <w:lang w:val="en-US"/>
        </w:rPr>
        <w:t>2</w:t>
      </w:r>
      <w:r w:rsidR="00380EB7" w:rsidRPr="00E3066F">
        <w:rPr>
          <w:noProof/>
          <w:lang w:val="en-US"/>
        </w:rPr>
        <w:noBreakHyphen/>
        <w:t>3</w:t>
      </w:r>
      <w:r w:rsidR="00284F6A">
        <w:rPr>
          <w:lang w:val="en-US"/>
        </w:rPr>
        <w:fldChar w:fldCharType="end"/>
      </w:r>
      <w:r w:rsidR="00284F6A">
        <w:rPr>
          <w:lang w:val="en-US"/>
        </w:rPr>
        <w:t xml:space="preserve"> </w:t>
      </w:r>
      <w:r w:rsidR="00EB2AEC">
        <w:rPr>
          <w:lang w:val="en-US"/>
        </w:rPr>
        <w:t>we estimate</w:t>
      </w:r>
      <w:r w:rsidR="009C61EE">
        <w:rPr>
          <w:lang w:val="en-US"/>
        </w:rPr>
        <w:t>d</w:t>
      </w:r>
      <w:r w:rsidR="00EB2AEC">
        <w:rPr>
          <w:lang w:val="en-US"/>
        </w:rPr>
        <w:t xml:space="preserve"> the </w:t>
      </w:r>
      <w:r w:rsidR="00E46371">
        <w:rPr>
          <w:lang w:val="en-US"/>
        </w:rPr>
        <w:t xml:space="preserve">error in </w:t>
      </w:r>
      <m:oMath>
        <m:r>
          <w:rPr>
            <w:rFonts w:ascii="Cambria Math" w:hAnsi="Cambria Math"/>
            <w:lang w:val="en-US"/>
          </w:rPr>
          <m:t>netOD</m:t>
        </m:r>
      </m:oMath>
      <w:r w:rsidR="00546762">
        <w:rPr>
          <w:rFonts w:eastAsiaTheme="minorEastAsia"/>
          <w:lang w:val="en-US"/>
        </w:rPr>
        <w:t xml:space="preserve"> as</w:t>
      </w:r>
    </w:p>
    <w:tbl>
      <w:tblPr>
        <w:tblStyle w:val="TableGrid"/>
        <w:tblW w:w="10602" w:type="dxa"/>
        <w:tblInd w:w="-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91"/>
        <w:gridCol w:w="711"/>
      </w:tblGrid>
      <w:tr w:rsidR="00E315F0" w:rsidRPr="00754691" w14:paraId="4D6305AC" w14:textId="77777777" w:rsidTr="001248B3">
        <w:tc>
          <w:tcPr>
            <w:tcW w:w="9891" w:type="dxa"/>
          </w:tcPr>
          <w:p w14:paraId="0B30FADF" w14:textId="62F45341" w:rsidR="00E315F0" w:rsidRPr="00623234" w:rsidRDefault="008573DA" w:rsidP="004D7B5D">
            <w:pPr>
              <w:spacing w:line="360" w:lineRule="auto"/>
              <w:rPr>
                <w:sz w:val="22"/>
                <w:lang w:val="en-US"/>
              </w:rPr>
            </w:pPr>
            <m:oMathPara>
              <m:oMath>
                <m:sSub>
                  <m:sSubPr>
                    <m:ctrlPr>
                      <w:rPr>
                        <w:rFonts w:ascii="Cambria Math" w:hAnsi="Cambria Math"/>
                        <w:i/>
                        <w:sz w:val="22"/>
                        <w:lang w:val="en-US"/>
                      </w:rPr>
                    </m:ctrlPr>
                  </m:sSubPr>
                  <m:e>
                    <m:r>
                      <w:rPr>
                        <w:rFonts w:ascii="Cambria Math" w:hAnsi="Cambria Math"/>
                        <w:sz w:val="22"/>
                        <w:lang w:val="en-US"/>
                      </w:rPr>
                      <m:t>σ</m:t>
                    </m:r>
                  </m:e>
                  <m:sub>
                    <m:r>
                      <w:rPr>
                        <w:rFonts w:ascii="Cambria Math" w:hAnsi="Cambria Math"/>
                        <w:sz w:val="22"/>
                        <w:lang w:val="en-US"/>
                      </w:rPr>
                      <m:t>netO</m:t>
                    </m:r>
                    <m:sSub>
                      <m:sSubPr>
                        <m:ctrlPr>
                          <w:rPr>
                            <w:rFonts w:ascii="Cambria Math" w:hAnsi="Cambria Math"/>
                            <w:i/>
                            <w:sz w:val="22"/>
                            <w:lang w:val="en-US"/>
                          </w:rPr>
                        </m:ctrlPr>
                      </m:sSubPr>
                      <m:e>
                        <m:r>
                          <w:rPr>
                            <w:rFonts w:ascii="Cambria Math" w:hAnsi="Cambria Math"/>
                            <w:sz w:val="22"/>
                            <w:lang w:val="en-US"/>
                          </w:rPr>
                          <m:t>D</m:t>
                        </m:r>
                      </m:e>
                      <m:sub>
                        <m:r>
                          <w:rPr>
                            <w:rFonts w:ascii="Cambria Math" w:hAnsi="Cambria Math"/>
                            <w:sz w:val="22"/>
                            <w:lang w:val="en-US"/>
                          </w:rPr>
                          <m:t>i</m:t>
                        </m:r>
                      </m:sub>
                    </m:sSub>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ctrl</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bckg</m:t>
                                </m:r>
                              </m:sub>
                            </m:sSub>
                          </m:den>
                        </m:f>
                      </m:e>
                      <m:sup>
                        <m:r>
                          <w:rPr>
                            <w:rFonts w:ascii="Cambria Math" w:eastAsiaTheme="minorEastAsia" w:hAnsi="Cambria Math"/>
                            <w:sz w:val="22"/>
                            <w:lang w:val="en-US"/>
                          </w:rPr>
                          <m:t>2</m:t>
                        </m:r>
                      </m:sup>
                    </m:sSup>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bckg</m:t>
                        </m:r>
                      </m:sub>
                    </m:sSub>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irr</m:t>
                        </m:r>
                      </m:sub>
                    </m:sSub>
                  </m:e>
                </m:rad>
                <m:r>
                  <m:rPr>
                    <m:sty m:val="p"/>
                  </m:rPr>
                  <w:rPr>
                    <w:rFonts w:ascii="Cambria Math" w:hAnsi="Cambria Math"/>
                    <w:sz w:val="22"/>
                    <w:lang w:val="en-US"/>
                  </w:rPr>
                  <w:br/>
                </m:r>
              </m:oMath>
              <m:oMath>
                <m:r>
                  <w:rPr>
                    <w:rFonts w:ascii="Cambria Math" w:eastAsiaTheme="minorEastAsia" w:hAnsi="Cambria Math"/>
                    <w:sz w:val="22"/>
                    <w:lang w:val="en-US"/>
                  </w:rPr>
                  <m:t>=</m:t>
                </m:r>
                <m:f>
                  <m:fPr>
                    <m:ctrlPr>
                      <w:rPr>
                        <w:rFonts w:ascii="Cambria Math" w:eastAsiaTheme="minorEastAsia" w:hAnsi="Cambria Math"/>
                        <w:i/>
                        <w:sz w:val="22"/>
                        <w:lang w:val="en-US"/>
                      </w:rPr>
                    </m:ctrlPr>
                  </m:fPr>
                  <m:num>
                    <m:r>
                      <w:rPr>
                        <w:rFonts w:ascii="Cambria Math" w:eastAsiaTheme="minorEastAsia" w:hAnsi="Cambria Math"/>
                        <w:sz w:val="22"/>
                        <w:lang w:val="en-US"/>
                      </w:rPr>
                      <m:t>1</m:t>
                    </m:r>
                  </m:num>
                  <m:den>
                    <m:r>
                      <w:rPr>
                        <w:rFonts w:ascii="Cambria Math" w:eastAsiaTheme="minorEastAsia" w:hAnsi="Cambria Math"/>
                        <w:sz w:val="22"/>
                        <w:lang w:val="en-US"/>
                      </w:rPr>
                      <m:t>ln10</m:t>
                    </m:r>
                  </m:den>
                </m:f>
                <m:rad>
                  <m:radPr>
                    <m:degHide m:val="1"/>
                    <m:ctrlPr>
                      <w:rPr>
                        <w:rFonts w:ascii="Cambria Math" w:eastAsiaTheme="minorEastAsia" w:hAnsi="Cambria Math"/>
                        <w:i/>
                        <w:sz w:val="22"/>
                        <w:lang w:val="en-US"/>
                      </w:rPr>
                    </m:ctrlPr>
                  </m:radPr>
                  <m:deg/>
                  <m:e>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sub>
                                </m:sSub>
                              </m:num>
                              <m:den>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sub>
                                </m:sSub>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num>
                              <m:den>
                                <m:d>
                                  <m:dPr>
                                    <m:ctrlPr>
                                      <w:rPr>
                                        <w:rFonts w:ascii="Cambria Math" w:eastAsiaTheme="minorEastAsia" w:hAnsi="Cambria Math"/>
                                        <w:i/>
                                        <w:sz w:val="22"/>
                                        <w:lang w:val="en-US"/>
                                      </w:rPr>
                                    </m:ctrlPr>
                                  </m:dPr>
                                  <m:e>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
                                  <m:dPr>
                                    <m:ctrlPr>
                                      <w:rPr>
                                        <w:rFonts w:ascii="Cambria Math" w:eastAsiaTheme="minorEastAsia" w:hAnsi="Cambria Math"/>
                                        <w:i/>
                                        <w:sz w:val="22"/>
                                        <w:lang w:val="en-US"/>
                                      </w:rPr>
                                    </m:ctrlPr>
                                  </m:dPr>
                                  <m:e>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en>
                            </m:f>
                          </m:e>
                        </m:d>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sub>
                      <m:sup>
                        <m:r>
                          <w:rPr>
                            <w:rFonts w:ascii="Cambria Math" w:eastAsiaTheme="minorEastAsia" w:hAnsi="Cambria Math"/>
                            <w:sz w:val="22"/>
                            <w:lang w:val="en-US"/>
                          </w:rPr>
                          <m:t>2</m:t>
                        </m:r>
                      </m:sup>
                    </m:sSubSup>
                    <m:r>
                      <w:rPr>
                        <w:rFonts w:ascii="Cambria Math" w:eastAsiaTheme="minorEastAsia" w:hAnsi="Cambria Math"/>
                        <w:sz w:val="22"/>
                        <w:lang w:val="en-US"/>
                      </w:rPr>
                      <m:t xml:space="preserve"> </m:t>
                    </m:r>
                  </m:e>
                </m:rad>
                <m:r>
                  <w:rPr>
                    <w:rFonts w:ascii="Cambria Math" w:eastAsiaTheme="minorEastAsia" w:hAnsi="Cambria Math"/>
                    <w:sz w:val="22"/>
                    <w:lang w:val="en-US"/>
                  </w:rPr>
                  <m:t xml:space="preserve"> </m:t>
                </m:r>
              </m:oMath>
            </m:oMathPara>
          </w:p>
        </w:tc>
        <w:tc>
          <w:tcPr>
            <w:tcW w:w="711" w:type="dxa"/>
          </w:tcPr>
          <w:p w14:paraId="7114FE0C" w14:textId="0DBBC36D" w:rsidR="00E315F0" w:rsidRPr="00754691" w:rsidRDefault="00E315F0" w:rsidP="004D7B5D">
            <w:pPr>
              <w:spacing w:line="360" w:lineRule="auto"/>
              <w:rPr>
                <w:lang w:val="en-US"/>
              </w:rPr>
            </w:pPr>
            <w:r>
              <w:fldChar w:fldCharType="begin"/>
            </w:r>
            <w:r w:rsidRPr="00754691">
              <w:rPr>
                <w:lang w:val="en-US"/>
              </w:rPr>
              <w:instrText xml:space="preserve"> STYLEREF 1 \s </w:instrText>
            </w:r>
            <w:r>
              <w:fldChar w:fldCharType="separate"/>
            </w:r>
            <w:r w:rsidR="00380EB7">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380EB7">
              <w:rPr>
                <w:noProof/>
                <w:lang w:val="en-US"/>
              </w:rPr>
              <w:t>5</w:t>
            </w:r>
            <w:r>
              <w:fldChar w:fldCharType="end"/>
            </w:r>
          </w:p>
        </w:tc>
      </w:tr>
    </w:tbl>
    <w:p w14:paraId="067E9C52" w14:textId="5EAD0E72" w:rsidR="00546762" w:rsidRPr="00533958" w:rsidRDefault="00004CD0" w:rsidP="004D7B5D">
      <w:pPr>
        <w:spacing w:line="360" w:lineRule="auto"/>
        <w:rPr>
          <w:lang w:val="en-US"/>
        </w:rPr>
      </w:pPr>
      <w:r>
        <w:rPr>
          <w:lang w:val="en-US"/>
        </w:rPr>
        <w:t xml:space="preserve">For measurement films, all pixels were converted to </w:t>
      </w:r>
      <w:proofErr w:type="spellStart"/>
      <w:r w:rsidR="00347579">
        <w:rPr>
          <w:lang w:val="en-US"/>
        </w:rPr>
        <w:t>netOD</w:t>
      </w:r>
      <w:proofErr w:type="spellEnd"/>
      <w:r w:rsidR="00347579">
        <w:rPr>
          <w:lang w:val="en-US"/>
        </w:rPr>
        <w:t xml:space="preserve">, hence no mean pixel value was found 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irr</m:t>
                </m:r>
              </m:sub>
            </m:sSub>
          </m:sub>
        </m:sSub>
        <m:r>
          <w:rPr>
            <w:rFonts w:ascii="Cambria Math" w:hAnsi="Cambria Math"/>
            <w:lang w:val="en-US"/>
          </w:rPr>
          <m:t>=0</m:t>
        </m:r>
      </m:oMath>
      <w:r w:rsidR="00347579">
        <w:rPr>
          <w:rFonts w:eastAsiaTheme="minorEastAsia"/>
          <w:lang w:val="en-US"/>
        </w:rPr>
        <w:t xml:space="preserve">. </w:t>
      </w:r>
      <w:r w:rsidR="00A0141F">
        <w:rPr>
          <w:lang w:val="en-US"/>
        </w:rPr>
        <w:t>W</w:t>
      </w:r>
      <w:r w:rsidR="00794690">
        <w:rPr>
          <w:lang w:val="en-US"/>
        </w:rPr>
        <w:t>e</w:t>
      </w:r>
      <w:r w:rsidR="00546762">
        <w:rPr>
          <w:lang w:val="en-US"/>
        </w:rPr>
        <w:t xml:space="preserve"> found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sidR="005467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sidR="00546762">
        <w:rPr>
          <w:rFonts w:eastAsiaTheme="minorEastAsia"/>
          <w:lang w:val="en-US"/>
        </w:rPr>
        <w:t xml:space="preserve"> </w:t>
      </w:r>
      <w:r w:rsidR="001A5F01">
        <w:rPr>
          <w:rFonts w:eastAsiaTheme="minorEastAsia"/>
          <w:lang w:val="en-US"/>
        </w:rPr>
        <w:t>using</w:t>
      </w:r>
      <w:r w:rsidR="004737E6">
        <w:rPr>
          <w:rFonts w:eastAsiaTheme="minorEastAsia"/>
          <w:lang w:val="en-US"/>
        </w:rPr>
        <w:t xml:space="preserve"> </w:t>
      </w:r>
      <w:r w:rsidR="00AD1CE0">
        <w:rPr>
          <w:rFonts w:eastAsiaTheme="minorEastAsia"/>
          <w:lang w:val="en-US"/>
        </w:rPr>
        <w:t xml:space="preserve"> </w:t>
      </w:r>
      <w:r w:rsidR="00066BED">
        <w:rPr>
          <w:rFonts w:eastAsiaTheme="minorEastAsia"/>
          <w:lang w:val="en-US"/>
        </w:rPr>
        <w:fldChar w:fldCharType="begin"/>
      </w:r>
      <w:r w:rsidR="00066BED">
        <w:rPr>
          <w:rFonts w:eastAsiaTheme="minorEastAsia"/>
          <w:lang w:val="en-US"/>
        </w:rPr>
        <w:instrText xml:space="preserve"> ADDIN ZOTERO_ITEM CSL_CITATION {"citationID":"MaZUARlR","properties":{"formattedCitation":"(Devic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w:instrText>
      </w:r>
      <w:r w:rsidR="00066BED" w:rsidRPr="00533958">
        <w:rPr>
          <w:rFonts w:eastAsiaTheme="minorEastAsia"/>
          <w:lang w:val="en-US"/>
        </w:rPr>
        <w:instrText xml:space="preserve">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066BED">
        <w:rPr>
          <w:rFonts w:eastAsiaTheme="minorEastAsia"/>
          <w:lang w:val="en-US"/>
        </w:rPr>
        <w:fldChar w:fldCharType="separate"/>
      </w:r>
      <w:r w:rsidR="00066BED" w:rsidRPr="00533958">
        <w:rPr>
          <w:rFonts w:cs="Times New Roman"/>
          <w:lang w:val="en-US"/>
        </w:rPr>
        <w:t>(</w:t>
      </w:r>
      <w:proofErr w:type="spellStart"/>
      <w:r w:rsidR="00066BED" w:rsidRPr="00533958">
        <w:rPr>
          <w:rFonts w:cs="Times New Roman"/>
          <w:lang w:val="en-US"/>
        </w:rPr>
        <w:t>Devic</w:t>
      </w:r>
      <w:proofErr w:type="spellEnd"/>
      <w:r w:rsidR="00066BED" w:rsidRPr="00533958">
        <w:rPr>
          <w:rFonts w:cs="Times New Roman"/>
          <w:lang w:val="en-US"/>
        </w:rPr>
        <w:t xml:space="preserve"> et al., 2004)</w:t>
      </w:r>
      <w:r w:rsidR="00066BED">
        <w:rPr>
          <w:rFonts w:eastAsiaTheme="minorEastAsia"/>
          <w:lang w:val="en-US"/>
        </w:rPr>
        <w:fldChar w:fldCharType="end"/>
      </w:r>
      <w:r w:rsidR="00546762" w:rsidRPr="00533958">
        <w:rPr>
          <w:rFonts w:eastAsiaTheme="minorEastAsia"/>
          <w:lang w:val="en-US"/>
        </w:rPr>
        <w:t xml:space="preserve"> </w:t>
      </w:r>
    </w:p>
    <w:p w14:paraId="66687E34" w14:textId="7C5C5FDB" w:rsidR="00546762" w:rsidRPr="0083791E" w:rsidRDefault="008573DA" w:rsidP="004D7B5D">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ctrlPr>
                        <w:rPr>
                          <w:rFonts w:ascii="Cambria Math" w:hAnsi="Cambria Math"/>
                          <w:i/>
                          <w:lang w:val="en-US"/>
                        </w:rPr>
                      </m:ctrlPr>
                    </m:e>
                  </m:acc>
                </m:e>
                <m:sub>
                  <m:r>
                    <w:rPr>
                      <w:rFonts w:ascii="Cambria Math" w:hAnsi="Cambria Math"/>
                      <w:lang w:val="en-US"/>
                    </w:rPr>
                    <m:t>ctrl</m:t>
                  </m:r>
                </m:sub>
              </m:sSub>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nary>
                    <m:naryPr>
                      <m:chr m:val="∑"/>
                      <m:limLoc m:val="subSup"/>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ctrl</m:t>
                                  </m:r>
                                </m:sub>
                              </m:sSub>
                            </m:sub>
                            <m:sup>
                              <m:r>
                                <w:rPr>
                                  <w:rFonts w:ascii="Cambria Math" w:hAnsi="Cambria Math"/>
                                  <w:lang w:val="en-US"/>
                                </w:rPr>
                                <m:t>2</m:t>
                              </m:r>
                            </m:sup>
                          </m:sSubSup>
                        </m:den>
                      </m:f>
                    </m:e>
                  </m:nary>
                </m:e>
              </m:rad>
            </m:den>
          </m:f>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PV</m:t>
                      </m:r>
                    </m:e>
                  </m:acc>
                </m:e>
                <m:sub>
                  <m:r>
                    <w:rPr>
                      <w:rFonts w:ascii="Cambria Math" w:hAnsi="Cambria Math"/>
                      <w:lang w:val="en-US"/>
                    </w:rPr>
                    <m:t>bckg</m:t>
                  </m:r>
                </m:sub>
              </m:sSub>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nary>
                    <m:naryPr>
                      <m:chr m:val="∑"/>
                      <m:limLoc m:val="subSup"/>
                      <m:ctrlPr>
                        <w:rPr>
                          <w:rFonts w:ascii="Cambria Math" w:hAnsi="Cambria Math"/>
                          <w:i/>
                          <w:lang w:val="en-US"/>
                        </w:rPr>
                      </m:ctrlPr>
                    </m:naryPr>
                    <m:sub>
                      <m:r>
                        <w:rPr>
                          <w:rFonts w:ascii="Cambria Math" w:hAnsi="Cambria Math"/>
                          <w:lang w:val="en-US"/>
                        </w:rPr>
                        <m:t>i=0</m:t>
                      </m:r>
                    </m:sub>
                    <m:sup>
                      <m:r>
                        <w:rPr>
                          <w:rFonts w:ascii="Cambria Math" w:hAnsi="Cambria Math"/>
                          <w:lang w:val="en-US"/>
                        </w:rPr>
                        <m:t>m</m:t>
                      </m:r>
                    </m:sup>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bckg</m:t>
                                  </m:r>
                                </m:sub>
                              </m:sSub>
                            </m:sub>
                            <m:sup>
                              <m:r>
                                <w:rPr>
                                  <w:rFonts w:ascii="Cambria Math" w:hAnsi="Cambria Math"/>
                                  <w:lang w:val="en-US"/>
                                </w:rPr>
                                <m:t>2</m:t>
                              </m:r>
                            </m:sup>
                          </m:sSubSup>
                        </m:den>
                      </m:f>
                    </m:e>
                  </m:nary>
                </m:e>
              </m:rad>
            </m:den>
          </m:f>
          <m:r>
            <w:rPr>
              <w:rFonts w:ascii="Cambria Math" w:hAnsi="Cambria Math"/>
              <w:lang w:val="en-US"/>
            </w:rPr>
            <m:t xml:space="preserve">  ,</m:t>
          </m:r>
        </m:oMath>
      </m:oMathPara>
    </w:p>
    <w:p w14:paraId="72882631" w14:textId="700C252B" w:rsidR="00472068" w:rsidRDefault="008A4F87" w:rsidP="004D7B5D">
      <w:pPr>
        <w:spacing w:line="360" w:lineRule="auto"/>
        <w:rPr>
          <w:rFonts w:eastAsiaTheme="minorEastAsia"/>
          <w:lang w:val="en-US"/>
        </w:rPr>
      </w:pPr>
      <w:r>
        <w:rPr>
          <w:lang w:val="en-US"/>
        </w:rPr>
        <w:t>w</w:t>
      </w:r>
      <w:r w:rsidRPr="008A4F87">
        <w:rPr>
          <w:lang w:val="en-US"/>
        </w:rPr>
        <w:t>here</w:t>
      </w:r>
      <w:r>
        <w:rPr>
          <w:lang w:val="en-US"/>
        </w:rPr>
        <w:t xml:space="preserve"> </w:t>
      </w:r>
      <m:oMath>
        <m:r>
          <w:rPr>
            <w:rFonts w:ascii="Cambria Math" w:hAnsi="Cambria Math"/>
            <w:lang w:val="en-US"/>
          </w:rPr>
          <m:t>n</m:t>
        </m:r>
      </m:oMath>
      <w:r w:rsidR="008B0996">
        <w:rPr>
          <w:rFonts w:eastAsiaTheme="minorEastAsia"/>
          <w:lang w:val="en-US"/>
        </w:rPr>
        <w:t xml:space="preserve"> and m</w:t>
      </w:r>
      <w:r>
        <w:rPr>
          <w:rFonts w:eastAsiaTheme="minorEastAsia"/>
          <w:lang w:val="en-US"/>
        </w:rPr>
        <w:t xml:space="preserve"> was the number of </w:t>
      </w:r>
      <w:r w:rsidR="008C47CC">
        <w:rPr>
          <w:rFonts w:eastAsiaTheme="minorEastAsia"/>
          <w:lang w:val="en-US"/>
        </w:rPr>
        <w:t xml:space="preserve">control and background </w:t>
      </w:r>
      <w:r w:rsidR="00EF21C5">
        <w:rPr>
          <w:rFonts w:eastAsiaTheme="minorEastAsia"/>
          <w:lang w:val="en-US"/>
        </w:rPr>
        <w:t>films</w:t>
      </w:r>
      <w:r w:rsidR="0065657F">
        <w:rPr>
          <w:rFonts w:eastAsiaTheme="minorEastAsia"/>
          <w:lang w:val="en-US"/>
        </w:rPr>
        <w:t xml:space="preserve"> respectively</w:t>
      </w:r>
      <w:r w:rsidR="008C47CC">
        <w:rPr>
          <w:rFonts w:eastAsiaTheme="minorEastAsia"/>
          <w:lang w:val="en-US"/>
        </w:rPr>
        <w:t xml:space="preserve">. </w:t>
      </w:r>
      <m:oMath>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PV</m:t>
                </m:r>
              </m:sub>
            </m:sSub>
          </m:e>
          <m:sub>
            <m:r>
              <w:rPr>
                <w:rFonts w:ascii="Cambria Math" w:eastAsiaTheme="minorEastAsia" w:hAnsi="Cambria Math"/>
                <w:lang w:val="en-US"/>
              </w:rPr>
              <m:t>ctrl</m:t>
            </m:r>
          </m:sub>
        </m:sSub>
      </m:oMath>
      <w:r w:rsidR="00ED73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bckg</m:t>
                </m:r>
              </m:sub>
            </m:sSub>
          </m:sub>
        </m:sSub>
      </m:oMath>
      <w:r w:rsidR="00ED7362">
        <w:rPr>
          <w:rFonts w:eastAsiaTheme="minorEastAsia"/>
          <w:lang w:val="en-US"/>
        </w:rPr>
        <w:t xml:space="preserve"> represents the standard </w:t>
      </w:r>
      <w:r w:rsidR="001E30CC">
        <w:rPr>
          <w:rFonts w:eastAsiaTheme="minorEastAsia"/>
          <w:lang w:val="en-US"/>
        </w:rPr>
        <w:t>error</w:t>
      </w:r>
      <w:r w:rsidR="00ED7362">
        <w:rPr>
          <w:rFonts w:eastAsiaTheme="minorEastAsia"/>
          <w:lang w:val="en-US"/>
        </w:rPr>
        <w:t xml:space="preserve"> </w:t>
      </w:r>
      <w:r w:rsidR="00010E78">
        <w:rPr>
          <w:rFonts w:eastAsiaTheme="minorEastAsia"/>
          <w:lang w:val="en-US"/>
        </w:rPr>
        <w:t>of the</w:t>
      </w:r>
      <w:r w:rsidR="001E30CC">
        <w:rPr>
          <w:rFonts w:eastAsiaTheme="minorEastAsia"/>
          <w:lang w:val="en-US"/>
        </w:rPr>
        <w:t xml:space="preserve"> weighted mean</w:t>
      </w:r>
      <w:r w:rsidR="00010E78">
        <w:rPr>
          <w:rFonts w:eastAsiaTheme="minorEastAsia"/>
          <w:lang w:val="en-US"/>
        </w:rPr>
        <w:t xml:space="preserve"> </w:t>
      </w:r>
      <w:r w:rsidR="001D52A3">
        <w:rPr>
          <w:rFonts w:eastAsiaTheme="minorEastAsia"/>
          <w:lang w:val="en-US"/>
        </w:rPr>
        <w:t xml:space="preserve">pixel value within </w:t>
      </w:r>
      <w:r w:rsidR="00756973">
        <w:rPr>
          <w:rFonts w:eastAsiaTheme="minorEastAsia"/>
          <w:lang w:val="en-US"/>
        </w:rPr>
        <w:t>the ROIs of the control and background images</w:t>
      </w:r>
      <w:r w:rsidR="001D52A3">
        <w:rPr>
          <w:rFonts w:eastAsiaTheme="minorEastAsia"/>
          <w:lang w:val="en-US"/>
        </w:rPr>
        <w:t xml:space="preserve">. </w:t>
      </w:r>
      <w:r w:rsidR="00192C18">
        <w:rPr>
          <w:rFonts w:eastAsiaTheme="minorEastAsia"/>
          <w:lang w:val="en-US"/>
        </w:rPr>
        <w:t xml:space="preserve"> </w:t>
      </w:r>
    </w:p>
    <w:p w14:paraId="1E504EEF" w14:textId="3AC0AE5D" w:rsidR="00492594" w:rsidRPr="008A4F87" w:rsidRDefault="00903F3D" w:rsidP="004D7B5D">
      <w:pPr>
        <w:spacing w:line="360" w:lineRule="auto"/>
        <w:rPr>
          <w:lang w:val="en-US"/>
        </w:rPr>
      </w:pPr>
      <w:r>
        <w:rPr>
          <w:noProof/>
        </w:rPr>
        <w:lastRenderedPageBreak/>
        <w:drawing>
          <wp:anchor distT="0" distB="0" distL="114300" distR="114300" simplePos="0" relativeHeight="251658279" behindDoc="1" locked="0" layoutInCell="1" allowOverlap="1" wp14:anchorId="7080AC08" wp14:editId="02C3D2E3">
            <wp:simplePos x="0" y="0"/>
            <wp:positionH relativeFrom="column">
              <wp:posOffset>-229968</wp:posOffset>
            </wp:positionH>
            <wp:positionV relativeFrom="paragraph">
              <wp:posOffset>158164</wp:posOffset>
            </wp:positionV>
            <wp:extent cx="3886835" cy="2067560"/>
            <wp:effectExtent l="0" t="0" r="0" b="8890"/>
            <wp:wrapTight wrapText="bothSides">
              <wp:wrapPolygon edited="0">
                <wp:start x="0" y="0"/>
                <wp:lineTo x="0" y="21494"/>
                <wp:lineTo x="21491" y="21494"/>
                <wp:lineTo x="21491" y="0"/>
                <wp:lineTo x="0" y="0"/>
              </wp:wrapPolygon>
            </wp:wrapTight>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t="29200" r="25145"/>
                    <a:stretch/>
                  </pic:blipFill>
                  <pic:spPr bwMode="auto">
                    <a:xfrm>
                      <a:off x="0" y="0"/>
                      <a:ext cx="3886835" cy="2067560"/>
                    </a:xfrm>
                    <a:prstGeom prst="rect">
                      <a:avLst/>
                    </a:prstGeom>
                    <a:ln>
                      <a:noFill/>
                    </a:ln>
                    <a:extLst>
                      <a:ext uri="{53640926-AAD7-44D8-BBD7-CCE9431645EC}">
                        <a14:shadowObscured xmlns:a14="http://schemas.microsoft.com/office/drawing/2010/main"/>
                      </a:ext>
                    </a:extLst>
                  </pic:spPr>
                </pic:pic>
              </a:graphicData>
            </a:graphic>
          </wp:anchor>
        </w:drawing>
      </w:r>
    </w:p>
    <w:p w14:paraId="1AC3E6C1" w14:textId="14F410B2" w:rsidR="00900485" w:rsidRPr="007D5018" w:rsidRDefault="00900485" w:rsidP="004D7B5D">
      <w:pPr>
        <w:keepNext/>
        <w:spacing w:line="360" w:lineRule="auto"/>
        <w:jc w:val="both"/>
        <w:rPr>
          <w:lang w:val="en-US"/>
        </w:rPr>
      </w:pPr>
    </w:p>
    <w:p w14:paraId="53BB1723" w14:textId="52EFA25D" w:rsidR="00A0141F" w:rsidRDefault="00900485" w:rsidP="004D7B5D">
      <w:pPr>
        <w:pStyle w:val="Caption"/>
        <w:spacing w:line="360" w:lineRule="auto"/>
        <w:jc w:val="both"/>
        <w:rPr>
          <w:rFonts w:eastAsiaTheme="minorEastAsia"/>
          <w:b/>
          <w:bCs/>
          <w:lang w:val="en-US"/>
        </w:rPr>
      </w:pPr>
      <w:bookmarkStart w:id="136" w:name="_Ref103169841"/>
      <w:r w:rsidRPr="00DB3FF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8</w:t>
      </w:r>
      <w:r w:rsidR="00543048">
        <w:rPr>
          <w:lang w:val="en-US"/>
        </w:rPr>
        <w:fldChar w:fldCharType="end"/>
      </w:r>
      <w:bookmarkEnd w:id="136"/>
      <w:r w:rsidRPr="00DB3FFC">
        <w:rPr>
          <w:lang w:val="en-US"/>
        </w:rPr>
        <w:t xml:space="preserve">. Illustration </w:t>
      </w:r>
      <w:r w:rsidR="00DB3FFC">
        <w:rPr>
          <w:lang w:val="en-US"/>
        </w:rPr>
        <w:t xml:space="preserve">explaining the notation behind calculating </w:t>
      </w:r>
      <w:r w:rsidR="00FA72E1">
        <w:rPr>
          <w:lang w:val="en-US"/>
        </w:rPr>
        <w:t xml:space="preserve">weighted average pixel values </w:t>
      </w:r>
      <m:oMath>
        <m:acc>
          <m:accPr>
            <m:chr m:val="̅"/>
            <m:ctrlPr>
              <w:rPr>
                <w:rFonts w:ascii="Cambria Math" w:hAnsi="Cambria Math"/>
                <w:lang w:val="en-US"/>
              </w:rPr>
            </m:ctrlPr>
          </m:accPr>
          <m:e>
            <m:r>
              <w:rPr>
                <w:rFonts w:ascii="Cambria Math" w:hAnsi="Cambria Math"/>
                <w:lang w:val="en-US"/>
              </w:rPr>
              <m:t>PV</m:t>
            </m:r>
            <m:ctrlPr>
              <w:rPr>
                <w:rFonts w:ascii="Cambria Math" w:hAnsi="Cambria Math"/>
                <w:b/>
                <w:bCs/>
                <w:lang w:val="en-US"/>
              </w:rPr>
            </m:ctrlPr>
          </m:e>
        </m:acc>
      </m:oMath>
      <w:r w:rsidR="00FA72E1">
        <w:rPr>
          <w:rFonts w:eastAsiaTheme="minorEastAsia"/>
          <w:b/>
          <w:bCs/>
          <w:lang w:val="en-US"/>
        </w:rPr>
        <w:t>.</w:t>
      </w:r>
      <w:r w:rsidR="00F21868">
        <w:rPr>
          <w:rFonts w:eastAsiaTheme="minorEastAsia"/>
          <w:b/>
          <w:bCs/>
          <w:lang w:val="en-US"/>
        </w:rPr>
        <w:t xml:space="preserve"> </w:t>
      </w:r>
      <w:r w:rsidR="00F21868">
        <w:rPr>
          <w:rFonts w:eastAsiaTheme="minorEastAsia"/>
          <w:lang w:val="en-US"/>
        </w:rPr>
        <w:t xml:space="preserve">Both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sidR="00B65B35">
        <w:rPr>
          <w:rFonts w:eastAsiaTheme="minorEastAsia"/>
          <w:lang w:val="en-US"/>
        </w:rPr>
        <w:t xml:space="preserve"> and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sidR="00B65B35">
        <w:rPr>
          <w:rFonts w:eastAsiaTheme="minorEastAsia"/>
          <w:lang w:val="en-US"/>
        </w:rPr>
        <w:t xml:space="preserve"> are mean pixel values within the </w:t>
      </w:r>
      <w:r w:rsidR="00F91F9B">
        <w:rPr>
          <w:rFonts w:eastAsiaTheme="minorEastAsia"/>
          <w:lang w:val="en-US"/>
        </w:rPr>
        <w:t>4 x 4 mm</w:t>
      </w:r>
      <w:r w:rsidR="00F91F9B">
        <w:rPr>
          <w:rFonts w:eastAsiaTheme="minorEastAsia"/>
          <w:vertAlign w:val="superscript"/>
          <w:lang w:val="en-US"/>
        </w:rPr>
        <w:t>2</w:t>
      </w:r>
      <w:r w:rsidR="000830E9">
        <w:rPr>
          <w:rFonts w:eastAsiaTheme="minorEastAsia"/>
          <w:vertAlign w:val="superscript"/>
          <w:lang w:val="en-US"/>
        </w:rPr>
        <w:t xml:space="preserve"> </w:t>
      </w:r>
      <w:r w:rsidR="000830E9">
        <w:rPr>
          <w:rFonts w:eastAsiaTheme="minorEastAsia"/>
          <w:lang w:val="en-US"/>
        </w:rPr>
        <w:t>ROI</w:t>
      </w:r>
      <w:r w:rsidR="00F91F9B">
        <w:rPr>
          <w:rFonts w:eastAsiaTheme="minorEastAsia"/>
          <w:lang w:val="en-US"/>
        </w:rPr>
        <w:t>.</w:t>
      </w:r>
      <w:r w:rsidR="00336F8E">
        <w:rPr>
          <w:rFonts w:eastAsiaTheme="minorEastAsia"/>
          <w:lang w:val="en-US"/>
        </w:rPr>
        <w:t xml:space="preserve"> </w:t>
      </w:r>
      <w:r w:rsidR="00F21868">
        <w:rPr>
          <w:rFonts w:eastAsiaTheme="minorEastAsia"/>
          <w:b/>
          <w:bCs/>
          <w:lang w:val="en-US"/>
        </w:rPr>
        <w:t xml:space="preserve"> </w:t>
      </w:r>
    </w:p>
    <w:p w14:paraId="7BE4803F" w14:textId="6C0542D3" w:rsidR="00492594" w:rsidRDefault="00492594" w:rsidP="004D7B5D">
      <w:pPr>
        <w:spacing w:line="360" w:lineRule="auto"/>
        <w:rPr>
          <w:lang w:val="en-US"/>
        </w:rPr>
      </w:pPr>
    </w:p>
    <w:p w14:paraId="43C64876" w14:textId="77777777" w:rsidR="00903F3D" w:rsidRDefault="00903F3D" w:rsidP="004D7B5D">
      <w:pPr>
        <w:spacing w:line="360" w:lineRule="auto"/>
        <w:rPr>
          <w:lang w:val="en-US"/>
        </w:rPr>
      </w:pPr>
    </w:p>
    <w:p w14:paraId="07589180" w14:textId="7FF899BF" w:rsidR="00540B60" w:rsidRDefault="00903F3D" w:rsidP="004D7B5D">
      <w:pPr>
        <w:spacing w:line="360" w:lineRule="auto"/>
        <w:rPr>
          <w:lang w:val="en-US"/>
        </w:rPr>
      </w:pPr>
      <w:r>
        <w:rPr>
          <w:lang w:val="en-US"/>
        </w:rPr>
        <w:t xml:space="preserve">When plotting </w:t>
      </w:r>
      <w:proofErr w:type="spellStart"/>
      <w:r>
        <w:rPr>
          <w:lang w:val="en-US"/>
        </w:rPr>
        <w:t>netOD</w:t>
      </w:r>
      <w:proofErr w:type="spellEnd"/>
      <w:r>
        <w:rPr>
          <w:lang w:val="en-US"/>
        </w:rPr>
        <w:t xml:space="preserve"> against dose it became apparent that</w:t>
      </w:r>
      <w:r w:rsidR="003B7E5F">
        <w:rPr>
          <w:lang w:val="en-US"/>
        </w:rPr>
        <w:t xml:space="preserve"> the films</w:t>
      </w:r>
      <w:r>
        <w:rPr>
          <w:lang w:val="en-US"/>
        </w:rPr>
        <w:t xml:space="preserve"> </w:t>
      </w:r>
      <w:r w:rsidR="00BE1182">
        <w:rPr>
          <w:lang w:val="en-US"/>
        </w:rPr>
        <w:t xml:space="preserve">differed in their </w:t>
      </w:r>
      <w:r>
        <w:rPr>
          <w:lang w:val="en-US"/>
        </w:rPr>
        <w:t>response</w:t>
      </w:r>
      <w:r w:rsidR="0015234E">
        <w:rPr>
          <w:lang w:val="en-US"/>
        </w:rPr>
        <w:t xml:space="preserve">, </w:t>
      </w:r>
      <w:r>
        <w:rPr>
          <w:lang w:val="en-US"/>
        </w:rPr>
        <w:t xml:space="preserve">which can be seen in </w:t>
      </w:r>
      <w:r w:rsidR="006112B7">
        <w:rPr>
          <w:lang w:val="en-US"/>
        </w:rPr>
        <w:fldChar w:fldCharType="begin"/>
      </w:r>
      <w:r w:rsidR="006112B7">
        <w:rPr>
          <w:lang w:val="en-US"/>
        </w:rPr>
        <w:instrText xml:space="preserve"> REF _Ref101012390 \h </w:instrText>
      </w:r>
      <w:r w:rsidR="006112B7">
        <w:rPr>
          <w:lang w:val="en-US"/>
        </w:rPr>
      </w:r>
      <w:r w:rsidR="006112B7">
        <w:rPr>
          <w:lang w:val="en-US"/>
        </w:rPr>
        <w:fldChar w:fldCharType="separate"/>
      </w:r>
      <w:r w:rsidR="00540B60" w:rsidRPr="00FE5117">
        <w:rPr>
          <w:lang w:val="en-US"/>
        </w:rPr>
        <w:t xml:space="preserve">Figure </w:t>
      </w:r>
      <w:r w:rsidR="00540B60">
        <w:rPr>
          <w:noProof/>
          <w:lang w:val="en-US"/>
        </w:rPr>
        <w:t>2</w:t>
      </w:r>
      <w:r w:rsidR="00540B60">
        <w:rPr>
          <w:lang w:val="en-US"/>
        </w:rPr>
        <w:noBreakHyphen/>
      </w:r>
      <w:r w:rsidR="00540B60">
        <w:rPr>
          <w:noProof/>
          <w:lang w:val="en-US"/>
        </w:rPr>
        <w:t>9</w:t>
      </w:r>
      <w:r w:rsidR="006112B7">
        <w:rPr>
          <w:lang w:val="en-US"/>
        </w:rPr>
        <w:fldChar w:fldCharType="end"/>
      </w:r>
      <w:r w:rsidR="0015234E">
        <w:rPr>
          <w:lang w:val="en-US"/>
        </w:rPr>
        <w:t>.</w:t>
      </w:r>
      <w:r w:rsidR="003776AD">
        <w:rPr>
          <w:lang w:val="en-US"/>
        </w:rPr>
        <w:t xml:space="preserve"> </w:t>
      </w:r>
      <w:r w:rsidR="00BE1182">
        <w:rPr>
          <w:lang w:val="en-US"/>
        </w:rPr>
        <w:t xml:space="preserve">It </w:t>
      </w:r>
      <w:r w:rsidR="00D87E95">
        <w:rPr>
          <w:lang w:val="en-US"/>
        </w:rPr>
        <w:t>appeared</w:t>
      </w:r>
      <w:r w:rsidR="00BE1182">
        <w:rPr>
          <w:lang w:val="en-US"/>
        </w:rPr>
        <w:t xml:space="preserve"> </w:t>
      </w:r>
      <w:r w:rsidR="00143E85">
        <w:rPr>
          <w:lang w:val="en-US"/>
        </w:rPr>
        <w:t xml:space="preserve">that the film response was split in two </w:t>
      </w:r>
      <w:r w:rsidR="002607C9">
        <w:rPr>
          <w:lang w:val="en-US"/>
        </w:rPr>
        <w:t>categories:</w:t>
      </w:r>
      <w:r w:rsidR="00143E85">
        <w:rPr>
          <w:lang w:val="en-US"/>
        </w:rPr>
        <w:t xml:space="preserve"> “low” and “high”. </w:t>
      </w:r>
      <w:r w:rsidR="00BC6EC6">
        <w:rPr>
          <w:lang w:val="en-US"/>
        </w:rPr>
        <w:t>This was</w:t>
      </w:r>
      <w:r w:rsidR="003222AD">
        <w:rPr>
          <w:lang w:val="en-US"/>
        </w:rPr>
        <w:t xml:space="preserve"> not</w:t>
      </w:r>
      <w:r w:rsidR="00BC6EC6">
        <w:rPr>
          <w:lang w:val="en-US"/>
        </w:rPr>
        <w:t xml:space="preserve"> the case for t</w:t>
      </w:r>
      <w:r>
        <w:rPr>
          <w:lang w:val="en-US"/>
        </w:rPr>
        <w:t>he</w:t>
      </w:r>
      <w:r w:rsidR="003222AD">
        <w:rPr>
          <w:lang w:val="en-US"/>
        </w:rPr>
        <w:t xml:space="preserve"> second</w:t>
      </w:r>
      <w:r w:rsidR="00973F7D">
        <w:rPr>
          <w:lang w:val="en-US"/>
        </w:rPr>
        <w:t xml:space="preserve"> set of </w:t>
      </w:r>
      <w:r>
        <w:rPr>
          <w:lang w:val="en-US"/>
        </w:rPr>
        <w:t>calibration</w:t>
      </w:r>
      <w:r w:rsidR="00973F7D">
        <w:rPr>
          <w:lang w:val="en-US"/>
        </w:rPr>
        <w:t xml:space="preserve"> films</w:t>
      </w:r>
      <w:r>
        <w:rPr>
          <w:lang w:val="en-US"/>
        </w:rPr>
        <w:t>, which complicate</w:t>
      </w:r>
      <w:r w:rsidR="00220F2F">
        <w:rPr>
          <w:lang w:val="en-US"/>
        </w:rPr>
        <w:t xml:space="preserve">d the process of converting from </w:t>
      </w:r>
      <w:proofErr w:type="spellStart"/>
      <w:r w:rsidR="00220F2F">
        <w:rPr>
          <w:lang w:val="en-US"/>
        </w:rPr>
        <w:t>netOD</w:t>
      </w:r>
      <w:proofErr w:type="spellEnd"/>
      <w:r w:rsidR="00220F2F">
        <w:rPr>
          <w:lang w:val="en-US"/>
        </w:rPr>
        <w:t xml:space="preserve"> to dose</w:t>
      </w:r>
      <w:r>
        <w:rPr>
          <w:lang w:val="en-US"/>
        </w:rPr>
        <w:t xml:space="preserve"> (</w:t>
      </w:r>
      <w:r w:rsidR="00B17BFF">
        <w:rPr>
          <w:lang w:val="en-US"/>
        </w:rPr>
        <w:t>discussed</w:t>
      </w:r>
      <w:r>
        <w:rPr>
          <w:lang w:val="en-US"/>
        </w:rPr>
        <w:t xml:space="preserve"> further down). </w:t>
      </w:r>
      <w:r w:rsidR="00E93281">
        <w:rPr>
          <w:lang w:val="en-US"/>
        </w:rPr>
        <w:t xml:space="preserve">Using kernel density estimation (KDE) we were </w:t>
      </w:r>
      <w:r w:rsidR="00690451">
        <w:rPr>
          <w:lang w:val="en-US"/>
        </w:rPr>
        <w:t xml:space="preserve">able to separate the films. </w:t>
      </w:r>
      <w:r>
        <w:rPr>
          <w:lang w:val="en-US"/>
        </w:rPr>
        <w:t xml:space="preserve">KDE estimates the probability density function (PDF) of the data </w:t>
      </w:r>
      <w:r>
        <w:rPr>
          <w:lang w:val="en-US"/>
        </w:rPr>
        <w:fldChar w:fldCharType="begin"/>
      </w:r>
      <w:r>
        <w:rPr>
          <w:lang w:val="en-US"/>
        </w:rPr>
        <w:instrText xml:space="preserve"> ADDIN ZOTERO_ITEM CSL_CITATION {"citationID":"JRxvP5Q8","properties":{"formattedCitation":"(Silverman, 1998)","plainCitation":"(Silverman, 1998)","dontUpdate":true,"noteIndex":0},"citationItems":[{"id":489,"uris":["http://zotero.org/users/9228513/items/LE45WYUD"],"itemData":{"id":489,"type":"book","call-number":"QA276.8 .S555 1998","collection-number":"26","collection-title":"Monographs on statistics and applied probability","event-place":"Boca Raton","ISBN":"978-0-412-24620-3","number-of-pages":"175","publisher":"Chapman &amp; Hall/CRC","publisher-place":"Boca Raton","source":"Library of Congress ISBN","title":"Density estimation for statistics and data analysis","author":[{"family":"Silverman","given":"B. W."}],"issued":{"date-parts":[["1998"]]}}}],"schema":"https://github.com/citation-style-language/schema/raw/master/csl-citation.json"} </w:instrText>
      </w:r>
      <w:r>
        <w:rPr>
          <w:lang w:val="en-US"/>
        </w:rPr>
        <w:fldChar w:fldCharType="separate"/>
      </w:r>
      <w:r w:rsidRPr="00F5566E">
        <w:rPr>
          <w:rFonts w:cs="Times New Roman"/>
          <w:lang w:val="en-US"/>
        </w:rPr>
        <w:t>(Silverman, 1998</w:t>
      </w:r>
      <w:r>
        <w:rPr>
          <w:rFonts w:cs="Times New Roman"/>
          <w:lang w:val="en-US"/>
        </w:rPr>
        <w:t>, p.1</w:t>
      </w:r>
      <w:r w:rsidRPr="00F5566E">
        <w:rPr>
          <w:rFonts w:cs="Times New Roman"/>
          <w:lang w:val="en-US"/>
        </w:rPr>
        <w:t>)</w:t>
      </w:r>
      <w:r>
        <w:rPr>
          <w:lang w:val="en-US"/>
        </w:rPr>
        <w:fldChar w:fldCharType="end"/>
      </w:r>
      <w:r>
        <w:rPr>
          <w:lang w:val="en-US"/>
        </w:rPr>
        <w:t>. The method sorts the data in increasing order, before centering a kernel over all the</w:t>
      </w:r>
      <w:r w:rsidRPr="00903F3D">
        <w:rPr>
          <w:lang w:val="en-US"/>
        </w:rPr>
        <w:t xml:space="preserve"> </w:t>
      </w:r>
      <w:r>
        <w:rPr>
          <w:lang w:val="en-US"/>
        </w:rPr>
        <w:t xml:space="preserve">datapoints. The kernel is a known PDF with a specified smoothing parameter called bandwidth. For our </w:t>
      </w:r>
      <w:proofErr w:type="spellStart"/>
      <w:r>
        <w:rPr>
          <w:lang w:val="en-US"/>
        </w:rPr>
        <w:t>netOD</w:t>
      </w:r>
      <w:proofErr w:type="spellEnd"/>
      <w:r>
        <w:rPr>
          <w:lang w:val="en-US"/>
        </w:rPr>
        <w:t xml:space="preserve"> data we used a Gaussian kernel, where the bandwidth acts as the standard</w:t>
      </w:r>
      <w:r w:rsidRPr="00903F3D">
        <w:rPr>
          <w:lang w:val="en-US"/>
        </w:rPr>
        <w:t xml:space="preserve"> </w:t>
      </w:r>
      <w:r>
        <w:rPr>
          <w:lang w:val="en-US"/>
        </w:rPr>
        <w:t xml:space="preserve">deviation in the Gaussian PDF.  The kernels are </w:t>
      </w:r>
    </w:p>
    <w:p w14:paraId="06766D7F" w14:textId="4D40B658" w:rsidR="00540B60" w:rsidRDefault="00540B60" w:rsidP="004D7B5D">
      <w:pPr>
        <w:spacing w:line="360" w:lineRule="auto"/>
        <w:rPr>
          <w:lang w:val="en-US"/>
        </w:rPr>
      </w:pPr>
      <w:r>
        <w:rPr>
          <w:b/>
          <w:bCs/>
          <w:noProof/>
          <w:lang w:val="en-US"/>
        </w:rPr>
        <w:drawing>
          <wp:anchor distT="0" distB="0" distL="114300" distR="114300" simplePos="0" relativeHeight="251658271" behindDoc="1" locked="0" layoutInCell="1" allowOverlap="1" wp14:anchorId="5146E71F" wp14:editId="5DCCF39E">
            <wp:simplePos x="0" y="0"/>
            <wp:positionH relativeFrom="column">
              <wp:posOffset>981075</wp:posOffset>
            </wp:positionH>
            <wp:positionV relativeFrom="paragraph">
              <wp:posOffset>283210</wp:posOffset>
            </wp:positionV>
            <wp:extent cx="3805555" cy="2628900"/>
            <wp:effectExtent l="0" t="0" r="4445" b="0"/>
            <wp:wrapTight wrapText="bothSides">
              <wp:wrapPolygon edited="0">
                <wp:start x="0" y="0"/>
                <wp:lineTo x="0" y="21443"/>
                <wp:lineTo x="21517" y="21443"/>
                <wp:lineTo x="21517" y="0"/>
                <wp:lineTo x="0" y="0"/>
              </wp:wrapPolygon>
            </wp:wrapTight>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rotWithShape="1">
                    <a:blip r:embed="rId47" cstate="print">
                      <a:extLst>
                        <a:ext uri="{28A0092B-C50C-407E-A947-70E740481C1C}">
                          <a14:useLocalDpi xmlns:a14="http://schemas.microsoft.com/office/drawing/2010/main" val="0"/>
                        </a:ext>
                      </a:extLst>
                    </a:blip>
                    <a:srcRect l="4386" t="12552" r="29246" b="5925"/>
                    <a:stretch/>
                  </pic:blipFill>
                  <pic:spPr bwMode="auto">
                    <a:xfrm>
                      <a:off x="0" y="0"/>
                      <a:ext cx="3805555"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CBEB5" w14:textId="77777777" w:rsidR="00540B60" w:rsidRDefault="00540B60" w:rsidP="004D7B5D">
      <w:pPr>
        <w:spacing w:line="360" w:lineRule="auto"/>
        <w:rPr>
          <w:lang w:val="en-US"/>
        </w:rPr>
      </w:pPr>
    </w:p>
    <w:p w14:paraId="307839B6" w14:textId="77777777" w:rsidR="00540B60" w:rsidRDefault="00540B60" w:rsidP="004D7B5D">
      <w:pPr>
        <w:spacing w:line="360" w:lineRule="auto"/>
        <w:rPr>
          <w:lang w:val="en-US"/>
        </w:rPr>
      </w:pPr>
    </w:p>
    <w:p w14:paraId="447954F8" w14:textId="77777777" w:rsidR="00540B60" w:rsidRDefault="00540B60" w:rsidP="004D7B5D">
      <w:pPr>
        <w:spacing w:line="360" w:lineRule="auto"/>
        <w:rPr>
          <w:lang w:val="en-US"/>
        </w:rPr>
      </w:pPr>
    </w:p>
    <w:p w14:paraId="6B7AB8F1" w14:textId="77777777" w:rsidR="00540B60" w:rsidRDefault="00540B60" w:rsidP="004D7B5D">
      <w:pPr>
        <w:spacing w:line="360" w:lineRule="auto"/>
        <w:rPr>
          <w:lang w:val="en-US"/>
        </w:rPr>
      </w:pPr>
    </w:p>
    <w:p w14:paraId="0748EF7E" w14:textId="77777777" w:rsidR="00540B60" w:rsidRDefault="00540B60" w:rsidP="004D7B5D">
      <w:pPr>
        <w:spacing w:line="360" w:lineRule="auto"/>
        <w:rPr>
          <w:lang w:val="en-US"/>
        </w:rPr>
      </w:pPr>
    </w:p>
    <w:p w14:paraId="04DD6E06" w14:textId="77777777" w:rsidR="00540B60" w:rsidRDefault="00540B60" w:rsidP="004D7B5D">
      <w:pPr>
        <w:spacing w:line="360" w:lineRule="auto"/>
        <w:rPr>
          <w:lang w:val="en-US"/>
        </w:rPr>
      </w:pPr>
    </w:p>
    <w:p w14:paraId="52C6C73A" w14:textId="7F2F3DCD" w:rsidR="00540B60" w:rsidRDefault="00540B60" w:rsidP="004D7B5D">
      <w:pPr>
        <w:spacing w:line="360" w:lineRule="auto"/>
        <w:rPr>
          <w:lang w:val="en-US"/>
        </w:rPr>
      </w:pPr>
      <w:r>
        <w:rPr>
          <w:noProof/>
        </w:rPr>
        <mc:AlternateContent>
          <mc:Choice Requires="wps">
            <w:drawing>
              <wp:anchor distT="0" distB="0" distL="114300" distR="114300" simplePos="0" relativeHeight="251658273" behindDoc="1" locked="0" layoutInCell="1" allowOverlap="1" wp14:anchorId="7E1F79E9" wp14:editId="5262E6C5">
                <wp:simplePos x="0" y="0"/>
                <wp:positionH relativeFrom="margin">
                  <wp:align>center</wp:align>
                </wp:positionH>
                <wp:positionV relativeFrom="paragraph">
                  <wp:posOffset>214630</wp:posOffset>
                </wp:positionV>
                <wp:extent cx="3326130" cy="295275"/>
                <wp:effectExtent l="0" t="0" r="7620" b="9525"/>
                <wp:wrapTight wrapText="bothSides">
                  <wp:wrapPolygon edited="0">
                    <wp:start x="0" y="0"/>
                    <wp:lineTo x="0" y="20903"/>
                    <wp:lineTo x="21526" y="20903"/>
                    <wp:lineTo x="21526"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326130" cy="295275"/>
                        </a:xfrm>
                        <a:prstGeom prst="rect">
                          <a:avLst/>
                        </a:prstGeom>
                        <a:solidFill>
                          <a:prstClr val="white"/>
                        </a:solidFill>
                        <a:ln>
                          <a:noFill/>
                        </a:ln>
                      </wps:spPr>
                      <wps:txbx>
                        <w:txbxContent>
                          <w:p w14:paraId="22ABC028" w14:textId="3E6EFBA3" w:rsidR="000B07D9" w:rsidRPr="00573A1B" w:rsidRDefault="000B07D9" w:rsidP="000B07D9">
                            <w:pPr>
                              <w:pStyle w:val="Caption"/>
                              <w:rPr>
                                <w:b/>
                                <w:bCs/>
                                <w:noProof/>
                                <w:sz w:val="24"/>
                              </w:rPr>
                            </w:pPr>
                            <w:bookmarkStart w:id="137" w:name="_Ref101012390"/>
                            <w:r w:rsidRPr="00FE511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9</w:t>
                            </w:r>
                            <w:r w:rsidR="00543048">
                              <w:rPr>
                                <w:lang w:val="en-US"/>
                              </w:rPr>
                              <w:fldChar w:fldCharType="end"/>
                            </w:r>
                            <w:bookmarkEnd w:id="137"/>
                            <w:r w:rsidRPr="00FE5117">
                              <w:rPr>
                                <w:lang w:val="en-US"/>
                              </w:rPr>
                              <w:t xml:space="preserve">. </w:t>
                            </w:r>
                            <w:r w:rsidRPr="00A94836">
                              <w:rPr>
                                <w:lang w:val="en-US"/>
                              </w:rPr>
                              <w:t>Illustration of the s</w:t>
                            </w:r>
                            <w:r>
                              <w:rPr>
                                <w:lang w:val="en-US"/>
                              </w:rPr>
                              <w:t xml:space="preserve">plit response in </w:t>
                            </w:r>
                            <w:proofErr w:type="spellStart"/>
                            <w:r>
                              <w:rPr>
                                <w:lang w:val="en-US"/>
                              </w:rPr>
                              <w:t>netOD</w:t>
                            </w:r>
                            <w:proofErr w:type="spellEnd"/>
                            <w:r>
                              <w:rPr>
                                <w:lang w:val="en-US"/>
                              </w:rPr>
                              <w:t xml:space="preserve">. This was apparent in all color channels. </w:t>
                            </w:r>
                            <w:r>
                              <w:rPr>
                                <w:lang w:val="en-US"/>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F79E9" id="Text Box 62" o:spid="_x0000_s1046" type="#_x0000_t202" style="position:absolute;margin-left:0;margin-top:16.9pt;width:261.9pt;height:23.25pt;z-index:-25165820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" stroked="f">
                <v:textbox inset="0,0,0,0">
                  <w:txbxContent>
                    <w:p w14:paraId="22ABC028" w14:textId="3E6EFBA3" w:rsidR="000B07D9" w:rsidRPr="00573A1B" w:rsidRDefault="000B07D9" w:rsidP="000B07D9">
                      <w:pPr>
                        <w:pStyle w:val="Caption"/>
                        <w:rPr>
                          <w:b/>
                          <w:bCs/>
                          <w:noProof/>
                          <w:sz w:val="24"/>
                        </w:rPr>
                      </w:pPr>
                      <w:bookmarkStart w:id="138" w:name="_Ref101012390"/>
                      <w:r w:rsidRPr="00FE511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9</w:t>
                      </w:r>
                      <w:r w:rsidR="00543048">
                        <w:rPr>
                          <w:lang w:val="en-US"/>
                        </w:rPr>
                        <w:fldChar w:fldCharType="end"/>
                      </w:r>
                      <w:bookmarkEnd w:id="138"/>
                      <w:r w:rsidRPr="00FE5117">
                        <w:rPr>
                          <w:lang w:val="en-US"/>
                        </w:rPr>
                        <w:t xml:space="preserve">. </w:t>
                      </w:r>
                      <w:r w:rsidRPr="00A94836">
                        <w:rPr>
                          <w:lang w:val="en-US"/>
                        </w:rPr>
                        <w:t>Illustration of the s</w:t>
                      </w:r>
                      <w:r>
                        <w:rPr>
                          <w:lang w:val="en-US"/>
                        </w:rPr>
                        <w:t xml:space="preserve">plit response in </w:t>
                      </w:r>
                      <w:proofErr w:type="spellStart"/>
                      <w:r>
                        <w:rPr>
                          <w:lang w:val="en-US"/>
                        </w:rPr>
                        <w:t>netOD</w:t>
                      </w:r>
                      <w:proofErr w:type="spellEnd"/>
                      <w:r>
                        <w:rPr>
                          <w:lang w:val="en-US"/>
                        </w:rPr>
                        <w:t xml:space="preserve">. This was apparent in all color channels. </w:t>
                      </w:r>
                      <w:r>
                        <w:rPr>
                          <w:lang w:val="en-US"/>
                        </w:rPr>
                        <w:br/>
                      </w:r>
                    </w:p>
                  </w:txbxContent>
                </v:textbox>
                <w10:wrap type="tight" anchorx="margin"/>
              </v:shape>
            </w:pict>
          </mc:Fallback>
        </mc:AlternateContent>
      </w:r>
    </w:p>
    <w:p w14:paraId="000F3AAC" w14:textId="3DD295BA" w:rsidR="000A195D" w:rsidRDefault="00903F3D" w:rsidP="004D7B5D">
      <w:pPr>
        <w:spacing w:line="360" w:lineRule="auto"/>
        <w:rPr>
          <w:lang w:val="en-US"/>
        </w:rPr>
      </w:pPr>
      <w:r>
        <w:rPr>
          <w:lang w:val="en-US"/>
        </w:rPr>
        <w:lastRenderedPageBreak/>
        <w:t>summed together, and the sum increases if many</w:t>
      </w:r>
      <w:r w:rsidRPr="00903F3D">
        <w:rPr>
          <w:lang w:val="en-US"/>
        </w:rPr>
        <w:t xml:space="preserve"> </w:t>
      </w:r>
      <w:r>
        <w:rPr>
          <w:lang w:val="en-US"/>
        </w:rPr>
        <w:t xml:space="preserve">kernels are within each other’s bandwidths. We used a python package </w:t>
      </w:r>
      <w:r w:rsidR="00306700">
        <w:rPr>
          <w:lang w:val="en-US"/>
        </w:rPr>
        <w:t xml:space="preserve">called </w:t>
      </w:r>
      <w:proofErr w:type="spellStart"/>
      <w:r w:rsidR="00306700" w:rsidRPr="00A71AA6">
        <w:rPr>
          <w:i/>
          <w:iCs/>
          <w:lang w:val="en-US"/>
        </w:rPr>
        <w:t>sklearn</w:t>
      </w:r>
      <w:r w:rsidR="00B145CE" w:rsidRPr="00A71AA6">
        <w:rPr>
          <w:i/>
          <w:iCs/>
          <w:lang w:val="en-US"/>
        </w:rPr>
        <w:t>.neighbors</w:t>
      </w:r>
      <w:proofErr w:type="spellEnd"/>
      <w:r w:rsidR="002908B0">
        <w:rPr>
          <w:i/>
          <w:iCs/>
          <w:lang w:val="en-US"/>
        </w:rPr>
        <w:t xml:space="preserve"> </w:t>
      </w:r>
      <w:r w:rsidR="002908B0">
        <w:rPr>
          <w:i/>
          <w:iCs/>
          <w:lang w:val="en-US"/>
        </w:rPr>
        <w:fldChar w:fldCharType="begin"/>
      </w:r>
      <w:r w:rsidR="002908B0">
        <w:rPr>
          <w:i/>
          <w:iCs/>
          <w:lang w:val="en-US"/>
        </w:rPr>
        <w:instrText xml:space="preserve"> ADDIN ZOTERO_ITEM CSL_CITATION {"citationID":"bgM8oCyd","properties":{"formattedCitation":"(Pedregosa et al., 2011)","plainCitation":"(Pedregosa et al., 2011)","noteIndex":0},"citationItems":[{"id":530,"uris":["http://zotero.org/users/9228513/items/MC85WM3F"],"itemData":{"id":530,"type":"article-journal","container-title":"Journal of Machine Learning Research","page":"2825–2830","title":"Scikit-learn: Machine Learning in Python","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schema":"https://github.com/citation-style-language/schema/raw/master/csl-citation.json"} </w:instrText>
      </w:r>
      <w:r w:rsidR="002908B0">
        <w:rPr>
          <w:i/>
          <w:iCs/>
          <w:lang w:val="en-US"/>
        </w:rPr>
        <w:fldChar w:fldCharType="separate"/>
      </w:r>
      <w:r w:rsidR="002908B0" w:rsidRPr="00574EC3">
        <w:rPr>
          <w:rFonts w:cs="Times New Roman"/>
          <w:lang w:val="en-US"/>
        </w:rPr>
        <w:t>(</w:t>
      </w:r>
      <w:proofErr w:type="spellStart"/>
      <w:r w:rsidR="002908B0" w:rsidRPr="00574EC3">
        <w:rPr>
          <w:rFonts w:cs="Times New Roman"/>
          <w:lang w:val="en-US"/>
        </w:rPr>
        <w:t>Pedregosa</w:t>
      </w:r>
      <w:proofErr w:type="spellEnd"/>
      <w:r w:rsidR="002908B0" w:rsidRPr="00574EC3">
        <w:rPr>
          <w:rFonts w:cs="Times New Roman"/>
          <w:lang w:val="en-US"/>
        </w:rPr>
        <w:t xml:space="preserve"> et al., 2011)</w:t>
      </w:r>
      <w:r w:rsidR="002908B0">
        <w:rPr>
          <w:i/>
          <w:iCs/>
          <w:lang w:val="en-US"/>
        </w:rPr>
        <w:fldChar w:fldCharType="end"/>
      </w:r>
      <w:r w:rsidR="00B145CE">
        <w:rPr>
          <w:lang w:val="en-US"/>
        </w:rPr>
        <w:t xml:space="preserve"> with the module </w:t>
      </w:r>
      <w:proofErr w:type="spellStart"/>
      <w:r w:rsidR="00B145CE" w:rsidRPr="00A71AA6">
        <w:rPr>
          <w:i/>
          <w:iCs/>
          <w:lang w:val="en-US"/>
        </w:rPr>
        <w:t>KernelDensity</w:t>
      </w:r>
      <w:proofErr w:type="spellEnd"/>
      <w:r w:rsidR="00166605">
        <w:rPr>
          <w:i/>
          <w:iCs/>
          <w:lang w:val="en-US"/>
        </w:rPr>
        <w:t>.</w:t>
      </w:r>
      <w:r w:rsidR="00B145CE">
        <w:rPr>
          <w:lang w:val="en-US"/>
        </w:rPr>
        <w:t xml:space="preserve"> </w:t>
      </w:r>
      <w:r w:rsidR="00EF4B7C">
        <w:rPr>
          <w:lang w:val="en-US"/>
        </w:rPr>
        <w:t>This function finds the log likelihood of the kernels</w:t>
      </w:r>
      <w:r w:rsidR="00290DA9">
        <w:rPr>
          <w:lang w:val="en-US"/>
        </w:rPr>
        <w:t>.</w:t>
      </w:r>
      <w:r w:rsidR="005B506B">
        <w:rPr>
          <w:lang w:val="en-US"/>
        </w:rPr>
        <w:t xml:space="preserve"> </w:t>
      </w:r>
      <w:r w:rsidR="004E59D6">
        <w:rPr>
          <w:lang w:val="en-US"/>
        </w:rPr>
        <w:t xml:space="preserve">We know that we have two </w:t>
      </w:r>
      <w:r w:rsidR="00E66834">
        <w:rPr>
          <w:lang w:val="en-US"/>
        </w:rPr>
        <w:t>response groups</w:t>
      </w:r>
      <w:r w:rsidR="004E59D6">
        <w:rPr>
          <w:lang w:val="en-US"/>
        </w:rPr>
        <w:t>,</w:t>
      </w:r>
      <w:r w:rsidR="00E66834">
        <w:rPr>
          <w:lang w:val="en-US"/>
        </w:rPr>
        <w:t xml:space="preserve"> and it is therefore possible to</w:t>
      </w:r>
      <w:r w:rsidR="004E59D6">
        <w:rPr>
          <w:lang w:val="en-US"/>
        </w:rPr>
        <w:t xml:space="preserve"> identify the</w:t>
      </w:r>
      <w:r w:rsidR="000F2807">
        <w:rPr>
          <w:lang w:val="en-US"/>
        </w:rPr>
        <w:t xml:space="preserve"> global minimum of</w:t>
      </w:r>
      <w:r w:rsidR="005B506B">
        <w:rPr>
          <w:lang w:val="en-US"/>
        </w:rPr>
        <w:t xml:space="preserve"> the log likelihood curve to </w:t>
      </w:r>
      <w:r w:rsidR="00A531AE">
        <w:rPr>
          <w:lang w:val="en-US"/>
        </w:rPr>
        <w:t xml:space="preserve">obtain the </w:t>
      </w:r>
      <w:r w:rsidR="00A72931">
        <w:rPr>
          <w:lang w:val="en-US"/>
        </w:rPr>
        <w:t xml:space="preserve">index separating the </w:t>
      </w:r>
      <w:proofErr w:type="spellStart"/>
      <w:r w:rsidR="00A72931">
        <w:rPr>
          <w:lang w:val="en-US"/>
        </w:rPr>
        <w:t>netOD</w:t>
      </w:r>
      <w:proofErr w:type="spellEnd"/>
      <w:r w:rsidR="00A72931">
        <w:rPr>
          <w:lang w:val="en-US"/>
        </w:rPr>
        <w:t xml:space="preserve"> values into high or low response.</w:t>
      </w:r>
      <w:r w:rsidR="00B63030">
        <w:rPr>
          <w:lang w:val="en-US"/>
        </w:rPr>
        <w:t xml:space="preserve"> </w:t>
      </w:r>
      <w:r w:rsidR="007E64C3">
        <w:rPr>
          <w:lang w:val="en-US"/>
        </w:rPr>
        <w:t>This method was</w:t>
      </w:r>
      <w:r w:rsidR="00D62FE0">
        <w:rPr>
          <w:lang w:val="en-US"/>
        </w:rPr>
        <w:t xml:space="preserve"> also used for the measurement films. </w:t>
      </w:r>
      <w:r w:rsidR="00B63030">
        <w:rPr>
          <w:lang w:val="en-US"/>
        </w:rPr>
        <w:t xml:space="preserve">                                                                                    </w:t>
      </w:r>
    </w:p>
    <w:p w14:paraId="3AE79933" w14:textId="5CA9FB01" w:rsidR="00A0141F" w:rsidRPr="000A195D" w:rsidRDefault="0014551B" w:rsidP="004D7B5D">
      <w:pPr>
        <w:spacing w:line="360" w:lineRule="auto"/>
        <w:rPr>
          <w:lang w:val="en-US"/>
        </w:rPr>
      </w:pPr>
      <w:r>
        <w:rPr>
          <w:lang w:val="en-US"/>
        </w:rPr>
        <w:t>Following</w:t>
      </w:r>
      <w:r w:rsidR="000F43F1">
        <w:rPr>
          <w:lang w:val="en-US"/>
        </w:rPr>
        <w:t xml:space="preserve"> separat</w:t>
      </w:r>
      <w:r>
        <w:rPr>
          <w:lang w:val="en-US"/>
        </w:rPr>
        <w:t>ion of h</w:t>
      </w:r>
      <w:r w:rsidR="000F43F1">
        <w:rPr>
          <w:lang w:val="en-US"/>
        </w:rPr>
        <w:t xml:space="preserve">igh and low response, we could fit the data to </w:t>
      </w:r>
      <w:r w:rsidR="00490D0D">
        <w:rPr>
          <w:lang w:val="en-US"/>
        </w:rPr>
        <w:t>a</w:t>
      </w:r>
      <w:r w:rsidR="009B0B51">
        <w:rPr>
          <w:lang w:val="en-US"/>
        </w:rPr>
        <w:t xml:space="preserve"> model explaining </w:t>
      </w:r>
      <w:r w:rsidR="006162D8">
        <w:rPr>
          <w:lang w:val="en-US"/>
        </w:rPr>
        <w:t xml:space="preserve">the relationship between dose given and </w:t>
      </w:r>
      <w:proofErr w:type="spellStart"/>
      <w:r w:rsidR="006162D8">
        <w:rPr>
          <w:lang w:val="en-US"/>
        </w:rPr>
        <w:t>netOD</w:t>
      </w:r>
      <w:proofErr w:type="spellEnd"/>
      <w:r w:rsidR="006162D8">
        <w:rPr>
          <w:lang w:val="en-US"/>
        </w:rPr>
        <w:t xml:space="preserve"> measured</w:t>
      </w:r>
      <w:r w:rsidR="009B0B51">
        <w:rPr>
          <w:lang w:val="en-US"/>
        </w:rPr>
        <w:t xml:space="preserve"> </w:t>
      </w:r>
      <m:oMath>
        <m:r>
          <w:rPr>
            <w:rFonts w:ascii="Cambria Math" w:hAnsi="Cambria Math"/>
            <w:lang w:val="en-US"/>
          </w:rPr>
          <m:t>D(netOD)</m:t>
        </m:r>
      </m:oMath>
      <w:r w:rsidR="006162D8">
        <w:rPr>
          <w:rFonts w:eastAsiaTheme="minorEastAsia"/>
          <w:lang w:val="en-US"/>
        </w:rPr>
        <w:t>.</w:t>
      </w:r>
      <w:r w:rsidR="00490D0D">
        <w:rPr>
          <w:rFonts w:eastAsiaTheme="minorEastAsia"/>
          <w:lang w:val="en-US"/>
        </w:rPr>
        <w:t xml:space="preserve"> </w:t>
      </w:r>
      <w:r w:rsidR="00490D0D">
        <w:rPr>
          <w:rFonts w:eastAsiaTheme="minorEastAsia"/>
          <w:lang w:val="en-US"/>
        </w:rPr>
        <w:fldChar w:fldCharType="begin"/>
      </w:r>
      <w:r w:rsidR="00AE46A3">
        <w:rPr>
          <w:rFonts w:eastAsiaTheme="minorEastAsia"/>
          <w:lang w:val="en-US"/>
        </w:rPr>
        <w:instrText xml:space="preserve"> ADDIN ZOTERO_ITEM CSL_CITATION {"citationID":"DrQ7fN96","properties":{"formattedCitation":"(Bj\\uc0\\u248{}rg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490D0D">
        <w:rPr>
          <w:rFonts w:eastAsiaTheme="minorEastAsia"/>
          <w:lang w:val="en-US"/>
        </w:rPr>
        <w:fldChar w:fldCharType="separate"/>
      </w:r>
      <w:proofErr w:type="spellStart"/>
      <w:r w:rsidR="00490D0D" w:rsidRPr="00490D0D">
        <w:rPr>
          <w:rFonts w:cs="Times New Roman"/>
          <w:szCs w:val="24"/>
          <w:lang w:val="en-US"/>
        </w:rPr>
        <w:t>Bjørg</w:t>
      </w:r>
      <w:proofErr w:type="spellEnd"/>
      <w:r w:rsidR="00490D0D" w:rsidRPr="00490D0D">
        <w:rPr>
          <w:rFonts w:cs="Times New Roman"/>
          <w:szCs w:val="24"/>
          <w:lang w:val="en-US"/>
        </w:rPr>
        <w:t xml:space="preserve"> </w:t>
      </w:r>
      <w:proofErr w:type="spellStart"/>
      <w:r w:rsidR="00490D0D" w:rsidRPr="00490D0D">
        <w:rPr>
          <w:rFonts w:cs="Times New Roman"/>
          <w:szCs w:val="24"/>
          <w:lang w:val="en-US"/>
        </w:rPr>
        <w:t>Vårli</w:t>
      </w:r>
      <w:proofErr w:type="spellEnd"/>
      <w:r w:rsidR="00490D0D" w:rsidRPr="00490D0D">
        <w:rPr>
          <w:rFonts w:cs="Times New Roman"/>
          <w:szCs w:val="24"/>
          <w:lang w:val="en-US"/>
        </w:rPr>
        <w:t xml:space="preserve"> </w:t>
      </w:r>
      <w:proofErr w:type="spellStart"/>
      <w:r w:rsidR="00490D0D" w:rsidRPr="00490D0D">
        <w:rPr>
          <w:rFonts w:cs="Times New Roman"/>
          <w:szCs w:val="24"/>
          <w:lang w:val="en-US"/>
        </w:rPr>
        <w:t>Håland</w:t>
      </w:r>
      <w:proofErr w:type="spellEnd"/>
      <w:r w:rsidR="00490D0D">
        <w:rPr>
          <w:rFonts w:eastAsiaTheme="minorEastAsia"/>
          <w:lang w:val="en-US"/>
        </w:rPr>
        <w:fldChar w:fldCharType="end"/>
      </w:r>
      <w:r w:rsidR="002903C2">
        <w:rPr>
          <w:rFonts w:eastAsiaTheme="minorEastAsia"/>
          <w:lang w:val="en-US"/>
        </w:rPr>
        <w:t xml:space="preserve"> evaluated models </w:t>
      </w:r>
      <w:r w:rsidR="005A70A7">
        <w:rPr>
          <w:rFonts w:eastAsiaTheme="minorEastAsia"/>
          <w:lang w:val="en-US"/>
        </w:rPr>
        <w:t>using corrected Akaike Information criteria (</w:t>
      </w:r>
      <w:proofErr w:type="spellStart"/>
      <w:r w:rsidR="005A70A7">
        <w:rPr>
          <w:rFonts w:eastAsiaTheme="minorEastAsia"/>
          <w:lang w:val="en-US"/>
        </w:rPr>
        <w:t>AIC</w:t>
      </w:r>
      <w:r w:rsidR="005A70A7">
        <w:rPr>
          <w:rFonts w:eastAsiaTheme="minorEastAsia"/>
          <w:vertAlign w:val="subscript"/>
          <w:lang w:val="en-US"/>
        </w:rPr>
        <w:t>c</w:t>
      </w:r>
      <w:proofErr w:type="spellEnd"/>
      <w:r w:rsidR="005A70A7">
        <w:rPr>
          <w:rFonts w:eastAsiaTheme="minorEastAsia"/>
          <w:lang w:val="en-US"/>
        </w:rPr>
        <w:t>)</w:t>
      </w:r>
      <w:r w:rsidR="00181CE4">
        <w:rPr>
          <w:rFonts w:eastAsiaTheme="minorEastAsia"/>
          <w:lang w:val="en-US"/>
        </w:rPr>
        <w:t>. We will come back to the concept of AIC in</w:t>
      </w:r>
      <w:r w:rsidR="004A41DC">
        <w:rPr>
          <w:rFonts w:eastAsiaTheme="minorEastAsia"/>
          <w:lang w:val="en-US"/>
        </w:rPr>
        <w:t xml:space="preserve"> </w:t>
      </w:r>
      <w:r w:rsidR="004A41DC">
        <w:rPr>
          <w:rFonts w:eastAsiaTheme="minorEastAsia"/>
          <w:lang w:val="en-US"/>
        </w:rPr>
        <w:fldChar w:fldCharType="begin"/>
      </w:r>
      <w:r w:rsidR="004A41DC">
        <w:rPr>
          <w:rFonts w:eastAsiaTheme="minorEastAsia"/>
          <w:lang w:val="en-US"/>
        </w:rPr>
        <w:instrText xml:space="preserve"> REF _Ref102483652 \r \h </w:instrText>
      </w:r>
      <w:r w:rsidR="004D7B5D">
        <w:rPr>
          <w:rFonts w:eastAsiaTheme="minorEastAsia"/>
          <w:lang w:val="en-US"/>
        </w:rPr>
        <w:instrText xml:space="preserve"> \* MERGEFORMAT </w:instrText>
      </w:r>
      <w:r w:rsidR="004A41DC">
        <w:rPr>
          <w:rFonts w:eastAsiaTheme="minorEastAsia"/>
          <w:lang w:val="en-US"/>
        </w:rPr>
      </w:r>
      <w:r w:rsidR="004A41DC">
        <w:rPr>
          <w:rFonts w:eastAsiaTheme="minorEastAsia"/>
          <w:lang w:val="en-US"/>
        </w:rPr>
        <w:fldChar w:fldCharType="separate"/>
      </w:r>
      <w:r w:rsidR="00380EB7">
        <w:rPr>
          <w:rFonts w:eastAsiaTheme="minorEastAsia"/>
          <w:lang w:val="en-US"/>
        </w:rPr>
        <w:t>2.4.3.5</w:t>
      </w:r>
      <w:r w:rsidR="004A41DC">
        <w:rPr>
          <w:rFonts w:eastAsiaTheme="minorEastAsia"/>
          <w:lang w:val="en-US"/>
        </w:rPr>
        <w:fldChar w:fldCharType="end"/>
      </w:r>
      <w:r w:rsidR="00181CE4">
        <w:rPr>
          <w:rFonts w:eastAsiaTheme="minorEastAsia"/>
          <w:lang w:val="en-US"/>
        </w:rPr>
        <w:t xml:space="preserve"> </w:t>
      </w:r>
      <w:r w:rsidR="004A41DC">
        <w:rPr>
          <w:rFonts w:eastAsiaTheme="minorEastAsia"/>
          <w:lang w:val="en-US"/>
        </w:rPr>
        <w:t>,</w:t>
      </w:r>
      <w:r w:rsidR="00181CE4">
        <w:rPr>
          <w:rFonts w:eastAsiaTheme="minorEastAsia"/>
          <w:lang w:val="en-US"/>
        </w:rPr>
        <w:t xml:space="preserve"> but </w:t>
      </w:r>
      <w:r w:rsidR="00B45C62">
        <w:rPr>
          <w:rFonts w:eastAsiaTheme="minorEastAsia"/>
          <w:lang w:val="en-US"/>
        </w:rPr>
        <w:t xml:space="preserve">we will not perform the same analysis. </w:t>
      </w:r>
      <w:r w:rsidR="00DE4DED">
        <w:rPr>
          <w:rFonts w:eastAsiaTheme="minorEastAsia"/>
          <w:lang w:val="en-US"/>
        </w:rPr>
        <w:t xml:space="preserve">Based on the results of </w:t>
      </w:r>
      <w:proofErr w:type="spellStart"/>
      <w:r w:rsidR="00DE4DED">
        <w:rPr>
          <w:rFonts w:eastAsiaTheme="minorEastAsia"/>
          <w:lang w:val="en-US"/>
        </w:rPr>
        <w:t>Bjørg</w:t>
      </w:r>
      <w:proofErr w:type="spellEnd"/>
      <w:r w:rsidR="00DE4DED">
        <w:rPr>
          <w:rFonts w:eastAsiaTheme="minorEastAsia"/>
          <w:lang w:val="en-US"/>
        </w:rPr>
        <w:t xml:space="preserve"> </w:t>
      </w:r>
      <w:proofErr w:type="spellStart"/>
      <w:r w:rsidR="00DE4DED">
        <w:rPr>
          <w:rFonts w:eastAsiaTheme="minorEastAsia"/>
          <w:lang w:val="en-US"/>
        </w:rPr>
        <w:t>Vårli</w:t>
      </w:r>
      <w:proofErr w:type="spellEnd"/>
      <w:r w:rsidR="00DE4DED">
        <w:rPr>
          <w:rFonts w:eastAsiaTheme="minorEastAsia"/>
          <w:lang w:val="en-US"/>
        </w:rPr>
        <w:t xml:space="preserve"> </w:t>
      </w:r>
      <w:proofErr w:type="spellStart"/>
      <w:r w:rsidR="00DE4DED">
        <w:rPr>
          <w:rFonts w:eastAsiaTheme="minorEastAsia"/>
          <w:lang w:val="en-US"/>
        </w:rPr>
        <w:t>Håland</w:t>
      </w:r>
      <w:proofErr w:type="spellEnd"/>
      <w:r w:rsidR="00DE4DED">
        <w:rPr>
          <w:rFonts w:eastAsiaTheme="minorEastAsia"/>
          <w:lang w:val="en-US"/>
        </w:rPr>
        <w:t>, we chose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D84165" w14:paraId="0369698A" w14:textId="77777777" w:rsidTr="00D84165">
        <w:tc>
          <w:tcPr>
            <w:tcW w:w="8815" w:type="dxa"/>
          </w:tcPr>
          <w:p w14:paraId="78BAE623" w14:textId="096EC56A" w:rsidR="00D84165" w:rsidRDefault="00D84165" w:rsidP="004D7B5D">
            <w:pPr>
              <w:spacing w:line="360" w:lineRule="auto"/>
            </w:pPr>
            <m:oMathPara>
              <m:oMath>
                <m:r>
                  <w:rPr>
                    <w:rFonts w:ascii="Cambria Math" w:hAnsi="Cambria Math"/>
                    <w:lang w:val="en-US"/>
                  </w:rPr>
                  <m:t>D=a⋅netOD+b⋅netO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n</m:t>
                    </m:r>
                  </m:sup>
                </m:sSup>
                <m:r>
                  <w:rPr>
                    <w:rFonts w:ascii="Cambria Math" w:hAnsi="Cambria Math"/>
                    <w:lang w:val="en-US"/>
                  </w:rPr>
                  <m:t xml:space="preserve"> ,</m:t>
                </m:r>
              </m:oMath>
            </m:oMathPara>
          </w:p>
        </w:tc>
        <w:bookmarkStart w:id="139" w:name="_Ref101268144"/>
        <w:tc>
          <w:tcPr>
            <w:tcW w:w="535" w:type="dxa"/>
          </w:tcPr>
          <w:p w14:paraId="351BB7DD" w14:textId="2ED7653E" w:rsidR="00D84165" w:rsidRDefault="00D84165"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6</w:t>
            </w:r>
            <w:r>
              <w:fldChar w:fldCharType="end"/>
            </w:r>
            <w:bookmarkEnd w:id="139"/>
          </w:p>
        </w:tc>
      </w:tr>
    </w:tbl>
    <w:p w14:paraId="6BA9AD53" w14:textId="51352AF9" w:rsidR="00371BFC" w:rsidRDefault="00D83011" w:rsidP="004D7B5D">
      <w:pPr>
        <w:spacing w:line="360" w:lineRule="auto"/>
        <w:rPr>
          <w:rFonts w:eastAsiaTheme="minorEastAsia"/>
          <w:lang w:val="en-US"/>
        </w:rPr>
      </w:pPr>
      <w:r>
        <w:rPr>
          <w:lang w:val="en-US"/>
        </w:rPr>
        <w:t xml:space="preserve">where </w:t>
      </w:r>
      <m:oMath>
        <m:r>
          <w:rPr>
            <w:rFonts w:ascii="Cambria Math" w:hAnsi="Cambria Math"/>
            <w:lang w:val="en-US"/>
          </w:rPr>
          <m:t xml:space="preserve">a, b, </m:t>
        </m:r>
      </m:oMath>
      <w:r>
        <w:rPr>
          <w:rFonts w:eastAsiaTheme="minorEastAsia"/>
          <w:lang w:val="en-US"/>
        </w:rPr>
        <w:t xml:space="preserve">and </w:t>
      </w:r>
      <m:oMath>
        <m:r>
          <w:rPr>
            <w:rFonts w:ascii="Cambria Math" w:eastAsiaTheme="minorEastAsia" w:hAnsi="Cambria Math"/>
            <w:lang w:val="en-US"/>
          </w:rPr>
          <m:t>n</m:t>
        </m:r>
      </m:oMath>
      <w:r>
        <w:rPr>
          <w:rFonts w:eastAsiaTheme="minorEastAsia"/>
          <w:lang w:val="en-US"/>
        </w:rPr>
        <w:t xml:space="preserve"> </w:t>
      </w:r>
      <w:r w:rsidR="001D77C6">
        <w:rPr>
          <w:rFonts w:eastAsiaTheme="minorEastAsia"/>
          <w:lang w:val="en-US"/>
        </w:rPr>
        <w:t>are unknown parameters.</w:t>
      </w:r>
      <w:r w:rsidR="00005D7B">
        <w:rPr>
          <w:rFonts w:eastAsiaTheme="minorEastAsia"/>
          <w:lang w:val="en-US"/>
        </w:rPr>
        <w:t xml:space="preserve"> </w:t>
      </w:r>
      <w:r w:rsidR="00D12053">
        <w:rPr>
          <w:rFonts w:eastAsiaTheme="minorEastAsia"/>
          <w:lang w:val="en-US"/>
        </w:rPr>
        <w:t>The</w:t>
      </w:r>
      <w:r w:rsidR="00A71AA6">
        <w:rPr>
          <w:rFonts w:eastAsiaTheme="minorEastAsia"/>
          <w:lang w:val="en-US"/>
        </w:rPr>
        <w:t xml:space="preserve"> python package </w:t>
      </w:r>
      <w:proofErr w:type="spellStart"/>
      <w:proofErr w:type="gramStart"/>
      <w:r w:rsidR="00A71AA6" w:rsidRPr="00A71AA6">
        <w:rPr>
          <w:rFonts w:eastAsiaTheme="minorEastAsia"/>
          <w:i/>
          <w:iCs/>
          <w:lang w:val="en-US"/>
        </w:rPr>
        <w:t>scipy.optimize</w:t>
      </w:r>
      <w:proofErr w:type="spellEnd"/>
      <w:proofErr w:type="gramEnd"/>
      <w:r w:rsidR="00A71AA6">
        <w:rPr>
          <w:rFonts w:eastAsiaTheme="minorEastAsia"/>
          <w:lang w:val="en-US"/>
        </w:rPr>
        <w:t xml:space="preserve"> with the module </w:t>
      </w:r>
      <m:oMath>
        <m:r>
          <w:rPr>
            <w:rFonts w:ascii="Cambria Math" w:eastAsiaTheme="minorEastAsia" w:hAnsi="Cambria Math"/>
            <w:lang w:val="en-US"/>
          </w:rPr>
          <m:t>least_squares</m:t>
        </m:r>
      </m:oMath>
      <w:r w:rsidR="00A71AA6">
        <w:rPr>
          <w:rFonts w:eastAsiaTheme="minorEastAsia"/>
          <w:lang w:val="en-US"/>
        </w:rPr>
        <w:t xml:space="preserve"> </w:t>
      </w:r>
      <w:r w:rsidR="00FB2AE5">
        <w:rPr>
          <w:rFonts w:eastAsiaTheme="minorEastAsia"/>
          <w:lang w:val="en-US"/>
        </w:rPr>
        <w:t xml:space="preserve">estimates the parameters using the LM method. It also returns necessary </w:t>
      </w:r>
      <w:r w:rsidR="00916788">
        <w:rPr>
          <w:rFonts w:eastAsiaTheme="minorEastAsia"/>
          <w:lang w:val="en-US"/>
        </w:rPr>
        <w:t>goodness of fit values to evaluate the model</w:t>
      </w:r>
      <w:r w:rsidR="007576C8">
        <w:rPr>
          <w:rFonts w:eastAsiaTheme="minorEastAsia"/>
          <w:lang w:val="en-US"/>
        </w:rPr>
        <w:t xml:space="preserve">. </w:t>
      </w:r>
      <w:r w:rsidR="000A7401">
        <w:rPr>
          <w:rFonts w:eastAsiaTheme="minorEastAsia"/>
          <w:lang w:val="en-US"/>
        </w:rPr>
        <w:t>Extracting uncertaint</w:t>
      </w:r>
      <w:r w:rsidR="00FC5B8B">
        <w:rPr>
          <w:rFonts w:eastAsiaTheme="minorEastAsia"/>
          <w:lang w:val="en-US"/>
        </w:rPr>
        <w:t>ies</w:t>
      </w:r>
      <w:r w:rsidR="000A7401">
        <w:rPr>
          <w:rFonts w:eastAsiaTheme="minorEastAsia"/>
          <w:lang w:val="en-US"/>
        </w:rPr>
        <w:t xml:space="preserve"> of the estimated parameters is not trivial</w:t>
      </w:r>
      <w:r w:rsidR="00D35EC1">
        <w:rPr>
          <w:rFonts w:eastAsiaTheme="minorEastAsia"/>
          <w:lang w:val="en-US"/>
        </w:rPr>
        <w:t>, as</w:t>
      </w:r>
      <w:r w:rsidR="00D64B8D">
        <w:rPr>
          <w:rFonts w:eastAsiaTheme="minorEastAsia"/>
          <w:lang w:val="en-US"/>
        </w:rPr>
        <w:t xml:space="preserve"> they</w:t>
      </w:r>
      <w:r w:rsidR="00D35EC1">
        <w:rPr>
          <w:rFonts w:eastAsiaTheme="minorEastAsia"/>
          <w:lang w:val="en-US"/>
        </w:rPr>
        <w:t xml:space="preserve"> </w:t>
      </w:r>
      <w:r w:rsidR="00D64B8D">
        <w:rPr>
          <w:rFonts w:eastAsiaTheme="minorEastAsia"/>
          <w:lang w:val="en-US"/>
        </w:rPr>
        <w:t>are</w:t>
      </w:r>
      <w:r w:rsidR="00D35EC1">
        <w:rPr>
          <w:rFonts w:eastAsiaTheme="minorEastAsia"/>
          <w:lang w:val="en-US"/>
        </w:rPr>
        <w:t xml:space="preserve"> not returned by the function. However, </w:t>
      </w:r>
      <w:r w:rsidR="005D68E5">
        <w:rPr>
          <w:rFonts w:eastAsiaTheme="minorEastAsia"/>
          <w:lang w:val="en-US"/>
        </w:rPr>
        <w:t>it does</w:t>
      </w:r>
      <w:r w:rsidR="00E53CCB">
        <w:rPr>
          <w:rFonts w:eastAsiaTheme="minorEastAsia"/>
          <w:lang w:val="en-US"/>
        </w:rPr>
        <w:t xml:space="preserve"> return the</w:t>
      </w:r>
      <w:r w:rsidR="000B7B7D">
        <w:rPr>
          <w:rFonts w:eastAsiaTheme="minorEastAsia"/>
          <w:lang w:val="en-US"/>
        </w:rPr>
        <w:t xml:space="preserve"> </w:t>
      </w:r>
      <w:r w:rsidR="0003080B">
        <w:rPr>
          <w:rFonts w:eastAsiaTheme="minorEastAsia"/>
          <w:lang w:val="en-US"/>
        </w:rPr>
        <w:t>J</w:t>
      </w:r>
      <w:r w:rsidR="00D35EC1">
        <w:rPr>
          <w:rFonts w:eastAsiaTheme="minorEastAsia"/>
          <w:lang w:val="en-US"/>
        </w:rPr>
        <w:t xml:space="preserve">acobian (see </w:t>
      </w:r>
      <w:r w:rsidR="0003080B">
        <w:rPr>
          <w:rFonts w:eastAsiaTheme="minorEastAsia"/>
          <w:lang w:val="en-US"/>
        </w:rPr>
        <w:fldChar w:fldCharType="begin"/>
      </w:r>
      <w:r w:rsidR="0003080B">
        <w:rPr>
          <w:rFonts w:eastAsiaTheme="minorEastAsia"/>
          <w:lang w:val="en-US"/>
        </w:rPr>
        <w:instrText xml:space="preserve"> REF _Ref98754619 \r \h </w:instrText>
      </w:r>
      <w:r w:rsidR="004D7B5D">
        <w:rPr>
          <w:rFonts w:eastAsiaTheme="minorEastAsia"/>
          <w:lang w:val="en-US"/>
        </w:rPr>
        <w:instrText xml:space="preserve"> \* MERGEFORMAT </w:instrText>
      </w:r>
      <w:r w:rsidR="0003080B">
        <w:rPr>
          <w:rFonts w:eastAsiaTheme="minorEastAsia"/>
          <w:lang w:val="en-US"/>
        </w:rPr>
      </w:r>
      <w:r w:rsidR="0003080B">
        <w:rPr>
          <w:rFonts w:eastAsiaTheme="minorEastAsia"/>
          <w:lang w:val="en-US"/>
        </w:rPr>
        <w:fldChar w:fldCharType="separate"/>
      </w:r>
      <w:r w:rsidR="00380EB7">
        <w:rPr>
          <w:rFonts w:eastAsiaTheme="minorEastAsia"/>
          <w:lang w:val="en-US"/>
        </w:rPr>
        <w:t>1.6.1</w:t>
      </w:r>
      <w:r w:rsidR="0003080B">
        <w:rPr>
          <w:rFonts w:eastAsiaTheme="minorEastAsia"/>
          <w:lang w:val="en-US"/>
        </w:rPr>
        <w:fldChar w:fldCharType="end"/>
      </w:r>
      <w:r w:rsidR="00D35EC1">
        <w:rPr>
          <w:rFonts w:eastAsiaTheme="minorEastAsia"/>
          <w:lang w:val="en-US"/>
        </w:rPr>
        <w:t>)</w:t>
      </w:r>
      <w:r w:rsidR="00E53CCB">
        <w:rPr>
          <w:rFonts w:eastAsiaTheme="minorEastAsia"/>
          <w:lang w:val="en-US"/>
        </w:rPr>
        <w:t>, which can be used to find the variances of each parameter</w:t>
      </w:r>
      <w:r w:rsidR="00EE2B6F">
        <w:rPr>
          <w:rFonts w:eastAsiaTheme="minorEastAsia"/>
          <w:lang w:val="en-US"/>
        </w:rPr>
        <w:t xml:space="preserve">. </w:t>
      </w:r>
      <w:r w:rsidR="003B3BB4">
        <w:rPr>
          <w:rFonts w:eastAsiaTheme="minorEastAsia"/>
          <w:lang w:val="en-US"/>
        </w:rPr>
        <w:t xml:space="preserve">Using the relationship </w:t>
      </w:r>
      <w:r w:rsidR="00C03573">
        <w:rPr>
          <w:rFonts w:eastAsiaTheme="minorEastAsia"/>
          <w:lang w:val="en-US"/>
        </w:rPr>
        <w:fldChar w:fldCharType="begin"/>
      </w:r>
      <w:r w:rsidR="00AE46A3">
        <w:rPr>
          <w:rFonts w:eastAsiaTheme="minorEastAsia"/>
          <w:lang w:val="en-US"/>
        </w:rPr>
        <w:instrText xml:space="preserve"> ADDIN ZOTERO_ITEM CSL_CITATION {"citationID":"dXvxUXIl","properties":{"formattedCitation":"(Niclas B\\uc0\\u246{}rlin, 2007)","plainCitation":"(Niclas Börlin, 2007)","dontUpdate":true,"noteIndex":0},"citationItems":[{"id":491,"uris":["http://zotero.org/users/9228513/items/6PEMZZTA"],"itemData":{"id":491,"type":"speech","language":"en","title":"Nonlinear Optimization Least Squares Problems — The Gauss-Newton method","author":[{"literal":"Niclas Börlin"}],"accessed":{"date-parts":[["2022",4,18]]},"issued":{"date-parts":[["2007",11,22]]}}}],"schema":"https://github.com/citation-style-language/schema/raw/master/csl-citation.json"} </w:instrText>
      </w:r>
      <w:r w:rsidR="00C03573">
        <w:rPr>
          <w:rFonts w:eastAsiaTheme="minorEastAsia"/>
          <w:lang w:val="en-US"/>
        </w:rPr>
        <w:fldChar w:fldCharType="separate"/>
      </w:r>
      <w:r w:rsidR="00C03573" w:rsidRPr="00190B73">
        <w:rPr>
          <w:rFonts w:cs="Times New Roman"/>
          <w:szCs w:val="24"/>
          <w:lang w:val="en-US"/>
        </w:rPr>
        <w:t>(</w:t>
      </w:r>
      <w:proofErr w:type="spellStart"/>
      <w:r w:rsidR="00C03573" w:rsidRPr="00190B73">
        <w:rPr>
          <w:rFonts w:cs="Times New Roman"/>
          <w:szCs w:val="24"/>
          <w:lang w:val="en-US"/>
        </w:rPr>
        <w:t>Niclas</w:t>
      </w:r>
      <w:proofErr w:type="spellEnd"/>
      <w:r w:rsidR="00C03573" w:rsidRPr="00190B73">
        <w:rPr>
          <w:rFonts w:cs="Times New Roman"/>
          <w:szCs w:val="24"/>
          <w:lang w:val="en-US"/>
        </w:rPr>
        <w:t xml:space="preserve"> </w:t>
      </w:r>
      <w:proofErr w:type="spellStart"/>
      <w:r w:rsidR="00C03573" w:rsidRPr="00190B73">
        <w:rPr>
          <w:rFonts w:cs="Times New Roman"/>
          <w:szCs w:val="24"/>
          <w:lang w:val="en-US"/>
        </w:rPr>
        <w:t>Börlin</w:t>
      </w:r>
      <w:proofErr w:type="spellEnd"/>
      <w:r w:rsidR="00C03573" w:rsidRPr="00190B73">
        <w:rPr>
          <w:rFonts w:cs="Times New Roman"/>
          <w:szCs w:val="24"/>
          <w:lang w:val="en-US"/>
        </w:rPr>
        <w:t>, 2007</w:t>
      </w:r>
      <w:r w:rsidR="0045609F" w:rsidRPr="00190B73">
        <w:rPr>
          <w:rFonts w:cs="Times New Roman"/>
          <w:szCs w:val="24"/>
          <w:lang w:val="en-US"/>
        </w:rPr>
        <w:t>, slide 12</w:t>
      </w:r>
      <w:r w:rsidR="00C03573" w:rsidRPr="00190B73">
        <w:rPr>
          <w:rFonts w:cs="Times New Roman"/>
          <w:szCs w:val="24"/>
          <w:lang w:val="en-US"/>
        </w:rPr>
        <w:t>)</w:t>
      </w:r>
      <w:r w:rsidR="00C03573">
        <w:rPr>
          <w:rFonts w:eastAsiaTheme="minorEastAsia"/>
          <w:lang w:val="en-US"/>
        </w:rPr>
        <w:fldChar w:fldCharType="end"/>
      </w:r>
      <w:r w:rsidR="0003080B">
        <w:rPr>
          <w:rFonts w:eastAsiaTheme="minorEastAsia"/>
          <w:lang w:val="en-US"/>
        </w:rPr>
        <w:t xml:space="preserve"> </w:t>
      </w:r>
    </w:p>
    <w:p w14:paraId="4062683F" w14:textId="4D73B9BF" w:rsidR="003B3BB4" w:rsidRPr="00A96854" w:rsidRDefault="00564F1A" w:rsidP="004D7B5D">
      <w:pPr>
        <w:spacing w:line="360" w:lineRule="auto"/>
        <w:rPr>
          <w:rFonts w:eastAsiaTheme="minorEastAsia"/>
          <w:lang w:val="en-US"/>
        </w:rPr>
      </w:pPr>
      <m:oMathPara>
        <m:oMath>
          <m:r>
            <m:rPr>
              <m:sty m:val="p"/>
            </m:rPr>
            <w:rPr>
              <w:rFonts w:ascii="Cambria Math" w:eastAsiaTheme="minorEastAsia" w:hAnsi="Cambria Math"/>
              <w:lang w:val="en-US"/>
            </w:rPr>
            <m:t>Σ</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r>
            <w:rPr>
              <w:rFonts w:ascii="Cambria Math" w:eastAsiaTheme="minorEastAsia" w:hAnsi="Cambria Math"/>
              <w:lang w:val="en-US"/>
            </w:rPr>
            <m:t xml:space="preserve"> ,</m:t>
          </m:r>
        </m:oMath>
      </m:oMathPara>
    </w:p>
    <w:p w14:paraId="250903CA" w14:textId="04DE54D9" w:rsidR="001E7FA1" w:rsidRDefault="00A96854" w:rsidP="004D7B5D">
      <w:pPr>
        <w:spacing w:line="360" w:lineRule="auto"/>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Σ</m:t>
        </m:r>
      </m:oMath>
      <w:r>
        <w:rPr>
          <w:rFonts w:eastAsiaTheme="minorEastAsia"/>
          <w:lang w:val="en-US"/>
        </w:rPr>
        <w:t xml:space="preserve"> is the covariance matrix</w:t>
      </w:r>
      <w:r w:rsidR="00190B73">
        <w:rPr>
          <w:rFonts w:eastAsiaTheme="minorEastAsia"/>
          <w:lang w:val="en-US"/>
        </w:rPr>
        <w:t xml:space="preserve">, </w:t>
      </w:r>
      <w:r w:rsidR="00252EF6">
        <w:rPr>
          <w:rFonts w:eastAsiaTheme="minorEastAsia"/>
          <w:lang w:val="en-US"/>
        </w:rPr>
        <w:t xml:space="preserve">a p x p matrix </w:t>
      </w:r>
      <w:r w:rsidR="001E7FA1">
        <w:rPr>
          <w:rFonts w:eastAsiaTheme="minorEastAsia"/>
          <w:lang w:val="en-US"/>
        </w:rPr>
        <w:t>explaining how the parameters</w:t>
      </w:r>
      <w:r w:rsidR="00F31A61">
        <w:rPr>
          <w:rFonts w:eastAsiaTheme="minorEastAsia"/>
          <w:lang w:val="en-US"/>
        </w:rPr>
        <w:t xml:space="preserve"> in</w:t>
      </w:r>
      <w:r w:rsidR="00C30A7E">
        <w:rPr>
          <w:rFonts w:eastAsiaTheme="minorEastAsia"/>
          <w:lang w:val="en-US"/>
        </w:rPr>
        <w:t xml:space="preserve"> </w:t>
      </w:r>
      <m:oMath>
        <m:r>
          <m:rPr>
            <m:sty m:val="bi"/>
          </m:rPr>
          <w:rPr>
            <w:rFonts w:ascii="Cambria Math" w:eastAsiaTheme="minorEastAsia" w:hAnsi="Cambria Math"/>
            <w:lang w:val="en-US"/>
          </w:rPr>
          <m:t>p</m:t>
        </m:r>
      </m:oMath>
      <w:r w:rsidR="0054770D">
        <w:rPr>
          <w:rFonts w:eastAsiaTheme="minorEastAsia"/>
          <w:b/>
          <w:bCs/>
          <w:lang w:val="en-US"/>
        </w:rPr>
        <w:t xml:space="preserve"> </w:t>
      </w:r>
      <w:r w:rsidR="001E7FA1">
        <w:rPr>
          <w:rFonts w:eastAsiaTheme="minorEastAsia"/>
          <w:lang w:val="en-US"/>
        </w:rPr>
        <w:t xml:space="preserve">vary following the </w:t>
      </w:r>
      <w:proofErr w:type="gramStart"/>
      <w:r w:rsidR="00261C8D">
        <w:rPr>
          <w:rFonts w:eastAsiaTheme="minorEastAsia"/>
          <w:lang w:val="en-US"/>
        </w:rPr>
        <w:t>expression</w:t>
      </w:r>
      <w:proofErr w:type="gramEnd"/>
    </w:p>
    <w:p w14:paraId="0868D227" w14:textId="1A2D6EE2" w:rsidR="00A96854" w:rsidRDefault="00FB4212" w:rsidP="004D7B5D">
      <w:pPr>
        <w:spacing w:line="360" w:lineRule="auto"/>
        <w:jc w:val="center"/>
        <w:rPr>
          <w:rFonts w:eastAsiaTheme="minorEastAsia"/>
          <w:lang w:val="en-US"/>
        </w:rPr>
      </w:pPr>
      <m:oMathPara>
        <m:oMath>
          <m:r>
            <m:rPr>
              <m:sty m:val="p"/>
            </m:rPr>
            <w:rPr>
              <w:rFonts w:ascii="Cambria Math" w:eastAsiaTheme="minorEastAsia" w:hAnsi="Cambria Math"/>
              <w:lang w:val="en-US"/>
            </w:rPr>
            <m:t>Σ</m:t>
          </m:r>
          <m:d>
            <m:dPr>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y</m:t>
                  </m:r>
                </m:sub>
              </m:sSub>
            </m:e>
          </m:d>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n-1</m:t>
              </m:r>
            </m:den>
          </m:f>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e>
          </m:nary>
        </m:oMath>
      </m:oMathPara>
    </w:p>
    <w:p w14:paraId="67D8D79C" w14:textId="005D7F3F" w:rsidR="00735F12" w:rsidRPr="00735F12" w:rsidRDefault="00F14D47" w:rsidP="004D7B5D">
      <w:pPr>
        <w:spacing w:line="360" w:lineRule="auto"/>
        <w:rPr>
          <w:rFonts w:eastAsiaTheme="minorEastAsia"/>
          <w:lang w:val="en-US"/>
        </w:rPr>
      </w:pPr>
      <w:r>
        <w:rPr>
          <w:rFonts w:eastAsiaTheme="minorEastAsia"/>
          <w:lang w:val="en-US"/>
        </w:rPr>
        <w:t xml:space="preserve">The diagonal </w:t>
      </w:r>
      <w:r w:rsidR="001548C2">
        <w:rPr>
          <w:rFonts w:eastAsiaTheme="minorEastAsia"/>
          <w:lang w:val="en-US"/>
        </w:rPr>
        <w:t>element</w:t>
      </w:r>
      <w:r>
        <w:rPr>
          <w:rFonts w:eastAsiaTheme="minorEastAsia"/>
          <w:lang w:val="en-US"/>
        </w:rPr>
        <w:t xml:space="preserve"> of this matrix </w:t>
      </w:r>
      <w:r w:rsidR="00722160">
        <w:rPr>
          <w:rFonts w:eastAsiaTheme="minorEastAsia"/>
          <w:lang w:val="en-US"/>
        </w:rPr>
        <w:t>reduces</w:t>
      </w:r>
      <w:r w:rsidR="00A7334E">
        <w:rPr>
          <w:rFonts w:eastAsiaTheme="minorEastAsia"/>
          <w:lang w:val="en-US"/>
        </w:rPr>
        <w:t xml:space="preserve"> to</w:t>
      </w:r>
      <w:r w:rsidR="00722160">
        <w:rPr>
          <w:rFonts w:eastAsiaTheme="minorEastAsia"/>
          <w:lang w:val="en-US"/>
        </w:rPr>
        <w:t xml:space="preserve"> </w:t>
      </w:r>
      <m:oMath>
        <m:r>
          <w:rPr>
            <w:rFonts w:ascii="Cambria Math" w:eastAsiaTheme="minorEastAsia" w:hAnsi="Cambria Math"/>
            <w:lang w:val="en-US"/>
          </w:rPr>
          <m:t xml:space="preserve">Var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e>
        </m:d>
      </m:oMath>
      <w:r w:rsidR="00902B8E">
        <w:rPr>
          <w:rFonts w:eastAsiaTheme="minorEastAsia"/>
          <w:lang w:val="en-US"/>
        </w:rPr>
        <w:t>.</w:t>
      </w:r>
      <w:r w:rsidR="001B0501">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oMath>
      <w:r w:rsidR="001B0501">
        <w:rPr>
          <w:rFonts w:eastAsiaTheme="minorEastAsia"/>
          <w:lang w:val="en-US"/>
        </w:rPr>
        <w:t xml:space="preserve"> is the inverted hessian matrix</w:t>
      </w:r>
      <w:r w:rsidR="00C413C9">
        <w:rPr>
          <w:rFonts w:eastAsiaTheme="minorEastAsia"/>
          <w:lang w:val="en-US"/>
        </w:rPr>
        <w:t xml:space="preserve">. From </w:t>
      </w:r>
      <w:r w:rsidR="00C413C9">
        <w:rPr>
          <w:rFonts w:eastAsiaTheme="minorEastAsia"/>
          <w:lang w:val="en-US"/>
        </w:rPr>
        <w:fldChar w:fldCharType="begin"/>
      </w:r>
      <w:r w:rsidR="00C413C9">
        <w:rPr>
          <w:rFonts w:eastAsiaTheme="minorEastAsia"/>
          <w:lang w:val="en-US"/>
        </w:rPr>
        <w:instrText xml:space="preserve"> REF _Ref98754619 \r \h </w:instrText>
      </w:r>
      <w:r w:rsidR="004D7B5D">
        <w:rPr>
          <w:rFonts w:eastAsiaTheme="minorEastAsia"/>
          <w:lang w:val="en-US"/>
        </w:rPr>
        <w:instrText xml:space="preserve"> \* MERGEFORMAT </w:instrText>
      </w:r>
      <w:r w:rsidR="00C413C9">
        <w:rPr>
          <w:rFonts w:eastAsiaTheme="minorEastAsia"/>
          <w:lang w:val="en-US"/>
        </w:rPr>
      </w:r>
      <w:r w:rsidR="00C413C9">
        <w:rPr>
          <w:rFonts w:eastAsiaTheme="minorEastAsia"/>
          <w:lang w:val="en-US"/>
        </w:rPr>
        <w:fldChar w:fldCharType="separate"/>
      </w:r>
      <w:r w:rsidR="00380EB7">
        <w:rPr>
          <w:rFonts w:eastAsiaTheme="minorEastAsia"/>
          <w:lang w:val="en-US"/>
        </w:rPr>
        <w:t>1.6.1</w:t>
      </w:r>
      <w:r w:rsidR="00C413C9">
        <w:rPr>
          <w:rFonts w:eastAsiaTheme="minorEastAsia"/>
          <w:lang w:val="en-US"/>
        </w:rPr>
        <w:fldChar w:fldCharType="end"/>
      </w:r>
      <w:r w:rsidR="00C413C9">
        <w:rPr>
          <w:rFonts w:eastAsiaTheme="minorEastAsia"/>
          <w:lang w:val="en-US"/>
        </w:rPr>
        <w:t xml:space="preserve"> we saw that </w:t>
      </w:r>
      <w:r w:rsidR="00EA180B">
        <w:rPr>
          <w:rFonts w:eastAsiaTheme="minorEastAsia"/>
          <w:lang w:val="en-US"/>
        </w:rPr>
        <w:t xml:space="preserve">the hessian matrix could be approximated to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J</m:t>
        </m:r>
      </m:oMath>
      <w:r w:rsidR="00C607E4">
        <w:rPr>
          <w:rFonts w:eastAsiaTheme="minorEastAsia"/>
          <w:lang w:val="en-US"/>
        </w:rPr>
        <w:t xml:space="preserve">, without the weights </w:t>
      </w:r>
      <m:oMath>
        <m:r>
          <m:rPr>
            <m:sty m:val="bi"/>
          </m:rPr>
          <w:rPr>
            <w:rFonts w:ascii="Cambria Math" w:eastAsiaTheme="minorEastAsia" w:hAnsi="Cambria Math"/>
            <w:lang w:val="en-US"/>
          </w:rPr>
          <m:t>W</m:t>
        </m:r>
      </m:oMath>
      <w:r w:rsidR="00C607E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oMath>
      <w:r w:rsidR="00C41F60">
        <w:rPr>
          <w:rFonts w:eastAsiaTheme="minorEastAsia"/>
          <w:lang w:val="en-US"/>
        </w:rPr>
        <w:t xml:space="preserve"> is the standard </w:t>
      </w:r>
      <w:r w:rsidR="00520874">
        <w:rPr>
          <w:rFonts w:eastAsiaTheme="minorEastAsia"/>
          <w:lang w:val="en-US"/>
        </w:rPr>
        <w:t>error</w:t>
      </w:r>
      <w:r w:rsidR="00C41F60">
        <w:rPr>
          <w:rFonts w:eastAsiaTheme="minorEastAsia"/>
          <w:lang w:val="en-US"/>
        </w:rPr>
        <w:t xml:space="preserve"> of the residuals. </w:t>
      </w:r>
      <w:r w:rsidR="003103F4">
        <w:rPr>
          <w:rFonts w:eastAsiaTheme="minorEastAsia"/>
          <w:lang w:val="en-US"/>
        </w:rPr>
        <w:t xml:space="preserve">Combining </w:t>
      </w:r>
      <w:r w:rsidR="00515E79">
        <w:rPr>
          <w:rFonts w:eastAsiaTheme="minorEastAsia"/>
          <w:lang w:val="en-US"/>
        </w:rPr>
        <w:t xml:space="preserve">these </w:t>
      </w:r>
      <w:r w:rsidR="006C48A7">
        <w:rPr>
          <w:rFonts w:eastAsiaTheme="minorEastAsia"/>
          <w:lang w:val="en-US"/>
        </w:rPr>
        <w:t>elements,</w:t>
      </w:r>
      <w:r w:rsidR="00515E79">
        <w:rPr>
          <w:rFonts w:eastAsiaTheme="minorEastAsia"/>
          <w:lang w:val="en-US"/>
        </w:rPr>
        <w:t xml:space="preserve"> we found the variances of each estimated parameter.</w:t>
      </w:r>
      <w:r w:rsidR="001B0501">
        <w:rPr>
          <w:rFonts w:eastAsiaTheme="minorEastAsia"/>
          <w:lang w:val="en-US"/>
        </w:rPr>
        <w:t xml:space="preserve"> </w:t>
      </w:r>
      <w:r w:rsidR="006C48A7">
        <w:rPr>
          <w:rFonts w:eastAsiaTheme="minorEastAsia"/>
          <w:lang w:val="en-US"/>
        </w:rPr>
        <w:t xml:space="preserve">The LM method demands </w:t>
      </w:r>
      <w:r w:rsidR="005E0935">
        <w:rPr>
          <w:rFonts w:eastAsiaTheme="minorEastAsia"/>
          <w:lang w:val="en-US"/>
        </w:rPr>
        <w:t>an initial guess of parameters</w:t>
      </w:r>
      <w:r w:rsidR="00AF0508">
        <w:rPr>
          <w:rFonts w:eastAsiaTheme="minorEastAsia"/>
          <w:lang w:val="en-US"/>
        </w:rPr>
        <w:t xml:space="preserve">. </w:t>
      </w:r>
      <w:r w:rsidR="003A6F5A">
        <w:rPr>
          <w:rFonts w:eastAsiaTheme="minorEastAsia"/>
          <w:lang w:val="en-US"/>
        </w:rPr>
        <w:t>We evaluated the robustness of the algorithm by i</w:t>
      </w:r>
      <w:r w:rsidR="00A92235">
        <w:rPr>
          <w:rFonts w:eastAsiaTheme="minorEastAsia"/>
          <w:lang w:val="en-US"/>
        </w:rPr>
        <w:t>nitializing</w:t>
      </w:r>
      <w:r w:rsidR="00D46A19">
        <w:rPr>
          <w:rFonts w:eastAsiaTheme="minorEastAsia"/>
          <w:lang w:val="en-US"/>
        </w:rPr>
        <w:t xml:space="preserve"> random guesses for </w:t>
      </w:r>
      <w:proofErr w:type="spellStart"/>
      <w:proofErr w:type="gramStart"/>
      <w:r w:rsidR="00D46A19">
        <w:rPr>
          <w:rFonts w:eastAsiaTheme="minorEastAsia"/>
          <w:lang w:val="en-US"/>
        </w:rPr>
        <w:t>a,b</w:t>
      </w:r>
      <w:proofErr w:type="spellEnd"/>
      <w:proofErr w:type="gramEnd"/>
      <w:r w:rsidR="00D46A19">
        <w:rPr>
          <w:rFonts w:eastAsiaTheme="minorEastAsia"/>
          <w:lang w:val="en-US"/>
        </w:rPr>
        <w:t xml:space="preserve"> and n</w:t>
      </w:r>
      <w:r w:rsidR="0036154C">
        <w:rPr>
          <w:rFonts w:eastAsiaTheme="minorEastAsia"/>
          <w:lang w:val="en-US"/>
        </w:rPr>
        <w:t xml:space="preserve">, where the guesses </w:t>
      </w:r>
      <w:r w:rsidR="0036154C">
        <w:rPr>
          <w:rFonts w:eastAsiaTheme="minorEastAsia"/>
          <w:lang w:val="en-US"/>
        </w:rPr>
        <w:lastRenderedPageBreak/>
        <w:t>came from a standard normal distribution</w:t>
      </w:r>
      <w:r w:rsidR="009063D3">
        <w:rPr>
          <w:rFonts w:eastAsiaTheme="minorEastAsia"/>
          <w:lang w:val="en-US"/>
        </w:rPr>
        <w:t>.</w:t>
      </w:r>
      <w:r w:rsidR="00A92235">
        <w:rPr>
          <w:rFonts w:eastAsiaTheme="minorEastAsia"/>
          <w:lang w:val="en-US"/>
        </w:rPr>
        <w:t xml:space="preserve"> </w:t>
      </w:r>
      <w:r w:rsidR="009063D3">
        <w:rPr>
          <w:rFonts w:eastAsiaTheme="minorEastAsia"/>
          <w:lang w:val="en-US"/>
        </w:rPr>
        <w:t>T</w:t>
      </w:r>
      <w:r w:rsidR="00A92235">
        <w:rPr>
          <w:rFonts w:eastAsiaTheme="minorEastAsia"/>
          <w:lang w:val="en-US"/>
        </w:rPr>
        <w:t>h</w:t>
      </w:r>
      <w:r w:rsidR="0036154C">
        <w:rPr>
          <w:rFonts w:eastAsiaTheme="minorEastAsia"/>
          <w:lang w:val="en-US"/>
        </w:rPr>
        <w:t>e</w:t>
      </w:r>
      <w:r w:rsidR="00A92235">
        <w:rPr>
          <w:rFonts w:eastAsiaTheme="minorEastAsia"/>
          <w:lang w:val="en-US"/>
        </w:rPr>
        <w:t xml:space="preserve"> output parameters</w:t>
      </w:r>
      <w:r w:rsidR="0036154C">
        <w:rPr>
          <w:rFonts w:eastAsiaTheme="minorEastAsia"/>
          <w:lang w:val="en-US"/>
        </w:rPr>
        <w:t xml:space="preserve"> were recorded</w:t>
      </w:r>
      <w:r w:rsidR="00A92235">
        <w:rPr>
          <w:rFonts w:eastAsiaTheme="minorEastAsia"/>
          <w:lang w:val="en-US"/>
        </w:rPr>
        <w:t xml:space="preserve"> to observe if the algorithm converged to the same </w:t>
      </w:r>
      <w:r w:rsidR="00894A2C">
        <w:rPr>
          <w:rFonts w:eastAsiaTheme="minorEastAsia"/>
          <w:lang w:val="en-US"/>
        </w:rPr>
        <w:t>parameters</w:t>
      </w:r>
      <w:r w:rsidR="00A92235">
        <w:rPr>
          <w:rFonts w:eastAsiaTheme="minorEastAsia"/>
          <w:lang w:val="en-US"/>
        </w:rPr>
        <w:t xml:space="preserve"> every time.</w:t>
      </w:r>
      <w:r w:rsidR="00C05513">
        <w:rPr>
          <w:rFonts w:eastAsiaTheme="minorEastAsia"/>
          <w:lang w:val="en-US"/>
        </w:rPr>
        <w:t xml:space="preserve"> The only criteri</w:t>
      </w:r>
      <w:r w:rsidR="00AF3DBC">
        <w:rPr>
          <w:rFonts w:eastAsiaTheme="minorEastAsia"/>
          <w:lang w:val="en-US"/>
        </w:rPr>
        <w:t>on</w:t>
      </w:r>
      <w:r w:rsidR="00C05513">
        <w:rPr>
          <w:rFonts w:eastAsiaTheme="minorEastAsia"/>
          <w:lang w:val="en-US"/>
        </w:rPr>
        <w:t xml:space="preserve"> was </w:t>
      </w:r>
      <w:r w:rsidR="00AB3869">
        <w:rPr>
          <w:rFonts w:eastAsiaTheme="minorEastAsia"/>
          <w:lang w:val="en-US"/>
        </w:rPr>
        <w:t xml:space="preserve">that </w:t>
      </w:r>
      <m:oMath>
        <m:r>
          <w:rPr>
            <w:rFonts w:ascii="Cambria Math" w:eastAsiaTheme="minorEastAsia" w:hAnsi="Cambria Math"/>
            <w:lang w:val="en-US"/>
          </w:rPr>
          <m:t>n&gt;0</m:t>
        </m:r>
      </m:oMath>
      <w:r w:rsidR="00AB3869">
        <w:rPr>
          <w:rFonts w:eastAsiaTheme="minorEastAsia"/>
          <w:lang w:val="en-US"/>
        </w:rPr>
        <w:t>.</w:t>
      </w:r>
      <w:r w:rsidR="00AF3DBC">
        <w:rPr>
          <w:rFonts w:eastAsiaTheme="minorEastAsia"/>
          <w:lang w:val="en-US"/>
        </w:rPr>
        <w:t xml:space="preserve"> </w:t>
      </w:r>
      <w:r w:rsidR="008D23A4">
        <w:rPr>
          <w:rFonts w:eastAsiaTheme="minorEastAsia"/>
          <w:lang w:val="en-US"/>
        </w:rPr>
        <w:t>All color channels were fitted</w:t>
      </w:r>
      <w:r w:rsidR="00213E3E">
        <w:rPr>
          <w:rFonts w:eastAsiaTheme="minorEastAsia"/>
          <w:lang w:val="en-US"/>
        </w:rPr>
        <w:t xml:space="preserve">, but only one channels was chosen for dosimetry. </w:t>
      </w:r>
      <w:r w:rsidR="009063D3">
        <w:rPr>
          <w:rFonts w:eastAsiaTheme="minorEastAsia"/>
          <w:lang w:val="en-US"/>
        </w:rPr>
        <w:t>The channel selection</w:t>
      </w:r>
      <w:r w:rsidR="00697A1F">
        <w:rPr>
          <w:rFonts w:eastAsiaTheme="minorEastAsia"/>
          <w:lang w:val="en-US"/>
        </w:rPr>
        <w:t xml:space="preserve"> was</w:t>
      </w:r>
      <w:r w:rsidR="00782241">
        <w:rPr>
          <w:rFonts w:eastAsiaTheme="minorEastAsia"/>
          <w:lang w:val="en-US"/>
        </w:rPr>
        <w:t xml:space="preserve"> decided </w:t>
      </w:r>
      <w:r w:rsidR="00697A1F">
        <w:rPr>
          <w:rFonts w:eastAsiaTheme="minorEastAsia"/>
          <w:lang w:val="en-US"/>
        </w:rPr>
        <w:t>based</w:t>
      </w:r>
      <w:r w:rsidR="0066183A">
        <w:rPr>
          <w:rFonts w:eastAsiaTheme="minorEastAsia"/>
          <w:lang w:val="en-US"/>
        </w:rPr>
        <w:t xml:space="preserve"> on</w:t>
      </w:r>
      <w:r w:rsidR="00697A1F">
        <w:rPr>
          <w:rFonts w:eastAsiaTheme="minorEastAsia"/>
          <w:lang w:val="en-US"/>
        </w:rPr>
        <w:t xml:space="preserve"> </w:t>
      </w:r>
      <w:r w:rsidR="00D21A4D">
        <w:rPr>
          <w:rFonts w:eastAsiaTheme="minorEastAsia"/>
          <w:lang w:val="en-US"/>
        </w:rPr>
        <w:t>the</w:t>
      </w:r>
      <w:r w:rsidR="0066183A">
        <w:rPr>
          <w:rFonts w:eastAsiaTheme="minorEastAsia"/>
          <w:lang w:val="en-US"/>
        </w:rPr>
        <w:t xml:space="preserve"> respective color</w:t>
      </w:r>
      <w:r w:rsidR="00D21A4D">
        <w:rPr>
          <w:rFonts w:eastAsiaTheme="minorEastAsia"/>
          <w:lang w:val="en-US"/>
        </w:rPr>
        <w:t xml:space="preserve"> channels</w:t>
      </w:r>
      <w:r w:rsidR="00AC5B4C">
        <w:rPr>
          <w:rFonts w:eastAsiaTheme="minorEastAsia"/>
          <w:lang w:val="en-US"/>
        </w:rPr>
        <w:t>’</w:t>
      </w:r>
      <w:r w:rsidR="00D21A4D">
        <w:rPr>
          <w:rFonts w:eastAsiaTheme="minorEastAsia"/>
          <w:lang w:val="en-US"/>
        </w:rPr>
        <w:t xml:space="preserve"> sensiti</w:t>
      </w:r>
      <w:r w:rsidR="005A5FE0">
        <w:rPr>
          <w:rFonts w:eastAsiaTheme="minorEastAsia"/>
          <w:lang w:val="en-US"/>
        </w:rPr>
        <w:t xml:space="preserve">vity to dose </w:t>
      </w:r>
      <w:r w:rsidR="005A5FE0">
        <w:rPr>
          <w:rFonts w:eastAsiaTheme="minorEastAsia"/>
          <w:lang w:val="en-US"/>
        </w:rPr>
        <w:fldChar w:fldCharType="begin"/>
      </w:r>
      <w:r w:rsidR="005A5FE0">
        <w:rPr>
          <w:rFonts w:eastAsiaTheme="minorEastAsia"/>
          <w:lang w:val="en-US"/>
        </w:rPr>
        <w:instrText xml:space="preserve"> ADDIN ZOTERO_ITEM CSL_CITATION {"citationID":"6MsfSkWk","properties":{"formattedCitation":"(Stevens et al., 1996)","plainCitation":"(Stevens et al., 1996)","noteIndex":0},"citationItems":[{"id":528,"uris":["http://zotero.org/users/9228513/items/B3MP5L5D"],"itemData":{"id":528,"type":"article-journal","abstract":"A method of reading exposed radiochromic film is described which has significant advantages over conventional densitometry. The method employs a document scanner and associated software for imaging the film. The resulting images are easily analysed using standard software to yield high-resolution dose maps. A calibration was performed which relates scanner signal to dose, allowing for the determination of dose at any point on an exposed film. Results obtained using a broad-band densitometer are compared to those where the scanner has been used. The technique was used to measure the dose distribution around a COMS-type ophthalmic applicator.","container-title":"Physics in Medicine and Biology","DOI":"10.1088/0031-9155/41/11/008","ISSN":"0031-9155","issue":"11","journalAbbreviation":"Phys. Med. Biol.","language":"en","note":"publisher: IOP Publishing","page":"2357–2365","source":"Institute of Physics","title":"High-resolution dosimetry using radiochromic film and a document scanner","volume":"41","author":[{"family":"Stevens","given":"M. A."},{"family":"Turner","given":"J. R."},{"family":"Hugtenburg","given":"R. P."},{"family":"Butler","given":"P. H."}],"issued":{"date-parts":[["1996",11]]}}}],"schema":"https://github.com/citation-style-language/schema/raw/master/csl-citation.json"} </w:instrText>
      </w:r>
      <w:r w:rsidR="005A5FE0">
        <w:rPr>
          <w:rFonts w:eastAsiaTheme="minorEastAsia"/>
          <w:lang w:val="en-US"/>
        </w:rPr>
        <w:fldChar w:fldCharType="separate"/>
      </w:r>
      <w:r w:rsidR="005A5FE0" w:rsidRPr="005A5FE0">
        <w:rPr>
          <w:rFonts w:cs="Times New Roman"/>
          <w:lang w:val="en-US"/>
        </w:rPr>
        <w:t>(Stevens et al., 1996)</w:t>
      </w:r>
      <w:r w:rsidR="005A5FE0">
        <w:rPr>
          <w:rFonts w:eastAsiaTheme="minorEastAsia"/>
          <w:lang w:val="en-US"/>
        </w:rPr>
        <w:fldChar w:fldCharType="end"/>
      </w:r>
      <w:r w:rsidR="005A5FE0">
        <w:rPr>
          <w:rFonts w:eastAsiaTheme="minorEastAsia"/>
          <w:lang w:val="en-US"/>
        </w:rPr>
        <w:t xml:space="preserve"> and the mean squared error</w:t>
      </w:r>
      <w:r w:rsidR="00BA1F01">
        <w:rPr>
          <w:rFonts w:eastAsiaTheme="minorEastAsia"/>
          <w:lang w:val="en-US"/>
        </w:rPr>
        <w:t xml:space="preserve"> (MSE)</w:t>
      </w:r>
      <w:r w:rsidR="005A5FE0">
        <w:rPr>
          <w:rFonts w:eastAsiaTheme="minorEastAsia"/>
          <w:lang w:val="en-US"/>
        </w:rPr>
        <w:t xml:space="preserve"> of the fit. </w:t>
      </w:r>
      <w:r w:rsidR="00B24304">
        <w:rPr>
          <w:rFonts w:eastAsiaTheme="minorEastAsia"/>
          <w:lang w:val="en-US"/>
        </w:rPr>
        <w:t xml:space="preserve">The red color channel proved to have highest sensitivity and lowest </w:t>
      </w:r>
      <w:r w:rsidR="00BA1F01">
        <w:rPr>
          <w:rFonts w:eastAsiaTheme="minorEastAsia"/>
          <w:lang w:val="en-US"/>
        </w:rPr>
        <w:t>MSE</w:t>
      </w:r>
      <w:r w:rsidR="00AC5B4C">
        <w:rPr>
          <w:rFonts w:eastAsiaTheme="minorEastAsia"/>
          <w:lang w:val="en-US"/>
        </w:rPr>
        <w:t>.</w:t>
      </w:r>
    </w:p>
    <w:p w14:paraId="43512CF1" w14:textId="68412DDE" w:rsidR="00094106" w:rsidRDefault="006B7923" w:rsidP="004D7B5D">
      <w:pPr>
        <w:spacing w:line="360" w:lineRule="auto"/>
        <w:rPr>
          <w:lang w:val="en-US"/>
        </w:rPr>
      </w:pPr>
      <w:r>
        <w:rPr>
          <w:lang w:val="en-US"/>
        </w:rPr>
        <w:t>With an established response</w:t>
      </w:r>
      <w:r w:rsidR="00592BD4">
        <w:rPr>
          <w:lang w:val="en-US"/>
        </w:rPr>
        <w:t xml:space="preserve"> between dose and </w:t>
      </w:r>
      <w:proofErr w:type="spellStart"/>
      <w:r w:rsidR="00592BD4">
        <w:rPr>
          <w:lang w:val="en-US"/>
        </w:rPr>
        <w:t>netOD</w:t>
      </w:r>
      <w:proofErr w:type="spellEnd"/>
      <w:r w:rsidR="00592BD4">
        <w:rPr>
          <w:lang w:val="en-US"/>
        </w:rPr>
        <w:t xml:space="preserve">, </w:t>
      </w:r>
      <w:r w:rsidR="00F36C3C">
        <w:rPr>
          <w:lang w:val="en-US"/>
        </w:rPr>
        <w:t xml:space="preserve">we could perform </w:t>
      </w:r>
      <w:proofErr w:type="spellStart"/>
      <w:r w:rsidR="00F36C3C">
        <w:rPr>
          <w:lang w:val="en-US"/>
        </w:rPr>
        <w:t>netOD</w:t>
      </w:r>
      <w:proofErr w:type="spellEnd"/>
      <w:r w:rsidR="00F36C3C">
        <w:rPr>
          <w:lang w:val="en-US"/>
        </w:rPr>
        <w:t xml:space="preserve"> calculations on the measurement films</w:t>
      </w:r>
      <w:r w:rsidR="00DD5E36">
        <w:rPr>
          <w:lang w:val="en-US"/>
        </w:rPr>
        <w:t>.</w:t>
      </w:r>
      <w:r w:rsidR="00A429CD" w:rsidRPr="00A429CD">
        <w:rPr>
          <w:lang w:val="en-US"/>
        </w:rPr>
        <w:t xml:space="preserve"> </w:t>
      </w:r>
      <w:r w:rsidR="00A429CD">
        <w:rPr>
          <w:lang w:val="en-US"/>
        </w:rPr>
        <w:t>The</w:t>
      </w:r>
      <w:r w:rsidR="0066183A">
        <w:rPr>
          <w:lang w:val="en-US"/>
        </w:rPr>
        <w:t>n these</w:t>
      </w:r>
      <w:r w:rsidR="00A429CD">
        <w:rPr>
          <w:lang w:val="en-US"/>
        </w:rPr>
        <w:t xml:space="preserve"> pixel values of the films were first converted to </w:t>
      </w:r>
      <w:proofErr w:type="spellStart"/>
      <w:r w:rsidR="00A56B90">
        <w:rPr>
          <w:lang w:val="en-US"/>
        </w:rPr>
        <w:t>netOD</w:t>
      </w:r>
      <w:proofErr w:type="spellEnd"/>
      <w:r w:rsidR="00A56B90">
        <w:rPr>
          <w:lang w:val="en-US"/>
        </w:rPr>
        <w:t xml:space="preserve"> before</w:t>
      </w:r>
      <w:r w:rsidR="00DD5E36">
        <w:rPr>
          <w:lang w:val="en-US"/>
        </w:rPr>
        <w:t xml:space="preserve"> </w:t>
      </w:r>
      <w:r w:rsidR="00BD75CA">
        <w:rPr>
          <w:lang w:val="en-US"/>
        </w:rPr>
        <w:t>t</w:t>
      </w:r>
      <w:r w:rsidR="00DD5E36">
        <w:rPr>
          <w:lang w:val="en-US"/>
        </w:rPr>
        <w:t>he</w:t>
      </w:r>
      <w:r w:rsidR="00BD75CA">
        <w:rPr>
          <w:lang w:val="en-US"/>
        </w:rPr>
        <w:t>y</w:t>
      </w:r>
      <w:r w:rsidR="00DD5E36">
        <w:rPr>
          <w:lang w:val="en-US"/>
        </w:rPr>
        <w:t xml:space="preserve"> were classified as either high or low response using the KDE method</w:t>
      </w:r>
      <w:r w:rsidR="003A622D">
        <w:rPr>
          <w:lang w:val="en-US"/>
        </w:rPr>
        <w:t>.</w:t>
      </w:r>
      <w:r w:rsidR="0033605B">
        <w:rPr>
          <w:lang w:val="en-US"/>
        </w:rPr>
        <w:t xml:space="preserve"> Then these pixel values were converted to dose using</w:t>
      </w:r>
      <w:r w:rsidR="00A63C14">
        <w:rPr>
          <w:lang w:val="en-US"/>
        </w:rPr>
        <w:t xml:space="preserve"> the newly fitted</w:t>
      </w:r>
      <w:r w:rsidR="0033605B">
        <w:rPr>
          <w:lang w:val="en-US"/>
        </w:rPr>
        <w:t xml:space="preserve"> equation </w:t>
      </w:r>
      <w:r w:rsidR="00B36DF0">
        <w:rPr>
          <w:lang w:val="en-US"/>
        </w:rPr>
        <w:fldChar w:fldCharType="begin"/>
      </w:r>
      <w:r w:rsidR="00B36DF0">
        <w:rPr>
          <w:lang w:val="en-US"/>
        </w:rPr>
        <w:instrText xml:space="preserve"> REF _Ref101268144 \h </w:instrText>
      </w:r>
      <w:r w:rsidR="004D7B5D">
        <w:rPr>
          <w:lang w:val="en-US"/>
        </w:rPr>
        <w:instrText xml:space="preserve"> \* MERGEFORMAT </w:instrText>
      </w:r>
      <w:r w:rsidR="00B36DF0">
        <w:rPr>
          <w:lang w:val="en-US"/>
        </w:rPr>
      </w:r>
      <w:r w:rsidR="00B36DF0">
        <w:rPr>
          <w:lang w:val="en-US"/>
        </w:rPr>
        <w:fldChar w:fldCharType="separate"/>
      </w:r>
      <w:r w:rsidR="00380EB7" w:rsidRPr="00380EB7">
        <w:rPr>
          <w:noProof/>
          <w:lang w:val="en-US"/>
        </w:rPr>
        <w:t>2</w:t>
      </w:r>
      <w:r w:rsidR="00380EB7" w:rsidRPr="00380EB7">
        <w:rPr>
          <w:noProof/>
          <w:lang w:val="en-US"/>
        </w:rPr>
        <w:noBreakHyphen/>
        <w:t>6</w:t>
      </w:r>
      <w:r w:rsidR="00B36DF0">
        <w:rPr>
          <w:lang w:val="en-US"/>
        </w:rPr>
        <w:fldChar w:fldCharType="end"/>
      </w:r>
      <w:r w:rsidR="00B36DF0">
        <w:rPr>
          <w:lang w:val="en-US"/>
        </w:rPr>
        <w:t>.</w:t>
      </w:r>
      <w:r w:rsidR="003A622D">
        <w:rPr>
          <w:lang w:val="en-US"/>
        </w:rPr>
        <w:t xml:space="preserve"> No ROIs were used because we wanted </w:t>
      </w:r>
      <w:r w:rsidR="00647481">
        <w:rPr>
          <w:lang w:val="en-US"/>
        </w:rPr>
        <w:t xml:space="preserve">each pixel in the image to </w:t>
      </w:r>
      <w:r w:rsidR="00C30EC9">
        <w:rPr>
          <w:lang w:val="en-US"/>
        </w:rPr>
        <w:t xml:space="preserve">correspond to a dose measurement. </w:t>
      </w:r>
      <w:r w:rsidR="00A56B90">
        <w:rPr>
          <w:lang w:val="en-US"/>
        </w:rPr>
        <w:t>This</w:t>
      </w:r>
      <w:r w:rsidR="00C30EC9">
        <w:rPr>
          <w:lang w:val="en-US"/>
        </w:rPr>
        <w:t xml:space="preserve"> </w:t>
      </w:r>
      <w:r w:rsidR="00A56B90">
        <w:rPr>
          <w:lang w:val="en-US"/>
        </w:rPr>
        <w:t>made</w:t>
      </w:r>
      <w:r w:rsidR="00C30EC9">
        <w:rPr>
          <w:lang w:val="en-US"/>
        </w:rPr>
        <w:t xml:space="preserve"> </w:t>
      </w:r>
      <w:r w:rsidR="00A56B90">
        <w:rPr>
          <w:lang w:val="en-US"/>
        </w:rPr>
        <w:t>it</w:t>
      </w:r>
      <w:r w:rsidR="00C30EC9">
        <w:rPr>
          <w:lang w:val="en-US"/>
        </w:rPr>
        <w:t xml:space="preserve"> possible to determine peak and valley doses in the GRID irradiated films</w:t>
      </w:r>
      <w:r w:rsidR="00544195">
        <w:rPr>
          <w:lang w:val="en-US"/>
        </w:rPr>
        <w:t>.</w:t>
      </w:r>
      <w:r w:rsidR="00ED1330">
        <w:rPr>
          <w:lang w:val="en-US"/>
        </w:rPr>
        <w:t xml:space="preserve"> </w:t>
      </w:r>
      <w:r w:rsidR="006F3760">
        <w:rPr>
          <w:lang w:val="en-US"/>
        </w:rPr>
        <w:t xml:space="preserve">Uncertainty in dose measurements were calculated using error propagation of </w:t>
      </w:r>
      <w:r w:rsidR="005112CC">
        <w:rPr>
          <w:lang w:val="en-US"/>
        </w:rPr>
        <w:t xml:space="preserve">the fitted function in </w:t>
      </w:r>
      <w:r w:rsidR="006F3760">
        <w:rPr>
          <w:lang w:val="en-US"/>
        </w:rPr>
        <w:t xml:space="preserve">equation </w:t>
      </w:r>
      <w:r w:rsidR="006F3760">
        <w:rPr>
          <w:lang w:val="en-US"/>
        </w:rPr>
        <w:fldChar w:fldCharType="begin"/>
      </w:r>
      <w:r w:rsidR="006F3760">
        <w:rPr>
          <w:lang w:val="en-US"/>
        </w:rPr>
        <w:instrText xml:space="preserve"> REF _Ref101268144 \h </w:instrText>
      </w:r>
      <w:r w:rsidR="004D7B5D">
        <w:rPr>
          <w:lang w:val="en-US"/>
        </w:rPr>
        <w:instrText xml:space="preserve"> \* MERGEFORMAT </w:instrText>
      </w:r>
      <w:r w:rsidR="006F3760">
        <w:rPr>
          <w:lang w:val="en-US"/>
        </w:rPr>
      </w:r>
      <w:r w:rsidR="006F3760">
        <w:rPr>
          <w:lang w:val="en-US"/>
        </w:rPr>
        <w:fldChar w:fldCharType="separate"/>
      </w:r>
      <w:r w:rsidR="00380EB7" w:rsidRPr="00380EB7">
        <w:rPr>
          <w:noProof/>
          <w:lang w:val="en-US"/>
        </w:rPr>
        <w:t>2</w:t>
      </w:r>
      <w:r w:rsidR="00380EB7" w:rsidRPr="00380EB7">
        <w:rPr>
          <w:noProof/>
          <w:lang w:val="en-US"/>
        </w:rPr>
        <w:noBreakHyphen/>
        <w:t>6</w:t>
      </w:r>
      <w:r w:rsidR="006F3760">
        <w:rPr>
          <w:lang w:val="en-US"/>
        </w:rPr>
        <w:fldChar w:fldCharType="end"/>
      </w:r>
      <w:r w:rsidR="00841E9F">
        <w:rPr>
          <w:lang w:val="en-US"/>
        </w:rPr>
        <w:t>.</w:t>
      </w:r>
      <w:r w:rsidR="00AC0E9E">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FB0E12" w14:paraId="72009889" w14:textId="77777777" w:rsidTr="00FB0E12">
        <w:tc>
          <w:tcPr>
            <w:tcW w:w="8815" w:type="dxa"/>
          </w:tcPr>
          <w:p w14:paraId="719D5646" w14:textId="05CA9553" w:rsidR="00FB0E12" w:rsidRPr="00FB0E12" w:rsidRDefault="008573DA" w:rsidP="004D7B5D">
            <w:pPr>
              <w:spacing w:line="360" w:lineRule="auto"/>
              <w:rPr>
                <w:rFonts w:eastAsiaTheme="minorEastAsia"/>
                <w:lang w:val="en-US"/>
              </w:rPr>
            </w:pPr>
            <m:oMathPara>
              <m:oMath>
                <m:sSub>
                  <m:sSubPr>
                    <m:ctrlPr>
                      <w:rPr>
                        <w:rFonts w:ascii="Cambria Math" w:hAnsi="Cambria Math"/>
                        <w:i/>
                        <w:sz w:val="22"/>
                        <w:lang w:val="en-US"/>
                      </w:rPr>
                    </m:ctrlPr>
                  </m:sSubPr>
                  <m:e>
                    <m:r>
                      <w:rPr>
                        <w:rFonts w:ascii="Cambria Math" w:hAnsi="Cambria Math"/>
                        <w:sz w:val="22"/>
                        <w:lang w:val="en-US"/>
                      </w:rPr>
                      <m:t>σ</m:t>
                    </m:r>
                  </m:e>
                  <m:sub>
                    <m:sSub>
                      <m:sSubPr>
                        <m:ctrlPr>
                          <w:rPr>
                            <w:rFonts w:ascii="Cambria Math" w:hAnsi="Cambria Math"/>
                            <w:i/>
                            <w:sz w:val="22"/>
                            <w:lang w:val="en-US"/>
                          </w:rPr>
                        </m:ctrlPr>
                      </m:sSubPr>
                      <m:e>
                        <m:r>
                          <w:rPr>
                            <w:rFonts w:ascii="Cambria Math" w:hAnsi="Cambria Math"/>
                            <w:sz w:val="22"/>
                            <w:lang w:val="en-US"/>
                          </w:rPr>
                          <m:t>D</m:t>
                        </m:r>
                      </m:e>
                      <m:sub>
                        <m:r>
                          <w:rPr>
                            <w:rFonts w:ascii="Cambria Math" w:hAnsi="Cambria Math"/>
                            <w:sz w:val="22"/>
                            <w:lang w:val="en-US"/>
                          </w:rPr>
                          <m:t>fit</m:t>
                        </m:r>
                      </m:sub>
                    </m:sSub>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∂a</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a</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∂b</m:t>
                            </m:r>
                          </m:den>
                        </m:f>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b</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∂netOD</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netOD</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eastAsiaTheme="minorEastAsia" w:hAnsi="Cambria Math"/>
                                <w:sz w:val="22"/>
                                <w:lang w:val="en-US"/>
                              </w:rPr>
                              <m:t>∂D</m:t>
                            </m:r>
                          </m:num>
                          <m:den>
                            <m:r>
                              <w:rPr>
                                <w:rFonts w:ascii="Cambria Math" w:eastAsiaTheme="minorEastAsia" w:hAnsi="Cambria Math"/>
                                <w:sz w:val="22"/>
                                <w:lang w:val="en-US"/>
                              </w:rPr>
                              <m:t>∂n</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m:t>
                        </m:r>
                      </m:sub>
                      <m:sup>
                        <m:r>
                          <w:rPr>
                            <w:rFonts w:ascii="Cambria Math" w:eastAsiaTheme="minorEastAsia" w:hAnsi="Cambria Math"/>
                            <w:sz w:val="22"/>
                            <w:lang w:val="en-US"/>
                          </w:rPr>
                          <m:t>2</m:t>
                        </m:r>
                      </m:sup>
                    </m:sSubSup>
                  </m:e>
                </m:rad>
                <m:r>
                  <m:rPr>
                    <m:sty m:val="p"/>
                  </m:rPr>
                  <w:rPr>
                    <w:rFonts w:ascii="Cambria Math" w:hAnsi="Cambria Math"/>
                    <w:sz w:val="22"/>
                    <w:lang w:val="en-US"/>
                  </w:rPr>
                  <w:br/>
                </m:r>
              </m:oMath>
              <m:oMath>
                <m:r>
                  <m:rPr>
                    <m:sty m:val="p"/>
                  </m:rPr>
                  <w:rPr>
                    <w:rFonts w:ascii="Cambria Math" w:hAnsi="Cambria Math"/>
                    <w:sz w:val="22"/>
                    <w:lang w:val="en-US"/>
                  </w:rPr>
                  <m:t xml:space="preserve">      =</m:t>
                </m:r>
                <m:rad>
                  <m:radPr>
                    <m:degHide m:val="1"/>
                    <m:ctrlPr>
                      <w:rPr>
                        <w:rFonts w:ascii="Cambria Math" w:hAnsi="Cambria Math"/>
                        <w:sz w:val="22"/>
                        <w:lang w:val="en-US"/>
                      </w:rPr>
                    </m:ctrlPr>
                  </m:radPr>
                  <m:deg>
                    <m:ctrlPr>
                      <w:rPr>
                        <w:rFonts w:ascii="Cambria Math" w:hAnsi="Cambria Math"/>
                        <w:i/>
                        <w:sz w:val="22"/>
                        <w:lang w:val="en-US"/>
                      </w:rPr>
                    </m:ctrlPr>
                  </m:deg>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a</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b</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a+bn⋅netO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n-1</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netOD</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b</m:t>
                            </m:r>
                            <m:func>
                              <m:funcPr>
                                <m:ctrlPr>
                                  <w:rPr>
                                    <w:rFonts w:ascii="Cambria Math" w:hAnsi="Cambria Math"/>
                                    <w:i/>
                                    <w:sz w:val="22"/>
                                    <w:lang w:val="en-US"/>
                                  </w:rPr>
                                </m:ctrlPr>
                              </m:funcPr>
                              <m:fName>
                                <m:r>
                                  <m:rPr>
                                    <m:sty m:val="p"/>
                                  </m:rPr>
                                  <w:rPr>
                                    <w:rFonts w:ascii="Cambria Math" w:hAnsi="Cambria Math"/>
                                    <w:sz w:val="22"/>
                                    <w:lang w:val="en-US"/>
                                  </w:rPr>
                                  <m:t>ln</m:t>
                                </m:r>
                              </m:fName>
                              <m:e>
                                <m:r>
                                  <w:rPr>
                                    <w:rFonts w:ascii="Cambria Math" w:hAnsi="Cambria Math"/>
                                    <w:sz w:val="22"/>
                                    <w:lang w:val="en-US"/>
                                  </w:rPr>
                                  <m:t>netOD</m:t>
                                </m:r>
                              </m:e>
                            </m:func>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m:t>
                        </m:r>
                      </m:sub>
                      <m:sup>
                        <m:r>
                          <w:rPr>
                            <w:rFonts w:ascii="Cambria Math" w:hAnsi="Cambria Math"/>
                            <w:sz w:val="22"/>
                            <w:lang w:val="en-US"/>
                          </w:rPr>
                          <m:t>2</m:t>
                        </m:r>
                      </m:sup>
                    </m:sSubSup>
                  </m:e>
                </m:rad>
              </m:oMath>
            </m:oMathPara>
          </w:p>
        </w:tc>
        <w:bookmarkStart w:id="140" w:name="_Ref104037344"/>
        <w:tc>
          <w:tcPr>
            <w:tcW w:w="535" w:type="dxa"/>
          </w:tcPr>
          <w:p w14:paraId="3C039F3C" w14:textId="7D9389E8" w:rsidR="00FB0E12" w:rsidRDefault="00FB0E12"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7</w:t>
            </w:r>
            <w:r>
              <w:fldChar w:fldCharType="end"/>
            </w:r>
            <w:bookmarkEnd w:id="140"/>
          </w:p>
        </w:tc>
      </w:tr>
    </w:tbl>
    <w:p w14:paraId="289E895B" w14:textId="2380A22C" w:rsidR="0084549A" w:rsidRDefault="00C77BB1" w:rsidP="004D7B5D">
      <w:pPr>
        <w:spacing w:line="360" w:lineRule="auto"/>
        <w:rPr>
          <w:lang w:val="en-US"/>
        </w:rPr>
      </w:pPr>
      <w:r>
        <w:rPr>
          <w:lang w:val="en-US"/>
        </w:rPr>
        <w:t xml:space="preserve">One mean dose map was generated for OPEN field and both GRID </w:t>
      </w:r>
      <w:r w:rsidR="00524A25">
        <w:rPr>
          <w:lang w:val="en-US"/>
        </w:rPr>
        <w:t>configurations based on the 16 irradiated films</w:t>
      </w:r>
      <w:r w:rsidR="0084549A">
        <w:rPr>
          <w:lang w:val="en-US"/>
        </w:rPr>
        <w:t xml:space="preserve"> following the </w:t>
      </w:r>
      <w:r w:rsidR="002E2FEC">
        <w:rPr>
          <w:lang w:val="en-US"/>
        </w:rPr>
        <w:t xml:space="preserve">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16B04" w14:paraId="3A55B2E3" w14:textId="77777777" w:rsidTr="00C16B04">
        <w:tc>
          <w:tcPr>
            <w:tcW w:w="8815" w:type="dxa"/>
          </w:tcPr>
          <w:p w14:paraId="42E32BB5" w14:textId="08C2A7F4" w:rsidR="00C16B04" w:rsidRDefault="008573DA" w:rsidP="004D7B5D">
            <w:pPr>
              <w:spacing w:line="360" w:lineRule="auto"/>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 films</m:t>
                    </m:r>
                  </m:den>
                </m:f>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 films</m:t>
                    </m:r>
                  </m:sup>
                  <m:e>
                    <m:sSub>
                      <m:sSubPr>
                        <m:ctrlPr>
                          <w:rPr>
                            <w:rFonts w:ascii="Cambria Math" w:hAnsi="Cambria Math"/>
                            <w:i/>
                            <w:lang w:val="en-US"/>
                          </w:rPr>
                        </m:ctrlPr>
                      </m:sSubPr>
                      <m:e>
                        <m:r>
                          <m:rPr>
                            <m:sty m:val="bi"/>
                          </m:rPr>
                          <w:rPr>
                            <w:rFonts w:ascii="Cambria Math" w:hAnsi="Cambria Math"/>
                            <w:lang w:val="en-US"/>
                          </w:rPr>
                          <m:t>D</m:t>
                        </m:r>
                      </m:e>
                      <m:sub>
                        <m:r>
                          <w:rPr>
                            <w:rFonts w:ascii="Cambria Math" w:hAnsi="Cambria Math"/>
                            <w:lang w:val="en-US"/>
                          </w:rPr>
                          <m:t>i</m:t>
                        </m:r>
                      </m:sub>
                    </m:sSub>
                    <m:r>
                      <w:rPr>
                        <w:rFonts w:ascii="Cambria Math" w:hAnsi="Cambria Math"/>
                        <w:lang w:val="en-US"/>
                      </w:rPr>
                      <m:t>,</m:t>
                    </m:r>
                  </m:e>
                </m:nary>
              </m:oMath>
            </m:oMathPara>
          </w:p>
        </w:tc>
        <w:bookmarkStart w:id="141" w:name="_Ref104225046"/>
        <w:tc>
          <w:tcPr>
            <w:tcW w:w="535" w:type="dxa"/>
          </w:tcPr>
          <w:p w14:paraId="2010A9FB" w14:textId="409988B6" w:rsidR="00C16B04" w:rsidRDefault="00C16B0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8</w:t>
            </w:r>
            <w:r>
              <w:fldChar w:fldCharType="end"/>
            </w:r>
            <w:bookmarkEnd w:id="141"/>
          </w:p>
        </w:tc>
      </w:tr>
    </w:tbl>
    <w:p w14:paraId="3AEBC174" w14:textId="4EAD6AFF" w:rsidR="00487EA2" w:rsidRDefault="00E3269B"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lang w:val="en-US"/>
              </w:rPr>
              <m:t>i</m:t>
            </m:r>
          </m:sub>
        </m:sSub>
      </m:oMath>
      <w:r w:rsidR="00781F50">
        <w:rPr>
          <w:rFonts w:eastAsiaTheme="minorEastAsia"/>
          <w:b/>
          <w:bCs/>
          <w:lang w:val="en-US"/>
        </w:rPr>
        <w:t xml:space="preserve"> </w:t>
      </w:r>
      <w:r w:rsidR="00781F50">
        <w:rPr>
          <w:rFonts w:eastAsiaTheme="minorEastAsia"/>
          <w:lang w:val="en-US"/>
        </w:rPr>
        <w:t xml:space="preserve">is the </w:t>
      </w:r>
      <w:proofErr w:type="spellStart"/>
      <w:r w:rsidR="00781F50">
        <w:rPr>
          <w:rFonts w:eastAsiaTheme="minorEastAsia"/>
          <w:lang w:val="en-US"/>
        </w:rPr>
        <w:t>i</w:t>
      </w:r>
      <w:r w:rsidR="00781F50">
        <w:rPr>
          <w:rFonts w:eastAsiaTheme="minorEastAsia"/>
          <w:vertAlign w:val="superscript"/>
          <w:lang w:val="en-US"/>
        </w:rPr>
        <w:t>th</w:t>
      </w:r>
      <w:proofErr w:type="spellEnd"/>
      <w:r w:rsidR="00781F50">
        <w:rPr>
          <w:rFonts w:eastAsiaTheme="minorEastAsia"/>
          <w:lang w:val="en-US"/>
        </w:rPr>
        <w:t xml:space="preserve"> dose </w:t>
      </w:r>
      <w:proofErr w:type="gramStart"/>
      <w:r w:rsidR="00781F50">
        <w:rPr>
          <w:rFonts w:eastAsiaTheme="minorEastAsia"/>
          <w:lang w:val="en-US"/>
        </w:rPr>
        <w:t>map</w:t>
      </w:r>
      <w:r w:rsidR="00480FCC">
        <w:rPr>
          <w:rFonts w:eastAsiaTheme="minorEastAsia"/>
          <w:lang w:val="en-US"/>
        </w:rPr>
        <w:t>.</w:t>
      </w:r>
      <w:proofErr w:type="gramEnd"/>
      <w:r w:rsidR="00804305">
        <w:rPr>
          <w:rFonts w:eastAsiaTheme="minorEastAsia"/>
          <w:b/>
          <w:bCs/>
          <w:lang w:val="en-US"/>
        </w:rPr>
        <w:t xml:space="preserve"> </w:t>
      </w:r>
      <w:r w:rsidR="00D92ED3">
        <w:rPr>
          <w:lang w:val="en-US"/>
        </w:rPr>
        <w:t xml:space="preserve">The </w:t>
      </w:r>
      <w:r w:rsidR="003530AB">
        <w:rPr>
          <w:lang w:val="en-US"/>
        </w:rPr>
        <w:t xml:space="preserve">steps taken to generate </w:t>
      </w:r>
      <w:r w:rsidR="0018448E">
        <w:rPr>
          <w:lang w:val="en-US"/>
        </w:rPr>
        <w:t xml:space="preserve">the mean dose map is illustrated in </w:t>
      </w:r>
      <w:r w:rsidR="00E44F8E">
        <w:rPr>
          <w:lang w:val="en-US"/>
        </w:rPr>
        <w:fldChar w:fldCharType="begin"/>
      </w:r>
      <w:r w:rsidR="00E44F8E">
        <w:rPr>
          <w:lang w:val="en-US"/>
        </w:rPr>
        <w:instrText xml:space="preserve"> REF _Ref103347122 \h </w:instrText>
      </w:r>
      <w:r w:rsidR="004D7B5D">
        <w:rPr>
          <w:lang w:val="en-US"/>
        </w:rPr>
        <w:instrText xml:space="preserve"> \* MERGEFORMAT </w:instrText>
      </w:r>
      <w:r w:rsidR="00E44F8E">
        <w:rPr>
          <w:lang w:val="en-US"/>
        </w:rPr>
      </w:r>
      <w:r w:rsidR="00E44F8E">
        <w:rPr>
          <w:lang w:val="en-US"/>
        </w:rPr>
        <w:fldChar w:fldCharType="separate"/>
      </w:r>
      <w:r w:rsidR="00540B60" w:rsidRPr="00166605">
        <w:rPr>
          <w:lang w:val="en-US"/>
        </w:rPr>
        <w:t xml:space="preserve">Figure </w:t>
      </w:r>
      <w:r w:rsidR="00540B60">
        <w:rPr>
          <w:noProof/>
          <w:lang w:val="en-US"/>
        </w:rPr>
        <w:t>2</w:t>
      </w:r>
      <w:r w:rsidR="00540B60">
        <w:rPr>
          <w:noProof/>
          <w:lang w:val="en-US"/>
        </w:rPr>
        <w:noBreakHyphen/>
        <w:t>10</w:t>
      </w:r>
      <w:r w:rsidR="00E44F8E">
        <w:rPr>
          <w:lang w:val="en-US"/>
        </w:rPr>
        <w:fldChar w:fldCharType="end"/>
      </w:r>
      <w:r w:rsidR="0018448E">
        <w:rPr>
          <w:lang w:val="en-US"/>
        </w:rPr>
        <w:t xml:space="preserve">. </w:t>
      </w:r>
      <w:r w:rsidR="001B6B2E">
        <w:rPr>
          <w:lang w:val="en-US"/>
        </w:rPr>
        <w:t xml:space="preserve">The estimated uncertainty in the mean dose map was a combination of fitting uncertainty found from equation </w:t>
      </w:r>
      <w:r w:rsidR="008D23E9">
        <w:rPr>
          <w:lang w:val="en-US"/>
        </w:rPr>
        <w:t xml:space="preserve"> </w:t>
      </w:r>
      <w:r w:rsidR="001B6B2E">
        <w:rPr>
          <w:lang w:val="en-US"/>
        </w:rPr>
        <w:fldChar w:fldCharType="begin"/>
      </w:r>
      <w:r w:rsidR="001B6B2E">
        <w:rPr>
          <w:lang w:val="en-US"/>
        </w:rPr>
        <w:instrText xml:space="preserve"> REF _Ref104037344 \h </w:instrText>
      </w:r>
      <w:r w:rsidR="004D7B5D">
        <w:rPr>
          <w:lang w:val="en-US"/>
        </w:rPr>
        <w:instrText xml:space="preserve"> \* MERGEFORMAT </w:instrText>
      </w:r>
      <w:r w:rsidR="001B6B2E">
        <w:rPr>
          <w:lang w:val="en-US"/>
        </w:rPr>
      </w:r>
      <w:r w:rsidR="001B6B2E">
        <w:rPr>
          <w:lang w:val="en-US"/>
        </w:rPr>
        <w:fldChar w:fldCharType="separate"/>
      </w:r>
      <w:r w:rsidR="00380EB7" w:rsidRPr="00380EB7">
        <w:rPr>
          <w:noProof/>
          <w:lang w:val="en-US"/>
        </w:rPr>
        <w:t>2</w:t>
      </w:r>
      <w:r w:rsidR="00380EB7" w:rsidRPr="00380EB7">
        <w:rPr>
          <w:noProof/>
          <w:lang w:val="en-US"/>
        </w:rPr>
        <w:noBreakHyphen/>
        <w:t>7</w:t>
      </w:r>
      <w:r w:rsidR="001B6B2E">
        <w:rPr>
          <w:lang w:val="en-US"/>
        </w:rPr>
        <w:fldChar w:fldCharType="end"/>
      </w:r>
      <w:r w:rsidR="001B6B2E">
        <w:rPr>
          <w:lang w:val="en-US"/>
        </w:rPr>
        <w:t xml:space="preserve"> and the standard </w:t>
      </w:r>
      <w:r w:rsidR="00916C76">
        <w:rPr>
          <w:lang w:val="en-US"/>
        </w:rPr>
        <w:t xml:space="preserve">error </w:t>
      </w:r>
      <w:r w:rsidR="00AF762F">
        <w:rPr>
          <w:lang w:val="en-US"/>
        </w:rPr>
        <w:t>in the</w:t>
      </w:r>
      <w:r w:rsidR="00916C76">
        <w:rPr>
          <w:lang w:val="en-US"/>
        </w:rPr>
        <w:t xml:space="preserve"> pixels across the 16 measurement films.</w:t>
      </w:r>
      <w:r w:rsidR="007701CF">
        <w:rPr>
          <w:lang w:val="en-US"/>
        </w:rPr>
        <w:t xml:space="preserve"> </w:t>
      </w:r>
      <w:r w:rsidR="00F11849">
        <w:rPr>
          <w:lang w:val="en-US"/>
        </w:rPr>
        <w:t>Each pixel has a standard error from the fit</w:t>
      </w:r>
      <w:r w:rsidR="009C0F92">
        <w:rPr>
          <w:lang w:val="en-US"/>
        </w:rPr>
        <w:t xml:space="preserve"> </w:t>
      </w:r>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m:t>
                </m:r>
              </m:sub>
            </m:sSub>
          </m:sub>
        </m:sSub>
      </m:oMath>
      <w:r w:rsidR="009C0F92">
        <w:rPr>
          <w:rFonts w:eastAsiaTheme="minorEastAsia"/>
          <w:lang w:val="en-US"/>
        </w:rPr>
        <w:t xml:space="preserve">. Because our mean dose was calculated using equation </w:t>
      </w:r>
      <w:r w:rsidR="009C0F92">
        <w:rPr>
          <w:rFonts w:eastAsiaTheme="minorEastAsia"/>
          <w:lang w:val="en-US"/>
        </w:rPr>
        <w:fldChar w:fldCharType="begin"/>
      </w:r>
      <w:r w:rsidR="009C0F92">
        <w:rPr>
          <w:rFonts w:eastAsiaTheme="minorEastAsia"/>
          <w:lang w:val="en-US"/>
        </w:rPr>
        <w:instrText xml:space="preserve"> REF _Ref104225046 \h </w:instrText>
      </w:r>
      <w:r w:rsidR="004D7B5D">
        <w:rPr>
          <w:rFonts w:eastAsiaTheme="minorEastAsia"/>
          <w:lang w:val="en-US"/>
        </w:rPr>
        <w:instrText xml:space="preserve"> \* MERGEFORMAT </w:instrText>
      </w:r>
      <w:r w:rsidR="009C0F92">
        <w:rPr>
          <w:rFonts w:eastAsiaTheme="minorEastAsia"/>
          <w:lang w:val="en-US"/>
        </w:rPr>
      </w:r>
      <w:r w:rsidR="009C0F92">
        <w:rPr>
          <w:rFonts w:eastAsiaTheme="minorEastAsia"/>
          <w:lang w:val="en-US"/>
        </w:rPr>
        <w:fldChar w:fldCharType="separate"/>
      </w:r>
      <w:r w:rsidR="00380EB7" w:rsidRPr="00380EB7">
        <w:rPr>
          <w:noProof/>
          <w:lang w:val="en-US"/>
        </w:rPr>
        <w:t>2</w:t>
      </w:r>
      <w:r w:rsidR="00380EB7" w:rsidRPr="00380EB7">
        <w:rPr>
          <w:noProof/>
          <w:lang w:val="en-US"/>
        </w:rPr>
        <w:noBreakHyphen/>
        <w:t>8</w:t>
      </w:r>
      <w:r w:rsidR="009C0F92">
        <w:rPr>
          <w:rFonts w:eastAsiaTheme="minorEastAsia"/>
          <w:lang w:val="en-US"/>
        </w:rPr>
        <w:fldChar w:fldCharType="end"/>
      </w:r>
      <w:r w:rsidR="009C0F92">
        <w:rPr>
          <w:rFonts w:eastAsiaTheme="minorEastAsia"/>
          <w:lang w:val="en-US"/>
        </w:rPr>
        <w:t xml:space="preserve"> we can find the corresponding error using</w:t>
      </w:r>
    </w:p>
    <w:p w14:paraId="0D3A612F" w14:textId="34A52C24" w:rsidR="00227858" w:rsidRPr="00837CF2" w:rsidRDefault="009C0F92" w:rsidP="004D7B5D">
      <w:pPr>
        <w:spacing w:line="360" w:lineRule="auto"/>
        <w:rPr>
          <w:rFonts w:eastAsiaTheme="minorEastAsia"/>
          <w:lang w:val="en-US"/>
        </w:rPr>
      </w:pPr>
      <w:r>
        <w:rPr>
          <w:rFonts w:eastAsiaTheme="minorEastAsia"/>
          <w:lang w:val="en-US"/>
        </w:rPr>
        <w:lastRenderedPageBreak/>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#films</m:t>
            </m:r>
          </m:den>
        </m:f>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#films</m:t>
            </m:r>
          </m:sup>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r>
                  <w:rPr>
                    <w:rFonts w:ascii="Cambria Math" w:eastAsiaTheme="minorEastAsia" w:hAnsi="Cambria Math"/>
                    <w:lang w:val="en-US"/>
                  </w:rPr>
                  <m:t>i</m:t>
                </m:r>
                <m:ctrlPr>
                  <w:rPr>
                    <w:rFonts w:ascii="Cambria Math" w:eastAsiaTheme="minorEastAsia" w:hAnsi="Cambria Math"/>
                    <w:i/>
                    <w:lang w:val="en-US"/>
                  </w:rPr>
                </m:ctrlPr>
              </m:sub>
              <m:sup>
                <m:r>
                  <w:rPr>
                    <w:rFonts w:ascii="Cambria Math" w:eastAsiaTheme="minorEastAsia" w:hAnsi="Cambria Math"/>
                    <w:lang w:val="en-US"/>
                  </w:rPr>
                  <m:t>2</m:t>
                </m:r>
              </m:sup>
            </m:sSubSup>
          </m:e>
        </m:nary>
      </m:oMath>
      <w:r w:rsidR="00487EA2">
        <w:rPr>
          <w:rFonts w:eastAsiaTheme="minorEastAsia"/>
          <w:lang w:val="en-US"/>
        </w:rPr>
        <w:t xml:space="preserve">, where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w:rPr>
                <w:rFonts w:ascii="Cambria Math" w:eastAsiaTheme="minorEastAsia" w:hAnsi="Cambria Math"/>
                <w:lang w:val="en-US"/>
              </w:rPr>
              <m:t>i</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fit,0</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fit,n</m:t>
                </m:r>
              </m:sub>
            </m:sSub>
          </m:e>
        </m:d>
        <m:r>
          <m:rPr>
            <m:sty m:val="bi"/>
          </m:rPr>
          <w:rPr>
            <w:rFonts w:ascii="Cambria Math" w:eastAsiaTheme="minorEastAsia" w:hAnsi="Cambria Math"/>
            <w:lang w:val="en-US"/>
          </w:rPr>
          <m:t>.</m:t>
        </m:r>
      </m:oMath>
      <w:r w:rsidR="009B266A">
        <w:rPr>
          <w:rFonts w:eastAsiaTheme="minorEastAsia"/>
          <w:b/>
          <w:bCs/>
          <w:lang w:val="en-US"/>
        </w:rPr>
        <w:t xml:space="preserve"> </w:t>
      </w:r>
      <w:r w:rsidR="001F4FB2">
        <w:rPr>
          <w:rFonts w:eastAsiaTheme="minorEastAsia"/>
          <w:lang w:val="en-US"/>
        </w:rPr>
        <w:t>As a consequence</w:t>
      </w:r>
      <w:r w:rsidR="009B266A">
        <w:rPr>
          <w:rFonts w:eastAsiaTheme="minorEastAsia"/>
          <w:lang w:val="en-US"/>
        </w:rPr>
        <w:t xml:space="preserve"> of th</w:t>
      </w:r>
      <w:r w:rsidR="00812C62">
        <w:rPr>
          <w:rFonts w:eastAsiaTheme="minorEastAsia"/>
          <w:lang w:val="en-US"/>
        </w:rPr>
        <w:t xml:space="preserve">e split response, </w:t>
      </w:r>
      <w:r w:rsidR="001F4FB2">
        <w:rPr>
          <w:rFonts w:eastAsiaTheme="minorEastAsia"/>
          <w:lang w:val="en-US"/>
        </w:rPr>
        <w:t>the</w:t>
      </w:r>
      <w:r w:rsidR="00812C62">
        <w:rPr>
          <w:rFonts w:eastAsiaTheme="minorEastAsia"/>
          <w:lang w:val="en-US"/>
        </w:rPr>
        <w:t xml:space="preserve"> uncertainty</w:t>
      </w:r>
      <w:r w:rsidR="001F4FB2">
        <w:rPr>
          <w:rFonts w:eastAsiaTheme="minorEastAsia"/>
          <w:lang w:val="en-US"/>
        </w:rPr>
        <w:t xml:space="preserve"> of high and low response was found separately </w:t>
      </w:r>
      <w:r w:rsidR="003A03C0">
        <w:rPr>
          <w:rFonts w:eastAsiaTheme="minorEastAsia"/>
          <w:lang w:val="en-US"/>
        </w:rPr>
        <w:t xml:space="preserve">before being combined to </w:t>
      </w:r>
      <w:r w:rsidR="00FA1A1B">
        <w:rPr>
          <w:rFonts w:eastAsiaTheme="minorEastAsia"/>
          <w:lang w:val="en-US"/>
        </w:rPr>
        <w:t>total standard error of fit</w:t>
      </w:r>
      <w:r w:rsidR="00AA0121">
        <w:rPr>
          <w:rFonts w:eastAsiaTheme="minorEastAsia"/>
          <w:lang w:val="en-US"/>
        </w:rPr>
        <w:t>.</w:t>
      </w:r>
      <w:r w:rsidR="003A03C0">
        <w:rPr>
          <w:rFonts w:eastAsiaTheme="minorEastAsia"/>
          <w:lang w:val="en-US"/>
        </w:rPr>
        <w:t xml:space="preserve"> </w:t>
      </w:r>
    </w:p>
    <w:p w14:paraId="760BB6AE" w14:textId="4D65CB5D" w:rsidR="00227858" w:rsidRDefault="007255F6" w:rsidP="004D7B5D">
      <w:pPr>
        <w:spacing w:line="360" w:lineRule="auto"/>
        <w:rPr>
          <w:rFonts w:eastAsiaTheme="minorEastAsia"/>
          <w:lang w:val="en-US"/>
        </w:rPr>
      </w:pPr>
      <w:r>
        <w:rPr>
          <w:rFonts w:eastAsiaTheme="minorEastAsia"/>
          <w:noProof/>
          <w:lang w:val="en-US"/>
        </w:rPr>
        <w:drawing>
          <wp:anchor distT="0" distB="0" distL="114300" distR="114300" simplePos="0" relativeHeight="251658294" behindDoc="1" locked="0" layoutInCell="1" allowOverlap="1" wp14:anchorId="24EF3982" wp14:editId="4C9029D8">
            <wp:simplePos x="0" y="0"/>
            <wp:positionH relativeFrom="margin">
              <wp:posOffset>113194</wp:posOffset>
            </wp:positionH>
            <wp:positionV relativeFrom="paragraph">
              <wp:posOffset>1358593</wp:posOffset>
            </wp:positionV>
            <wp:extent cx="6010275" cy="3251632"/>
            <wp:effectExtent l="0" t="0" r="0" b="6350"/>
            <wp:wrapTight wrapText="bothSides">
              <wp:wrapPolygon edited="0">
                <wp:start x="0" y="0"/>
                <wp:lineTo x="0" y="21516"/>
                <wp:lineTo x="21497" y="21516"/>
                <wp:lineTo x="21497" y="0"/>
                <wp:lineTo x="0" y="0"/>
              </wp:wrapPolygon>
            </wp:wrapTight>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rotWithShape="1">
                    <a:blip r:embed="rId48">
                      <a:extLst>
                        <a:ext uri="{28A0092B-C50C-407E-A947-70E740481C1C}">
                          <a14:useLocalDpi xmlns:a14="http://schemas.microsoft.com/office/drawing/2010/main" val="0"/>
                        </a:ext>
                      </a:extLst>
                    </a:blip>
                    <a:srcRect l="3205" t="5413" r="4968" b="6268"/>
                    <a:stretch/>
                  </pic:blipFill>
                  <pic:spPr bwMode="auto">
                    <a:xfrm>
                      <a:off x="0" y="0"/>
                      <a:ext cx="6010275" cy="3251632"/>
                    </a:xfrm>
                    <a:prstGeom prst="rect">
                      <a:avLst/>
                    </a:prstGeom>
                    <a:ln>
                      <a:noFill/>
                    </a:ln>
                    <a:extLst>
                      <a:ext uri="{53640926-AAD7-44D8-BBD7-CCE9431645EC}">
                        <a14:shadowObscured xmlns:a14="http://schemas.microsoft.com/office/drawing/2010/main"/>
                      </a:ext>
                    </a:extLst>
                  </pic:spPr>
                </pic:pic>
              </a:graphicData>
            </a:graphic>
          </wp:anchor>
        </w:drawing>
      </w:r>
      <w:r w:rsidR="005273A7">
        <w:rPr>
          <w:rFonts w:eastAsiaTheme="minorEastAsia"/>
          <w:lang w:val="en-US"/>
        </w:rPr>
        <w:t xml:space="preserve">The standard error of each pixel was </w:t>
      </w:r>
      <w:r w:rsidR="00B7364F">
        <w:rPr>
          <w:rFonts w:eastAsiaTheme="minorEastAsia"/>
          <w:lang w:val="en-US"/>
        </w:rPr>
        <w:t xml:space="preserve">also found </w:t>
      </w:r>
      <w:r w:rsidR="00295061">
        <w:rPr>
          <w:rFonts w:eastAsiaTheme="minorEastAsia"/>
          <w:lang w:val="en-US"/>
        </w:rPr>
        <w:t xml:space="preserve">separately </w:t>
      </w:r>
      <w:r w:rsidR="00775D62">
        <w:rPr>
          <w:rFonts w:eastAsiaTheme="minorEastAsia"/>
          <w:lang w:val="en-US"/>
        </w:rPr>
        <w:t xml:space="preserve">before being combined to the total standard error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D</m:t>
                </m:r>
              </m:e>
            </m:acc>
          </m:sub>
        </m:sSub>
      </m:oMath>
      <w:r w:rsidR="00295061">
        <w:rPr>
          <w:rFonts w:eastAsiaTheme="minorEastAsia"/>
          <w:lang w:val="en-US"/>
        </w:rPr>
        <w:t xml:space="preserve">. </w:t>
      </w:r>
      <w:r w:rsidR="00295061">
        <w:rPr>
          <w:rFonts w:eastAsiaTheme="minorEastAsia"/>
          <w:lang w:val="en-US"/>
        </w:rPr>
        <w:br/>
      </w:r>
      <w:r w:rsidR="00F4262F">
        <w:rPr>
          <w:rFonts w:eastAsiaTheme="minorEastAsia"/>
          <w:lang w:val="en-US"/>
        </w:rPr>
        <w:t xml:space="preserve">Finally, we combined all the errors to get the total standard error of the mean dose map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w:rPr>
                <w:rFonts w:ascii="Cambria Math" w:eastAsiaTheme="minorEastAsia" w:hAnsi="Cambria Math"/>
                <w:lang w:val="en-US"/>
              </w:rPr>
              <m:t>tot</m:t>
            </m:r>
          </m:sub>
        </m:sSub>
        <m:r>
          <m:rPr>
            <m:sty m:val="bi"/>
          </m:rPr>
          <w:rPr>
            <w:rFonts w:ascii="Cambria Math" w:eastAsiaTheme="minorEastAsia" w:hAnsi="Cambria Math"/>
            <w:lang w:val="en-US"/>
          </w:rPr>
          <m:t>=</m:t>
        </m:r>
        <m:rad>
          <m:radPr>
            <m:degHide m:val="1"/>
            <m:ctrlPr>
              <w:rPr>
                <w:rFonts w:ascii="Cambria Math" w:eastAsiaTheme="minorEastAsia" w:hAnsi="Cambria Math"/>
                <w:i/>
                <w:lang w:val="en-US"/>
              </w:rPr>
            </m:ctrlPr>
          </m:radPr>
          <m:deg/>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r>
                  <w:rPr>
                    <w:rFonts w:ascii="Cambria Math" w:eastAsiaTheme="minorEastAsia" w:hAnsi="Cambria Math"/>
                    <w:lang w:val="en-US"/>
                  </w:rPr>
                  <m:t>fit,tot</m:t>
                </m:r>
                <m:ctrlPr>
                  <w:rPr>
                    <w:rFonts w:ascii="Cambria Math" w:eastAsiaTheme="minorEastAsia" w:hAnsi="Cambria Math"/>
                    <w:i/>
                    <w:lang w:val="en-US"/>
                  </w:rPr>
                </m:ctrlP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D</m:t>
                    </m:r>
                  </m:e>
                </m:acc>
                <m:r>
                  <m:rPr>
                    <m:sty m:val="bi"/>
                  </m:rPr>
                  <w:rPr>
                    <w:rFonts w:ascii="Cambria Math" w:eastAsiaTheme="minorEastAsia" w:hAnsi="Cambria Math"/>
                    <w:lang w:val="en-US"/>
                  </w:rPr>
                  <m:t>,</m:t>
                </m:r>
                <m:r>
                  <w:rPr>
                    <w:rFonts w:ascii="Cambria Math" w:eastAsiaTheme="minorEastAsia" w:hAnsi="Cambria Math"/>
                    <w:lang w:val="en-US"/>
                  </w:rPr>
                  <m:t>tot</m:t>
                </m:r>
              </m:sub>
              <m:sup>
                <m:r>
                  <m:rPr>
                    <m:sty m:val="bi"/>
                  </m:rPr>
                  <w:rPr>
                    <w:rFonts w:ascii="Cambria Math" w:eastAsiaTheme="minorEastAsia" w:hAnsi="Cambria Math"/>
                    <w:lang w:val="en-US"/>
                  </w:rPr>
                  <m:t>2</m:t>
                </m:r>
              </m:sup>
            </m:sSubSup>
            <m:r>
              <w:rPr>
                <w:rFonts w:ascii="Cambria Math" w:eastAsiaTheme="minorEastAsia" w:hAnsi="Cambria Math"/>
                <w:lang w:val="en-US"/>
              </w:rPr>
              <m:t xml:space="preserve"> </m:t>
            </m:r>
          </m:e>
        </m:rad>
        <m:r>
          <w:rPr>
            <w:rFonts w:ascii="Cambria Math" w:eastAsiaTheme="minorEastAsia" w:hAnsi="Cambria Math"/>
            <w:lang w:val="en-US"/>
          </w:rPr>
          <m:t xml:space="preserve"> </m:t>
        </m:r>
      </m:oMath>
      <w:r w:rsidR="00A30149">
        <w:rPr>
          <w:rFonts w:eastAsiaTheme="minorEastAsia"/>
          <w:lang w:val="en-US"/>
        </w:rPr>
        <w:t>.</w:t>
      </w:r>
      <w:r w:rsidR="00F01341">
        <w:rPr>
          <w:rFonts w:eastAsiaTheme="minorEastAsia"/>
          <w:b/>
          <w:bCs/>
          <w:lang w:val="en-US"/>
        </w:rPr>
        <w:t xml:space="preserve"> </w:t>
      </w:r>
    </w:p>
    <w:p w14:paraId="604C684F" w14:textId="2C0EC344" w:rsidR="00227858" w:rsidRDefault="00227858" w:rsidP="004D7B5D">
      <w:pPr>
        <w:spacing w:line="360" w:lineRule="auto"/>
        <w:rPr>
          <w:rFonts w:eastAsiaTheme="minorEastAsia"/>
          <w:lang w:val="en-US"/>
        </w:rPr>
      </w:pPr>
    </w:p>
    <w:p w14:paraId="34A77B4B" w14:textId="4B1B0786" w:rsidR="00C17680" w:rsidRDefault="007255F6" w:rsidP="007255F6">
      <w:pPr>
        <w:spacing w:line="360" w:lineRule="auto"/>
        <w:rPr>
          <w:rFonts w:eastAsiaTheme="minorEastAsia"/>
          <w:lang w:val="en-US"/>
        </w:rPr>
      </w:pPr>
      <w:r>
        <w:rPr>
          <w:noProof/>
        </w:rPr>
        <mc:AlternateContent>
          <mc:Choice Requires="wps">
            <w:drawing>
              <wp:anchor distT="0" distB="0" distL="114300" distR="114300" simplePos="0" relativeHeight="251658284" behindDoc="1" locked="0" layoutInCell="1" allowOverlap="1" wp14:anchorId="43FF71C3" wp14:editId="589FD348">
                <wp:simplePos x="0" y="0"/>
                <wp:positionH relativeFrom="margin">
                  <wp:posOffset>376339</wp:posOffset>
                </wp:positionH>
                <wp:positionV relativeFrom="paragraph">
                  <wp:posOffset>-378352</wp:posOffset>
                </wp:positionV>
                <wp:extent cx="5648325" cy="552450"/>
                <wp:effectExtent l="0" t="0" r="9525" b="0"/>
                <wp:wrapTight wrapText="bothSides">
                  <wp:wrapPolygon edited="0">
                    <wp:start x="0" y="0"/>
                    <wp:lineTo x="0" y="20855"/>
                    <wp:lineTo x="21564" y="20855"/>
                    <wp:lineTo x="2156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648325" cy="552450"/>
                        </a:xfrm>
                        <a:prstGeom prst="rect">
                          <a:avLst/>
                        </a:prstGeom>
                        <a:solidFill>
                          <a:prstClr val="white"/>
                        </a:solidFill>
                        <a:ln>
                          <a:noFill/>
                        </a:ln>
                      </wps:spPr>
                      <wps:txbx>
                        <w:txbxContent>
                          <w:p w14:paraId="54885E15" w14:textId="0DF43BB3" w:rsidR="00166605" w:rsidRPr="00166605" w:rsidRDefault="00166605" w:rsidP="00166605">
                            <w:pPr>
                              <w:pStyle w:val="Caption"/>
                              <w:rPr>
                                <w:noProof/>
                                <w:sz w:val="24"/>
                                <w:lang w:val="en-US"/>
                              </w:rPr>
                            </w:pPr>
                            <w:bookmarkStart w:id="142" w:name="_Ref103347122"/>
                            <w:r w:rsidRPr="00166605">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10</w:t>
                            </w:r>
                            <w:r w:rsidR="00543048">
                              <w:rPr>
                                <w:lang w:val="en-US"/>
                              </w:rPr>
                              <w:fldChar w:fldCharType="end"/>
                            </w:r>
                            <w:bookmarkEnd w:id="142"/>
                            <w:r w:rsidRPr="00166605">
                              <w:rPr>
                                <w:lang w:val="en-US"/>
                              </w:rPr>
                              <w:t xml:space="preserve">. </w:t>
                            </w:r>
                            <w:r>
                              <w:rPr>
                                <w:lang w:val="en-US"/>
                              </w:rPr>
                              <w:t xml:space="preserve">An overview of registration process to generate a mean dose map from the measurement films. First all films </w:t>
                            </w:r>
                            <w:r w:rsidR="00F3492E">
                              <w:rPr>
                                <w:lang w:val="en-US"/>
                              </w:rPr>
                              <w:t>were</w:t>
                            </w:r>
                            <w:r>
                              <w:rPr>
                                <w:lang w:val="en-US"/>
                              </w:rPr>
                              <w:t xml:space="preserve"> registered to the first film in the folder (reference image), then each image pixel value converted to </w:t>
                            </w:r>
                            <w:proofErr w:type="spellStart"/>
                            <w:r>
                              <w:rPr>
                                <w:lang w:val="en-US"/>
                              </w:rPr>
                              <w:t>netOD</w:t>
                            </w:r>
                            <w:proofErr w:type="spellEnd"/>
                            <w:r>
                              <w:rPr>
                                <w:lang w:val="en-US"/>
                              </w:rPr>
                              <w:t xml:space="preserve">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before being converted to dose via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xml:space="preserve">. Then all dose films are averaged to generate a mean dose map. This process is equal for all irradiation configurations: OPEN field or GRID.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71C3" id="Text Box 87" o:spid="_x0000_s1047" type="#_x0000_t202" style="position:absolute;margin-left:29.65pt;margin-top:-29.8pt;width:444.75pt;height:43.5pt;z-index:-2516581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" stroked="f">
                <v:textbox inset="0,0,0,0">
                  <w:txbxContent>
                    <w:p w14:paraId="54885E15" w14:textId="0DF43BB3" w:rsidR="00166605" w:rsidRPr="00166605" w:rsidRDefault="00166605" w:rsidP="00166605">
                      <w:pPr>
                        <w:pStyle w:val="Caption"/>
                        <w:rPr>
                          <w:noProof/>
                          <w:sz w:val="24"/>
                          <w:lang w:val="en-US"/>
                        </w:rPr>
                      </w:pPr>
                      <w:bookmarkStart w:id="143" w:name="_Ref103347122"/>
                      <w:r w:rsidRPr="00166605">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10</w:t>
                      </w:r>
                      <w:r w:rsidR="00543048">
                        <w:rPr>
                          <w:lang w:val="en-US"/>
                        </w:rPr>
                        <w:fldChar w:fldCharType="end"/>
                      </w:r>
                      <w:bookmarkEnd w:id="143"/>
                      <w:r w:rsidRPr="00166605">
                        <w:rPr>
                          <w:lang w:val="en-US"/>
                        </w:rPr>
                        <w:t xml:space="preserve">. </w:t>
                      </w:r>
                      <w:r>
                        <w:rPr>
                          <w:lang w:val="en-US"/>
                        </w:rPr>
                        <w:t xml:space="preserve">An overview of registration process to generate a mean dose map from the measurement films. First all films </w:t>
                      </w:r>
                      <w:r w:rsidR="00F3492E">
                        <w:rPr>
                          <w:lang w:val="en-US"/>
                        </w:rPr>
                        <w:t>were</w:t>
                      </w:r>
                      <w:r>
                        <w:rPr>
                          <w:lang w:val="en-US"/>
                        </w:rPr>
                        <w:t xml:space="preserve"> registered to the first film in the folder (reference image), then each image pixel value converted to </w:t>
                      </w:r>
                      <w:proofErr w:type="spellStart"/>
                      <w:r>
                        <w:rPr>
                          <w:lang w:val="en-US"/>
                        </w:rPr>
                        <w:t>netOD</w:t>
                      </w:r>
                      <w:proofErr w:type="spellEnd"/>
                      <w:r>
                        <w:rPr>
                          <w:lang w:val="en-US"/>
                        </w:rPr>
                        <w:t xml:space="preserve">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before being converted to dose via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xml:space="preserve">. Then all dose films are averaged to generate a mean dose map. This process is equal for all irradiation configurations: OPEN field or GRID.  </w:t>
                      </w:r>
                    </w:p>
                  </w:txbxContent>
                </v:textbox>
                <w10:wrap type="tight" anchorx="margin"/>
              </v:shape>
            </w:pict>
          </mc:Fallback>
        </mc:AlternateContent>
      </w:r>
    </w:p>
    <w:p w14:paraId="4EA0D260" w14:textId="0E80A8BA" w:rsidR="007255F6" w:rsidRPr="00200D09" w:rsidRDefault="005553B8" w:rsidP="00A2662B">
      <w:pPr>
        <w:spacing w:line="360" w:lineRule="auto"/>
        <w:rPr>
          <w:rFonts w:eastAsiaTheme="minorEastAsia"/>
          <w:lang w:val="en-US"/>
        </w:rPr>
      </w:pPr>
      <w:r>
        <w:rPr>
          <w:rFonts w:eastAsiaTheme="minorEastAsia"/>
          <w:lang w:val="en-US"/>
        </w:rPr>
        <w:t xml:space="preserve">Stacking dose maps to generate one, demanded </w:t>
      </w:r>
      <w:r w:rsidR="00A2662B">
        <w:rPr>
          <w:rFonts w:eastAsiaTheme="minorEastAsia"/>
          <w:lang w:val="en-US"/>
        </w:rPr>
        <w:t xml:space="preserve">pixel to pixel correspondence between the individual dose maps. It was therefore </w:t>
      </w:r>
      <w:r w:rsidR="007255F6">
        <w:rPr>
          <w:rFonts w:eastAsiaTheme="minorEastAsia"/>
          <w:lang w:val="en-US"/>
        </w:rPr>
        <w:t xml:space="preserve">crucial that the </w:t>
      </w:r>
      <w:r w:rsidR="002D13B2">
        <w:rPr>
          <w:rFonts w:eastAsiaTheme="minorEastAsia"/>
          <w:lang w:val="en-US"/>
        </w:rPr>
        <w:t>maps were spatially</w:t>
      </w:r>
      <w:r w:rsidR="007255F6">
        <w:rPr>
          <w:rFonts w:eastAsiaTheme="minorEastAsia"/>
          <w:lang w:val="en-US"/>
        </w:rPr>
        <w:t xml:space="preserve"> aligned</w:t>
      </w:r>
      <w:r w:rsidR="002D13B2">
        <w:rPr>
          <w:rFonts w:eastAsiaTheme="minorEastAsia"/>
          <w:lang w:val="en-US"/>
        </w:rPr>
        <w:t xml:space="preserve">. </w:t>
      </w:r>
      <w:r w:rsidR="007255F6">
        <w:rPr>
          <w:rFonts w:eastAsiaTheme="minorEastAsia"/>
          <w:lang w:val="en-US"/>
        </w:rPr>
        <w:t xml:space="preserve">However, because of poor accuracy when cutting the measurement films, they were not equally positioned within the cell flask (see </w:t>
      </w:r>
      <w:r w:rsidR="007255F6">
        <w:rPr>
          <w:rFonts w:eastAsiaTheme="minorEastAsia"/>
          <w:lang w:val="en-US"/>
        </w:rPr>
        <w:fldChar w:fldCharType="begin"/>
      </w:r>
      <w:r w:rsidR="007255F6">
        <w:rPr>
          <w:rFonts w:eastAsiaTheme="minorEastAsia"/>
          <w:lang w:val="en-US"/>
        </w:rPr>
        <w:instrText xml:space="preserve"> REF _Ref103779705 \h  \* MERGEFORMAT </w:instrText>
      </w:r>
      <w:r w:rsidR="007255F6">
        <w:rPr>
          <w:rFonts w:eastAsiaTheme="minorEastAsia"/>
          <w:lang w:val="en-US"/>
        </w:rPr>
      </w:r>
      <w:r w:rsidR="007255F6">
        <w:rPr>
          <w:rFonts w:eastAsiaTheme="minorEastAsia"/>
          <w:lang w:val="en-US"/>
        </w:rPr>
        <w:fldChar w:fldCharType="separate"/>
      </w:r>
      <w:r w:rsidR="00540B60" w:rsidRPr="00525F1D">
        <w:rPr>
          <w:lang w:val="en-US"/>
        </w:rPr>
        <w:t xml:space="preserve">Figure </w:t>
      </w:r>
      <w:r w:rsidR="00540B60">
        <w:rPr>
          <w:noProof/>
          <w:lang w:val="en-US"/>
        </w:rPr>
        <w:t>2</w:t>
      </w:r>
      <w:r w:rsidR="00540B60">
        <w:rPr>
          <w:noProof/>
          <w:lang w:val="en-US"/>
        </w:rPr>
        <w:noBreakHyphen/>
        <w:t>11</w:t>
      </w:r>
      <w:r w:rsidR="007255F6">
        <w:rPr>
          <w:rFonts w:eastAsiaTheme="minorEastAsia"/>
          <w:lang w:val="en-US"/>
        </w:rPr>
        <w:fldChar w:fldCharType="end"/>
      </w:r>
      <w:r w:rsidR="007255F6">
        <w:rPr>
          <w:rFonts w:eastAsiaTheme="minorEastAsia"/>
          <w:lang w:val="en-US"/>
        </w:rPr>
        <w:t>). We therefore had to spatially registe</w:t>
      </w:r>
      <w:r w:rsidR="007255F6">
        <w:rPr>
          <w:rFonts w:eastAsiaTheme="minorEastAsia"/>
          <w:lang w:val="en-US"/>
        </w:rPr>
        <w:softHyphen/>
        <w:t xml:space="preserve">r the films, which is the process of geometrically aligning two images. The calibration films were also registered. This ensured that the region of interest (ROI) was positioned equally in all calibration films. The </w:t>
      </w:r>
      <w:r w:rsidR="007255F6">
        <w:rPr>
          <w:rFonts w:eastAsiaTheme="minorEastAsia"/>
          <w:lang w:val="en-US"/>
        </w:rPr>
        <w:lastRenderedPageBreak/>
        <w:t xml:space="preserve">only possible displacements during calibration were rotational and translational; hence a rigid body registration (preserving Euclidean distance) was performed. </w:t>
      </w:r>
      <w:r w:rsidR="007255F6">
        <w:rPr>
          <w:rFonts w:eastAsiaTheme="minorEastAsia"/>
          <w:lang w:val="en-US"/>
        </w:rPr>
        <w:br/>
        <w:t xml:space="preserve">A python module called </w:t>
      </w:r>
      <w:proofErr w:type="spellStart"/>
      <w:r w:rsidR="007255F6">
        <w:rPr>
          <w:rFonts w:eastAsiaTheme="minorEastAsia"/>
          <w:i/>
          <w:iCs/>
          <w:lang w:val="en-US"/>
        </w:rPr>
        <w:t>pystackreg</w:t>
      </w:r>
      <w:proofErr w:type="spellEnd"/>
      <w:r w:rsidR="007255F6">
        <w:rPr>
          <w:rFonts w:eastAsiaTheme="minorEastAsia"/>
          <w:i/>
          <w:iCs/>
          <w:lang w:val="en-US"/>
        </w:rPr>
        <w:t xml:space="preserve"> (version 0.2.5) </w:t>
      </w:r>
      <w:r w:rsidR="007255F6">
        <w:rPr>
          <w:rFonts w:eastAsiaTheme="minorEastAsia"/>
          <w:lang w:val="en-US"/>
        </w:rPr>
        <w:t xml:space="preserve">was used. The package is a port of the </w:t>
      </w:r>
      <w:proofErr w:type="spellStart"/>
      <w:r w:rsidR="007255F6">
        <w:rPr>
          <w:rFonts w:eastAsiaTheme="minorEastAsia"/>
          <w:lang w:val="en-US"/>
        </w:rPr>
        <w:t>imageJ</w:t>
      </w:r>
      <w:proofErr w:type="spellEnd"/>
      <w:r w:rsidR="007255F6">
        <w:rPr>
          <w:rFonts w:eastAsiaTheme="minorEastAsia"/>
          <w:lang w:val="en-US"/>
        </w:rPr>
        <w:t xml:space="preserve"> extension </w:t>
      </w:r>
      <w:proofErr w:type="spellStart"/>
      <w:r w:rsidR="007255F6">
        <w:rPr>
          <w:rFonts w:eastAsiaTheme="minorEastAsia"/>
          <w:lang w:val="en-US"/>
        </w:rPr>
        <w:t>TurboReg</w:t>
      </w:r>
      <w:proofErr w:type="spellEnd"/>
      <w:r w:rsidR="007255F6">
        <w:rPr>
          <w:rFonts w:eastAsiaTheme="minorEastAsia"/>
          <w:lang w:val="en-US"/>
        </w:rPr>
        <w:t>/</w:t>
      </w:r>
      <w:proofErr w:type="spellStart"/>
      <w:r w:rsidR="007255F6">
        <w:rPr>
          <w:rFonts w:eastAsiaTheme="minorEastAsia"/>
          <w:lang w:val="en-US"/>
        </w:rPr>
        <w:t>StackReg</w:t>
      </w:r>
      <w:proofErr w:type="spellEnd"/>
      <w:r w:rsidR="007255F6">
        <w:rPr>
          <w:rFonts w:eastAsiaTheme="minorEastAsia"/>
          <w:lang w:val="en-US"/>
        </w:rPr>
        <w:t xml:space="preserve"> based on a paper by </w:t>
      </w:r>
      <w:r w:rsidR="007255F6">
        <w:rPr>
          <w:rFonts w:eastAsiaTheme="minorEastAsia"/>
          <w:lang w:val="en-US"/>
        </w:rPr>
        <w:fldChar w:fldCharType="begin"/>
      </w:r>
      <w:r w:rsidR="007255F6">
        <w:rPr>
          <w:rFonts w:eastAsiaTheme="minorEastAsia"/>
          <w:lang w:val="en-US"/>
        </w:rPr>
        <w:instrText xml:space="preserve"> ADDIN ZOTERO_ITEM CSL_CITATION {"citationID":"qruOq8YK","properties":{"formattedCitation":"(Thevenaz et al., 1998)","plainCitation":"(Thevenaz et al., 1998)","dontUpdate":true,"noteIndex":0},"citationItems":[{"id":454,"uris":["http://zotero.org/users/9228513/items/6XTFYF63"],"itemData":{"id":454,"type":"article-journal","abstract":"We present an automatic subpixel registration algorithm that minimizes the mean square intensity difference between a reference and a test data set, which can be either images (two-dimensional) or volumes (three-dimensional). It uses an explicit spline representation of the images in conjunction with spline processing, and is based on a coarse-to-fine iterative strategy (pyramid approach). The minimization is performed according to a new variation (ML*) of the Marquardt-Levenberg algorithm for nonlinear least-square optimization. The geometric deformation model is a global three-dimensional (3-D) affine transformation that can be optionally restricted to rigid-body motion (rotation and translation), combined with isometric scaling. It also includes an optional adjustment of image contrast differences. We obtain excellent results for the registration of intramodality positron emission tomography (PET) and functional magnetic resonance imaging (fMRI) data. We conclude that the multiresolution refinement strategy is more robust than a comparable single-stage method, being less likely to be trapped into a false local optimum. In addition, our improved version of the Marquardt-Levenberg algorithm is faster.","container-title":"IEEE Transactions on Image Processing","DOI":"10.1109/83.650848","ISSN":"1941-0042","issue":"1","note":"event: IEEE Transactions on Image Processing","page":"27-41","source":"IEEE Xplore","title":"A pyramid approach to subpixel registration based on intensity","volume":"7","author":[{"family":"Thevenaz","given":"P."},{"family":"Ruttimann","given":"U.E."},{"family":"Unser","given":"M."}],"issued":{"date-parts":[["1998",1]]}}}],"schema":"https://github.com/citation-style-language/schema/raw/master/csl-citation.json"} </w:instrText>
      </w:r>
      <w:r w:rsidR="007255F6">
        <w:rPr>
          <w:rFonts w:eastAsiaTheme="minorEastAsia"/>
          <w:lang w:val="en-US"/>
        </w:rPr>
        <w:fldChar w:fldCharType="separate"/>
      </w:r>
      <w:proofErr w:type="spellStart"/>
      <w:r w:rsidR="007255F6" w:rsidRPr="00B716EF">
        <w:rPr>
          <w:rFonts w:cs="Times New Roman"/>
          <w:lang w:val="en-US"/>
        </w:rPr>
        <w:t>Thevenaz</w:t>
      </w:r>
      <w:proofErr w:type="spellEnd"/>
      <w:r w:rsidR="007255F6" w:rsidRPr="00B716EF">
        <w:rPr>
          <w:rFonts w:cs="Times New Roman"/>
          <w:lang w:val="en-US"/>
        </w:rPr>
        <w:t xml:space="preserve"> et al.</w:t>
      </w:r>
      <w:r w:rsidR="007255F6">
        <w:rPr>
          <w:rFonts w:eastAsiaTheme="minorEastAsia"/>
          <w:lang w:val="en-US"/>
        </w:rPr>
        <w:fldChar w:fldCharType="end"/>
      </w:r>
    </w:p>
    <w:p w14:paraId="0AB37F4D" w14:textId="77777777" w:rsidR="007255F6" w:rsidRDefault="007255F6" w:rsidP="007255F6">
      <w:pPr>
        <w:spacing w:line="360" w:lineRule="auto"/>
        <w:rPr>
          <w:rFonts w:eastAsiaTheme="minorEastAsia"/>
          <w:lang w:val="en-US"/>
        </w:rPr>
      </w:pPr>
      <w:r>
        <w:rPr>
          <w:noProof/>
        </w:rPr>
        <mc:AlternateContent>
          <mc:Choice Requires="wps">
            <w:drawing>
              <wp:anchor distT="0" distB="0" distL="114300" distR="114300" simplePos="0" relativeHeight="251665545" behindDoc="1" locked="0" layoutInCell="1" allowOverlap="1" wp14:anchorId="44ACD408" wp14:editId="354F0788">
                <wp:simplePos x="0" y="0"/>
                <wp:positionH relativeFrom="margin">
                  <wp:posOffset>1937020</wp:posOffset>
                </wp:positionH>
                <wp:positionV relativeFrom="paragraph">
                  <wp:posOffset>3267980</wp:posOffset>
                </wp:positionV>
                <wp:extent cx="4163060" cy="462280"/>
                <wp:effectExtent l="0" t="0" r="8890" b="0"/>
                <wp:wrapTight wrapText="bothSides">
                  <wp:wrapPolygon edited="0">
                    <wp:start x="0" y="0"/>
                    <wp:lineTo x="0" y="20473"/>
                    <wp:lineTo x="21547" y="20473"/>
                    <wp:lineTo x="21547"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4163060" cy="462280"/>
                        </a:xfrm>
                        <a:prstGeom prst="rect">
                          <a:avLst/>
                        </a:prstGeom>
                        <a:solidFill>
                          <a:prstClr val="white"/>
                        </a:solidFill>
                        <a:ln>
                          <a:noFill/>
                        </a:ln>
                      </wps:spPr>
                      <wps:txbx>
                        <w:txbxContent>
                          <w:p w14:paraId="55378973" w14:textId="3FFFCD18" w:rsidR="007255F6" w:rsidRPr="00525F1D" w:rsidRDefault="007255F6" w:rsidP="007255F6">
                            <w:pPr>
                              <w:pStyle w:val="Caption"/>
                              <w:rPr>
                                <w:noProof/>
                                <w:sz w:val="24"/>
                                <w:lang w:val="en-US"/>
                              </w:rPr>
                            </w:pPr>
                            <w:bookmarkStart w:id="144" w:name="_Ref103779705"/>
                            <w:r w:rsidRPr="00525F1D">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11</w:t>
                            </w:r>
                            <w:r w:rsidR="00543048">
                              <w:rPr>
                                <w:lang w:val="en-US"/>
                              </w:rPr>
                              <w:fldChar w:fldCharType="end"/>
                            </w:r>
                            <w:bookmarkEnd w:id="144"/>
                            <w:r w:rsidRPr="00525F1D">
                              <w:rPr>
                                <w:lang w:val="en-US"/>
                              </w:rPr>
                              <w:t>. Illustration of misalignment of m</w:t>
                            </w:r>
                            <w:r>
                              <w:rPr>
                                <w:lang w:val="en-US"/>
                              </w:rPr>
                              <w:t xml:space="preserve">easurement films underneath the GRID collimator, explaining the necessity for image registration.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CD408" id="Text Box 96" o:spid="_x0000_s1048" type="#_x0000_t202" style="position:absolute;margin-left:152.5pt;margin-top:257.3pt;width:327.8pt;height:36.4pt;z-index:-2516509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" stroked="f">
                <v:textbox inset="0,0,0,0">
                  <w:txbxContent>
                    <w:p w14:paraId="55378973" w14:textId="3FFFCD18" w:rsidR="007255F6" w:rsidRPr="00525F1D" w:rsidRDefault="007255F6" w:rsidP="007255F6">
                      <w:pPr>
                        <w:pStyle w:val="Caption"/>
                        <w:rPr>
                          <w:noProof/>
                          <w:sz w:val="24"/>
                          <w:lang w:val="en-US"/>
                        </w:rPr>
                      </w:pPr>
                      <w:bookmarkStart w:id="145" w:name="_Ref103779705"/>
                      <w:r w:rsidRPr="00525F1D">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11</w:t>
                      </w:r>
                      <w:r w:rsidR="00543048">
                        <w:rPr>
                          <w:lang w:val="en-US"/>
                        </w:rPr>
                        <w:fldChar w:fldCharType="end"/>
                      </w:r>
                      <w:bookmarkEnd w:id="145"/>
                      <w:r w:rsidRPr="00525F1D">
                        <w:rPr>
                          <w:lang w:val="en-US"/>
                        </w:rPr>
                        <w:t>. Illustration of misalignment of m</w:t>
                      </w:r>
                      <w:r>
                        <w:rPr>
                          <w:lang w:val="en-US"/>
                        </w:rPr>
                        <w:t xml:space="preserve">easurement films underneath the GRID collimator, explaining the necessity for image registration. </w:t>
                      </w:r>
                    </w:p>
                  </w:txbxContent>
                </v:textbox>
                <w10:wrap type="tight" anchorx="margin"/>
              </v:shape>
            </w:pict>
          </mc:Fallback>
        </mc:AlternateContent>
      </w:r>
      <w:r>
        <w:rPr>
          <w:rFonts w:eastAsiaTheme="minorEastAsia"/>
          <w:noProof/>
          <w:lang w:val="en-US"/>
        </w:rPr>
        <w:drawing>
          <wp:anchor distT="0" distB="0" distL="114300" distR="114300" simplePos="0" relativeHeight="251664521" behindDoc="1" locked="0" layoutInCell="1" allowOverlap="1" wp14:anchorId="33E0B0F7" wp14:editId="4DF1D549">
            <wp:simplePos x="0" y="0"/>
            <wp:positionH relativeFrom="margin">
              <wp:align>left</wp:align>
            </wp:positionH>
            <wp:positionV relativeFrom="paragraph">
              <wp:posOffset>1099131</wp:posOffset>
            </wp:positionV>
            <wp:extent cx="6040877" cy="2752901"/>
            <wp:effectExtent l="0" t="0" r="0" b="9525"/>
            <wp:wrapTight wrapText="bothSides">
              <wp:wrapPolygon edited="0">
                <wp:start x="0" y="0"/>
                <wp:lineTo x="0" y="21525"/>
                <wp:lineTo x="21321" y="21525"/>
                <wp:lineTo x="21321" y="0"/>
                <wp:lineTo x="0" y="0"/>
              </wp:wrapPolygon>
            </wp:wrapTight>
            <wp:docPr id="95" name="Picture 95"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funnel chart&#10;&#10;Description automatically generated"/>
                    <pic:cNvPicPr/>
                  </pic:nvPicPr>
                  <pic:blipFill rotWithShape="1">
                    <a:blip r:embed="rId49">
                      <a:extLst>
                        <a:ext uri="{28A0092B-C50C-407E-A947-70E740481C1C}">
                          <a14:useLocalDpi xmlns:a14="http://schemas.microsoft.com/office/drawing/2010/main" val="0"/>
                        </a:ext>
                      </a:extLst>
                    </a:blip>
                    <a:srcRect t="5527" r="-1665" b="12108"/>
                    <a:stretch/>
                  </pic:blipFill>
                  <pic:spPr bwMode="auto">
                    <a:xfrm>
                      <a:off x="0" y="0"/>
                      <a:ext cx="6040877" cy="2752901"/>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Pr>
          <w:lang w:val="en-US"/>
        </w:rPr>
        <w:t>Turboreg</w:t>
      </w:r>
      <w:proofErr w:type="spellEnd"/>
      <w:r>
        <w:rPr>
          <w:lang w:val="en-US"/>
        </w:rPr>
        <w:t xml:space="preserve"> is a subpixel registration algorithm that aligns a source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oMath>
      <w:r>
        <w:rPr>
          <w:lang w:val="en-US"/>
        </w:rPr>
        <w:t xml:space="preserve"> to a reference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oMath>
      <w:r>
        <w:rPr>
          <w:rFonts w:eastAsiaTheme="minorEastAsia"/>
          <w:lang w:val="en-US"/>
        </w:rPr>
        <w:t xml:space="preserve">, both with dimension M x N (rows, columns). Subpixel means that the algorithm has an error less than </w:t>
      </w:r>
      <m:oMath>
        <m:r>
          <w:rPr>
            <w:rFonts w:ascii="Cambria Math" w:eastAsiaTheme="minorEastAsia" w:hAnsi="Cambria Math"/>
            <w:lang w:val="en-US"/>
          </w:rPr>
          <m:t>± 1</m:t>
        </m:r>
      </m:oMath>
      <w:r>
        <w:rPr>
          <w:rFonts w:eastAsiaTheme="minorEastAsia"/>
          <w:lang w:val="en-US"/>
        </w:rPr>
        <w:t xml:space="preserve"> pixel. Turboreg uses the integrated square difference of the intensity values as a cost function denoted by </w:t>
      </w:r>
      <m:oMath>
        <m:sSup>
          <m:sSupPr>
            <m:ctrlPr>
              <w:rPr>
                <w:rFonts w:ascii="Cambria Math" w:eastAsiaTheme="minorEastAsia" w:hAnsi="Cambria Math"/>
                <w:i/>
                <w:lang w:val="en-US"/>
              </w:rPr>
            </m:ctrlPr>
          </m:sSupPr>
          <m:e>
            <m:r>
              <w:rPr>
                <w:rFonts w:ascii="Cambria Math" w:eastAsiaTheme="minorEastAsia" w:hAnsi="Cambria Math"/>
                <w:lang w:val="en-US"/>
              </w:rPr>
              <m:t>ϵ</m:t>
            </m:r>
          </m:e>
          <m:sup>
            <m:r>
              <w:rPr>
                <w:rFonts w:ascii="Cambria Math" w:eastAsiaTheme="minorEastAsia" w:hAnsi="Cambria Math"/>
                <w:lang w:val="en-US"/>
              </w:rPr>
              <m:t>2</m:t>
            </m:r>
          </m:sup>
        </m:sSup>
      </m:oMath>
    </w:p>
    <w:p w14:paraId="232758F5" w14:textId="77777777" w:rsidR="007255F6" w:rsidRDefault="008573DA" w:rsidP="007255F6">
      <w:pPr>
        <w:spacing w:line="360" w:lineRule="auto"/>
        <w:jc w:val="center"/>
        <w:rPr>
          <w:lang w:val="en-US"/>
        </w:rPr>
      </w:pPr>
      <m:oMathPara>
        <m:oMath>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m:rPr>
                  <m:sty m:val="bi"/>
                </m:rP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r>
            <w:rPr>
              <w:rFonts w:ascii="Cambria Math" w:hAnsi="Cambria Math"/>
              <w:lang w:val="en-US"/>
            </w:rPr>
            <m:t xml:space="preserve"> dxdy =</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e>
              </m:d>
            </m:e>
            <m:sup>
              <m:r>
                <w:rPr>
                  <w:rFonts w:ascii="Cambria Math" w:hAnsi="Cambria Math"/>
                  <w:lang w:val="en-US"/>
                </w:rPr>
                <m:t>2</m:t>
              </m:r>
            </m:sup>
          </m:sSup>
          <m:r>
            <w:rPr>
              <w:rFonts w:ascii="Cambria Math" w:hAnsi="Cambria Math"/>
              <w:lang w:val="en-US"/>
            </w:rPr>
            <m:t xml:space="preserve"> , </m:t>
          </m:r>
        </m:oMath>
      </m:oMathPara>
    </w:p>
    <w:p w14:paraId="378C7A62" w14:textId="77777777" w:rsidR="007255F6" w:rsidRDefault="007255F6" w:rsidP="007255F6">
      <w:pPr>
        <w:spacing w:line="360" w:lineRule="auto"/>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oMath>
      <w:r>
        <w:rPr>
          <w:rFonts w:eastAsiaTheme="minorEastAsia"/>
          <w:lang w:val="en-US"/>
        </w:rPr>
        <w:t xml:space="preserve"> is a transformation of the source image (e.g., translation, rotation scaling etc.) parametrized by </w:t>
      </w:r>
      <m:oMath>
        <m:r>
          <m:rPr>
            <m:sty m:val="bi"/>
          </m:rPr>
          <w:rPr>
            <w:rFonts w:ascii="Cambria Math" w:eastAsiaTheme="minorEastAsia" w:hAnsi="Cambria Math"/>
            <w:lang w:val="en-US"/>
          </w:rPr>
          <m:t>P</m:t>
        </m:r>
      </m:oMath>
      <w:r>
        <w:rPr>
          <w:rFonts w:eastAsiaTheme="minorEastAsia"/>
          <w:lang w:val="en-US"/>
        </w:rPr>
        <w:t xml:space="preserve">. The goal is to find a transformation that minimizes the intensity difference, by tuning the parameters in </w:t>
      </w:r>
      <m:oMath>
        <m:r>
          <m:rPr>
            <m:sty m:val="bi"/>
          </m:rPr>
          <w:rPr>
            <w:rFonts w:ascii="Cambria Math" w:eastAsiaTheme="minorEastAsia" w:hAnsi="Cambria Math"/>
            <w:lang w:val="en-US"/>
          </w:rPr>
          <m:t>P</m:t>
        </m:r>
      </m:oMath>
      <w:r>
        <w:rPr>
          <w:rFonts w:eastAsiaTheme="minorEastAsia"/>
          <w:b/>
          <w:lang w:val="en-US"/>
        </w:rPr>
        <w:t xml:space="preserve"> </w:t>
      </w:r>
      <w:r>
        <w:rPr>
          <w:rFonts w:eastAsiaTheme="minorEastAsia"/>
          <w:bCs/>
          <w:lang w:val="en-US"/>
        </w:rPr>
        <w:t>following</w:t>
      </w:r>
      <w:r>
        <w:rPr>
          <w:rFonts w:eastAsiaTheme="minorEastAsia"/>
          <w:lang w:val="en-US"/>
        </w:rPr>
        <w:t xml:space="preserve"> </w:t>
      </w:r>
    </w:p>
    <w:p w14:paraId="233FD11A" w14:textId="77777777" w:rsidR="007255F6" w:rsidRDefault="008573DA" w:rsidP="007255F6">
      <w:pPr>
        <w:spacing w:line="360" w:lineRule="auto"/>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ϵ</m:t>
                  </m:r>
                  <m:d>
                    <m:dPr>
                      <m:ctrlPr>
                        <w:rPr>
                          <w:rFonts w:ascii="Cambria Math" w:eastAsiaTheme="minorEastAsia" w:hAnsi="Cambria Math"/>
                          <w:i/>
                          <w:lang w:val="en-US"/>
                        </w:rPr>
                      </m:ctrlPr>
                    </m:dPr>
                    <m:e>
                      <m:r>
                        <m:rPr>
                          <m:sty m:val="bi"/>
                        </m:rPr>
                        <w:rPr>
                          <w:rFonts w:ascii="Cambria Math" w:eastAsiaTheme="minorEastAsia" w:hAnsi="Cambria Math"/>
                          <w:lang w:val="en-US"/>
                        </w:rPr>
                        <m:t>P</m:t>
                      </m:r>
                    </m:e>
                  </m:d>
                </m:e>
                <m:sup>
                  <m:r>
                    <w:rPr>
                      <w:rFonts w:ascii="Cambria Math" w:eastAsiaTheme="minorEastAsia" w:hAnsi="Cambria Math"/>
                      <w:lang w:val="en-US"/>
                    </w:rPr>
                    <m:t>2</m:t>
                  </m:r>
                </m:sup>
              </m:sSup>
            </m:num>
            <m:den>
              <m:r>
                <w:rPr>
                  <w:rFonts w:ascii="Cambria Math" w:eastAsiaTheme="minorEastAsia" w:hAnsi="Cambria Math"/>
                  <w:lang w:val="en-US"/>
                </w:rPr>
                <m:t>∂</m:t>
              </m:r>
              <m:r>
                <m:rPr>
                  <m:sty m:val="bi"/>
                </m:rPr>
                <w:rPr>
                  <w:rFonts w:ascii="Cambria Math" w:eastAsiaTheme="minorEastAsia" w:hAnsi="Cambria Math"/>
                  <w:lang w:val="en-US"/>
                </w:rPr>
                <m:t>P</m:t>
              </m:r>
            </m:den>
          </m:f>
          <m:r>
            <w:rPr>
              <w:rFonts w:ascii="Cambria Math" w:eastAsiaTheme="minorEastAsia" w:hAnsi="Cambria Math"/>
              <w:lang w:val="en-US"/>
            </w:rPr>
            <m:t>=0</m:t>
          </m:r>
        </m:oMath>
      </m:oMathPara>
    </w:p>
    <w:p w14:paraId="6245A191" w14:textId="77777777" w:rsidR="007255F6" w:rsidRPr="0018391D" w:rsidRDefault="007255F6" w:rsidP="007255F6">
      <w:pPr>
        <w:spacing w:line="360" w:lineRule="auto"/>
        <w:rPr>
          <w:lang w:val="en-US"/>
        </w:rPr>
      </w:pPr>
      <w:r>
        <w:rPr>
          <w:lang w:val="en-US"/>
        </w:rPr>
        <w:t xml:space="preserve">The algorithm uses a modified LM (see </w:t>
      </w:r>
      <w:r>
        <w:rPr>
          <w:lang w:val="en-US"/>
        </w:rPr>
        <w:fldChar w:fldCharType="begin"/>
      </w:r>
      <w:r>
        <w:rPr>
          <w:lang w:val="en-US"/>
        </w:rPr>
        <w:instrText xml:space="preserve"> REF _Ref98754619 \r \h  \* MERGEFORMAT </w:instrText>
      </w:r>
      <w:r>
        <w:rPr>
          <w:lang w:val="en-US"/>
        </w:rPr>
      </w:r>
      <w:r>
        <w:rPr>
          <w:lang w:val="en-US"/>
        </w:rPr>
        <w:fldChar w:fldCharType="separate"/>
      </w:r>
      <w:r>
        <w:rPr>
          <w:lang w:val="en-US"/>
        </w:rPr>
        <w:t>1.6.1</w:t>
      </w:r>
      <w:r>
        <w:rPr>
          <w:lang w:val="en-US"/>
        </w:rPr>
        <w:fldChar w:fldCharType="end"/>
      </w:r>
      <w:r>
        <w:rPr>
          <w:lang w:val="en-US"/>
        </w:rPr>
        <w:t xml:space="preserve"> for general LM) to find the optimal parameters. When a minimum is reached, or number of maximal iterations is reached, it returns a 3 x 3 transformation matrix. To optimize the registration various degrees of preprocessing was necessary. </w:t>
      </w:r>
      <w:proofErr w:type="spellStart"/>
      <w:r>
        <w:rPr>
          <w:i/>
          <w:iCs/>
          <w:lang w:val="en-US"/>
        </w:rPr>
        <w:t>Pystackreg</w:t>
      </w:r>
      <w:proofErr w:type="spellEnd"/>
      <w:r>
        <w:rPr>
          <w:i/>
          <w:iCs/>
          <w:lang w:val="en-US"/>
        </w:rPr>
        <w:t xml:space="preserve"> </w:t>
      </w:r>
      <w:r>
        <w:rPr>
          <w:lang w:val="en-US"/>
        </w:rPr>
        <w:t xml:space="preserve">tended to align the background of the image, rather than the objects </w:t>
      </w:r>
      <w:r>
        <w:rPr>
          <w:lang w:val="en-US"/>
        </w:rPr>
        <w:lastRenderedPageBreak/>
        <w:t xml:space="preserve">within. Therefore, a small crop of 20 pixels in each direction of the image was made. We wanted all images to be aligned to the first image in the folder. However, the high intensity discrepancy of the calibration films for doses ranging from 0 </w:t>
      </w:r>
      <w:proofErr w:type="spellStart"/>
      <w:r>
        <w:rPr>
          <w:lang w:val="en-US"/>
        </w:rPr>
        <w:t>Gy</w:t>
      </w:r>
      <w:proofErr w:type="spellEnd"/>
      <w:r>
        <w:rPr>
          <w:lang w:val="en-US"/>
        </w:rPr>
        <w:t xml:space="preserve"> to 10 </w:t>
      </w:r>
      <w:proofErr w:type="spellStart"/>
      <w:r>
        <w:rPr>
          <w:lang w:val="en-US"/>
        </w:rPr>
        <w:t>Gy</w:t>
      </w:r>
      <w:proofErr w:type="spellEnd"/>
      <w:r>
        <w:rPr>
          <w:lang w:val="en-US"/>
        </w:rPr>
        <w:t>; caused large errors in the registration. We therefore registered each image to the neighboring image.</w:t>
      </w:r>
      <w:r>
        <w:rPr>
          <w:lang w:val="en-US"/>
        </w:rPr>
        <w:br/>
        <w:t xml:space="preserve">This was not required when registering the measurement films, as they were all irradiated with 5 </w:t>
      </w:r>
      <w:proofErr w:type="spellStart"/>
      <w:r>
        <w:rPr>
          <w:lang w:val="en-US"/>
        </w:rPr>
        <w:t>Gy</w:t>
      </w:r>
      <w:proofErr w:type="spellEnd"/>
      <w:r>
        <w:rPr>
          <w:lang w:val="en-US"/>
        </w:rPr>
        <w:t xml:space="preserve">. The background of the measurement films had to be dulled as well as cropping the image. </w:t>
      </w:r>
      <w:r>
        <w:rPr>
          <w:lang w:val="en-US"/>
        </w:rPr>
        <w:br/>
        <w:t xml:space="preserve">We chose to use a package called </w:t>
      </w:r>
      <w:proofErr w:type="spellStart"/>
      <w:proofErr w:type="gramStart"/>
      <w:r>
        <w:rPr>
          <w:i/>
          <w:iCs/>
          <w:lang w:val="en-US"/>
        </w:rPr>
        <w:t>skimage.transform</w:t>
      </w:r>
      <w:proofErr w:type="spellEnd"/>
      <w:proofErr w:type="gramEnd"/>
      <w:r>
        <w:rPr>
          <w:i/>
          <w:iCs/>
          <w:lang w:val="en-US"/>
        </w:rPr>
        <w:t xml:space="preserve">, </w:t>
      </w:r>
      <w:r>
        <w:rPr>
          <w:lang w:val="en-US"/>
        </w:rPr>
        <w:t xml:space="preserve">which includes a function called </w:t>
      </w:r>
      <w:r>
        <w:rPr>
          <w:i/>
          <w:iCs/>
          <w:lang w:val="en-US"/>
        </w:rPr>
        <w:t>warp</w:t>
      </w:r>
      <w:r>
        <w:rPr>
          <w:lang w:val="en-US"/>
        </w:rPr>
        <w:t xml:space="preserve">. </w:t>
      </w:r>
      <w:r>
        <w:rPr>
          <w:i/>
          <w:iCs/>
          <w:lang w:val="en-US"/>
        </w:rPr>
        <w:t xml:space="preserve">Warp </w:t>
      </w:r>
      <w:r>
        <w:rPr>
          <w:lang w:val="en-US"/>
        </w:rPr>
        <w:t xml:space="preserve">both applies the transformation matrix on an image and interpolates. Interpolation is necessary because when an image is transformed, each pixel is mapped into a new coordinate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r>
          <w:rPr>
            <w:rFonts w:ascii="Cambria Math" w:hAnsi="Cambria Math"/>
            <w:lang w:val="en-US"/>
          </w:rPr>
          <m:t>→P'(</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w:t>
      </w:r>
      <w:r>
        <w:rPr>
          <w:rFonts w:eastAsiaTheme="minorEastAsia"/>
          <w:lang w:val="en-US"/>
        </w:rPr>
        <w:fldChar w:fldCharType="begin"/>
      </w:r>
      <w:r>
        <w:rPr>
          <w:rFonts w:eastAsiaTheme="minorEastAsia"/>
          <w:lang w:val="en-US"/>
        </w:rPr>
        <w:instrText xml:space="preserve"> ADDIN ZOTERO_ITEM CSL_CITATION {"citationID":"GjENvln5","properties":{"formattedCitation":"(Ashburner &amp; Friston, 2007)","plainCitation":"(Ashburner &amp; Friston, 2007)","noteIndex":0},"citationItems":[{"id":474,"uris":["http://zotero.org/users/9228513/items/JZHEPRJ3"],"itemData":{"id":474,"type":"chapter","abstract":"Automatic methods for feature extraction, volumetry, and morphometric analysis in clinical neuroscience typically operate on images obtained with magnetic resonance (MR) imaging equipment. Although CT scans are less expensive to acquire and more widely available than MR scans, their application is currently limited to the visual assessment of brain integrity and the exclusion of co-pathologies. CT has rarely been used for tissue classification because the contrast between grey matter and white matter was considered insufficient. In this study, we propose an automatic method for segmenting grey matter (GM), white matter (WM), cerebrospinal fluid (CSF), and intracranial volume (ICV) from head CT images. A U-Net deep learning model was trained and validated on CT images with MRI-derived segmentation labels. We used data from 744 participants of the Gothenburg H70 Birth Cohort Studies for whom CT and T1-weighted MR images had been acquired on the same day. Our proposed model predicted brain tissue classes accurately from unseen CT images (Dice coefficients of 0.79, 0.82, 0.75, 0.93 and 0.98 for GM, WM, CSF, brain volume and ICV, respectively). To contextualize these results, we generated benchmarks based on established MR-based methods and intentional image degradation. Our findings demonstrate that CT-derived segmentations can be used to delineate and quantify brain tissues, opening new possibilities for the use of CT in clinical practice and research.\nMany smartphone users spend excessive amounts of time online and cannot control their behavior, and the addictive overuse of social-networking services has been shown to be associated with diminished executive control. Attentional control is a cognitive process crucial to exerting executive functions. The purpose of this study was to investigate functional connectivity (FC) characteristics of attention networks in problematic social-network users. We performed seed-based resting-state FC analyses for 29 males and 10 females with excessive social network use and 32 healthy males and 17 healthy females. The right intraparietal sulcus and frontal eye fields were considered seeds of the dorsal attention network (DAN), and the right temporoparietal junction and ventral frontal cortex were considered seeds of the ventral attention network (VAN). Clinical characteristics predictive of FC findings in problematic social network users were identified through hierarchical multiple regression analysis. In FC analysis with DAN seeds, FC between the right intraparietal sulcus and the right middle occipital gyrus was stronger in problematic social network users than in controls, and FC between the right frontal eye field and the right dorsolateral prefrontal cortex was weaker than that in controls. There was no significant difference between the groups in FC analysis with VAN seeds. Hierarchical regression analyses showed that usage times on social networking platforms significantly predicted the negative effects on the strength of FC between the intraparietal sulcus and the dorsolateral prefrontal cortex. These findings indicated that problematic social network use reflects changes in the neural circuits underlying attentional control. Weaking of prefrontal control for attention networks would have a significant impact on failure to control one’s time spent on social networks.\n3D scanning of objects has been widely used for many years in computer graphics and computer vision. There are a variety of solutions in this area, such as the motion or multiple sensors for scanning. In this study, we propose an approach that generates a scan with a natural motion of the user, through a fixed Kinect sensor whose usage is more practical and cost-effective than conventional 3D scanners. Local voxelized structure based on (LVS) is proposed for efficient 3D point cloud, captured by Kinect as low-quality. The approach allows the generation of full point cloud data in a wide range of indoor and short-range 3D objects. The developed system for object scanning is easy to set up, generating simple and impressive results. The 3D object standing on the turntable facing a single fixed Kinect sensor is rotated at specific angles (e.g. 90°) to obtain multiple point cloud scan data. Afterward, the center of gravity of each scanned point cloud data is shifted into (0,0,0) origin position for merging and aligning operations. So subsequent scans are obtained. The point cloud data obtained from the second and subsequent scans are transformed in the y-axis direction with respect to the center point (0,0,0), respectively. In some case, the axis-x and axis-z can be used for rotating too. The transformed point cloud data obtained from the different angles are aligned with respect to each other, shifted according to the determined merging key points. An algorithm that runs on the sections of point cloud for refinement operation is performed on a complete 3D point cloud data. Thus, the resulting scan has a 3D, clean and orderly structure free from the data crowd. Our approach has verified over a large number of users and different 3D objects and compared with a reference scan according to metric specifications.\nMyocardial perfusion can be quantified by myocardial contrast echocardiography (MCE) and is used for the diagnosis of coronary artery disease (CAD). However, existing MCE quantification software is highly operator dependent and has poor reproducibility and ease of usage. The aim of this study was to develop robust and easy-to-use software that can perform MCE quantification accurately, reproducibly and rapidly. The developed software has the following features: (i) semi-automatic segmentation of the myocardium; (ii) automatic rejection of MCE data with poor image quality; (iii) automatic computation of perfusion parameters such as myocardial blood flow (MBF). MCE sequences of 18 individuals (9 normal, 9 with CAD) undergoing vasodilator stress with dipyridamole were analysed quantitatively using the software. When evaluated against coronary angiography, the software achieved a sensitivity of 71% and a specificity of 91% for hyperemic MBF. With the automatic rejection algorithm, the sensitivity and specificity further improved to 77% and 94%, respectively. For MBF reproducibility, the percentage agreement is 85% (κ = 0.65) for inter-observer variability and 88% (κ = 0.72) for intra-observer variability. The intra-class correlation coefficients are 0.94 (inter-observer) and 0.96 (intra-observer). The time taken to analyse one MCE sequence using the software is about 3 min on a PC. The software has exhibited good diagnostic performance and reproducibility for CAD detection and is rapid and user-friendly.\nThis work investigates the role of magnetic field fluctuations as a confound in fMRI. In standard fMRI experiments with single-shot EPI acquisition at 3 Tesla the uniform and gradient components of the magnetic field were recorded with NMR field sensors. By principal component analysis it is found that differences of field evolution between the EPI readouts are explainable by few components relating to slow and within-shot field dynamics of hardware and physiological origin. The impact of fluctuating field components is studied by selective data correction and assessment of its influence on image fluctuation and SFNR.\nPhysiological field fluctuations, attributed to breathing, were found to be small relative to those of hardware origin. The dominant confounds were hardware-related and attributable to magnet drift and thermal changes. In raw image time series, field fluctuation caused significant SFNR loss, reflected by a 67% gain upon correction. Large part of this correction can be accomplished by traditional image realignment, which addresses slow and spatially uniform field changes. With realignment, explicit field correction increased the SFNR on the order of 6%.\nIn conclusion, field fluctuations are a relevant confound in fMRI and can be addressed effectively by retrospective data correction. Based on the physics involved it is anticipated that the advantage of full field correction increases with field strength, with non-Cartesian readouts, and upon phase-sensitive BOLD analysis.","container-title":"Statistical Parametric Mapping","event-place":"London","ISBN":"978-0-12-372560-8","language":"en","note":"DOI: 10.1016/B978-012372560-8/50004-8","page":"49-62","publisher":"Academic Press","publisher-place":"London","source":"ScienceDirect","title":"CHAPTER 4 - Rigid Body Registration","URL":"https://www.sciencedirect.com/science/article/pii/B9780123725608500048","author":[{"family":"Ashburner","given":"J."},{"family":"Friston","given":"K."}],"editor":[{"family":"Friston","given":"KARL"},{"family":"Ashburner","given":"JOHN"},{"family":"Kiebel","given":"STEFAN"},{"family":"Nichols","given":"THOMAS"},{"family":"Penny","given":"WILLIAM"}],"accessed":{"date-parts":[["2022",4,10]]},"issued":{"date-parts":[["2007",1,1]]}}}],"schema":"https://github.com/citation-style-language/schema/raw/master/csl-citation.json"} </w:instrText>
      </w:r>
      <w:r>
        <w:rPr>
          <w:rFonts w:eastAsiaTheme="minorEastAsia"/>
          <w:lang w:val="en-US"/>
        </w:rPr>
        <w:fldChar w:fldCharType="separate"/>
      </w:r>
      <w:r w:rsidRPr="000E19EF">
        <w:rPr>
          <w:rFonts w:cs="Times New Roman"/>
          <w:lang w:val="en-US"/>
        </w:rPr>
        <w:t>(Ashburner &amp; Friston, 2007)</w:t>
      </w:r>
      <w:r>
        <w:rPr>
          <w:rFonts w:eastAsiaTheme="minorEastAsia"/>
          <w:lang w:val="en-US"/>
        </w:rPr>
        <w:fldChar w:fldCharType="end"/>
      </w:r>
      <w:r w:rsidRPr="736079C9">
        <w:rPr>
          <w:rFonts w:eastAsiaTheme="minorEastAsia"/>
          <w:lang w:val="en-US"/>
        </w:rPr>
        <w:t xml:space="preserve">. For instance, rotating an image is done by applying the rotational matrix </w:t>
      </w:r>
      <m:oMath>
        <m:r>
          <m:rPr>
            <m:sty m:val="bi"/>
          </m:rPr>
          <w:rPr>
            <w:rFonts w:ascii="Cambria Math" w:eastAsiaTheme="minorEastAsia" w:hAnsi="Cambria Math"/>
            <w:lang w:val="en-US"/>
          </w:rPr>
          <m:t>R</m:t>
        </m:r>
      </m:oMath>
      <w:r>
        <w:rPr>
          <w:rFonts w:eastAsiaTheme="minorEastAsia"/>
          <w:bCs/>
          <w:lang w:val="en-US"/>
        </w:rPr>
        <w:t xml:space="preserve">, with added translational elements </w:t>
      </w:r>
      <m:oMath>
        <m:sSub>
          <m:sSubPr>
            <m:ctrlPr>
              <w:rPr>
                <w:rFonts w:ascii="Cambria Math" w:eastAsiaTheme="minorEastAsia" w:hAnsi="Cambria Math"/>
                <w:bCs/>
                <w:i/>
                <w:lang w:val="en-US"/>
              </w:rPr>
            </m:ctrlPr>
          </m:sSubPr>
          <m:e>
            <m:r>
              <w:rPr>
                <w:rFonts w:ascii="Cambria Math" w:eastAsiaTheme="minorEastAsia" w:hAnsi="Cambria Math"/>
                <w:lang w:val="en-US"/>
              </w:rPr>
              <m:t>t</m:t>
            </m:r>
          </m:e>
          <m:sub>
            <m:r>
              <w:rPr>
                <w:rFonts w:ascii="Cambria Math" w:eastAsiaTheme="minorEastAsia" w:hAnsi="Cambria Math"/>
                <w:lang w:val="en-US"/>
              </w:rPr>
              <m:t>x</m:t>
            </m:r>
          </m:sub>
        </m:sSub>
      </m:oMath>
      <w:r>
        <w:rPr>
          <w:rFonts w:eastAsiaTheme="minorEastAsia"/>
          <w:bCs/>
          <w:lang w:val="en-US"/>
        </w:rPr>
        <w:t xml:space="preserve"> and </w:t>
      </w:r>
      <m:oMath>
        <m:sSub>
          <m:sSubPr>
            <m:ctrlPr>
              <w:rPr>
                <w:rFonts w:ascii="Cambria Math" w:eastAsiaTheme="minorEastAsia" w:hAnsi="Cambria Math"/>
                <w:bCs/>
                <w:i/>
                <w:lang w:val="en-US"/>
              </w:rPr>
            </m:ctrlPr>
          </m:sSubPr>
          <m:e>
            <m:r>
              <w:rPr>
                <w:rFonts w:ascii="Cambria Math" w:eastAsiaTheme="minorEastAsia" w:hAnsi="Cambria Math"/>
                <w:lang w:val="en-US"/>
              </w:rPr>
              <m:t>t</m:t>
            </m:r>
          </m:e>
          <m:sub>
            <m:r>
              <w:rPr>
                <w:rFonts w:ascii="Cambria Math" w:eastAsiaTheme="minorEastAsia" w:hAnsi="Cambria Math"/>
                <w:lang w:val="en-US"/>
              </w:rPr>
              <m:t>y</m:t>
            </m:r>
          </m:sub>
        </m:sSub>
      </m:oMath>
      <w:r>
        <w:rPr>
          <w:rFonts w:eastAsiaTheme="minorEastAsia"/>
          <w:bCs/>
          <w:lang w:val="en-US"/>
        </w:rPr>
        <w:t>,</w:t>
      </w:r>
      <w:r w:rsidRPr="736079C9">
        <w:rPr>
          <w:rFonts w:eastAsiaTheme="minorEastAsia"/>
          <w:b/>
          <w:bCs/>
          <w:lang w:val="en-US"/>
        </w:rPr>
        <w:t xml:space="preserve"> </w:t>
      </w:r>
      <w:r w:rsidRPr="736079C9">
        <w:rPr>
          <w:rFonts w:eastAsiaTheme="minorEastAsia"/>
          <w:lang w:val="en-US"/>
        </w:rPr>
        <w:t xml:space="preserve">on each coordinate of the image </w:t>
      </w:r>
    </w:p>
    <w:p w14:paraId="245430B0" w14:textId="77777777" w:rsidR="007255F6" w:rsidRDefault="008573DA" w:rsidP="007255F6">
      <w:pPr>
        <w:spacing w:line="360" w:lineRule="auto"/>
        <w:rPr>
          <w:sz w:val="22"/>
        </w:rPr>
      </w:pPr>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x'</m:t>
                    </m:r>
                  </m:e>
                </m:mr>
                <m:mr>
                  <m:e>
                    <m:r>
                      <w:rPr>
                        <w:rFonts w:ascii="Cambria Math" w:hAnsi="Cambria Math"/>
                        <w:sz w:val="22"/>
                      </w:rPr>
                      <m:t>y'</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r>
                      <w:rPr>
                        <w:rFonts w:ascii="Cambria Math" w:hAnsi="Cambria Math"/>
                        <w:sz w:val="22"/>
                      </w:rPr>
                      <m:t>-sin θ</m:t>
                    </m:r>
                  </m:e>
                  <m:e>
                    <m:sSub>
                      <m:sSubPr>
                        <m:ctrlPr>
                          <w:rPr>
                            <w:rFonts w:ascii="Cambria Math" w:hAnsi="Cambria Math"/>
                            <w:i/>
                            <w:sz w:val="22"/>
                          </w:rPr>
                        </m:ctrlPr>
                      </m:sSubPr>
                      <m:e>
                        <m:r>
                          <w:rPr>
                            <w:rFonts w:ascii="Cambria Math" w:hAnsi="Cambria Math"/>
                            <w:sz w:val="22"/>
                          </w:rPr>
                          <m:t>t</m:t>
                        </m:r>
                      </m:e>
                      <m:sub>
                        <m:r>
                          <w:rPr>
                            <w:rFonts w:ascii="Cambria Math" w:hAnsi="Cambria Math"/>
                            <w:sz w:val="22"/>
                          </w:rPr>
                          <m:t>x</m:t>
                        </m:r>
                      </m:sub>
                    </m:sSub>
                  </m:e>
                </m:mr>
                <m:mr>
                  <m:e>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sSub>
                      <m:sSubPr>
                        <m:ctrlPr>
                          <w:rPr>
                            <w:rFonts w:ascii="Cambria Math" w:hAnsi="Cambria Math"/>
                            <w:i/>
                            <w:sz w:val="22"/>
                          </w:rPr>
                        </m:ctrlPr>
                      </m:sSubPr>
                      <m:e>
                        <m:r>
                          <w:rPr>
                            <w:rFonts w:ascii="Cambria Math" w:hAnsi="Cambria Math"/>
                            <w:sz w:val="22"/>
                          </w:rPr>
                          <m:t>t</m:t>
                        </m:r>
                      </m:e>
                      <m:sub>
                        <m:r>
                          <w:rPr>
                            <w:rFonts w:ascii="Cambria Math" w:hAnsi="Cambria Math"/>
                            <w:sz w:val="22"/>
                          </w:rPr>
                          <m:t>y</m:t>
                        </m:r>
                      </m:sub>
                    </m:sSub>
                  </m:e>
                </m:mr>
                <m:mr>
                  <m:e>
                    <m:r>
                      <w:rPr>
                        <w:rFonts w:ascii="Cambria Math" w:hAnsi="Cambria Math"/>
                        <w:sz w:val="22"/>
                      </w:rPr>
                      <m:t>0</m:t>
                    </m:r>
                  </m:e>
                  <m:e>
                    <m:r>
                      <w:rPr>
                        <w:rFonts w:ascii="Cambria Math" w:hAnsi="Cambria Math"/>
                        <w:sz w:val="22"/>
                      </w:rPr>
                      <m:t>0</m:t>
                    </m:r>
                  </m:e>
                  <m:e>
                    <m:r>
                      <w:rPr>
                        <w:rFonts w:ascii="Cambria Math" w:hAnsi="Cambria Math"/>
                        <w:sz w:val="22"/>
                      </w:rPr>
                      <m:t>1</m:t>
                    </m:r>
                  </m:e>
                </m:mr>
              </m:m>
            </m:e>
          </m:d>
          <m:r>
            <w:rPr>
              <w:rFonts w:ascii="Cambria Math" w:eastAsiaTheme="minorEastAsia" w:hAnsi="Cambria Math"/>
              <w:sz w:val="22"/>
            </w:rPr>
            <m:t xml:space="preserve"> </m:t>
          </m:r>
          <m:d>
            <m:dPr>
              <m:begChr m:val="["/>
              <m:endChr m:val="]"/>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x</m:t>
                    </m:r>
                  </m:e>
                </m:mr>
                <m:mr>
                  <m:e>
                    <m:r>
                      <w:rPr>
                        <w:rFonts w:ascii="Cambria Math" w:eastAsiaTheme="minorEastAsia" w:hAnsi="Cambria Math"/>
                        <w:sz w:val="22"/>
                      </w:rPr>
                      <m:t>y</m:t>
                    </m:r>
                  </m:e>
                </m:mr>
              </m:m>
            </m:e>
          </m:d>
          <m:r>
            <w:rPr>
              <w:rFonts w:ascii="Cambria Math" w:eastAsiaTheme="minorEastAsia" w:hAnsi="Cambria Math"/>
              <w:sz w:val="22"/>
            </w:rPr>
            <m:t>.</m:t>
          </m:r>
        </m:oMath>
      </m:oMathPara>
    </w:p>
    <w:p w14:paraId="4CDC90D3" w14:textId="77777777" w:rsidR="007255F6" w:rsidRDefault="007255F6" w:rsidP="007255F6">
      <w:pPr>
        <w:spacing w:line="360" w:lineRule="auto"/>
        <w:rPr>
          <w:rFonts w:eastAsiaTheme="minorEastAsia"/>
          <w:lang w:val="en-US"/>
        </w:rPr>
      </w:pPr>
      <w:r>
        <w:rPr>
          <w:rFonts w:eastAsiaTheme="minorEastAsia"/>
          <w:lang w:val="en-US"/>
        </w:rPr>
        <w:t xml:space="preserve">It results in non-integer coordinates with unknown intensity values. The easiest solution is to round the coordinates to nearest integer and use the intensity values of these coordinates (called nearest neighbor interpolation). However, a more accurate interpolation called bi-cubic interpolation was used. We will not go into detail, but the method looks at the 16 neighboring pixels and estimates the unknown pixel’s intensity value from these </w:t>
      </w:r>
      <w:r>
        <w:rPr>
          <w:rFonts w:eastAsiaTheme="minorEastAsia"/>
          <w:lang w:val="en-US"/>
        </w:rPr>
        <w:fldChar w:fldCharType="begin"/>
      </w:r>
      <w:r>
        <w:rPr>
          <w:rFonts w:eastAsiaTheme="minorEastAsia"/>
          <w:lang w:val="en-US"/>
        </w:rPr>
        <w:instrText xml:space="preserve"> ADDIN ZOTERO_ITEM CSL_CITATION {"citationID":"Mj6BL9C3","properties":{"formattedCitation":"(Han, 2013)","plainCitation":"(Han, 2013)","noteIndex":0},"citationItems":[{"id":477,"uris":["http://zotero.org/users/9228513/items/H6NJJQF9"],"itemData":{"id":477,"type":"paper-conference","abstract":"Image magnification algorithms directly affect the quality of image magnification. In this paper, based on the image interpolation algorithm principle, features of the nearest neighbor interpolation, bilinear interpolation, bicubic interpolation and cubic B spline interpolation were analyzed. At the same time, their advantages and disadvantages were...","DOI":"10.2991/iccsee.2013.391","event":"Conference of the 2nd International Conference on Computer Science and Electronics Engineering (ICCSEE 2013)","ISBN":"978-90-78677-61-1","language":"en","note":"ISSN: 1951-6851","page":"1556-1559","publisher":"Atlantis Press","source":"www.atlantis-press.com","title":"Comparison of Commonly Used Image Interpolation Methods","URL":"https://www.atlantis-press.com/proceedings/iccsee-13/4822","author":[{"family":"Han","given":"Dianyuan"}],"accessed":{"date-parts":[["2022",4,10]]},"issued":{"date-parts":[["2013",3]]}}}],"schema":"https://github.com/citation-style-language/schema/raw/master/csl-citation.json"} </w:instrText>
      </w:r>
      <w:r>
        <w:rPr>
          <w:rFonts w:eastAsiaTheme="minorEastAsia"/>
          <w:lang w:val="en-US"/>
        </w:rPr>
        <w:fldChar w:fldCharType="separate"/>
      </w:r>
      <w:r w:rsidRPr="004D48EF">
        <w:rPr>
          <w:rFonts w:cs="Times New Roman"/>
          <w:lang w:val="en-US"/>
        </w:rPr>
        <w:t>(Han, 2013)</w:t>
      </w:r>
      <w:r>
        <w:rPr>
          <w:rFonts w:eastAsiaTheme="minorEastAsia"/>
          <w:lang w:val="en-US"/>
        </w:rPr>
        <w:fldChar w:fldCharType="end"/>
      </w:r>
      <w:r>
        <w:rPr>
          <w:rFonts w:eastAsiaTheme="minorEastAsia"/>
          <w:lang w:val="en-US"/>
        </w:rPr>
        <w:t>.  It is an advantage to extract the transformation matrix before applying it, because you can make small corrections to the registration by tuning the rotational and translational parameters.</w:t>
      </w:r>
    </w:p>
    <w:p w14:paraId="59448C99" w14:textId="714AE9AB" w:rsidR="00C02D0B" w:rsidRPr="00C86FEE" w:rsidRDefault="00B24A93" w:rsidP="004D7B5D">
      <w:pPr>
        <w:spacing w:line="360" w:lineRule="auto"/>
        <w:rPr>
          <w:lang w:val="en-US"/>
        </w:rPr>
      </w:pPr>
      <w:r>
        <w:rPr>
          <w:lang w:val="en-US"/>
        </w:rPr>
        <w:t>1D d</w:t>
      </w:r>
      <w:r w:rsidR="00FB3E50">
        <w:rPr>
          <w:lang w:val="en-US"/>
        </w:rPr>
        <w:t>ose profiles were made</w:t>
      </w:r>
      <w:r>
        <w:rPr>
          <w:lang w:val="en-US"/>
        </w:rPr>
        <w:t xml:space="preserve"> from</w:t>
      </w:r>
      <w:r w:rsidR="007519B1">
        <w:rPr>
          <w:lang w:val="en-US"/>
        </w:rPr>
        <w:t xml:space="preserve"> the 2D maps</w:t>
      </w:r>
      <w:r w:rsidR="00FB3E50">
        <w:rPr>
          <w:lang w:val="en-US"/>
        </w:rPr>
        <w:t xml:space="preserve"> by </w:t>
      </w:r>
      <w:r w:rsidR="006871F5">
        <w:rPr>
          <w:lang w:val="en-US"/>
        </w:rPr>
        <w:t>calculating the mean dose in each pixel row</w:t>
      </w:r>
      <w:r w:rsidR="00135A90">
        <w:rPr>
          <w:lang w:val="en-US"/>
        </w:rPr>
        <w:t xml:space="preserve"> along the height </w:t>
      </w:r>
      <w:r w:rsidR="00770C19">
        <w:rPr>
          <w:lang w:val="en-US"/>
        </w:rPr>
        <w:t>of the films</w:t>
      </w:r>
      <w:r w:rsidR="00720A1C">
        <w:rPr>
          <w:lang w:val="en-US"/>
        </w:rPr>
        <w:t xml:space="preserve"> within </w:t>
      </w:r>
      <w:r w:rsidR="00057952">
        <w:rPr>
          <w:lang w:val="en-US"/>
        </w:rPr>
        <w:t xml:space="preserve">a </w:t>
      </w:r>
      <w:r w:rsidR="00995116">
        <w:rPr>
          <w:lang w:val="en-US"/>
        </w:rPr>
        <w:t>limit</w:t>
      </w:r>
      <w:r w:rsidR="00813970">
        <w:rPr>
          <w:lang w:val="en-US"/>
        </w:rPr>
        <w:t>ed area</w:t>
      </w:r>
      <w:r w:rsidR="000777AE">
        <w:rPr>
          <w:lang w:val="en-US"/>
        </w:rPr>
        <w:t xml:space="preserve"> (</w:t>
      </w:r>
      <w:r w:rsidR="000777AE">
        <w:rPr>
          <w:lang w:val="en-US"/>
        </w:rPr>
        <w:fldChar w:fldCharType="begin"/>
      </w:r>
      <w:r w:rsidR="000777AE">
        <w:rPr>
          <w:lang w:val="en-US"/>
        </w:rPr>
        <w:instrText xml:space="preserve"> REF _Ref107173738 \h </w:instrText>
      </w:r>
      <w:r w:rsidR="000777AE">
        <w:rPr>
          <w:lang w:val="en-US"/>
        </w:rPr>
      </w:r>
      <w:r w:rsidR="000777AE">
        <w:rPr>
          <w:lang w:val="en-US"/>
        </w:rPr>
        <w:fldChar w:fldCharType="separate"/>
      </w:r>
      <w:r w:rsidR="00540B60" w:rsidRPr="00AD6A5F">
        <w:rPr>
          <w:lang w:val="en-US"/>
        </w:rPr>
        <w:t xml:space="preserve">Figure </w:t>
      </w:r>
      <w:r w:rsidR="00540B60">
        <w:rPr>
          <w:noProof/>
          <w:lang w:val="en-US"/>
        </w:rPr>
        <w:t>2</w:t>
      </w:r>
      <w:r w:rsidR="00540B60">
        <w:rPr>
          <w:lang w:val="en-US"/>
        </w:rPr>
        <w:noBreakHyphen/>
      </w:r>
      <w:r w:rsidR="00540B60">
        <w:rPr>
          <w:noProof/>
          <w:lang w:val="en-US"/>
        </w:rPr>
        <w:t>12</w:t>
      </w:r>
      <w:r w:rsidR="000777AE">
        <w:rPr>
          <w:lang w:val="en-US"/>
        </w:rPr>
        <w:fldChar w:fldCharType="end"/>
      </w:r>
      <w:r w:rsidR="000777AE">
        <w:rPr>
          <w:lang w:val="en-US"/>
        </w:rPr>
        <w:t>)</w:t>
      </w:r>
      <w:r w:rsidR="00272B18">
        <w:rPr>
          <w:lang w:val="en-US"/>
        </w:rPr>
        <w:t xml:space="preserve"> The left figure shows </w:t>
      </w:r>
      <w:r w:rsidR="007A6308">
        <w:rPr>
          <w:lang w:val="en-US"/>
        </w:rPr>
        <w:t>how the dose profiles were dr</w:t>
      </w:r>
      <w:r w:rsidR="00206486">
        <w:rPr>
          <w:lang w:val="en-US"/>
        </w:rPr>
        <w:t xml:space="preserve">awn. The figure on the right shows </w:t>
      </w:r>
      <w:r w:rsidR="00805AAF">
        <w:rPr>
          <w:lang w:val="en-US"/>
        </w:rPr>
        <w:t>the resulting profiles for OPEN field and striped GRID</w:t>
      </w:r>
      <w:r w:rsidR="006871F5">
        <w:rPr>
          <w:lang w:val="en-US"/>
        </w:rPr>
        <w:t xml:space="preserve">. </w:t>
      </w:r>
      <w:r w:rsidR="007519B1">
        <w:rPr>
          <w:lang w:val="en-US"/>
        </w:rPr>
        <w:t>An</w:t>
      </w:r>
      <w:r w:rsidR="00995116">
        <w:rPr>
          <w:lang w:val="en-US"/>
        </w:rPr>
        <w:t xml:space="preserve"> upper and lower limit was chosen to </w:t>
      </w:r>
      <w:r w:rsidR="00CD4874">
        <w:rPr>
          <w:lang w:val="en-US"/>
        </w:rPr>
        <w:t xml:space="preserve">remove variations caused by areas where the GRID </w:t>
      </w:r>
      <w:r w:rsidR="00884FCF">
        <w:rPr>
          <w:lang w:val="en-US"/>
        </w:rPr>
        <w:t>openings</w:t>
      </w:r>
      <w:r w:rsidR="00CD4874">
        <w:rPr>
          <w:lang w:val="en-US"/>
        </w:rPr>
        <w:t xml:space="preserve"> w</w:t>
      </w:r>
      <w:r w:rsidR="00EB798B">
        <w:rPr>
          <w:lang w:val="en-US"/>
        </w:rPr>
        <w:t>ere</w:t>
      </w:r>
      <w:r w:rsidR="00CD4874">
        <w:rPr>
          <w:lang w:val="en-US"/>
        </w:rPr>
        <w:t xml:space="preserve"> of </w:t>
      </w:r>
      <w:r w:rsidR="00472A25">
        <w:rPr>
          <w:lang w:val="en-US"/>
        </w:rPr>
        <w:t>un</w:t>
      </w:r>
      <w:r w:rsidR="00CD4874">
        <w:rPr>
          <w:lang w:val="en-US"/>
        </w:rPr>
        <w:t>equal length</w:t>
      </w:r>
      <w:r w:rsidR="00922C00">
        <w:rPr>
          <w:lang w:val="en-US"/>
        </w:rPr>
        <w:t xml:space="preserve">. </w:t>
      </w:r>
      <w:r w:rsidR="006A768A">
        <w:rPr>
          <w:lang w:val="en-US"/>
        </w:rPr>
        <w:t xml:space="preserve">From the </w:t>
      </w:r>
      <w:r w:rsidR="002210E1">
        <w:rPr>
          <w:lang w:val="en-US"/>
        </w:rPr>
        <w:t>dose</w:t>
      </w:r>
      <w:r w:rsidR="006A768A">
        <w:rPr>
          <w:lang w:val="en-US"/>
        </w:rPr>
        <w:t xml:space="preserve"> profiles we</w:t>
      </w:r>
      <w:r w:rsidR="00560ACA">
        <w:rPr>
          <w:lang w:val="en-US"/>
        </w:rPr>
        <w:t xml:space="preserve"> estimated the</w:t>
      </w:r>
      <w:r w:rsidR="00745E14">
        <w:rPr>
          <w:lang w:val="en-US"/>
        </w:rPr>
        <w:t xml:space="preserve"> dose prescribed with OPEN field and GRID, in</w:t>
      </w:r>
      <w:r w:rsidR="00560ACA">
        <w:rPr>
          <w:lang w:val="en-US"/>
        </w:rPr>
        <w:t xml:space="preserve"> the </w:t>
      </w:r>
      <w:r w:rsidR="006A768A">
        <w:rPr>
          <w:lang w:val="en-US"/>
        </w:rPr>
        <w:t xml:space="preserve">peak and valley </w:t>
      </w:r>
      <w:r w:rsidR="00560ACA">
        <w:rPr>
          <w:lang w:val="en-US"/>
        </w:rPr>
        <w:t>areas</w:t>
      </w:r>
      <w:r w:rsidR="00C57B8F">
        <w:rPr>
          <w:lang w:val="en-US"/>
        </w:rPr>
        <w:t>.</w:t>
      </w:r>
      <w:r w:rsidR="00196E1F">
        <w:rPr>
          <w:lang w:val="en-US"/>
        </w:rPr>
        <w:t xml:space="preserve"> </w:t>
      </w:r>
      <w:r w:rsidR="00B4719E">
        <w:rPr>
          <w:lang w:val="en-US"/>
        </w:rPr>
        <w:t xml:space="preserve">For OPEN filed, mean dose was found from all 16 dose profiles generated from the irradiated measurement films. </w:t>
      </w:r>
      <w:r w:rsidR="003E3753">
        <w:rPr>
          <w:lang w:val="en-US"/>
        </w:rPr>
        <w:t xml:space="preserve">The dose profiles for GRID irradiated measurement films were separated into datapoints that were within </w:t>
      </w:r>
      <w:r w:rsidR="003E3753">
        <w:rPr>
          <w:lang w:val="en-US"/>
        </w:rPr>
        <w:lastRenderedPageBreak/>
        <w:t xml:space="preserve">the peak or valley dose category. </w:t>
      </w:r>
      <w:r w:rsidR="0094176D">
        <w:rPr>
          <w:lang w:val="en-US"/>
        </w:rPr>
        <w:t xml:space="preserve">Peak </w:t>
      </w:r>
      <w:r w:rsidR="00A83CD1">
        <w:rPr>
          <w:lang w:val="en-US"/>
        </w:rPr>
        <w:t>and valley</w:t>
      </w:r>
      <w:r w:rsidR="00E45690">
        <w:rPr>
          <w:lang w:val="en-US"/>
        </w:rPr>
        <w:t xml:space="preserve"> doses</w:t>
      </w:r>
      <w:r w:rsidR="00A83CD1">
        <w:rPr>
          <w:lang w:val="en-US"/>
        </w:rPr>
        <w:t xml:space="preserve"> </w:t>
      </w:r>
      <w:r w:rsidR="00E45690">
        <w:rPr>
          <w:lang w:val="en-US"/>
        </w:rPr>
        <w:t>were</w:t>
      </w:r>
      <w:r w:rsidR="00A83CD1">
        <w:rPr>
          <w:lang w:val="en-US"/>
        </w:rPr>
        <w:t xml:space="preserve"> defined as </w:t>
      </w:r>
      <w:r w:rsidR="00535FA9">
        <w:rPr>
          <w:lang w:val="en-US"/>
        </w:rPr>
        <w:t>being</w:t>
      </w:r>
      <w:r w:rsidR="00A83CD1">
        <w:rPr>
          <w:lang w:val="en-US"/>
        </w:rPr>
        <w:t xml:space="preserve"> </w:t>
      </w:r>
      <w:r w:rsidR="00A83CD1" w:rsidRPr="00E13FAB">
        <w:rPr>
          <w:b/>
          <w:bCs/>
          <w:lang w:val="en-US"/>
        </w:rPr>
        <w:t>above</w:t>
      </w:r>
      <w:r w:rsidR="00A83CD1">
        <w:rPr>
          <w:lang w:val="en-US"/>
        </w:rPr>
        <w:t xml:space="preserve"> </w:t>
      </w:r>
      <w:r w:rsidR="00C84C2F">
        <w:rPr>
          <w:lang w:val="en-US"/>
        </w:rPr>
        <w:t>9</w:t>
      </w:r>
      <w:r w:rsidR="00BD17DC">
        <w:rPr>
          <w:lang w:val="en-US"/>
        </w:rPr>
        <w:t>5</w:t>
      </w:r>
      <w:r w:rsidR="00C84C2F">
        <w:rPr>
          <w:lang w:val="en-US"/>
        </w:rPr>
        <w:t>% of maximum dose, and</w:t>
      </w:r>
      <w:r w:rsidR="00806FB2">
        <w:rPr>
          <w:lang w:val="en-US"/>
        </w:rPr>
        <w:t xml:space="preserve"> </w:t>
      </w:r>
      <w:r w:rsidR="00806FB2">
        <w:rPr>
          <w:b/>
          <w:bCs/>
          <w:lang w:val="en-US"/>
        </w:rPr>
        <w:t>below</w:t>
      </w:r>
      <w:r w:rsidR="00C84C2F">
        <w:rPr>
          <w:lang w:val="en-US"/>
        </w:rPr>
        <w:t xml:space="preserve"> </w:t>
      </w:r>
      <w:r w:rsidR="00806FB2">
        <w:rPr>
          <w:lang w:val="en-US"/>
        </w:rPr>
        <w:t>10</w:t>
      </w:r>
      <w:r w:rsidR="001F22A8">
        <w:rPr>
          <w:lang w:val="en-US"/>
        </w:rPr>
        <w:t>5</w:t>
      </w:r>
      <w:r w:rsidR="001C3E7F">
        <w:rPr>
          <w:lang w:val="en-US"/>
        </w:rPr>
        <w:t xml:space="preserve">% </w:t>
      </w:r>
      <w:r w:rsidR="00806FB2">
        <w:rPr>
          <w:lang w:val="en-US"/>
        </w:rPr>
        <w:t xml:space="preserve">of </w:t>
      </w:r>
      <w:r w:rsidR="002D1627">
        <w:rPr>
          <w:lang w:val="en-US"/>
        </w:rPr>
        <w:t>the</w:t>
      </w:r>
      <w:r w:rsidR="001C3E7F">
        <w:rPr>
          <w:lang w:val="en-US"/>
        </w:rPr>
        <w:t xml:space="preserve"> </w:t>
      </w:r>
      <w:r w:rsidR="00C40B48">
        <w:rPr>
          <w:lang w:val="en-US"/>
        </w:rPr>
        <w:t>minimum dose</w:t>
      </w:r>
      <w:r w:rsidR="004C3506">
        <w:rPr>
          <w:lang w:val="en-US"/>
        </w:rPr>
        <w:t>, respectively</w:t>
      </w:r>
      <w:r w:rsidR="00C40B48">
        <w:rPr>
          <w:lang w:val="en-US"/>
        </w:rPr>
        <w:t>.</w:t>
      </w:r>
      <w:r w:rsidR="00FC030E">
        <w:rPr>
          <w:lang w:val="en-US"/>
        </w:rPr>
        <w:t xml:space="preserve"> </w:t>
      </w:r>
      <w:r w:rsidR="00184C87">
        <w:rPr>
          <w:lang w:val="en-US"/>
        </w:rPr>
        <w:t xml:space="preserve">Then the mean dose of all these datapoints was found. Uncertainty was estimated </w:t>
      </w:r>
      <w:r w:rsidR="007F407E">
        <w:rPr>
          <w:lang w:val="en-US"/>
        </w:rPr>
        <w:t>by combining the</w:t>
      </w:r>
      <w:r w:rsidR="009960E3">
        <w:rPr>
          <w:lang w:val="en-US"/>
        </w:rPr>
        <w:t xml:space="preserve"> total</w:t>
      </w:r>
      <w:r w:rsidR="007F407E">
        <w:rPr>
          <w:lang w:val="en-US"/>
        </w:rPr>
        <w:t xml:space="preserve"> uncertainty </w:t>
      </w:r>
      <w:r w:rsidR="009C452F">
        <w:rPr>
          <w:lang w:val="en-US"/>
        </w:rPr>
        <w:t xml:space="preserve">of </w:t>
      </w:r>
      <w:r w:rsidR="000A427D">
        <w:rPr>
          <w:lang w:val="en-US"/>
        </w:rPr>
        <w:t>all films</w:t>
      </w:r>
      <w:r w:rsidR="009960E3">
        <w:rPr>
          <w:lang w:val="en-US"/>
        </w:rPr>
        <w:t>,</w:t>
      </w:r>
      <w:r w:rsidR="000A427D">
        <w:rPr>
          <w:lang w:val="en-US"/>
        </w:rPr>
        <w:t xml:space="preserve"> both high and low response. </w:t>
      </w:r>
      <w:r w:rsidR="00965D26">
        <w:rPr>
          <w:lang w:val="en-US"/>
        </w:rPr>
        <w:br/>
      </w:r>
    </w:p>
    <w:p w14:paraId="5BE789F7" w14:textId="51087E64" w:rsidR="00B066D0" w:rsidRDefault="00CC2FE7" w:rsidP="004D7B5D">
      <w:pPr>
        <w:spacing w:line="360" w:lineRule="auto"/>
        <w:rPr>
          <w:lang w:val="en-US"/>
        </w:rPr>
      </w:pPr>
      <w:r>
        <w:rPr>
          <w:noProof/>
          <w:lang w:val="en-US"/>
        </w:rPr>
        <w:drawing>
          <wp:anchor distT="0" distB="0" distL="114300" distR="114300" simplePos="0" relativeHeight="251658278" behindDoc="1" locked="0" layoutInCell="1" allowOverlap="1" wp14:anchorId="7E8FED50" wp14:editId="178017BE">
            <wp:simplePos x="0" y="0"/>
            <wp:positionH relativeFrom="margin">
              <wp:posOffset>52070</wp:posOffset>
            </wp:positionH>
            <wp:positionV relativeFrom="paragraph">
              <wp:posOffset>0</wp:posOffset>
            </wp:positionV>
            <wp:extent cx="5086985" cy="2532380"/>
            <wp:effectExtent l="0" t="0" r="0" b="1270"/>
            <wp:wrapTight wrapText="bothSides">
              <wp:wrapPolygon edited="0">
                <wp:start x="0" y="0"/>
                <wp:lineTo x="0" y="21448"/>
                <wp:lineTo x="21516" y="21448"/>
                <wp:lineTo x="2151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0">
                      <a:extLst>
                        <a:ext uri="{28A0092B-C50C-407E-A947-70E740481C1C}">
                          <a14:useLocalDpi xmlns:a14="http://schemas.microsoft.com/office/drawing/2010/main" val="0"/>
                        </a:ext>
                      </a:extLst>
                    </a:blip>
                    <a:srcRect l="8436" t="1184" r="828" b="18514"/>
                    <a:stretch/>
                  </pic:blipFill>
                  <pic:spPr bwMode="auto">
                    <a:xfrm>
                      <a:off x="0" y="0"/>
                      <a:ext cx="5086985" cy="2532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146"/>
      <w:commentRangeEnd w:id="146"/>
      <w:r w:rsidR="00F7651D">
        <w:rPr>
          <w:rStyle w:val="CommentReference"/>
        </w:rPr>
        <w:commentReference w:id="146"/>
      </w:r>
    </w:p>
    <w:p w14:paraId="2F94331A" w14:textId="558B4B91" w:rsidR="00005943" w:rsidRDefault="00005943" w:rsidP="004D7B5D">
      <w:pPr>
        <w:spacing w:line="360" w:lineRule="auto"/>
        <w:rPr>
          <w:lang w:val="en-US"/>
        </w:rPr>
      </w:pPr>
    </w:p>
    <w:p w14:paraId="65D06746" w14:textId="617F62B5" w:rsidR="00777D01" w:rsidRDefault="00777D01" w:rsidP="004D7B5D">
      <w:pPr>
        <w:spacing w:line="360" w:lineRule="auto"/>
        <w:rPr>
          <w:lang w:val="en-US"/>
        </w:rPr>
      </w:pPr>
    </w:p>
    <w:p w14:paraId="1371337C" w14:textId="1396855D" w:rsidR="00620D3E" w:rsidRDefault="00620D3E" w:rsidP="004D7B5D">
      <w:pPr>
        <w:pStyle w:val="Caption"/>
        <w:spacing w:line="360" w:lineRule="auto"/>
        <w:rPr>
          <w:lang w:val="en-US"/>
        </w:rPr>
      </w:pPr>
    </w:p>
    <w:p w14:paraId="6765E891" w14:textId="77777777" w:rsidR="00620D3E" w:rsidRDefault="00620D3E" w:rsidP="004D7B5D">
      <w:pPr>
        <w:spacing w:line="360" w:lineRule="auto"/>
        <w:rPr>
          <w:lang w:val="en-US"/>
        </w:rPr>
      </w:pPr>
    </w:p>
    <w:p w14:paraId="210C8AEA" w14:textId="77777777" w:rsidR="00620D3E" w:rsidRDefault="00620D3E" w:rsidP="004D7B5D">
      <w:pPr>
        <w:spacing w:line="360" w:lineRule="auto"/>
        <w:rPr>
          <w:lang w:val="en-US"/>
        </w:rPr>
      </w:pPr>
    </w:p>
    <w:p w14:paraId="3E8DE63C" w14:textId="77777777" w:rsidR="00620D3E" w:rsidRDefault="00620D3E" w:rsidP="004D7B5D">
      <w:pPr>
        <w:spacing w:line="360" w:lineRule="auto"/>
        <w:rPr>
          <w:lang w:val="en-US"/>
        </w:rPr>
      </w:pPr>
    </w:p>
    <w:p w14:paraId="6F33D96E" w14:textId="70140427" w:rsidR="0062491E" w:rsidRDefault="00AD6A5F" w:rsidP="004D7B5D">
      <w:pPr>
        <w:pStyle w:val="Caption"/>
        <w:spacing w:line="360" w:lineRule="auto"/>
        <w:rPr>
          <w:lang w:val="en-US"/>
        </w:rPr>
      </w:pPr>
      <w:bookmarkStart w:id="147" w:name="_Ref107173738"/>
      <w:r w:rsidRPr="00AD6A5F">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12</w:t>
      </w:r>
      <w:r w:rsidR="00543048">
        <w:rPr>
          <w:lang w:val="en-US"/>
        </w:rPr>
        <w:fldChar w:fldCharType="end"/>
      </w:r>
      <w:bookmarkEnd w:id="147"/>
      <w:r w:rsidRPr="00AD6A5F">
        <w:rPr>
          <w:lang w:val="en-US"/>
        </w:rPr>
        <w:t xml:space="preserve">. Dose profile </w:t>
      </w:r>
      <w:r w:rsidR="00A6065C">
        <w:rPr>
          <w:lang w:val="en-US"/>
        </w:rPr>
        <w:t xml:space="preserve">for striped GRID </w:t>
      </w:r>
      <w:r w:rsidRPr="00AD6A5F">
        <w:rPr>
          <w:lang w:val="en-US"/>
        </w:rPr>
        <w:t>measured by calculating mean dose for each pixel row in the image.</w:t>
      </w:r>
      <w:r>
        <w:rPr>
          <w:lang w:val="en-US"/>
        </w:rPr>
        <w:t xml:space="preserve"> </w:t>
      </w:r>
      <w:r w:rsidR="005B6C61">
        <w:rPr>
          <w:lang w:val="en-US"/>
        </w:rPr>
        <w:t xml:space="preserve">Each row </w:t>
      </w:r>
      <w:r w:rsidR="00183831">
        <w:rPr>
          <w:lang w:val="en-US"/>
        </w:rPr>
        <w:t xml:space="preserve">was </w:t>
      </w:r>
      <w:r>
        <w:rPr>
          <w:lang w:val="en-US"/>
        </w:rPr>
        <w:t>cropped</w:t>
      </w:r>
      <w:r w:rsidR="009D0D02">
        <w:rPr>
          <w:lang w:val="en-US"/>
        </w:rPr>
        <w:t xml:space="preserve"> within the orange lines</w:t>
      </w:r>
      <w:r>
        <w:rPr>
          <w:lang w:val="en-US"/>
        </w:rPr>
        <w:t xml:space="preserve"> before making a dose profile to</w:t>
      </w:r>
      <w:r w:rsidR="00183831">
        <w:rPr>
          <w:lang w:val="en-US"/>
        </w:rPr>
        <w:t xml:space="preserve"> remove </w:t>
      </w:r>
      <w:r w:rsidR="007173AC">
        <w:rPr>
          <w:lang w:val="en-US"/>
        </w:rPr>
        <w:t>variations</w:t>
      </w:r>
      <w:r w:rsidR="00183831">
        <w:rPr>
          <w:lang w:val="en-US"/>
        </w:rPr>
        <w:t xml:space="preserve"> in mean dose caused by </w:t>
      </w:r>
      <w:r w:rsidR="007173AC">
        <w:rPr>
          <w:lang w:val="en-US"/>
        </w:rPr>
        <w:t>areas where the</w:t>
      </w:r>
      <w:r w:rsidR="00183831">
        <w:rPr>
          <w:lang w:val="en-US"/>
        </w:rPr>
        <w:t xml:space="preserve"> </w:t>
      </w:r>
      <w:r w:rsidR="00A6065C">
        <w:rPr>
          <w:lang w:val="en-US"/>
        </w:rPr>
        <w:t xml:space="preserve">GRID pattern </w:t>
      </w:r>
      <w:r w:rsidR="005B19EA">
        <w:rPr>
          <w:lang w:val="en-US"/>
        </w:rPr>
        <w:t>was</w:t>
      </w:r>
      <w:r w:rsidR="00A6065C">
        <w:rPr>
          <w:lang w:val="en-US"/>
        </w:rPr>
        <w:t xml:space="preserve"> not of equal length</w:t>
      </w:r>
      <w:r w:rsidR="005B19EA">
        <w:rPr>
          <w:lang w:val="en-US"/>
        </w:rPr>
        <w:t xml:space="preserve"> (see bottom of image to the left)</w:t>
      </w:r>
      <w:r w:rsidR="008F0C3D">
        <w:rPr>
          <w:lang w:val="en-US"/>
        </w:rPr>
        <w:t xml:space="preserve">. </w:t>
      </w:r>
      <w:r w:rsidR="00A6065C">
        <w:rPr>
          <w:lang w:val="en-US"/>
        </w:rPr>
        <w:t xml:space="preserve"> </w:t>
      </w:r>
    </w:p>
    <w:p w14:paraId="03C36648" w14:textId="33695C44" w:rsidR="00D96EBC" w:rsidRPr="00C86FEE" w:rsidRDefault="00D96EBC" w:rsidP="00D96EBC">
      <w:pPr>
        <w:spacing w:line="360" w:lineRule="auto"/>
        <w:rPr>
          <w:lang w:val="en-US"/>
        </w:rPr>
      </w:pPr>
      <w:r>
        <w:rPr>
          <w:lang w:val="en-US"/>
        </w:rPr>
        <w:t xml:space="preserve">As mentioned, the lack of high and low response in the calibration films for dotted GRID complicated the fitting of equation </w:t>
      </w:r>
      <w:r>
        <w:rPr>
          <w:lang w:val="en-US"/>
        </w:rPr>
        <w:fldChar w:fldCharType="begin"/>
      </w:r>
      <w:r>
        <w:rPr>
          <w:lang w:val="en-US"/>
        </w:rPr>
        <w:instrText xml:space="preserve"> REF _Ref101268144 \h  \* MERGEFORMAT </w:instrText>
      </w:r>
      <w:r>
        <w:rPr>
          <w:lang w:val="en-US"/>
        </w:rPr>
      </w:r>
      <w:r>
        <w:rPr>
          <w:lang w:val="en-US"/>
        </w:rPr>
        <w:fldChar w:fldCharType="separate"/>
      </w:r>
      <w:r w:rsidRPr="00380EB7">
        <w:rPr>
          <w:noProof/>
          <w:lang w:val="en-US"/>
        </w:rPr>
        <w:t>2</w:t>
      </w:r>
      <w:r w:rsidRPr="00380EB7">
        <w:rPr>
          <w:noProof/>
          <w:lang w:val="en-US"/>
        </w:rPr>
        <w:noBreakHyphen/>
        <w:t>6</w:t>
      </w:r>
      <w:r>
        <w:rPr>
          <w:lang w:val="en-US"/>
        </w:rPr>
        <w:fldChar w:fldCharType="end"/>
      </w:r>
      <w:r>
        <w:rPr>
          <w:lang w:val="en-US"/>
        </w:rPr>
        <w:t xml:space="preserve">. When plotting the </w:t>
      </w:r>
      <w:proofErr w:type="spellStart"/>
      <w:r>
        <w:rPr>
          <w:lang w:val="en-US"/>
        </w:rPr>
        <w:t>netOD</w:t>
      </w:r>
      <w:proofErr w:type="spellEnd"/>
      <w:r>
        <w:rPr>
          <w:lang w:val="en-US"/>
        </w:rPr>
        <w:t xml:space="preserve"> from these films together with the data from the first calibration, we saw </w:t>
      </w:r>
      <w:proofErr w:type="gramStart"/>
      <w:r>
        <w:rPr>
          <w:lang w:val="en-US"/>
        </w:rPr>
        <w:t>that films</w:t>
      </w:r>
      <w:proofErr w:type="gramEnd"/>
      <w:r>
        <w:rPr>
          <w:lang w:val="en-US"/>
        </w:rPr>
        <w:t xml:space="preserve"> belonging to given dose categories exhibited </w:t>
      </w:r>
      <w:r w:rsidRPr="00326EB7">
        <w:rPr>
          <w:b/>
          <w:bCs/>
          <w:lang w:val="en-US"/>
        </w:rPr>
        <w:t>only</w:t>
      </w:r>
      <w:r>
        <w:rPr>
          <w:lang w:val="en-US"/>
        </w:rPr>
        <w:t xml:space="preserve"> low or high response, not both (see </w:t>
      </w:r>
      <w:r>
        <w:rPr>
          <w:lang w:val="en-US"/>
        </w:rPr>
        <w:fldChar w:fldCharType="begin"/>
      </w:r>
      <w:r>
        <w:rPr>
          <w:lang w:val="en-US"/>
        </w:rPr>
        <w:instrText xml:space="preserve"> REF _Ref101959202 \h </w:instrText>
      </w:r>
      <w:r>
        <w:rPr>
          <w:lang w:val="en-US"/>
        </w:rPr>
      </w:r>
      <w:r>
        <w:rPr>
          <w:lang w:val="en-US"/>
        </w:rPr>
        <w:fldChar w:fldCharType="separate"/>
      </w:r>
      <w:r w:rsidR="00540B60" w:rsidRPr="00B10753">
        <w:rPr>
          <w:lang w:val="en-US"/>
        </w:rPr>
        <w:t xml:space="preserve">Figure </w:t>
      </w:r>
      <w:r w:rsidR="00540B60">
        <w:rPr>
          <w:noProof/>
          <w:lang w:val="en-US"/>
        </w:rPr>
        <w:t>2</w:t>
      </w:r>
      <w:r w:rsidR="00540B60">
        <w:rPr>
          <w:lang w:val="en-US"/>
        </w:rPr>
        <w:noBreakHyphen/>
      </w:r>
      <w:r w:rsidR="00540B60">
        <w:rPr>
          <w:noProof/>
          <w:lang w:val="en-US"/>
        </w:rPr>
        <w:t>13</w:t>
      </w:r>
      <w:r>
        <w:rPr>
          <w:lang w:val="en-US"/>
        </w:rPr>
        <w:fldChar w:fldCharType="end"/>
      </w:r>
      <w:r>
        <w:rPr>
          <w:lang w:val="en-US"/>
        </w:rPr>
        <w:t xml:space="preserve">). As a solution, we tried two approaches: First, the calibration films were fitted ignoring the possibility of high and low responses. The fit was subsequently used on the measurement films, converting their </w:t>
      </w:r>
      <w:proofErr w:type="spellStart"/>
      <w:r>
        <w:rPr>
          <w:lang w:val="en-US"/>
        </w:rPr>
        <w:t>netOD</w:t>
      </w:r>
      <w:proofErr w:type="spellEnd"/>
      <w:r>
        <w:rPr>
          <w:lang w:val="en-US"/>
        </w:rPr>
        <w:t xml:space="preserve"> values to dose. Second, we did not ignore the possibility of high and low response and used the fitting parameters from the first calibration on the high and low response measurement films, respectively. </w:t>
      </w:r>
    </w:p>
    <w:p w14:paraId="52B4F90E" w14:textId="77777777" w:rsidR="00D96EBC" w:rsidRPr="00D96EBC" w:rsidRDefault="00D96EBC" w:rsidP="00D96EBC">
      <w:pPr>
        <w:rPr>
          <w:lang w:val="en-US"/>
        </w:rPr>
      </w:pPr>
    </w:p>
    <w:p w14:paraId="6927530B" w14:textId="6C5FA7D6" w:rsidR="00C82B64" w:rsidRDefault="00C82B64" w:rsidP="004D7B5D">
      <w:pPr>
        <w:spacing w:line="360" w:lineRule="auto"/>
        <w:jc w:val="both"/>
        <w:rPr>
          <w:b/>
          <w:bCs/>
          <w:lang w:val="en-US"/>
        </w:rPr>
      </w:pPr>
    </w:p>
    <w:p w14:paraId="676F02B8" w14:textId="79ED831F" w:rsidR="00B10753" w:rsidRDefault="00025CD3" w:rsidP="004D7B5D">
      <w:pPr>
        <w:keepNext/>
        <w:spacing w:line="360" w:lineRule="auto"/>
        <w:jc w:val="center"/>
      </w:pPr>
      <w:r>
        <w:rPr>
          <w:noProof/>
        </w:rPr>
        <w:lastRenderedPageBreak/>
        <w:drawing>
          <wp:inline distT="0" distB="0" distL="0" distR="0" wp14:anchorId="27CC27DC" wp14:editId="3A2CB0AB">
            <wp:extent cx="4928527" cy="3460750"/>
            <wp:effectExtent l="0" t="0" r="5715" b="635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rotWithShape="1">
                    <a:blip r:embed="rId51" cstate="print">
                      <a:extLst>
                        <a:ext uri="{28A0092B-C50C-407E-A947-70E740481C1C}">
                          <a14:useLocalDpi xmlns:a14="http://schemas.microsoft.com/office/drawing/2010/main" val="0"/>
                        </a:ext>
                      </a:extLst>
                    </a:blip>
                    <a:srcRect t="4469"/>
                    <a:stretch/>
                  </pic:blipFill>
                  <pic:spPr bwMode="auto">
                    <a:xfrm>
                      <a:off x="0" y="0"/>
                      <a:ext cx="4977619" cy="3495222"/>
                    </a:xfrm>
                    <a:prstGeom prst="rect">
                      <a:avLst/>
                    </a:prstGeom>
                    <a:ln>
                      <a:noFill/>
                    </a:ln>
                    <a:extLst>
                      <a:ext uri="{53640926-AAD7-44D8-BBD7-CCE9431645EC}">
                        <a14:shadowObscured xmlns:a14="http://schemas.microsoft.com/office/drawing/2010/main"/>
                      </a:ext>
                    </a:extLst>
                  </pic:spPr>
                </pic:pic>
              </a:graphicData>
            </a:graphic>
          </wp:inline>
        </w:drawing>
      </w:r>
    </w:p>
    <w:p w14:paraId="26CB1769" w14:textId="6ACD4B5A" w:rsidR="0098149A" w:rsidRDefault="00B10753" w:rsidP="00AF3E83">
      <w:pPr>
        <w:pStyle w:val="Caption"/>
        <w:spacing w:line="360" w:lineRule="auto"/>
        <w:rPr>
          <w:lang w:val="en-US"/>
        </w:rPr>
      </w:pPr>
      <w:bookmarkStart w:id="148" w:name="_Ref101959202"/>
      <w:r w:rsidRPr="00B1075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13</w:t>
      </w:r>
      <w:r w:rsidR="00543048">
        <w:rPr>
          <w:lang w:val="en-US"/>
        </w:rPr>
        <w:fldChar w:fldCharType="end"/>
      </w:r>
      <w:bookmarkEnd w:id="148"/>
      <w:r w:rsidRPr="00B10753">
        <w:rPr>
          <w:lang w:val="en-US"/>
        </w:rPr>
        <w:t xml:space="preserve">. </w:t>
      </w:r>
      <w:proofErr w:type="spellStart"/>
      <w:r w:rsidRPr="00B10753">
        <w:rPr>
          <w:lang w:val="en-US"/>
        </w:rPr>
        <w:t>netOD</w:t>
      </w:r>
      <w:proofErr w:type="spellEnd"/>
      <w:r w:rsidRPr="00B10753">
        <w:rPr>
          <w:lang w:val="en-US"/>
        </w:rPr>
        <w:t xml:space="preserve"> of red c</w:t>
      </w:r>
      <w:r>
        <w:rPr>
          <w:lang w:val="en-US"/>
        </w:rPr>
        <w:t>hannel for both sets of calibration films</w:t>
      </w:r>
      <w:r w:rsidR="00F731E5">
        <w:rPr>
          <w:lang w:val="en-US"/>
        </w:rPr>
        <w:t xml:space="preserve"> performed at two different time points</w:t>
      </w:r>
      <w:r w:rsidR="00245071">
        <w:rPr>
          <w:lang w:val="en-US"/>
        </w:rPr>
        <w:t xml:space="preserve">. We see a clear separation </w:t>
      </w:r>
      <w:r w:rsidR="005A17AA">
        <w:rPr>
          <w:lang w:val="en-US"/>
        </w:rPr>
        <w:t xml:space="preserve">of the </w:t>
      </w:r>
      <w:proofErr w:type="spellStart"/>
      <w:r w:rsidR="005A17AA">
        <w:rPr>
          <w:lang w:val="en-US"/>
        </w:rPr>
        <w:t>netOD</w:t>
      </w:r>
      <w:proofErr w:type="spellEnd"/>
      <w:r w:rsidR="00265CCF">
        <w:rPr>
          <w:lang w:val="en-US"/>
        </w:rPr>
        <w:t xml:space="preserve"> from the first calibration</w:t>
      </w:r>
      <w:r w:rsidR="005A17AA">
        <w:rPr>
          <w:lang w:val="en-US"/>
        </w:rPr>
        <w:t xml:space="preserve"> for the same dose</w:t>
      </w:r>
      <w:r w:rsidR="00245071">
        <w:rPr>
          <w:lang w:val="en-US"/>
        </w:rPr>
        <w:t xml:space="preserve">, but </w:t>
      </w:r>
      <w:r w:rsidR="003C5E02">
        <w:rPr>
          <w:lang w:val="en-US"/>
        </w:rPr>
        <w:t>this is often not the case for the second calibration films.</w:t>
      </w:r>
      <w:r w:rsidR="00AF3E83">
        <w:rPr>
          <w:lang w:val="en-US"/>
        </w:rPr>
        <w:t xml:space="preserve"> A clear observation of this scenario can be seen for 5 and 10 </w:t>
      </w:r>
      <w:proofErr w:type="spellStart"/>
      <w:r w:rsidR="00AF3E83">
        <w:rPr>
          <w:lang w:val="en-US"/>
        </w:rPr>
        <w:t>Gy</w:t>
      </w:r>
      <w:proofErr w:type="spellEnd"/>
      <w:r w:rsidR="00AF3E83">
        <w:rPr>
          <w:lang w:val="en-US"/>
        </w:rPr>
        <w:t xml:space="preserve">. </w:t>
      </w:r>
    </w:p>
    <w:p w14:paraId="3FD7F145" w14:textId="14B1ADC1" w:rsidR="0098149A" w:rsidRPr="00273A72" w:rsidRDefault="0098149A" w:rsidP="004D7B5D">
      <w:pPr>
        <w:pStyle w:val="Heading4"/>
        <w:spacing w:line="360" w:lineRule="auto"/>
        <w:rPr>
          <w:lang w:val="en-US"/>
        </w:rPr>
      </w:pPr>
      <w:bookmarkStart w:id="149" w:name="_Ref103788813"/>
      <w:r>
        <w:rPr>
          <w:lang w:val="en-US"/>
        </w:rPr>
        <w:t>Dose evaluation</w:t>
      </w:r>
      <w:bookmarkEnd w:id="149"/>
      <w:r w:rsidR="0061191B">
        <w:rPr>
          <w:lang w:val="en-US"/>
        </w:rPr>
        <w:t xml:space="preserve"> by Monte Carlo simulations</w:t>
      </w:r>
    </w:p>
    <w:p w14:paraId="0E9F3019" w14:textId="7E9FBA3B" w:rsidR="001819E9" w:rsidRPr="001819E9" w:rsidRDefault="004E29E2" w:rsidP="004D7B5D">
      <w:pPr>
        <w:spacing w:line="360" w:lineRule="auto"/>
        <w:rPr>
          <w:lang w:val="en-US"/>
        </w:rPr>
      </w:pPr>
      <w:r>
        <w:rPr>
          <w:lang w:val="en-US"/>
        </w:rPr>
        <w:t>Striped GRID</w:t>
      </w:r>
      <w:r w:rsidR="00244488">
        <w:rPr>
          <w:lang w:val="en-US"/>
        </w:rPr>
        <w:t xml:space="preserve"> dosimetry for GRID was validated with Monte Carlo simulations performed by </w:t>
      </w:r>
      <w:proofErr w:type="spellStart"/>
      <w:r w:rsidR="00244488">
        <w:rPr>
          <w:lang w:val="en-US"/>
        </w:rPr>
        <w:t>Delmon</w:t>
      </w:r>
      <w:proofErr w:type="spellEnd"/>
      <w:r w:rsidR="00244488">
        <w:rPr>
          <w:lang w:val="en-US"/>
        </w:rPr>
        <w:t xml:space="preserve"> </w:t>
      </w:r>
      <w:proofErr w:type="spellStart"/>
      <w:r w:rsidR="00244488">
        <w:rPr>
          <w:lang w:val="en-US"/>
        </w:rPr>
        <w:t>Arous</w:t>
      </w:r>
      <w:proofErr w:type="spellEnd"/>
      <w:r w:rsidR="00244488">
        <w:rPr>
          <w:lang w:val="en-US"/>
        </w:rPr>
        <w:t>, PhD-student. He used FLUKA</w:t>
      </w:r>
      <w:r w:rsidR="007E62BD">
        <w:rPr>
          <w:lang w:val="en-US"/>
        </w:rPr>
        <w:t xml:space="preserve"> version </w:t>
      </w:r>
      <w:r w:rsidR="00BE43E2">
        <w:rPr>
          <w:lang w:val="en-US"/>
        </w:rPr>
        <w:t xml:space="preserve">4-2.1 </w:t>
      </w:r>
      <w:r w:rsidR="00BE43E2">
        <w:rPr>
          <w:lang w:val="en-US"/>
        </w:rPr>
        <w:fldChar w:fldCharType="begin"/>
      </w:r>
      <w:r w:rsidR="00384A75">
        <w:rPr>
          <w:lang w:val="en-US"/>
        </w:rPr>
        <w:instrText xml:space="preserve"> ADDIN ZOTERO_ITEM CSL_CITATION {"citationID":"2VZoySZX","properties":{"formattedCitation":"(Battistoni et al., 2015; B\\uc0\\u246{}hlen et al., 2014)","plainCitation":"(Battistoni et al., 2015; Böhlen et al., 2014)","noteIndex":0},"citationItems":[{"id":544,"uris":["http://zotero.org/users/9228513/items/NNFAXXKM"],"itemData":{"id":544,"type":"article-journal","abstract":"The capabilities and physics models implemented inside the FLUKA code are briefly described, with emphasis on hadronic interaction. Examples of the performances of the code are presented including basic (thin target) and complex benchmarks, and radiation detector specific applications. In particular the ability of FLUKA in describing existing calorimeter performances and in predicting those of future ones, as well as the use of the code for neutron and mixed field radiation detectors will be demonstrated with several examples.","collection-title":"Joint International Conference on Supercomputing in Nuclear Applications and Monte Carlo 2013, SNA + MC 2013. Pluri- and Trans-disciplinarity, Towards New Modeling and Numerical Simulation Paradigms","container-title":"Annals of Nuclear Energy","DOI":"10.1016/j.anucene.2014.11.007","ISSN":"0306-4549","journalAbbreviation":"Annals of Nuclear Energy","language":"en","page":"10-18","source":"ScienceDirect","title":"Overview of the FLUKA code","volume":"82","author":[{"family":"Battistoni","given":"Giuseppe"},{"family":"Boehlen","given":"Till"},{"family":"Cerutti","given":"Francesco"},{"family":"Chin","given":"Pik Wai"},{"family":"Esposito","given":"Luigi Salvatore"},{"family":"Fassò","given":"Alberto"},{"family":"Ferrari","given":"Alfredo"},{"family":"Lechner","given":"Anton"},{"family":"Empl","given":"Anton"},{"family":"Mairani","given":"Andrea"},{"family":"Mereghetti","given":"Alessio"},{"family":"Ortega","given":"Pablo Garcia"},{"family":"Ranft","given":"Johannes"},{"family":"Roesler","given":"Stefan"},{"family":"Sala","given":"Paola R."},{"family":"Vlachoudis","given":"Vasilis"},{"family":"Smirnov","given":"George"}],"issued":{"date-parts":[["2015",8,1]]}}},{"id":539,"uris":["http://zotero.org/users/9228513/items/DW8WH2Q8"],"itemData":{"id":539,"type":"article-journal","abstract":"The FLUKA Monte Carlo code is used extensively at CERN for all beam-machine interactions, radioprotection calculations and facility design of forthcoming projects. Such needs require the code to be consistently reliable over the entire energy range (from MeV to TeV) for all projectiles (full suite of elementary particles and heavy ions). Outside CERN, among various applications worldwide, FLUKA serves as a core tool for the HIT and CNAO hadron-therapy facilities in Europe. Therefore, medical applications further impose stringent requirements in terms of reliability and predictive power, which demands constant refinement of sophisticated nuclear models and continuous code improvement. Some of the latest developments implemented in FLUKA are presented in this paper, with particular emphasis on issues and concerns pertaining to CERN and medical applications.","container-title":"Nuclear Data Sheets","DOI":"10.1016/j.nds.2014.07.049","ISSN":"0090-3752","journalAbbreviation":"Nuclear Data Sheets","language":"en","page":"211-214","source":"ScienceDirect","title":"The FLUKA Code: Developments and Challenges for High Energy and Medical Applications","title-short":"The FLUKA Code","volume":"120","author":[{"family":"Böhlen","given":"T. T."},{"family":"Cerutti","given":"F."},{"family":"Chin","given":"M. P. W."},{"family":"Fassò","given":"A."},{"family":"Ferrari","given":"A."},{"family":"Ortega","given":"P. G."},{"family":"Mairani","given":"A."},{"family":"Sala","given":"P. R."},{"family":"Smirnov","given":"G."},{"family":"Vlachoudis","given":"V."}],"issued":{"date-parts":[["2014",6,1]]}}}],"schema":"https://github.com/citation-style-language/schema/raw/master/csl-citation.json"} </w:instrText>
      </w:r>
      <w:r w:rsidR="00BE43E2">
        <w:rPr>
          <w:lang w:val="en-US"/>
        </w:rPr>
        <w:fldChar w:fldCharType="separate"/>
      </w:r>
      <w:r w:rsidR="00384A75" w:rsidRPr="00C53ACC">
        <w:rPr>
          <w:rFonts w:cs="Times New Roman"/>
          <w:szCs w:val="24"/>
          <w:lang w:val="en-US"/>
        </w:rPr>
        <w:t>(</w:t>
      </w:r>
      <w:proofErr w:type="spellStart"/>
      <w:r w:rsidR="00384A75" w:rsidRPr="00C53ACC">
        <w:rPr>
          <w:rFonts w:cs="Times New Roman"/>
          <w:szCs w:val="24"/>
          <w:lang w:val="en-US"/>
        </w:rPr>
        <w:t>Battistoni</w:t>
      </w:r>
      <w:proofErr w:type="spellEnd"/>
      <w:r w:rsidR="00384A75" w:rsidRPr="00C53ACC">
        <w:rPr>
          <w:rFonts w:cs="Times New Roman"/>
          <w:szCs w:val="24"/>
          <w:lang w:val="en-US"/>
        </w:rPr>
        <w:t xml:space="preserve"> et al., 2015; </w:t>
      </w:r>
      <w:proofErr w:type="spellStart"/>
      <w:r w:rsidR="00384A75" w:rsidRPr="00C53ACC">
        <w:rPr>
          <w:rFonts w:cs="Times New Roman"/>
          <w:szCs w:val="24"/>
          <w:lang w:val="en-US"/>
        </w:rPr>
        <w:t>Böhlen</w:t>
      </w:r>
      <w:proofErr w:type="spellEnd"/>
      <w:r w:rsidR="00384A75" w:rsidRPr="00C53ACC">
        <w:rPr>
          <w:rFonts w:cs="Times New Roman"/>
          <w:szCs w:val="24"/>
          <w:lang w:val="en-US"/>
        </w:rPr>
        <w:t xml:space="preserve"> et al., 2014)</w:t>
      </w:r>
      <w:r w:rsidR="00BE43E2">
        <w:rPr>
          <w:lang w:val="en-US"/>
        </w:rPr>
        <w:fldChar w:fldCharType="end"/>
      </w:r>
      <w:r w:rsidR="00244488">
        <w:rPr>
          <w:lang w:val="en-US"/>
        </w:rPr>
        <w:t>, a particle physics Monte Carlo simulation package to simulate how the photons would interact in our experimental setup</w:t>
      </w:r>
      <w:r w:rsidR="00CF4BC6">
        <w:rPr>
          <w:lang w:val="en-US"/>
        </w:rPr>
        <w:t xml:space="preserve">, including </w:t>
      </w:r>
      <w:r w:rsidR="004A7506">
        <w:rPr>
          <w:lang w:val="en-US"/>
        </w:rPr>
        <w:t>chemical composition of EBT3 films, the</w:t>
      </w:r>
      <w:r w:rsidR="007039E2">
        <w:rPr>
          <w:lang w:val="en-US"/>
        </w:rPr>
        <w:t xml:space="preserve"> T25</w:t>
      </w:r>
      <w:r w:rsidR="004A7506">
        <w:rPr>
          <w:lang w:val="en-US"/>
        </w:rPr>
        <w:t xml:space="preserve"> cell flasks</w:t>
      </w:r>
      <w:r w:rsidR="00514E0E">
        <w:rPr>
          <w:lang w:val="en-US"/>
        </w:rPr>
        <w:t xml:space="preserve">, the 220 kV photon energy spectrum filtered through 0.7 mm Cu and </w:t>
      </w:r>
      <w:r w:rsidR="00D7227B">
        <w:rPr>
          <w:lang w:val="en-US"/>
        </w:rPr>
        <w:t>1.52 mm Al</w:t>
      </w:r>
      <w:r w:rsidR="003278DD">
        <w:rPr>
          <w:lang w:val="en-US"/>
        </w:rPr>
        <w:t xml:space="preserve"> and </w:t>
      </w:r>
      <w:r w:rsidR="007039E2">
        <w:rPr>
          <w:lang w:val="en-US"/>
        </w:rPr>
        <w:t xml:space="preserve">the collimation of the beam through the GRIDs. </w:t>
      </w:r>
      <w:r w:rsidR="000D0D70">
        <w:rPr>
          <w:lang w:val="en-US"/>
        </w:rPr>
        <w:t xml:space="preserve">The </w:t>
      </w:r>
      <w:r w:rsidR="00F421A2">
        <w:rPr>
          <w:lang w:val="en-US"/>
        </w:rPr>
        <w:t xml:space="preserve">algorithm </w:t>
      </w:r>
      <w:r w:rsidR="00E840F3">
        <w:rPr>
          <w:lang w:val="en-US"/>
        </w:rPr>
        <w:t xml:space="preserve">follows the photons’ interactions until a specified </w:t>
      </w:r>
      <w:r w:rsidR="00F654D1">
        <w:rPr>
          <w:lang w:val="en-US"/>
        </w:rPr>
        <w:t>cutoff energy</w:t>
      </w:r>
      <w:r w:rsidR="00B81A28">
        <w:rPr>
          <w:lang w:val="en-US"/>
        </w:rPr>
        <w:t xml:space="preserve"> has been reached</w:t>
      </w:r>
      <w:r w:rsidR="00D54DB3">
        <w:rPr>
          <w:lang w:val="en-US"/>
        </w:rPr>
        <w:t>,</w:t>
      </w:r>
      <w:r w:rsidR="00847FEA">
        <w:rPr>
          <w:lang w:val="en-US"/>
        </w:rPr>
        <w:t xml:space="preserve"> </w:t>
      </w:r>
      <w:r w:rsidR="00D54DB3">
        <w:rPr>
          <w:lang w:val="en-US"/>
        </w:rPr>
        <w:t>and the</w:t>
      </w:r>
      <w:r w:rsidR="00847FEA">
        <w:rPr>
          <w:lang w:val="en-US"/>
        </w:rPr>
        <w:t xml:space="preserve"> </w:t>
      </w:r>
      <w:r w:rsidR="00503BC3">
        <w:rPr>
          <w:lang w:val="en-US"/>
        </w:rPr>
        <w:t>remaining energy is deposited locally</w:t>
      </w:r>
      <w:r w:rsidR="00A4697F">
        <w:rPr>
          <w:lang w:val="en-US"/>
        </w:rPr>
        <w:t xml:space="preserve"> </w:t>
      </w:r>
      <w:r w:rsidR="00A4697F">
        <w:rPr>
          <w:lang w:val="en-US"/>
        </w:rPr>
        <w:fldChar w:fldCharType="begin"/>
      </w:r>
      <w:r w:rsidR="00A4697F">
        <w:rPr>
          <w:lang w:val="en-US"/>
        </w:rPr>
        <w:instrText xml:space="preserve"> ADDIN ZOTERO_ITEM CSL_CITATION {"citationID":"WDZGakez","properties":{"formattedCitation":"(N. Reynaert et.al, 2006)","plainCitation":"(N. Reynaert et.al, 2006)","noteIndex":0},"citationItems":[{"id":549,"uris":["http://zotero.org/users/9228513/items/BPU8VWY7"],"itemData":{"id":549,"type":"report","event-place":"Delft, The Netherlands","number":"16","publisher":"Netherlands Commission on Radiation Dosimetry","publisher-place":"Delft, The Netherlands","title":"Monte Carlo Treatment Planning An Introduction","author":[{"literal":"N. Reynaert et.al"}],"issued":{"date-parts":[["2006",6]]}}}],"schema":"https://github.com/citation-style-language/schema/raw/master/csl-citation.json"} </w:instrText>
      </w:r>
      <w:r w:rsidR="00A4697F">
        <w:rPr>
          <w:lang w:val="en-US"/>
        </w:rPr>
        <w:fldChar w:fldCharType="separate"/>
      </w:r>
      <w:r w:rsidR="00A4697F" w:rsidRPr="00C43D21">
        <w:rPr>
          <w:rFonts w:cs="Times New Roman"/>
          <w:lang w:val="en-US"/>
        </w:rPr>
        <w:t>(N. Reynaert et.al, 2006)</w:t>
      </w:r>
      <w:r w:rsidR="00A4697F">
        <w:rPr>
          <w:lang w:val="en-US"/>
        </w:rPr>
        <w:fldChar w:fldCharType="end"/>
      </w:r>
      <w:r w:rsidR="00847FEA">
        <w:rPr>
          <w:lang w:val="en-US"/>
        </w:rPr>
        <w:t xml:space="preserve">. </w:t>
      </w:r>
      <w:r w:rsidR="006C229D">
        <w:rPr>
          <w:lang w:val="en-US"/>
        </w:rPr>
        <w:t xml:space="preserve">Cutoff energy of 1 keV was chosen for </w:t>
      </w:r>
      <w:r w:rsidR="00334458">
        <w:rPr>
          <w:lang w:val="en-US"/>
        </w:rPr>
        <w:t>photons and secondary electrons</w:t>
      </w:r>
      <w:r w:rsidR="00C45790">
        <w:rPr>
          <w:lang w:val="en-US"/>
        </w:rPr>
        <w:t xml:space="preserve"> </w:t>
      </w:r>
      <w:r w:rsidR="00C45790">
        <w:rPr>
          <w:lang w:val="en-US"/>
        </w:rPr>
        <w:fldChar w:fldCharType="begin"/>
      </w:r>
      <w:r w:rsidR="00C45790">
        <w:rPr>
          <w:lang w:val="en-US"/>
        </w:rPr>
        <w:instrText xml:space="preserve"> ADDIN ZOTERO_ITEM CSL_CITATION {"citationID":"W37WKlty","properties":{"formattedCitation":"(Jabbari, 2011)","plainCitation":"(Jabbari, 2011)","noteIndex":0},"citationItems":[{"id":551,"uris":["http://zotero.org/users/9228513/items/Y678R6YZ"],"itemData":{"id":551,"type":"article-journal","abstract":"An important requirement in radiation therapy is a fast and accurate treatment planning system. This system, using computed tomography (CT) data, direction, and characteristics of the beam, calculates the dose at all points of the patient's volume. The two main factors in treatment planning system are accuracy and speed. According to these factors, various generations of treatment planning systems are developed. This article is a review of the Fast Monte Carlo treatment planning algorithms, which are accurate and fast at the same time. The Monte Carlo techniques are based on the transport of each individual particle (e.g., photon or electron) in the tissue. The transport of the particle is done using the physics of the interaction of the particles with matter. Other techniques transport the particles as a group. For a typical dose calculation in radiation therapy the code has to transport several millions particles, which take a few hours, therefore, the Monte Carlo techniques are accurate, but slow for clinical use. In recent years, with the development of the ‘fast’ Monte Carlo systems, one is able to perform dose calculation in a reasonable time for clinical use. The acceptable time for dose calculation is in the range of one minute. There is currently a growing interest in the fast Monte Carlo treatment planning systems and there are many commercial treatment planning systems that perform dose calculation in radiation therapy based on the Monte Carlo technique.","container-title":"Journal of Medical Signals and Sensors","ISSN":"2228-7477","issue":"1","journalAbbreviation":"J Med Signals Sens","note":"PMID: 22606661\nPMCID: PMC3317764","page":"73-86","source":"PubMed Central","title":"Review of Fast Monte Carlo Codes for Dose Calculation in Radiation Therapy Treatment Planning","volume":"1","author":[{"family":"Jabbari","given":"Keyvan"}],"issued":{"date-parts":[["2011"]]}}}],"schema":"https://github.com/citation-style-language/schema/raw/master/csl-citation.json"} </w:instrText>
      </w:r>
      <w:r w:rsidR="00C45790">
        <w:rPr>
          <w:lang w:val="en-US"/>
        </w:rPr>
        <w:fldChar w:fldCharType="separate"/>
      </w:r>
      <w:r w:rsidR="00C45790" w:rsidRPr="003A130D">
        <w:rPr>
          <w:rFonts w:cs="Times New Roman"/>
          <w:lang w:val="en-US"/>
        </w:rPr>
        <w:t>(Jabbari, 2011)</w:t>
      </w:r>
      <w:r w:rsidR="00C45790">
        <w:rPr>
          <w:lang w:val="en-US"/>
        </w:rPr>
        <w:fldChar w:fldCharType="end"/>
      </w:r>
      <w:r w:rsidR="003A130D">
        <w:rPr>
          <w:lang w:val="en-US"/>
        </w:rPr>
        <w:t xml:space="preserve">, and a total of </w:t>
      </w:r>
      <m:oMath>
        <m:r>
          <w:rPr>
            <w:rFonts w:ascii="Cambria Math" w:hAnsi="Cambria Math"/>
            <w:lang w:val="en-US"/>
          </w:rPr>
          <m:t>2⋅</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7</m:t>
            </m:r>
          </m:sup>
        </m:sSup>
      </m:oMath>
      <w:r w:rsidR="003A130D">
        <w:rPr>
          <w:rFonts w:eastAsiaTheme="minorEastAsia"/>
          <w:lang w:val="en-US"/>
        </w:rPr>
        <w:t xml:space="preserve"> primary X-rays were simulated. </w:t>
      </w:r>
      <w:r w:rsidR="003857CF">
        <w:rPr>
          <w:lang w:val="en-US"/>
        </w:rPr>
        <w:t xml:space="preserve"> </w:t>
      </w:r>
      <w:r w:rsidR="008B1E5F">
        <w:rPr>
          <w:lang w:val="en-US"/>
        </w:rPr>
        <w:t xml:space="preserve"> </w:t>
      </w:r>
      <w:r w:rsidR="008F4F97">
        <w:rPr>
          <w:lang w:val="en-US"/>
        </w:rPr>
        <w:t xml:space="preserve">With these Monte Carlo simulations, the absorbed dose within the </w:t>
      </w:r>
      <w:r w:rsidR="00B7184B">
        <w:rPr>
          <w:lang w:val="en-US"/>
        </w:rPr>
        <w:t>EBT3 films w</w:t>
      </w:r>
      <w:r w:rsidR="00B46024">
        <w:rPr>
          <w:lang w:val="en-US"/>
        </w:rPr>
        <w:t>as</w:t>
      </w:r>
      <w:r>
        <w:rPr>
          <w:lang w:val="en-US"/>
        </w:rPr>
        <w:t xml:space="preserve"> numerically estimated</w:t>
      </w:r>
      <w:r w:rsidR="00B7184B">
        <w:rPr>
          <w:lang w:val="en-US"/>
        </w:rPr>
        <w:t>.</w:t>
      </w:r>
      <w:r w:rsidR="00131062">
        <w:rPr>
          <w:lang w:val="en-US"/>
        </w:rPr>
        <w:br/>
      </w:r>
    </w:p>
    <w:p w14:paraId="464D3E75" w14:textId="278EDA78" w:rsidR="000F242A" w:rsidRDefault="000F242A" w:rsidP="004D7B5D">
      <w:pPr>
        <w:pStyle w:val="Heading2"/>
        <w:spacing w:line="360" w:lineRule="auto"/>
        <w:rPr>
          <w:lang w:val="en-US"/>
        </w:rPr>
      </w:pPr>
      <w:bookmarkStart w:id="150" w:name="_Ref100070467"/>
      <w:bookmarkStart w:id="151" w:name="_Toc107354694"/>
      <w:commentRangeStart w:id="152"/>
      <w:r>
        <w:rPr>
          <w:lang w:val="en-US"/>
        </w:rPr>
        <w:lastRenderedPageBreak/>
        <w:t xml:space="preserve">Cell </w:t>
      </w:r>
      <w:r w:rsidR="0091767A">
        <w:rPr>
          <w:lang w:val="en-US"/>
        </w:rPr>
        <w:t>E</w:t>
      </w:r>
      <w:r>
        <w:rPr>
          <w:lang w:val="en-US"/>
        </w:rPr>
        <w:t>xperiments</w:t>
      </w:r>
      <w:commentRangeEnd w:id="152"/>
      <w:r w:rsidR="000B1A09">
        <w:rPr>
          <w:rStyle w:val="CommentReference"/>
          <w:rFonts w:ascii="Times New Roman" w:eastAsiaTheme="minorHAnsi" w:hAnsi="Times New Roman" w:cstheme="minorBidi"/>
          <w:color w:val="auto"/>
        </w:rPr>
        <w:commentReference w:id="152"/>
      </w:r>
      <w:bookmarkEnd w:id="150"/>
      <w:bookmarkEnd w:id="151"/>
    </w:p>
    <w:p w14:paraId="17E4666F" w14:textId="484CB39A" w:rsidR="003F1793" w:rsidRPr="00363CD1" w:rsidRDefault="003E14B6" w:rsidP="00363CD1">
      <w:pPr>
        <w:spacing w:line="360" w:lineRule="auto"/>
        <w:rPr>
          <w:lang w:val="en-US"/>
        </w:rPr>
      </w:pPr>
      <w:r>
        <w:rPr>
          <w:lang w:val="en-US"/>
        </w:rPr>
        <w:t xml:space="preserve">Cell </w:t>
      </w:r>
      <w:r w:rsidR="006F3435">
        <w:rPr>
          <w:lang w:val="en-US"/>
        </w:rPr>
        <w:t xml:space="preserve">experiments were </w:t>
      </w:r>
      <w:commentRangeStart w:id="153"/>
      <w:r w:rsidR="006F3435">
        <w:rPr>
          <w:lang w:val="en-US"/>
        </w:rPr>
        <w:t xml:space="preserve">performed by Magnus </w:t>
      </w:r>
      <w:proofErr w:type="spellStart"/>
      <w:r w:rsidR="006F3435">
        <w:rPr>
          <w:lang w:val="en-US"/>
        </w:rPr>
        <w:t>Børsting</w:t>
      </w:r>
      <w:proofErr w:type="spellEnd"/>
      <w:r w:rsidR="006F3435">
        <w:rPr>
          <w:lang w:val="en-US"/>
        </w:rPr>
        <w:t xml:space="preserve"> </w:t>
      </w:r>
      <w:r w:rsidR="009001B2">
        <w:rPr>
          <w:lang w:val="en-US"/>
        </w:rPr>
        <w:t xml:space="preserve">in his </w:t>
      </w:r>
      <w:commentRangeEnd w:id="153"/>
      <w:r w:rsidR="003B6FF1">
        <w:rPr>
          <w:rStyle w:val="CommentReference"/>
        </w:rPr>
        <w:commentReference w:id="153"/>
      </w:r>
      <w:r w:rsidR="009001B2">
        <w:rPr>
          <w:lang w:val="en-US"/>
        </w:rPr>
        <w:t xml:space="preserve">master thesis: </w:t>
      </w:r>
      <w:r w:rsidR="009001B2">
        <w:rPr>
          <w:lang w:val="en-US"/>
        </w:rPr>
        <w:br/>
      </w:r>
      <w:r w:rsidR="009001B2" w:rsidRPr="009001B2">
        <w:rPr>
          <w:i/>
          <w:iCs/>
          <w:lang w:val="en-US"/>
        </w:rPr>
        <w:t>“</w:t>
      </w:r>
      <w:r w:rsidR="009001B2">
        <w:rPr>
          <w:i/>
          <w:iCs/>
          <w:lang w:val="en-US"/>
        </w:rPr>
        <w:t>GRID irradiation and bystander effect in lung cancer cells</w:t>
      </w:r>
      <w:r w:rsidR="009001B2" w:rsidRPr="009001B2">
        <w:rPr>
          <w:i/>
          <w:iCs/>
          <w:lang w:val="en-US"/>
        </w:rPr>
        <w:t>”</w:t>
      </w:r>
      <w:r w:rsidR="004F0A4D">
        <w:rPr>
          <w:i/>
          <w:iCs/>
          <w:lang w:val="en-US"/>
        </w:rPr>
        <w:fldChar w:fldCharType="begin"/>
      </w:r>
      <w:r w:rsidR="00BE7A1D">
        <w:rPr>
          <w:i/>
          <w:iCs/>
          <w:lang w:val="en-US"/>
        </w:rPr>
        <w:instrText xml:space="preserve"> ADDIN ZOTERO_ITEM CSL_CITATION {"citationID":"ICfOYjqO","properties":{"formattedCitation":"(Magnus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4F0A4D">
        <w:rPr>
          <w:i/>
          <w:iCs/>
          <w:lang w:val="en-US"/>
        </w:rPr>
        <w:fldChar w:fldCharType="separate"/>
      </w:r>
      <w:r w:rsidR="004F0A4D" w:rsidRPr="004F0A4D">
        <w:rPr>
          <w:rFonts w:cs="Times New Roman"/>
          <w:szCs w:val="24"/>
          <w:lang w:val="en-US"/>
        </w:rPr>
        <w:t xml:space="preserve">(Magnus </w:t>
      </w:r>
      <w:proofErr w:type="spellStart"/>
      <w:r w:rsidR="004F0A4D" w:rsidRPr="004F0A4D">
        <w:rPr>
          <w:rFonts w:cs="Times New Roman"/>
          <w:szCs w:val="24"/>
          <w:lang w:val="en-US"/>
        </w:rPr>
        <w:t>Børsting</w:t>
      </w:r>
      <w:proofErr w:type="spellEnd"/>
      <w:r w:rsidR="004F0A4D" w:rsidRPr="004F0A4D">
        <w:rPr>
          <w:rFonts w:cs="Times New Roman"/>
          <w:szCs w:val="24"/>
          <w:lang w:val="en-US"/>
        </w:rPr>
        <w:t>, 2020</w:t>
      </w:r>
      <w:r w:rsidR="0050052D">
        <w:rPr>
          <w:rFonts w:cs="Times New Roman"/>
          <w:szCs w:val="24"/>
          <w:lang w:val="en-US"/>
        </w:rPr>
        <w:t xml:space="preserve">, </w:t>
      </w:r>
      <w:r w:rsidR="00D70C4C">
        <w:rPr>
          <w:rFonts w:cs="Times New Roman"/>
          <w:szCs w:val="24"/>
          <w:lang w:val="en-US"/>
        </w:rPr>
        <w:t>45-56</w:t>
      </w:r>
      <w:r w:rsidR="004F0A4D" w:rsidRPr="004F0A4D">
        <w:rPr>
          <w:rFonts w:cs="Times New Roman"/>
          <w:szCs w:val="24"/>
          <w:lang w:val="en-US"/>
        </w:rPr>
        <w:t>)</w:t>
      </w:r>
      <w:r w:rsidR="004F0A4D">
        <w:rPr>
          <w:i/>
          <w:iCs/>
          <w:lang w:val="en-US"/>
        </w:rPr>
        <w:fldChar w:fldCharType="end"/>
      </w:r>
      <w:r w:rsidR="00DE4DEB">
        <w:rPr>
          <w:i/>
          <w:iCs/>
          <w:lang w:val="en-US"/>
        </w:rPr>
        <w:t>.</w:t>
      </w:r>
      <w:r w:rsidR="0092573D">
        <w:rPr>
          <w:lang w:val="en-US"/>
        </w:rPr>
        <w:br/>
      </w:r>
      <w:r w:rsidR="0022460E">
        <w:rPr>
          <w:lang w:val="en-US"/>
        </w:rPr>
        <w:br/>
      </w:r>
      <w:r w:rsidR="00DC4BE3">
        <w:rPr>
          <w:lang w:val="en-US"/>
        </w:rPr>
        <w:t xml:space="preserve">A549 cells were chosen </w:t>
      </w:r>
      <w:r w:rsidR="008E4C01">
        <w:rPr>
          <w:lang w:val="en-US"/>
        </w:rPr>
        <w:t>for</w:t>
      </w:r>
      <w:r w:rsidR="00B43D9B">
        <w:rPr>
          <w:lang w:val="en-US"/>
        </w:rPr>
        <w:t xml:space="preserve"> in vitro</w:t>
      </w:r>
      <w:r w:rsidR="00DC4BE3">
        <w:rPr>
          <w:lang w:val="en-US"/>
        </w:rPr>
        <w:t xml:space="preserve"> GRID irradiation. The cell line is </w:t>
      </w:r>
      <w:r w:rsidR="00551C8F">
        <w:rPr>
          <w:lang w:val="en-US"/>
        </w:rPr>
        <w:t>a</w:t>
      </w:r>
      <w:r w:rsidR="00412F8A">
        <w:rPr>
          <w:lang w:val="en-US"/>
        </w:rPr>
        <w:t>n</w:t>
      </w:r>
      <w:r w:rsidR="00551C8F">
        <w:rPr>
          <w:lang w:val="en-US"/>
        </w:rPr>
        <w:t xml:space="preserve"> alveolar basal epithelial cancer cell originating from the study of 200 human tumors, where the goal was to establish cell lines</w:t>
      </w:r>
      <w:r w:rsidR="001E7DCB">
        <w:rPr>
          <w:lang w:val="en-US"/>
        </w:rPr>
        <w:t xml:space="preserve"> for laboratory research</w:t>
      </w:r>
      <w:r w:rsidR="00551C8F">
        <w:rPr>
          <w:lang w:val="en-US"/>
        </w:rPr>
        <w:t xml:space="preserve"> </w:t>
      </w:r>
      <w:r w:rsidR="00551C8F">
        <w:rPr>
          <w:lang w:val="en-US"/>
        </w:rPr>
        <w:fldChar w:fldCharType="begin"/>
      </w:r>
      <w:r w:rsidR="00551C8F">
        <w:rPr>
          <w:lang w:val="en-US"/>
        </w:rPr>
        <w:instrText xml:space="preserve"> ADDIN ZOTERO_ITEM CSL_CITATION {"citationID":"2PP5nbfE","properties":{"formattedCitation":"(Giard et al., 1973)","plainCitation":"(Giard et al., 1973)","noteIndex":0},"citationItems":[{"id":417,"uris":["http://zotero.org/users/9228513/items/QTV4FTKZ"],"itemData":{"id":417,"type":"article-journal","container-title":"Journal of the National Cancer Institute","DOI":"10.1093/jnci/51.5.1417","ISSN":"0027-8874","issue":"5","journalAbbreviation":"J Natl Cancer Inst","language":"eng","note":"PMID: 4357758","page":"1417-1423","source":"PubMed","title":"In vitro cultivation of human tumors: establishment of cell lines derived from a series of solid tumors","title-short":"In vitro cultivation of human tumors","volume":"51","author":[{"family":"Giard","given":"D. J."},{"family":"Aaronson","given":"S. A."},{"family":"Todaro","given":"G. J."},{"family":"Arnstein","given":"P."},{"family":"Kersey","given":"J. H."},{"family":"Dosik","given":"H."},{"family":"Parks","given":"W. P."}],"issued":{"date-parts":[["1973",11]]}}}],"schema":"https://github.com/citation-style-language/schema/raw/master/csl-citation.json"} </w:instrText>
      </w:r>
      <w:r w:rsidR="00551C8F">
        <w:rPr>
          <w:lang w:val="en-US"/>
        </w:rPr>
        <w:fldChar w:fldCharType="separate"/>
      </w:r>
      <w:r w:rsidR="00551C8F" w:rsidRPr="005866E8">
        <w:rPr>
          <w:rFonts w:cs="Times New Roman"/>
          <w:lang w:val="en-US"/>
        </w:rPr>
        <w:t>(</w:t>
      </w:r>
      <w:proofErr w:type="spellStart"/>
      <w:r w:rsidR="00551C8F" w:rsidRPr="005866E8">
        <w:rPr>
          <w:rFonts w:cs="Times New Roman"/>
          <w:lang w:val="en-US"/>
        </w:rPr>
        <w:t>Giard</w:t>
      </w:r>
      <w:proofErr w:type="spellEnd"/>
      <w:r w:rsidR="00551C8F" w:rsidRPr="005866E8">
        <w:rPr>
          <w:rFonts w:cs="Times New Roman"/>
          <w:lang w:val="en-US"/>
        </w:rPr>
        <w:t xml:space="preserve"> et al., 1973)</w:t>
      </w:r>
      <w:r w:rsidR="00551C8F">
        <w:rPr>
          <w:lang w:val="en-US"/>
        </w:rPr>
        <w:fldChar w:fldCharType="end"/>
      </w:r>
      <w:r w:rsidR="00551C8F">
        <w:rPr>
          <w:lang w:val="en-US"/>
        </w:rPr>
        <w:t xml:space="preserve">. </w:t>
      </w:r>
      <w:r w:rsidR="00530BDB">
        <w:rPr>
          <w:lang w:val="en-US"/>
        </w:rPr>
        <w:t>An a</w:t>
      </w:r>
      <w:r w:rsidR="00D67AAB">
        <w:rPr>
          <w:lang w:val="en-US"/>
        </w:rPr>
        <w:t>lveolar</w:t>
      </w:r>
      <w:r w:rsidR="00530BDB">
        <w:rPr>
          <w:lang w:val="en-US"/>
        </w:rPr>
        <w:t xml:space="preserve"> cell</w:t>
      </w:r>
      <w:r w:rsidR="00756DC9">
        <w:rPr>
          <w:lang w:val="en-US"/>
        </w:rPr>
        <w:t xml:space="preserve"> </w:t>
      </w:r>
      <w:r w:rsidR="00187109">
        <w:rPr>
          <w:lang w:val="en-US"/>
        </w:rPr>
        <w:t>originates</w:t>
      </w:r>
      <w:r w:rsidR="00756DC9">
        <w:rPr>
          <w:lang w:val="en-US"/>
        </w:rPr>
        <w:t xml:space="preserve"> from the alveoli of the lungs, which</w:t>
      </w:r>
      <w:r w:rsidR="00530BDB">
        <w:rPr>
          <w:lang w:val="en-US"/>
        </w:rPr>
        <w:t xml:space="preserve"> are small cavities </w:t>
      </w:r>
      <w:r w:rsidR="002A7D61">
        <w:rPr>
          <w:lang w:val="en-US"/>
        </w:rPr>
        <w:t xml:space="preserve">that exchange oxygen for carbon dioxide. </w:t>
      </w:r>
      <w:r w:rsidR="00D34764">
        <w:rPr>
          <w:lang w:val="en-US"/>
        </w:rPr>
        <w:t xml:space="preserve">Epithelial cells are </w:t>
      </w:r>
      <w:r w:rsidR="00B01CC7">
        <w:rPr>
          <w:lang w:val="en-US"/>
        </w:rPr>
        <w:t xml:space="preserve">cells </w:t>
      </w:r>
      <w:r w:rsidR="00641103">
        <w:rPr>
          <w:lang w:val="en-US"/>
        </w:rPr>
        <w:t xml:space="preserve">that covers </w:t>
      </w:r>
      <w:r w:rsidR="00E92458">
        <w:rPr>
          <w:lang w:val="en-US"/>
        </w:rPr>
        <w:t xml:space="preserve">the surface areas of the body </w:t>
      </w:r>
      <w:r w:rsidR="00E92458">
        <w:rPr>
          <w:lang w:val="en-US"/>
        </w:rPr>
        <w:fldChar w:fldCharType="begin"/>
      </w:r>
      <w:r w:rsidR="00E92458">
        <w:rPr>
          <w:lang w:val="en-US"/>
        </w:rPr>
        <w:instrText xml:space="preserve"> ADDIN ZOTERO_ITEM CSL_CITATION {"citationID":"dhnHRKYz","properties":{"formattedCitation":"({\\i{}Epithelium | Anatomy | Britannica}, 2009)","plainCitation":"(Epithelium | Anatomy | Britannica, 2009)","noteIndex":0},"citationItems":[{"id":419,"uris":["http://zotero.org/users/9228513/items/Y6DVQ4YN"],"itemData":{"id":419,"type":"webpage","abstract":"epithelium, in anatomy, layer of cells closely bound to one another to form continuous sheets covering surfaces that may come into contact with foreign substances. Epithelium occurs in both plants and animals. In animals, outgrowths or ingrowths from these surfaces form structures consisting largely or entirely of cells derived from the surface epithelium. In this way the central nervous system, the sensitive surfaces of special sense organs, glands, hair, nails, and other structures all originate. The epithelial cells possess typical microscopical characteristics: the cell outline is clearly marked, and the nucleus large and spherical or ellipsoidal. The cytoplasm of the","language":"en","title":"epithelium | anatomy | Britannica","URL":"https://www.britannica.com/science/epithelium","accessed":{"date-parts":[["2022",4,4]]},"issued":{"date-parts":[["2009",4,1]]}}}],"schema":"https://github.com/citation-style-language/schema/raw/master/csl-citation.json"} </w:instrText>
      </w:r>
      <w:r w:rsidR="00E92458">
        <w:rPr>
          <w:lang w:val="en-US"/>
        </w:rPr>
        <w:fldChar w:fldCharType="separate"/>
      </w:r>
      <w:r w:rsidR="00E92458" w:rsidRPr="00874348">
        <w:rPr>
          <w:rFonts w:cs="Times New Roman"/>
          <w:szCs w:val="24"/>
          <w:lang w:val="en-US"/>
        </w:rPr>
        <w:t>(</w:t>
      </w:r>
      <w:r w:rsidR="00E92458" w:rsidRPr="00874348">
        <w:rPr>
          <w:rFonts w:cs="Times New Roman"/>
          <w:i/>
          <w:iCs/>
          <w:szCs w:val="24"/>
          <w:lang w:val="en-US"/>
        </w:rPr>
        <w:t>Epithelium | Anatomy | Britannica</w:t>
      </w:r>
      <w:r w:rsidR="00E92458" w:rsidRPr="00874348">
        <w:rPr>
          <w:rFonts w:cs="Times New Roman"/>
          <w:szCs w:val="24"/>
          <w:lang w:val="en-US"/>
        </w:rPr>
        <w:t>, 2009)</w:t>
      </w:r>
      <w:r w:rsidR="00E92458">
        <w:rPr>
          <w:lang w:val="en-US"/>
        </w:rPr>
        <w:fldChar w:fldCharType="end"/>
      </w:r>
      <w:r w:rsidR="00874348">
        <w:rPr>
          <w:lang w:val="en-US"/>
        </w:rPr>
        <w:t xml:space="preserve">. </w:t>
      </w:r>
      <w:r w:rsidR="00E92458">
        <w:rPr>
          <w:lang w:val="en-US"/>
        </w:rPr>
        <w:t xml:space="preserve"> </w:t>
      </w:r>
      <w:r w:rsidR="00FD10DD">
        <w:rPr>
          <w:lang w:val="en-US"/>
        </w:rPr>
        <w:t xml:space="preserve">Basal means that the cell is found </w:t>
      </w:r>
      <w:r w:rsidR="00DA7123">
        <w:rPr>
          <w:lang w:val="en-US"/>
        </w:rPr>
        <w:t xml:space="preserve">in the </w:t>
      </w:r>
      <w:r w:rsidR="006B35A7">
        <w:rPr>
          <w:lang w:val="en-US"/>
        </w:rPr>
        <w:t>deepest layer</w:t>
      </w:r>
      <w:r w:rsidR="00DA7123">
        <w:rPr>
          <w:lang w:val="en-US"/>
        </w:rPr>
        <w:t xml:space="preserve"> of the epithelium </w:t>
      </w:r>
      <w:r w:rsidR="007E240F">
        <w:rPr>
          <w:lang w:val="en-US"/>
        </w:rPr>
        <w:fldChar w:fldCharType="begin"/>
      </w:r>
      <w:r w:rsidR="00BE7A1D">
        <w:rPr>
          <w:lang w:val="en-US"/>
        </w:rPr>
        <w:instrText xml:space="preserve"> ADDIN ZOTERO_ITEM CSL_CITATION {"citationID":"9HcOlwls","properties":{"formattedCitation":"(Morgenroth &amp; Ebsen, 2008)","plainCitation":"(Morgenroth &amp; Ebsen, 2008)","dontUpdate":true,"noteIndex":0},"citationItems":[{"id":421,"uris":["http://zotero.org/users/9228513/items/IT5YD56Q"],"itemData":{"id":421,"type":"chapter","container-title":"Mechanical Ventilation","event-place":"Philadelphia","ISBN":"978-0-7216-0186-1","language":"en","note":"DOI: 10.1016/B978-0-7216-0186-1.50012-0","page":"69-85","publisher":"W.B. Saunders","publisher-place":"Philadelphia","source":"ScienceDirect","title":"CHAPTER 8 - Anatomy","URL":"https://www.sciencedirect.com/science/article/pii/B9780721601861500120","author":[{"family":"Morgenroth","given":"Konrad"},{"family":"Ebsen","given":"Michael"}],"editor":[{"family":"Papadakos","given":"PETER J."},{"family":"Lachmann","given":"BURKHARD"},{"family":"Visser-Isles","given":"Laraine"}],"accessed":{"date-parts":[["2022",4,4]]},"issued":{"date-parts":[["2008",1,1]]}}}],"schema":"https://github.com/citation-style-language/schema/raw/master/csl-citation.json"} </w:instrText>
      </w:r>
      <w:r w:rsidR="007E240F">
        <w:rPr>
          <w:lang w:val="en-US"/>
        </w:rPr>
        <w:fldChar w:fldCharType="separate"/>
      </w:r>
      <w:r w:rsidR="007E240F" w:rsidRPr="0091663E">
        <w:rPr>
          <w:rFonts w:cs="Times New Roman"/>
          <w:lang w:val="en-US"/>
        </w:rPr>
        <w:t>(</w:t>
      </w:r>
      <w:proofErr w:type="spellStart"/>
      <w:r w:rsidR="007E240F" w:rsidRPr="0091663E">
        <w:rPr>
          <w:rFonts w:cs="Times New Roman"/>
          <w:lang w:val="en-US"/>
        </w:rPr>
        <w:t>Morgenroth</w:t>
      </w:r>
      <w:proofErr w:type="spellEnd"/>
      <w:r w:rsidR="007E240F" w:rsidRPr="0091663E">
        <w:rPr>
          <w:rFonts w:cs="Times New Roman"/>
          <w:lang w:val="en-US"/>
        </w:rPr>
        <w:t xml:space="preserve"> &amp; </w:t>
      </w:r>
      <w:proofErr w:type="spellStart"/>
      <w:r w:rsidR="007E240F" w:rsidRPr="0091663E">
        <w:rPr>
          <w:rFonts w:cs="Times New Roman"/>
          <w:lang w:val="en-US"/>
        </w:rPr>
        <w:t>Ebsen</w:t>
      </w:r>
      <w:proofErr w:type="spellEnd"/>
      <w:r w:rsidR="007E240F" w:rsidRPr="0091663E">
        <w:rPr>
          <w:rFonts w:cs="Times New Roman"/>
          <w:lang w:val="en-US"/>
        </w:rPr>
        <w:t>, 2008</w:t>
      </w:r>
      <w:r w:rsidR="0091663E">
        <w:rPr>
          <w:rFonts w:cs="Times New Roman"/>
          <w:lang w:val="en-US"/>
        </w:rPr>
        <w:t>, p.70</w:t>
      </w:r>
      <w:r w:rsidR="007E240F" w:rsidRPr="0091663E">
        <w:rPr>
          <w:rFonts w:cs="Times New Roman"/>
          <w:lang w:val="en-US"/>
        </w:rPr>
        <w:t>)</w:t>
      </w:r>
      <w:r w:rsidR="007E240F">
        <w:rPr>
          <w:lang w:val="en-US"/>
        </w:rPr>
        <w:fldChar w:fldCharType="end"/>
      </w:r>
      <w:r w:rsidR="0091663E">
        <w:rPr>
          <w:lang w:val="en-US"/>
        </w:rPr>
        <w:t>.</w:t>
      </w:r>
      <w:r w:rsidR="00DA7123">
        <w:rPr>
          <w:lang w:val="en-US"/>
        </w:rPr>
        <w:t xml:space="preserve"> </w:t>
      </w:r>
      <w:r w:rsidR="00B01CC7">
        <w:rPr>
          <w:lang w:val="en-US"/>
        </w:rPr>
        <w:t xml:space="preserve"> </w:t>
      </w:r>
      <w:r w:rsidR="00A74510">
        <w:rPr>
          <w:lang w:val="en-US"/>
        </w:rPr>
        <w:t xml:space="preserve">A549 cells </w:t>
      </w:r>
      <w:r w:rsidR="002F1353">
        <w:rPr>
          <w:lang w:val="en-US"/>
        </w:rPr>
        <w:t xml:space="preserve">are well suited for GRID experiments, as </w:t>
      </w:r>
      <w:r w:rsidR="00A107BF">
        <w:rPr>
          <w:lang w:val="en-US"/>
        </w:rPr>
        <w:t xml:space="preserve">the cell lines </w:t>
      </w:r>
      <w:r w:rsidR="00C02810">
        <w:rPr>
          <w:lang w:val="en-US"/>
        </w:rPr>
        <w:t xml:space="preserve">has exhibited radiation induced bystander effects in previous </w:t>
      </w:r>
      <w:r w:rsidR="00F71359">
        <w:rPr>
          <w:lang w:val="en-US"/>
        </w:rPr>
        <w:t xml:space="preserve">studies </w:t>
      </w:r>
      <w:r w:rsidR="00F71359">
        <w:rPr>
          <w:lang w:val="en-US"/>
        </w:rPr>
        <w:fldChar w:fldCharType="begin"/>
      </w:r>
      <w:r w:rsidR="00DF55F9">
        <w:rPr>
          <w:lang w:val="en-US"/>
        </w:rPr>
        <w:instrText xml:space="preserve"> ADDIN ZOTERO_ITEM CSL_CITATION {"citationID":"24PvPXPw","properties":{"formattedCitation":"(Ghasemi et al., 2020; Yang et al., 2015)","plainCitation":"(Ghasemi et al., 2020; Yang et al., 2015)","noteIndex":0},"citationItems":[{"id":641,"uris":["http://zotero.org/users/9228513/items/L2BZY3VY"],"itemData":{"id":641,"type":"article-journal","abstract":"Aims\nRecent studies suggest that direct exposure of cells to fractionated radiotherapy might induce radioresistance. However, the effects of fractionated radiotherapy on the non-irradiated bystander cells remain unclear. We hypothesized that fractionated radiotherapy could enhance radioresistance and proliferation of bystander cells.\nMain methods\nHuman tumor cell lines, including A549 and HT29 were irradiated (2 Gy per day). The irradiated cells (either A549 or HT29) were co-cultured with non-irradiated cells of the same line using transwell co-culture system. Tumor cell proliferation, radioresistance and apoptosis were measured using MTT assay, clonogenic survival assay and Annexin-V in bystander cells, respectively. In addition, activation of Chk1 (Ser 317), Chk2 (Thr 68) and Akt (Ser473) were measured via western blot.\nKey findings\nIrradiated HT29 cells induced conventional bystander effects detected as modulation of clonogenic survival parameters (decreased area under curve, D10 and ED50 and increased α) and proliferation in recipient neighbors. While, irradiated A549 cells significantly enhanced the radioresistance and proliferation of bystander cells. These changes were accompanied with enhanced activation of Chk1, Chk2 and Akt in non-irradiated bystander A549 cells. Moreover, both bystander effects (damaging and protective) were mediated through secreted factors.\nSignificance\nThese findings suggest that fractionated radiotherapy could promote proliferation and radioresistance of bystander cells probably through survival and proliferation pathways.","container-title":"Life Sciences","DOI":"10.1016/j.lfs.2020.118087","ISSN":"0024-3205","journalAbbreviation":"Life Sciences","language":"en","page":"118087","source":"ScienceDirect","title":"Fractionated radiation promotes proliferation and radioresistance in bystander A549 cells but not in bystander HT29 cells","volume":"257","author":[{"family":"Ghasemi","given":"Zahra"},{"family":"Tahmasebi-Birgani","given":"Mohammad-Javad"},{"family":"Ghafari Novin","given":"Arefeh"},{"family":"Motlagh","given":"Parisa Esmaili"},{"family":"Teimoori","given":"Ali"},{"family":"Ghadiri","given":"Ata"},{"family":"Pourghadamyari","given":"Hossein"},{"family":"Sarli","given":"Abdolazim"},{"family":"Khanbabaei","given":"Hashem"}],"issued":{"date-parts":[["2020",9,15]]}}},{"id":639,"uris":["http://zotero.org/users/9228513/items/ZJ8S3XL5"],"itemData":{"id":639,"type":"article-journal","abstract":"The aim of the study is to explore the bystander effects in A549 cells that have been exposed to 6MV X-ray. Control group, irradiated group, irradiated conditioned medium (ICM)-received group, and fresh medium group were designed in this study. A549 cells in the logarithmic growth phase were irradiated with 6MV X-ray at 0, 0.5, 1, 1.5, and 2. In ICM-received group, post-irradiation A549 cells were cultured for 3 h and were transferred into non-irradiated A549 cells for further cultivation. Clone forming test was applied to detect the survival fraction of cells. Annexin V-FITC/PI double-staining assay was used to detect the apoptosis of A549 cells 24, 48, 72, and 96 h after 2-Gy 6MV X-ray irradiation, and the curves of apoptosis were drawn. The changes in the cell cycles 4, 48, 72, and 96 h after 2-Gy 6MV X-ray irradiation were detected using PI staining flow cytometry. With the increase of irradiation dose, the survival fraction of A549 cells after the application of 0.5 Gy irradiation was decreasing continuously. In comparison to the control group, the apoptosis rate of the ICM-received group was increased in a time-dependent pattern, with the highest apoptosis rate observed at 72 h (p &lt; 0.05). Cell count in G2/M stages was obviously increased compared with that of the control group (p &lt; 0.05), with the highest count observed at 72 h, after which G2/M stage arrest was diminished. ICM can cause apparent A549 cell damage, indicating that 6MV X-ray irradiation can induce bystander effect on A549 cells, which reaches a peak at 72 h.","container-title":"Cell Biochemistry and Biophysics","DOI":"10.1007/s12013-015-0555-2","ISSN":"1559-0283","issue":"3","journalAbbreviation":"Cell Biochem Biophys","language":"en","page":"877-882","source":"Springer Link","title":"Radiation-Induced Bystander Effects in A549 Cells Exposed to 6 MV X-rays","volume":"72","author":[{"family":"Yang","given":"Shuning"},{"family":"Xu","given":"Jing"},{"family":"Shao","given":"Weixian"},{"family":"Geng","given":"Chong"},{"family":"Li","given":"Jia"},{"family":"Guo","given":"Feng"},{"family":"Miao","given":"Hui"},{"family":"Shen","given":"Wenbin"},{"family":"Ye","given":"Tao"},{"family":"Liu","given":"Yazhou"},{"family":"Xu","given":"Haiting"},{"family":"Zhang","given":"Xuguang"}],"issued":{"date-parts":[["2015",7,1]]}}}],"schema":"https://github.com/citation-style-language/schema/raw/master/csl-citation.json"} </w:instrText>
      </w:r>
      <w:r w:rsidR="00F71359">
        <w:rPr>
          <w:lang w:val="en-US"/>
        </w:rPr>
        <w:fldChar w:fldCharType="separate"/>
      </w:r>
      <w:r w:rsidR="00DF55F9" w:rsidRPr="00567C11">
        <w:rPr>
          <w:rFonts w:cs="Times New Roman"/>
          <w:lang w:val="en-US"/>
        </w:rPr>
        <w:t>(</w:t>
      </w:r>
      <w:proofErr w:type="spellStart"/>
      <w:r w:rsidR="00DF55F9" w:rsidRPr="00567C11">
        <w:rPr>
          <w:rFonts w:cs="Times New Roman"/>
          <w:lang w:val="en-US"/>
        </w:rPr>
        <w:t>Ghasemi</w:t>
      </w:r>
      <w:proofErr w:type="spellEnd"/>
      <w:r w:rsidR="00DF55F9" w:rsidRPr="00567C11">
        <w:rPr>
          <w:rFonts w:cs="Times New Roman"/>
          <w:lang w:val="en-US"/>
        </w:rPr>
        <w:t xml:space="preserve"> et al., 2020; Yang et al., 2015)</w:t>
      </w:r>
      <w:r w:rsidR="00F71359">
        <w:rPr>
          <w:lang w:val="en-US"/>
        </w:rPr>
        <w:fldChar w:fldCharType="end"/>
      </w:r>
      <w:r w:rsidR="00C02810">
        <w:rPr>
          <w:lang w:val="en-US"/>
        </w:rPr>
        <w:t xml:space="preserve">. </w:t>
      </w:r>
      <w:r w:rsidR="00144E7B">
        <w:rPr>
          <w:lang w:val="en-US"/>
        </w:rPr>
        <w:br/>
      </w:r>
      <w:r w:rsidR="004E7E54">
        <w:rPr>
          <w:lang w:val="en-US"/>
        </w:rPr>
        <w:t>30 000 cells were seeded</w:t>
      </w:r>
      <w:r w:rsidR="00E43F5E">
        <w:rPr>
          <w:lang w:val="en-US"/>
        </w:rPr>
        <w:t xml:space="preserve"> with 6 ml growth medium</w:t>
      </w:r>
      <w:r w:rsidR="004E7E54">
        <w:rPr>
          <w:lang w:val="en-US"/>
        </w:rPr>
        <w:t xml:space="preserve"> in a T25 cell flask</w:t>
      </w:r>
      <w:r w:rsidR="00CC2AC0">
        <w:rPr>
          <w:lang w:val="en-US"/>
        </w:rPr>
        <w:t xml:space="preserve"> (</w:t>
      </w:r>
      <w:proofErr w:type="spellStart"/>
      <w:r w:rsidR="00CC2AC0">
        <w:rPr>
          <w:lang w:val="en-US"/>
        </w:rPr>
        <w:t>Nunclon</w:t>
      </w:r>
      <w:proofErr w:type="spellEnd"/>
      <w:r w:rsidR="00CC2AC0">
        <w:rPr>
          <w:lang w:val="en-US"/>
        </w:rPr>
        <w:t>, Denmark)</w:t>
      </w:r>
      <w:r w:rsidR="004E7E54">
        <w:rPr>
          <w:lang w:val="en-US"/>
        </w:rPr>
        <w:t xml:space="preserve"> with 25 </w:t>
      </w:r>
      <w:r w:rsidR="002D01E4">
        <w:rPr>
          <w:lang w:val="en-US"/>
        </w:rPr>
        <w:t>cm</w:t>
      </w:r>
      <w:r w:rsidR="002D01E4">
        <w:rPr>
          <w:vertAlign w:val="superscript"/>
          <w:lang w:val="en-US"/>
        </w:rPr>
        <w:t>2</w:t>
      </w:r>
      <w:r w:rsidR="002D01E4">
        <w:rPr>
          <w:lang w:val="en-US"/>
        </w:rPr>
        <w:t xml:space="preserve"> </w:t>
      </w:r>
      <w:r w:rsidR="0043264F">
        <w:rPr>
          <w:lang w:val="en-US"/>
        </w:rPr>
        <w:t xml:space="preserve">cell culture area. </w:t>
      </w:r>
      <w:r w:rsidR="00FD4285">
        <w:rPr>
          <w:lang w:val="en-US"/>
        </w:rPr>
        <w:t>T</w:t>
      </w:r>
      <w:r w:rsidR="00906EC4">
        <w:rPr>
          <w:lang w:val="en-US"/>
        </w:rPr>
        <w:t>he cells were incubated in</w:t>
      </w:r>
      <w:r w:rsidR="00243D21">
        <w:rPr>
          <w:lang w:val="en-US"/>
        </w:rPr>
        <w:t xml:space="preserve"> an incubator</w:t>
      </w:r>
      <w:r w:rsidR="00CC2AC0">
        <w:rPr>
          <w:lang w:val="en-US"/>
        </w:rPr>
        <w:t xml:space="preserve"> (</w:t>
      </w:r>
      <w:proofErr w:type="spellStart"/>
      <w:r w:rsidR="00CC2AC0" w:rsidRPr="00CC2AC0">
        <w:rPr>
          <w:lang w:val="en-US"/>
        </w:rPr>
        <w:t>Thermo</w:t>
      </w:r>
      <w:proofErr w:type="spellEnd"/>
      <w:r w:rsidR="00CC2AC0" w:rsidRPr="00CC2AC0">
        <w:rPr>
          <w:lang w:val="en-US"/>
        </w:rPr>
        <w:t>, USA)</w:t>
      </w:r>
      <w:r w:rsidR="00243D21">
        <w:rPr>
          <w:lang w:val="en-US"/>
        </w:rPr>
        <w:t xml:space="preserve"> holding</w:t>
      </w:r>
      <w:r w:rsidR="00906EC4">
        <w:rPr>
          <w:lang w:val="en-US"/>
        </w:rPr>
        <w:t xml:space="preserve">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38691B">
        <w:rPr>
          <w:lang w:val="en-US"/>
        </w:rPr>
        <w:t xml:space="preserve">C </w:t>
      </w:r>
      <w:r w:rsidR="00243D21">
        <w:rPr>
          <w:lang w:val="en-US"/>
        </w:rPr>
        <w:t>with a C</w:t>
      </w:r>
      <w:r w:rsidR="004E1837">
        <w:rPr>
          <w:lang w:val="en-US"/>
        </w:rPr>
        <w:t>O</w:t>
      </w:r>
      <w:r w:rsidR="004E1837">
        <w:rPr>
          <w:vertAlign w:val="subscript"/>
          <w:lang w:val="en-US"/>
        </w:rPr>
        <w:t>2</w:t>
      </w:r>
      <w:r w:rsidR="004E1837">
        <w:rPr>
          <w:lang w:val="en-US"/>
        </w:rPr>
        <w:t xml:space="preserve"> percentage of 5%. </w:t>
      </w:r>
      <w:r w:rsidR="006E36DB">
        <w:rPr>
          <w:lang w:val="en-US"/>
        </w:rPr>
        <w:t>The number of 30 000 was</w:t>
      </w:r>
      <w:r w:rsidR="00341A1D">
        <w:rPr>
          <w:lang w:val="en-US"/>
        </w:rPr>
        <w:t xml:space="preserve"> found by </w:t>
      </w:r>
      <w:r w:rsidR="00341A1D">
        <w:rPr>
          <w:lang w:val="en-US"/>
        </w:rPr>
        <w:fldChar w:fldCharType="begin"/>
      </w:r>
      <w:r w:rsidR="00BE7A1D">
        <w:rPr>
          <w:lang w:val="en-US"/>
        </w:rPr>
        <w:instrText xml:space="preserve"> ADDIN ZOTERO_ITEM CSL_CITATION {"citationID":"tHNSc0Ps","properties":{"formattedCitation":"(Magnus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341A1D">
        <w:rPr>
          <w:lang w:val="en-US"/>
        </w:rPr>
        <w:fldChar w:fldCharType="separate"/>
      </w:r>
      <w:r w:rsidR="00341A1D" w:rsidRPr="00C83B70">
        <w:rPr>
          <w:rFonts w:cs="Times New Roman"/>
          <w:szCs w:val="24"/>
          <w:lang w:val="en-US"/>
        </w:rPr>
        <w:t xml:space="preserve">Magnus </w:t>
      </w:r>
      <w:proofErr w:type="spellStart"/>
      <w:r w:rsidR="00341A1D" w:rsidRPr="00C83B70">
        <w:rPr>
          <w:rFonts w:cs="Times New Roman"/>
          <w:szCs w:val="24"/>
          <w:lang w:val="en-US"/>
        </w:rPr>
        <w:t>Børsting</w:t>
      </w:r>
      <w:proofErr w:type="spellEnd"/>
      <w:r w:rsidR="00341A1D">
        <w:rPr>
          <w:lang w:val="en-US"/>
        </w:rPr>
        <w:fldChar w:fldCharType="end"/>
      </w:r>
      <w:r w:rsidR="00C83B70">
        <w:rPr>
          <w:lang w:val="en-US"/>
        </w:rPr>
        <w:t xml:space="preserve"> after performing a pilot </w:t>
      </w:r>
      <w:r w:rsidR="003910B7">
        <w:rPr>
          <w:lang w:val="en-US"/>
        </w:rPr>
        <w:t>experiment where different</w:t>
      </w:r>
      <w:r w:rsidR="00031E4E">
        <w:rPr>
          <w:lang w:val="en-US"/>
        </w:rPr>
        <w:t xml:space="preserve"> cell densities were used. </w:t>
      </w:r>
      <w:r w:rsidR="002C560B">
        <w:rPr>
          <w:lang w:val="en-US"/>
        </w:rPr>
        <w:t xml:space="preserve">All experiments used </w:t>
      </w:r>
      <w:r w:rsidR="00F80EE5">
        <w:rPr>
          <w:lang w:val="en-US"/>
        </w:rPr>
        <w:t>30 000 cells</w:t>
      </w:r>
      <w:r w:rsidR="002C560B">
        <w:rPr>
          <w:lang w:val="en-US"/>
        </w:rPr>
        <w:t xml:space="preserve"> to remove </w:t>
      </w:r>
      <w:r w:rsidR="00F80EE5">
        <w:rPr>
          <w:lang w:val="en-US"/>
        </w:rPr>
        <w:t xml:space="preserve">variability in survival that occurs for different cell densities. </w:t>
      </w:r>
      <w:r w:rsidR="00623F04">
        <w:rPr>
          <w:lang w:val="en-US"/>
        </w:rPr>
        <w:t xml:space="preserve">The number was chosen because it </w:t>
      </w:r>
      <w:r w:rsidR="00554BA7">
        <w:rPr>
          <w:lang w:val="en-US"/>
        </w:rPr>
        <w:t xml:space="preserve">best balances the need of having </w:t>
      </w:r>
      <w:r w:rsidR="0033540D">
        <w:rPr>
          <w:lang w:val="en-US"/>
        </w:rPr>
        <w:t xml:space="preserve">high </w:t>
      </w:r>
      <w:r w:rsidR="00A941F1">
        <w:rPr>
          <w:lang w:val="en-US"/>
        </w:rPr>
        <w:t>sufficient</w:t>
      </w:r>
      <w:r w:rsidR="00554BA7">
        <w:rPr>
          <w:lang w:val="en-US"/>
        </w:rPr>
        <w:t xml:space="preserve"> cell</w:t>
      </w:r>
      <w:r w:rsidR="0033540D">
        <w:rPr>
          <w:lang w:val="en-US"/>
        </w:rPr>
        <w:t xml:space="preserve"> density</w:t>
      </w:r>
      <w:r w:rsidR="00130F80">
        <w:rPr>
          <w:lang w:val="en-US"/>
        </w:rPr>
        <w:t xml:space="preserve"> </w:t>
      </w:r>
      <w:r w:rsidR="00470C81">
        <w:rPr>
          <w:lang w:val="en-US"/>
        </w:rPr>
        <w:t xml:space="preserve">leave some surviving colonies at high doses and having non-confluent colonies at low doses. </w:t>
      </w:r>
      <w:r w:rsidR="00D02B02">
        <w:rPr>
          <w:lang w:val="en-US"/>
        </w:rPr>
        <w:t>The irradiations of the cells were done using the same experimental setup as shown in</w:t>
      </w:r>
      <w:r w:rsidR="009F6013">
        <w:rPr>
          <w:lang w:val="en-US"/>
        </w:rPr>
        <w:t xml:space="preserve"> </w:t>
      </w:r>
      <w:r w:rsidR="004B4290">
        <w:rPr>
          <w:lang w:val="en-US"/>
        </w:rPr>
        <w:fldChar w:fldCharType="begin"/>
      </w:r>
      <w:r w:rsidR="004B4290">
        <w:rPr>
          <w:lang w:val="en-US"/>
        </w:rPr>
        <w:instrText xml:space="preserve"> REF _Ref104796820 \h </w:instrText>
      </w:r>
      <w:r w:rsidR="004B4290">
        <w:rPr>
          <w:lang w:val="en-US"/>
        </w:rPr>
      </w:r>
      <w:r w:rsidR="004B4290">
        <w:rPr>
          <w:lang w:val="en-US"/>
        </w:rPr>
        <w:fldChar w:fldCharType="separate"/>
      </w:r>
      <w:r w:rsidR="00540B60" w:rsidRPr="00AE60BC">
        <w:rPr>
          <w:lang w:val="en-US"/>
        </w:rPr>
        <w:t xml:space="preserve">Figure </w:t>
      </w:r>
      <w:r w:rsidR="00540B60">
        <w:rPr>
          <w:noProof/>
          <w:lang w:val="en-US"/>
        </w:rPr>
        <w:t>2</w:t>
      </w:r>
      <w:r w:rsidR="00540B60">
        <w:rPr>
          <w:lang w:val="en-US"/>
        </w:rPr>
        <w:noBreakHyphen/>
      </w:r>
      <w:r w:rsidR="00540B60">
        <w:rPr>
          <w:noProof/>
          <w:lang w:val="en-US"/>
        </w:rPr>
        <w:t>6</w:t>
      </w:r>
      <w:r w:rsidR="004B4290">
        <w:rPr>
          <w:lang w:val="en-US"/>
        </w:rPr>
        <w:fldChar w:fldCharType="end"/>
      </w:r>
      <w:r w:rsidR="00537E64">
        <w:rPr>
          <w:lang w:val="en-US"/>
        </w:rPr>
        <w:t>,</w:t>
      </w:r>
      <w:r w:rsidR="00F947B4">
        <w:rPr>
          <w:lang w:val="en-US"/>
        </w:rPr>
        <w:t xml:space="preserve"> and the same</w:t>
      </w:r>
      <w:r w:rsidR="00493BC1">
        <w:rPr>
          <w:lang w:val="en-US"/>
        </w:rPr>
        <w:t xml:space="preserve"> X-ray</w:t>
      </w:r>
      <w:r w:rsidR="00F947B4">
        <w:rPr>
          <w:lang w:val="en-US"/>
        </w:rPr>
        <w:t xml:space="preserve"> beam settings were chosen</w:t>
      </w:r>
      <w:r w:rsidR="006A074B">
        <w:rPr>
          <w:lang w:val="en-US"/>
        </w:rPr>
        <w:t>, with the same filtration</w:t>
      </w:r>
      <w:r w:rsidR="009D566C">
        <w:rPr>
          <w:lang w:val="en-US"/>
        </w:rPr>
        <w:t xml:space="preserve">. </w:t>
      </w:r>
      <w:r w:rsidR="00A431DF">
        <w:rPr>
          <w:lang w:val="en-US"/>
        </w:rPr>
        <w:t>However, no EBT3 films or nylon6 slabs were used</w:t>
      </w:r>
      <w:r w:rsidR="00C71887">
        <w:rPr>
          <w:lang w:val="en-US"/>
        </w:rPr>
        <w:t>.</w:t>
      </w:r>
      <w:r w:rsidR="00465888">
        <w:rPr>
          <w:lang w:val="en-US"/>
        </w:rPr>
        <w:t xml:space="preserve"> The cells are as mentioned seeded at the bottom of the cell flask, with medium covering the </w:t>
      </w:r>
      <w:r w:rsidR="00A040EF">
        <w:rPr>
          <w:lang w:val="en-US"/>
        </w:rPr>
        <w:t>cells</w:t>
      </w:r>
      <w:r w:rsidR="00424997">
        <w:rPr>
          <w:lang w:val="en-US"/>
        </w:rPr>
        <w:t xml:space="preserve"> acting as buildup. </w:t>
      </w:r>
      <w:r w:rsidR="00FF7640">
        <w:rPr>
          <w:lang w:val="en-US"/>
        </w:rPr>
        <w:t xml:space="preserve">The </w:t>
      </w:r>
      <w:r w:rsidR="00983C9B">
        <w:rPr>
          <w:lang w:val="en-US"/>
        </w:rPr>
        <w:t>irradiation c</w:t>
      </w:r>
      <w:r w:rsidR="007B0216">
        <w:rPr>
          <w:lang w:val="en-US"/>
        </w:rPr>
        <w:t>abinet</w:t>
      </w:r>
      <w:r w:rsidR="00983C9B">
        <w:rPr>
          <w:lang w:val="en-US"/>
        </w:rPr>
        <w:t xml:space="preserve"> seen in </w:t>
      </w:r>
      <w:r w:rsidR="00983C9B">
        <w:rPr>
          <w:lang w:val="en-US"/>
        </w:rPr>
        <w:fldChar w:fldCharType="begin"/>
      </w:r>
      <w:r w:rsidR="00983C9B">
        <w:rPr>
          <w:lang w:val="en-US"/>
        </w:rPr>
        <w:instrText xml:space="preserve"> REF _Ref98932181 \h </w:instrText>
      </w:r>
      <w:r w:rsidR="004D7B5D">
        <w:rPr>
          <w:lang w:val="en-US"/>
        </w:rPr>
        <w:instrText xml:space="preserve"> \* MERGEFORMAT </w:instrText>
      </w:r>
      <w:r w:rsidR="00983C9B">
        <w:rPr>
          <w:lang w:val="en-US"/>
        </w:rPr>
        <w:fldChar w:fldCharType="separate"/>
      </w:r>
      <w:r w:rsidR="00540B60">
        <w:rPr>
          <w:b/>
          <w:bCs/>
          <w:lang w:val="en-US"/>
        </w:rPr>
        <w:fldChar w:fldCharType="begin"/>
      </w:r>
      <w:r w:rsidR="00540B60">
        <w:rPr>
          <w:lang w:val="en-US"/>
        </w:rPr>
        <w:instrText xml:space="preserve"> REF _Ref106910244 \h </w:instrText>
      </w:r>
      <w:r w:rsidR="00540B60">
        <w:rPr>
          <w:b/>
          <w:bCs/>
          <w:lang w:val="en-US"/>
        </w:rPr>
      </w:r>
      <w:r w:rsidR="00540B60">
        <w:rPr>
          <w:b/>
          <w:bCs/>
          <w:lang w:val="en-US"/>
        </w:rPr>
        <w:fldChar w:fldCharType="separate"/>
      </w:r>
      <w:r w:rsidR="00540B60" w:rsidRPr="001529F1">
        <w:rPr>
          <w:lang w:val="en-US"/>
        </w:rPr>
        <w:t xml:space="preserve">Figure </w:t>
      </w:r>
      <w:r w:rsidR="00540B60">
        <w:rPr>
          <w:noProof/>
          <w:lang w:val="en-US"/>
        </w:rPr>
        <w:t>2</w:t>
      </w:r>
      <w:r w:rsidR="00540B60">
        <w:rPr>
          <w:lang w:val="en-US"/>
        </w:rPr>
        <w:noBreakHyphen/>
      </w:r>
      <w:r w:rsidR="00540B60">
        <w:rPr>
          <w:noProof/>
          <w:lang w:val="en-US"/>
        </w:rPr>
        <w:t>2</w:t>
      </w:r>
      <w:r w:rsidR="00540B60">
        <w:rPr>
          <w:b/>
          <w:bCs/>
          <w:lang w:val="en-US"/>
        </w:rPr>
        <w:fldChar w:fldCharType="end"/>
      </w:r>
      <w:r w:rsidR="00540B60">
        <w:rPr>
          <w:b/>
          <w:bCs/>
          <w:lang w:val="en-US"/>
        </w:rPr>
        <w:t>.</w:t>
      </w:r>
      <w:r w:rsidR="00983C9B">
        <w:rPr>
          <w:lang w:val="en-US"/>
        </w:rPr>
        <w:fldChar w:fldCharType="end"/>
      </w:r>
      <w:r w:rsidR="00983C9B">
        <w:rPr>
          <w:lang w:val="en-US"/>
        </w:rPr>
        <w:t xml:space="preserve"> </w:t>
      </w:r>
      <w:r w:rsidR="00B0188E">
        <w:rPr>
          <w:lang w:val="en-US"/>
        </w:rPr>
        <w:t>has a heater</w:t>
      </w:r>
      <w:r w:rsidR="001B3D33">
        <w:rPr>
          <w:lang w:val="en-US"/>
        </w:rPr>
        <w:t xml:space="preserve">, ensuring the ideal temperature of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1B3D33">
        <w:rPr>
          <w:rFonts w:eastAsiaTheme="minorEastAsia"/>
          <w:lang w:val="en-US"/>
        </w:rPr>
        <w:t>C</w:t>
      </w:r>
      <w:r w:rsidR="00966530">
        <w:rPr>
          <w:rFonts w:eastAsiaTheme="minorEastAsia"/>
          <w:lang w:val="en-US"/>
        </w:rPr>
        <w:t xml:space="preserve">. </w:t>
      </w:r>
      <w:r w:rsidR="00ED14C3">
        <w:rPr>
          <w:rFonts w:eastAsiaTheme="minorEastAsia"/>
          <w:lang w:val="en-US"/>
        </w:rPr>
        <w:t>One source of uncertainty was that</w:t>
      </w:r>
      <w:r w:rsidR="00D34582">
        <w:rPr>
          <w:rFonts w:eastAsiaTheme="minorEastAsia"/>
          <w:lang w:val="en-US"/>
        </w:rPr>
        <w:t xml:space="preserve"> the dosimetry was performed following </w:t>
      </w:r>
      <w:r w:rsidR="003D60A6">
        <w:rPr>
          <w:rFonts w:eastAsiaTheme="minorEastAsia"/>
          <w:lang w:val="en-US"/>
        </w:rPr>
        <w:t>a</w:t>
      </w:r>
      <w:r w:rsidR="00D34582">
        <w:rPr>
          <w:rFonts w:eastAsiaTheme="minorEastAsia"/>
          <w:lang w:val="en-US"/>
        </w:rPr>
        <w:t xml:space="preserve"> protocol </w:t>
      </w:r>
      <w:r w:rsidR="00914A80">
        <w:rPr>
          <w:rFonts w:eastAsiaTheme="minorEastAsia"/>
          <w:lang w:val="en-US"/>
        </w:rPr>
        <w:t xml:space="preserve">proposed by a formed master student </w:t>
      </w:r>
      <w:r w:rsidR="00914A80">
        <w:rPr>
          <w:rFonts w:eastAsiaTheme="minorEastAsia"/>
          <w:lang w:val="en-US"/>
        </w:rPr>
        <w:fldChar w:fldCharType="begin"/>
      </w:r>
      <w:r w:rsidR="001B4C9E">
        <w:rPr>
          <w:rFonts w:eastAsiaTheme="minorEastAsia"/>
          <w:lang w:val="en-US"/>
        </w:rPr>
        <w:instrText xml:space="preserve"> ADDIN ZOTERO_ITEM CSL_CITATION {"citationID":"yHPNrKSZ","properties":{"formattedCitation":"(Anne Marit Rykkelid, 2017)","plainCitation":"(Anne Marit Rykkelid, 2017)","dontUpdate":true,"noteIndex":0},"citationItems":[{"id":643,"uris":["http://zotero.org/users/9228513/items/WGXWC4JR"],"itemData":{"id":643,"type":"thesis","abstract":"Proton therapy has become more and more established in the last decade due to its \nbeneficial energy deposition, and a proton therapy unit will be built in Norway within the \nnext years. With a peak in energy deposition towards the end of the proton track (the \nBragg-Peak) followed by a steep fall to zero dose when the protons come to a halt, proton \nirradiation is of great advantage for spearing the healthy tissue, in particular when treating \ntumour close to organs at risk (OAR). The common way of planning radiotherapy is to place \nthe end of the radiation field at the edge of the tumour, but for proton irradiation this will \nlead to a risk for a small positional displacement of the patient causing the end of the \nproton track to reach organs at risk. Today, the applied value of Relative Biological \nEffectiveness (RBE) in proton therapy planning is an average value of 1.1 (with x-rays or 60Co \nas a reference) for practical use. It is commonly accepted that this may not be a good \nestimate, particularly at the end of the treatment fields where the largest increase in Linear \nEnergy Transfer (LET) occurs. It is therefore important to investigate the biological effect of \nhigh LET protons in order to avoid underestimation of the posed risk. One can imagine \nmapping the effects of LET for different proton energies and cell types to act as an extra \ndegree of freedom in radiotherapy in the future to achieve larger tumour control \nprobability. \nPresented in this thesis is a setup developed in order to irradiate human cells in vitro with \n16 MeV protons at Oslo Cyclotron Laboratory (OCL). The main goal of the project was to \nproduce cell survival curves for both low and high LET values by irradiation at different \npositions in the depth-dose Bragg-Peak (BP), and consequently find the corresponding RBE \nfor the T98G human glioblastoma cell line.\nThe setup developed for dosimetry and cell irradiation included a scattering filter for proton \nbeam homogeneity, a Monitor Chamber (MC) for relative dose measurements, an Ionization \nChamber (IC) for absolute dose measurements, and a heated container in order to keep the \ncells at a stable temperature during irradiation. Gafchromic EBT3 dosimetry films were \nirradiated and used as a measure of proton beam homogeneity. The MC was in the beam \nline during cell survival experiments after being calibrated to absolute dose using the IC in \nthe initial dosimetry measurements. The calibration was performed separately for the \ndifferent depths of cell irradiations.","event-place":"Department of Physics","genre":"Master thesis","publisher":"University of Oslo","publisher-place":"Department of Physics","title":"Method for in vitro Cell Irradiation with  Low Energy Protons","author":[{"literal":"Anne Marit Rykkelid"}],"issued":{"date-parts":[["2017",11]]}}}],"schema":"https://github.com/citation-style-language/schema/raw/master/csl-citation.json"} </w:instrText>
      </w:r>
      <w:r w:rsidR="00914A80">
        <w:rPr>
          <w:rFonts w:eastAsiaTheme="minorEastAsia"/>
          <w:lang w:val="en-US"/>
        </w:rPr>
        <w:fldChar w:fldCharType="separate"/>
      </w:r>
      <w:r w:rsidR="00914A80" w:rsidRPr="00914A80">
        <w:rPr>
          <w:rFonts w:cs="Times New Roman"/>
          <w:lang w:val="en-US"/>
        </w:rPr>
        <w:t xml:space="preserve">Anne </w:t>
      </w:r>
      <w:proofErr w:type="spellStart"/>
      <w:r w:rsidR="00914A80" w:rsidRPr="00914A80">
        <w:rPr>
          <w:rFonts w:cs="Times New Roman"/>
          <w:lang w:val="en-US"/>
        </w:rPr>
        <w:t>Marit</w:t>
      </w:r>
      <w:proofErr w:type="spellEnd"/>
      <w:r w:rsidR="00914A80" w:rsidRPr="00914A80">
        <w:rPr>
          <w:rFonts w:cs="Times New Roman"/>
          <w:lang w:val="en-US"/>
        </w:rPr>
        <w:t xml:space="preserve"> </w:t>
      </w:r>
      <w:proofErr w:type="spellStart"/>
      <w:r w:rsidR="00914A80" w:rsidRPr="00914A80">
        <w:rPr>
          <w:rFonts w:cs="Times New Roman"/>
          <w:lang w:val="en-US"/>
        </w:rPr>
        <w:t>Rykkelid</w:t>
      </w:r>
      <w:proofErr w:type="spellEnd"/>
      <w:r w:rsidR="00914A80">
        <w:rPr>
          <w:rFonts w:eastAsiaTheme="minorEastAsia"/>
          <w:lang w:val="en-US"/>
        </w:rPr>
        <w:fldChar w:fldCharType="end"/>
      </w:r>
      <w:r w:rsidR="004F3D81">
        <w:rPr>
          <w:rFonts w:eastAsiaTheme="minorEastAsia"/>
          <w:lang w:val="en-US"/>
        </w:rPr>
        <w:t>. In this protocol</w:t>
      </w:r>
      <w:r w:rsidR="00EA69DF">
        <w:rPr>
          <w:rFonts w:eastAsiaTheme="minorEastAsia"/>
          <w:lang w:val="en-US"/>
        </w:rPr>
        <w:t xml:space="preserve"> </w:t>
      </w:r>
      <w:r w:rsidR="00D73744">
        <w:rPr>
          <w:rFonts w:eastAsiaTheme="minorEastAsia"/>
          <w:lang w:val="en-US"/>
        </w:rPr>
        <w:t xml:space="preserve">the exposure times necessary for desired dose did not account for the height difference between the sensitive volume of the ionization chamber and the </w:t>
      </w:r>
      <w:r w:rsidR="003D60A6">
        <w:rPr>
          <w:rFonts w:eastAsiaTheme="minorEastAsia"/>
          <w:lang w:val="en-US"/>
        </w:rPr>
        <w:t>bottom of the cell flask, where the cells are seeded</w:t>
      </w:r>
      <w:r w:rsidR="00AD6134">
        <w:rPr>
          <w:rFonts w:eastAsiaTheme="minorEastAsia"/>
          <w:lang w:val="en-US"/>
        </w:rPr>
        <w:t xml:space="preserve">. </w:t>
      </w:r>
      <w:r w:rsidR="00AA615D">
        <w:rPr>
          <w:rFonts w:eastAsiaTheme="minorEastAsia"/>
          <w:lang w:val="en-US"/>
        </w:rPr>
        <w:br/>
      </w:r>
      <w:r w:rsidR="00491539">
        <w:rPr>
          <w:rFonts w:eastAsiaTheme="minorEastAsia"/>
          <w:lang w:val="en-US"/>
        </w:rPr>
        <w:t xml:space="preserve">Nominal doses of 2, 5 and 10 </w:t>
      </w:r>
      <w:proofErr w:type="spellStart"/>
      <w:r w:rsidR="00491539">
        <w:rPr>
          <w:rFonts w:eastAsiaTheme="minorEastAsia"/>
          <w:lang w:val="en-US"/>
        </w:rPr>
        <w:t>Gy</w:t>
      </w:r>
      <w:proofErr w:type="spellEnd"/>
      <w:r w:rsidR="00491539">
        <w:rPr>
          <w:rFonts w:eastAsiaTheme="minorEastAsia"/>
          <w:lang w:val="en-US"/>
        </w:rPr>
        <w:t xml:space="preserve"> were chosen. </w:t>
      </w:r>
      <w:r w:rsidR="00631856">
        <w:rPr>
          <w:rFonts w:eastAsiaTheme="minorEastAsia"/>
          <w:lang w:val="en-US"/>
        </w:rPr>
        <w:t xml:space="preserve">Four flasks were </w:t>
      </w:r>
      <w:r w:rsidR="00510630">
        <w:rPr>
          <w:rFonts w:eastAsiaTheme="minorEastAsia"/>
          <w:lang w:val="en-US"/>
        </w:rPr>
        <w:t>used per</w:t>
      </w:r>
      <w:r w:rsidR="00631856">
        <w:rPr>
          <w:rFonts w:eastAsiaTheme="minorEastAsia"/>
          <w:lang w:val="en-US"/>
        </w:rPr>
        <w:t xml:space="preserve"> </w:t>
      </w:r>
      <w:r w:rsidR="005A7F31">
        <w:rPr>
          <w:rFonts w:eastAsiaTheme="minorEastAsia"/>
          <w:lang w:val="en-US"/>
        </w:rPr>
        <w:t xml:space="preserve">dose point, </w:t>
      </w:r>
      <w:r w:rsidR="000A7604">
        <w:rPr>
          <w:rFonts w:eastAsiaTheme="minorEastAsia"/>
          <w:lang w:val="en-US"/>
        </w:rPr>
        <w:t>including</w:t>
      </w:r>
      <w:r w:rsidR="005A7F31">
        <w:rPr>
          <w:rFonts w:eastAsiaTheme="minorEastAsia"/>
          <w:lang w:val="en-US"/>
        </w:rPr>
        <w:t xml:space="preserve"> </w:t>
      </w:r>
      <w:r w:rsidR="00BF0C63">
        <w:rPr>
          <w:rFonts w:eastAsiaTheme="minorEastAsia"/>
          <w:lang w:val="en-US"/>
        </w:rPr>
        <w:t>control flasks.</w:t>
      </w:r>
      <w:r w:rsidR="00C50105">
        <w:rPr>
          <w:rFonts w:eastAsiaTheme="minorEastAsia"/>
          <w:lang w:val="en-US"/>
        </w:rPr>
        <w:t xml:space="preserve"> The irradiation was done for OPEN field, GRID stripes and GRID dots. </w:t>
      </w:r>
    </w:p>
    <w:p w14:paraId="0DBD5D68" w14:textId="029EB29E" w:rsidR="003D532D" w:rsidRDefault="00BE7A1D" w:rsidP="004D7B5D">
      <w:pPr>
        <w:spacing w:before="240" w:line="360" w:lineRule="auto"/>
        <w:rPr>
          <w:rFonts w:eastAsiaTheme="minorEastAsia"/>
          <w:lang w:val="en-US"/>
        </w:rPr>
      </w:pPr>
      <w:r>
        <w:rPr>
          <w:rFonts w:eastAsiaTheme="minorEastAsia"/>
          <w:lang w:val="en-US"/>
        </w:rPr>
        <w:lastRenderedPageBreak/>
        <w:t xml:space="preserve">A colony is a cluster of more than 50 cells </w:t>
      </w:r>
      <w:r>
        <w:rPr>
          <w:rFonts w:eastAsiaTheme="minorEastAsia"/>
          <w:lang w:val="en-US"/>
        </w:rPr>
        <w:fldChar w:fldCharType="begin"/>
      </w:r>
      <w:r>
        <w:rPr>
          <w:rFonts w:eastAsiaTheme="minorEastAsia"/>
          <w:lang w:val="en-US"/>
        </w:rPr>
        <w:instrText xml:space="preserve"> ADDIN ZOTERO_ITEM CSL_CITATION {"citationID":"huKUSwp9","properties":{"formattedCitation":"(Franken et al., 2006)","plainCitation":"(Franken et al., 2006)","noteIndex":0},"citationItems":[{"id":427,"uris":["http://zotero.org/users/9228513/items/SZGQASEA"],"itemData":{"id":427,"type":"article-journal","abstract":"Clonogenic assay or colony formation assay is an in vitro cell survival assay based on the ability of a single cell to grow into a colony. The colony is defined to consist of at least 50 cells. The assay essentially tests every cell in the population for its ability to undergo “unlimited” division. Clonogenic assay is the method of choice to determine cell reproductive death after treatment with ionizing radiation, but can also be used to determine the effectiveness of other cytotoxic agents. Only a fraction of seeded cells retains the capacity to produce colonies. Before or after treatment, cells are seeded out in appropriate dilutions to form colonies in 1–3 weeks. Colonies are fixed with glutaraldehyde (6.0% v/v), stained with crystal violet (0.5% w/v) and counted using a stereomicroscope. A method for the analysis of radiation dose–survival curves is included.","container-title":"Nature Protocols","DOI":"10.1038/nprot.2006.339","ISSN":"1750-2799","issue":"5","journalAbbreviation":"Nat Protoc","language":"en","note":"number: 5\npublisher: Nature Publishing Group","page":"2315-2319","source":"www.nature.com","title":"Clonogenic assay of cells in vitro","volume":"1","author":[{"family":"Franken","given":"Nicolaas A. P."},{"family":"Rodermond","given":"Hans M."},{"family":"Stap","given":"Jan"},{"family":"Haveman","given":"Jaap"},{"family":"Bree","given":"Chris","non-dropping-particle":"van"}],"issued":{"date-parts":[["2006",12]]}}}],"schema":"https://github.com/citation-style-language/schema/raw/master/csl-citation.json"} </w:instrText>
      </w:r>
      <w:r>
        <w:rPr>
          <w:rFonts w:eastAsiaTheme="minorEastAsia"/>
          <w:lang w:val="en-US"/>
        </w:rPr>
        <w:fldChar w:fldCharType="separate"/>
      </w:r>
      <w:r w:rsidRPr="00BE7A1D">
        <w:rPr>
          <w:rFonts w:cs="Times New Roman"/>
          <w:lang w:val="en-US"/>
        </w:rPr>
        <w:t>(Franken et al., 2006)</w:t>
      </w:r>
      <w:r>
        <w:rPr>
          <w:rFonts w:eastAsiaTheme="minorEastAsia"/>
          <w:lang w:val="en-US"/>
        </w:rPr>
        <w:fldChar w:fldCharType="end"/>
      </w:r>
      <w:r w:rsidR="00F014E8">
        <w:rPr>
          <w:rFonts w:eastAsiaTheme="minorEastAsia"/>
          <w:lang w:val="en-US"/>
        </w:rPr>
        <w:t>. Number of colonies formed after irradiatio</w:t>
      </w:r>
      <w:r w:rsidR="00F42176">
        <w:rPr>
          <w:rFonts w:eastAsiaTheme="minorEastAsia"/>
          <w:lang w:val="en-US"/>
        </w:rPr>
        <w:t>n was our metric of survival.</w:t>
      </w:r>
      <w:r w:rsidR="0077115D">
        <w:rPr>
          <w:rFonts w:eastAsiaTheme="minorEastAsia"/>
          <w:lang w:val="en-US"/>
        </w:rPr>
        <w:t xml:space="preserve"> </w:t>
      </w:r>
      <w:r w:rsidR="001F50FC">
        <w:rPr>
          <w:rFonts w:eastAsiaTheme="minorEastAsia"/>
          <w:lang w:val="en-US"/>
        </w:rPr>
        <w:t xml:space="preserve">It was chosen to wait </w:t>
      </w:r>
      <w:r w:rsidR="0077115D">
        <w:rPr>
          <w:rFonts w:eastAsiaTheme="minorEastAsia"/>
          <w:lang w:val="en-US"/>
        </w:rPr>
        <w:t xml:space="preserve">six days before fixating the cells, </w:t>
      </w:r>
      <w:r w:rsidR="006D4E70">
        <w:rPr>
          <w:rFonts w:eastAsiaTheme="minorEastAsia"/>
          <w:lang w:val="en-US"/>
        </w:rPr>
        <w:t xml:space="preserve">seeing </w:t>
      </w:r>
      <w:r w:rsidR="0077115D">
        <w:rPr>
          <w:rFonts w:eastAsiaTheme="minorEastAsia"/>
          <w:lang w:val="en-US"/>
        </w:rPr>
        <w:t>that</w:t>
      </w:r>
      <w:r w:rsidR="006D4E70">
        <w:rPr>
          <w:rFonts w:eastAsiaTheme="minorEastAsia"/>
          <w:lang w:val="en-US"/>
        </w:rPr>
        <w:t xml:space="preserve"> a</w:t>
      </w:r>
      <w:r w:rsidR="00F42176">
        <w:rPr>
          <w:rFonts w:eastAsiaTheme="minorEastAsia"/>
          <w:lang w:val="en-US"/>
        </w:rPr>
        <w:t xml:space="preserve"> </w:t>
      </w:r>
      <w:r w:rsidR="0077115D">
        <w:rPr>
          <w:rFonts w:eastAsiaTheme="minorEastAsia"/>
          <w:lang w:val="en-US"/>
        </w:rPr>
        <w:t>t</w:t>
      </w:r>
      <w:r w:rsidR="00E4607B">
        <w:rPr>
          <w:rFonts w:eastAsiaTheme="minorEastAsia"/>
          <w:lang w:val="en-US"/>
        </w:rPr>
        <w:t xml:space="preserve">ypical doubling times for </w:t>
      </w:r>
      <w:r w:rsidR="008B07EF">
        <w:rPr>
          <w:rFonts w:eastAsiaTheme="minorEastAsia"/>
          <w:lang w:val="en-US"/>
        </w:rPr>
        <w:t xml:space="preserve">A549 cells is 22 h </w:t>
      </w:r>
      <w:r w:rsidR="008B07EF">
        <w:rPr>
          <w:rFonts w:eastAsiaTheme="minorEastAsia"/>
          <w:lang w:val="en-US"/>
        </w:rPr>
        <w:fldChar w:fldCharType="begin"/>
      </w:r>
      <w:r w:rsidR="008B07EF">
        <w:rPr>
          <w:rFonts w:eastAsiaTheme="minorEastAsia"/>
          <w:lang w:val="en-US"/>
        </w:rPr>
        <w:instrText xml:space="preserve"> ADDIN ZOTERO_ITEM CSL_CITATION {"citationID":"wBOVxEp5","properties":{"formattedCitation":"({\\i{}A549 Cell Subculture Protocol \\uc0\\u8211{} A549 Cell Line}, n.d.)","plainCitation":"(A549 Cell Subculture Protocol – A549 Cell Line, n.d.)","noteIndex":0},"citationItems":[{"id":432,"uris":["http://zotero.org/users/9228513/items/9JJ5AQFT"],"itemData":{"id":432,"type":"post-weblog","language":"en-US","title":"A549 Cell Subculture Protocol – A549 Cell Line: Cell Culture and Transfection Protocol","title-short":"A549 Cell Subculture Protocol – A549 Cell Line","URL":"https://www.a549.com/cell-subculture-protocol/","accessed":{"date-parts":[["2022",4,5]]}}}],"schema":"https://github.com/citation-style-language/schema/raw/master/csl-citation.json"} </w:instrText>
      </w:r>
      <w:r w:rsidR="008B07EF">
        <w:rPr>
          <w:rFonts w:eastAsiaTheme="minorEastAsia"/>
          <w:lang w:val="en-US"/>
        </w:rPr>
        <w:fldChar w:fldCharType="separate"/>
      </w:r>
      <w:r w:rsidR="008B07EF" w:rsidRPr="00530AAA">
        <w:rPr>
          <w:rFonts w:cs="Times New Roman"/>
          <w:szCs w:val="24"/>
          <w:lang w:val="en-US"/>
        </w:rPr>
        <w:t>(</w:t>
      </w:r>
      <w:r w:rsidR="008B07EF" w:rsidRPr="00530AAA">
        <w:rPr>
          <w:rFonts w:cs="Times New Roman"/>
          <w:i/>
          <w:iCs/>
          <w:szCs w:val="24"/>
          <w:lang w:val="en-US"/>
        </w:rPr>
        <w:t>A549 Cell Subculture Protocol – A549 Cell Line</w:t>
      </w:r>
      <w:r w:rsidR="008B07EF" w:rsidRPr="00530AAA">
        <w:rPr>
          <w:rFonts w:cs="Times New Roman"/>
          <w:szCs w:val="24"/>
          <w:lang w:val="en-US"/>
        </w:rPr>
        <w:t>, n.d.)</w:t>
      </w:r>
      <w:r w:rsidR="008B07EF">
        <w:rPr>
          <w:rFonts w:eastAsiaTheme="minorEastAsia"/>
          <w:lang w:val="en-US"/>
        </w:rPr>
        <w:fldChar w:fldCharType="end"/>
      </w:r>
      <w:r w:rsidR="00335FD0">
        <w:rPr>
          <w:rFonts w:eastAsiaTheme="minorEastAsia"/>
          <w:lang w:val="en-US"/>
        </w:rPr>
        <w:t>.</w:t>
      </w:r>
      <w:r w:rsidR="00610EF7">
        <w:rPr>
          <w:rFonts w:eastAsiaTheme="minorEastAsia"/>
          <w:lang w:val="en-US"/>
        </w:rPr>
        <w:t xml:space="preserve"> </w:t>
      </w:r>
      <w:r w:rsidR="00CE3442">
        <w:rPr>
          <w:rFonts w:eastAsiaTheme="minorEastAsia"/>
          <w:lang w:val="en-US"/>
        </w:rPr>
        <w:t>Fixation of cells is the process of fixing the cells in their position</w:t>
      </w:r>
      <w:r w:rsidR="006653BC">
        <w:rPr>
          <w:rFonts w:eastAsiaTheme="minorEastAsia"/>
          <w:lang w:val="en-US"/>
        </w:rPr>
        <w:t xml:space="preserve"> and </w:t>
      </w:r>
      <w:r w:rsidR="008E4664">
        <w:rPr>
          <w:rFonts w:eastAsiaTheme="minorEastAsia"/>
          <w:lang w:val="en-US"/>
        </w:rPr>
        <w:t>terminating all ongoing biological mechanism</w:t>
      </w:r>
      <w:r w:rsidR="004D319A">
        <w:rPr>
          <w:rFonts w:eastAsiaTheme="minorEastAsia"/>
          <w:lang w:val="en-US"/>
        </w:rPr>
        <w:t>s</w:t>
      </w:r>
      <w:r w:rsidR="002C35BA">
        <w:rPr>
          <w:rFonts w:eastAsiaTheme="minorEastAsia"/>
          <w:lang w:val="en-US"/>
        </w:rPr>
        <w:t xml:space="preserve">, essentially killing them </w:t>
      </w:r>
      <w:r w:rsidR="00DC140C">
        <w:rPr>
          <w:rFonts w:eastAsiaTheme="minorEastAsia"/>
          <w:lang w:val="en-US"/>
        </w:rPr>
        <w:t xml:space="preserve">and disabling their natural degradation mechanisms </w:t>
      </w:r>
      <w:r w:rsidR="00E67CC1">
        <w:rPr>
          <w:rFonts w:eastAsiaTheme="minorEastAsia"/>
          <w:lang w:val="en-US"/>
        </w:rPr>
        <w:t xml:space="preserve">so they can be viewed in a microscope </w:t>
      </w:r>
      <w:r w:rsidR="00877A5E">
        <w:rPr>
          <w:rFonts w:eastAsiaTheme="minorEastAsia"/>
          <w:lang w:val="en-US"/>
        </w:rPr>
        <w:fldChar w:fldCharType="begin"/>
      </w:r>
      <w:r w:rsidR="00877A5E">
        <w:rPr>
          <w:rFonts w:eastAsiaTheme="minorEastAsia"/>
          <w:lang w:val="en-US"/>
        </w:rPr>
        <w:instrText xml:space="preserve"> ADDIN ZOTERO_ITEM CSL_CITATION {"citationID":"1FHZTEpM","properties":{"formattedCitation":"(Panzacchi et al., 2019)","plainCitation":"(Panzacchi et al., 2019)","noteIndex":0},"citationItems":[{"id":434,"uris":["http://zotero.org/users/9228513/items/5A9H3QRZ"],"itemData":{"id":434,"type":"article-journal","abstract":"Safety concerns on the toxic and carcinogenic effects of formalin exposure have drawn increasing attention to the search for alternative low risk fixatives for processing tissue specimens in laboratories worldwide. Alcohol-based fixatives are considered some of the most promising alternatives. We evaluated the performance of alcohol-fixed paraffin-embedded (AFPE) samples from Sprague-Dawley (SD) rats analyzing tissue morphology, protein and nucleic acid preservation after short and extremely long fixation times (up to 7 years), using formalin-fixed paraffin-embedded (FFPE) samples as a comparator fixative. Following short and long-term alcohol fixation, tissue morphology and cellular details in tissues, evaluated by scoring stained sections (Hematoxylin-Eosin and Mallory’s trichrome), were optimally preserved if compared to formalin fixation. Immunoreactivity of proteins (Ki67, CD3, PAX5, CD68), evaluated by immunohistochemistry, showed satisfactory results when the fixation period did not exceed 1 year. Finally, we confirm the superiority of alcohol fixation compared to formalin, in terms of quantity of nucleic acid extracted from paraffin blocks, even after an extremely long time of alcohol fixation., Our results confirm that alcohol fixation is a suitable and safe alternative to formalin for pathological evaluations. There is a need for standardization of formalin-free methods and harmonization of diagnosis in pathology department worldwide.","container-title":"Acta histochemica","DOI":"10.1016/j.acthis.2019.05.011","ISSN":"0065-1281","issue":"6","journalAbbreviation":"Acta Histochem","note":"PMID: 31277893\nPMCID: PMC6939362","page":"750-760","source":"PubMed Central","title":"Effects of short and long-term alcohol-based fixation on Sprague-Dawley rat tissue morphology, protein and nucleic acid preservation","volume":"121","author":[{"family":"Panzacchi","given":"Simona"},{"family":"Gnudi","given":"Federica"},{"family":"Mandrioli","given":"Daniele"},{"family":"Montella","given":"Rita"},{"family":"Strollo","given":"Valentina"},{"family":"Merrick","given":"Bruce Alexander"},{"family":"Belpoggi","given":"Fiorella"},{"family":"Tibaldi","given":"Eva"}],"issued":{"date-parts":[["2019",8]]}}}],"schema":"https://github.com/citation-style-language/schema/raw/master/csl-citation.json"} </w:instrText>
      </w:r>
      <w:r w:rsidR="00877A5E">
        <w:rPr>
          <w:rFonts w:eastAsiaTheme="minorEastAsia"/>
          <w:lang w:val="en-US"/>
        </w:rPr>
        <w:fldChar w:fldCharType="separate"/>
      </w:r>
      <w:r w:rsidR="00877A5E" w:rsidRPr="001B2FD2">
        <w:rPr>
          <w:rFonts w:cs="Times New Roman"/>
          <w:lang w:val="en-US"/>
        </w:rPr>
        <w:t>(</w:t>
      </w:r>
      <w:proofErr w:type="spellStart"/>
      <w:r w:rsidR="00877A5E" w:rsidRPr="001B2FD2">
        <w:rPr>
          <w:rFonts w:cs="Times New Roman"/>
          <w:lang w:val="en-US"/>
        </w:rPr>
        <w:t>Panzacchi</w:t>
      </w:r>
      <w:proofErr w:type="spellEnd"/>
      <w:r w:rsidR="00877A5E" w:rsidRPr="001B2FD2">
        <w:rPr>
          <w:rFonts w:cs="Times New Roman"/>
          <w:lang w:val="en-US"/>
        </w:rPr>
        <w:t xml:space="preserve"> et al., 2019)</w:t>
      </w:r>
      <w:r w:rsidR="00877A5E">
        <w:rPr>
          <w:rFonts w:eastAsiaTheme="minorEastAsia"/>
          <w:lang w:val="en-US"/>
        </w:rPr>
        <w:fldChar w:fldCharType="end"/>
      </w:r>
      <w:r w:rsidR="00E67CC1">
        <w:rPr>
          <w:rFonts w:eastAsiaTheme="minorEastAsia"/>
          <w:lang w:val="en-US"/>
        </w:rPr>
        <w:t>.</w:t>
      </w:r>
      <w:r w:rsidR="0080058D">
        <w:rPr>
          <w:rFonts w:eastAsiaTheme="minorEastAsia"/>
          <w:lang w:val="en-US"/>
        </w:rPr>
        <w:br/>
      </w:r>
      <w:r w:rsidR="00C701F6">
        <w:rPr>
          <w:rFonts w:eastAsiaTheme="minorEastAsia"/>
          <w:lang w:val="en-US"/>
        </w:rPr>
        <w:t>3 ml of Ethanol was used</w:t>
      </w:r>
      <w:r w:rsidR="00266AE8">
        <w:rPr>
          <w:rFonts w:eastAsiaTheme="minorEastAsia"/>
          <w:lang w:val="en-US"/>
        </w:rPr>
        <w:t xml:space="preserve"> to fixate. Ethanol was chosen</w:t>
      </w:r>
      <w:r w:rsidR="004006BF">
        <w:rPr>
          <w:rFonts w:eastAsiaTheme="minorEastAsia"/>
          <w:lang w:val="en-US"/>
        </w:rPr>
        <w:t xml:space="preserve"> because </w:t>
      </w:r>
      <w:r w:rsidR="00313DED">
        <w:rPr>
          <w:rFonts w:eastAsiaTheme="minorEastAsia"/>
          <w:lang w:val="en-US"/>
        </w:rPr>
        <w:t xml:space="preserve">it is </w:t>
      </w:r>
      <w:r w:rsidR="00EE6C8A">
        <w:rPr>
          <w:rFonts w:eastAsiaTheme="minorEastAsia"/>
          <w:lang w:val="en-US"/>
        </w:rPr>
        <w:t xml:space="preserve">fast and has optimal preservation of </w:t>
      </w:r>
      <w:r w:rsidR="008C78B5">
        <w:rPr>
          <w:rFonts w:eastAsiaTheme="minorEastAsia"/>
          <w:lang w:val="en-US"/>
        </w:rPr>
        <w:t xml:space="preserve">cell structure </w:t>
      </w:r>
      <w:r w:rsidR="00DB34F0">
        <w:rPr>
          <w:rFonts w:eastAsiaTheme="minorEastAsia"/>
          <w:lang w:val="en-US"/>
        </w:rPr>
        <w:fldChar w:fldCharType="begin"/>
      </w:r>
      <w:r w:rsidR="00DB34F0">
        <w:rPr>
          <w:rFonts w:eastAsiaTheme="minorEastAsia"/>
          <w:lang w:val="en-US"/>
        </w:rPr>
        <w:instrText xml:space="preserve"> ADDIN ZOTERO_ITEM CSL_CITATION {"citationID":"wajZQ8vF","properties":{"formattedCitation":"(Rahman et al., 2022)","plainCitation":"(Rahman et al., 2022)","noteIndex":0},"citationItems":[{"id":437,"uris":["http://zotero.org/users/9228513/items/7B7U87B5"],"itemData":{"id":437,"type":"article-journal","abstract":"Formalin is a widely used fixative but there is potential public health risks to exposure. Besides, alcoholic fixation is advantageous over formalin fixation because of faster fixation, optimal preservation and safer workplace environment. Following fixation by EMA and 10% neutral buffered formalin (NBF), we analyzed the tissue morphology, antigenic stability, DNA and RNA quantity with quality (OD value). The findings of EMA fixing on both the tissue morphology and molecular characterization, were satisfactory. Specially, EMA was faster in penetration of tissues than NBF, fixed ideally as early as 8 h of fixation whereas improper fixation was evident for NBF. In Hematoxylin and Eosin (H &amp; E) staining, better cellular details with stronger affinity for staining were observed. In immunohistochemistry, better antigenic stability was reported for EMA-fixed tissues. The nucleic acid analysis revealed that total genomic DNA and RNA yield from EMA fixed tissues were significantly higher (P &lt; 0.05) with superior quality than NBF fixed tissues. Our results suggest that EMA could be a potential alternative to NBF for fixation and preservation of tissues. These data provide new insights into an option for a safer working environment to support study and research.","container-title":"Saudi Journal of Biological Sciences","DOI":"10.1016/j.sjbs.2021.08.075","ISSN":"1319-562X","issue":"1","journalAbbreviation":"Saudi Journal of Biological Sciences","language":"en","page":"175-182","source":"ScienceDirect","title":"Alcoholic fixation over formalin fixation: A new, safer option for morphologic and molecular analysis of tissues","title-short":"Alcoholic fixation over formalin fixation","volume":"29","author":[{"family":"Rahman","given":"Md. Asabur"},{"family":"Sultana","given":"Nasrin"},{"family":"Ayman","given":"Ummay"},{"family":"Bhakta","given":"Sonali"},{"family":"Afrose","given":"Marzia"},{"family":"Afrin","given":"Marya"},{"family":"Haque","given":"Ziaul"}],"issued":{"date-parts":[["2022",1,1]]}}}],"schema":"https://github.com/citation-style-language/schema/raw/master/csl-citation.json"} </w:instrText>
      </w:r>
      <w:r w:rsidR="00DB34F0">
        <w:rPr>
          <w:rFonts w:eastAsiaTheme="minorEastAsia"/>
          <w:lang w:val="en-US"/>
        </w:rPr>
        <w:fldChar w:fldCharType="separate"/>
      </w:r>
      <w:r w:rsidR="00DB34F0" w:rsidRPr="00DB34F0">
        <w:rPr>
          <w:rFonts w:cs="Times New Roman"/>
          <w:lang w:val="en-US"/>
        </w:rPr>
        <w:t>(Rahman et al., 2022)</w:t>
      </w:r>
      <w:r w:rsidR="00DB34F0">
        <w:rPr>
          <w:rFonts w:eastAsiaTheme="minorEastAsia"/>
          <w:lang w:val="en-US"/>
        </w:rPr>
        <w:fldChar w:fldCharType="end"/>
      </w:r>
      <w:r w:rsidR="00AA07AF">
        <w:rPr>
          <w:rFonts w:eastAsiaTheme="minorEastAsia"/>
          <w:lang w:val="en-US"/>
        </w:rPr>
        <w:t xml:space="preserve">. </w:t>
      </w:r>
      <w:r w:rsidR="00E44140">
        <w:rPr>
          <w:rFonts w:eastAsiaTheme="minorEastAsia"/>
          <w:lang w:val="en-US"/>
        </w:rPr>
        <w:t>3 ml of</w:t>
      </w:r>
      <w:r w:rsidR="00FD1F0E">
        <w:rPr>
          <w:rFonts w:eastAsiaTheme="minorEastAsia"/>
          <w:lang w:val="en-US"/>
        </w:rPr>
        <w:t xml:space="preserve"> methylene </w:t>
      </w:r>
      <w:r w:rsidR="00B41E7E">
        <w:rPr>
          <w:rFonts w:eastAsiaTheme="minorEastAsia"/>
          <w:lang w:val="en-US"/>
        </w:rPr>
        <w:t>blue dye</w:t>
      </w:r>
      <w:r w:rsidR="00FD1F0E">
        <w:rPr>
          <w:rFonts w:eastAsiaTheme="minorEastAsia"/>
          <w:lang w:val="en-US"/>
        </w:rPr>
        <w:t xml:space="preserve"> was</w:t>
      </w:r>
      <w:r w:rsidR="00BD4F74">
        <w:rPr>
          <w:rFonts w:eastAsiaTheme="minorEastAsia"/>
          <w:lang w:val="en-US"/>
        </w:rPr>
        <w:t xml:space="preserve"> then</w:t>
      </w:r>
      <w:r w:rsidR="00FD1F0E">
        <w:rPr>
          <w:rFonts w:eastAsiaTheme="minorEastAsia"/>
          <w:lang w:val="en-US"/>
        </w:rPr>
        <w:t xml:space="preserve"> added</w:t>
      </w:r>
      <w:r w:rsidR="00BD4F74">
        <w:rPr>
          <w:rFonts w:eastAsiaTheme="minorEastAsia"/>
          <w:lang w:val="en-US"/>
        </w:rPr>
        <w:t xml:space="preserve"> to stain the colonies</w:t>
      </w:r>
      <w:r w:rsidR="009A34FE">
        <w:rPr>
          <w:rFonts w:eastAsiaTheme="minorEastAsia"/>
          <w:lang w:val="en-US"/>
        </w:rPr>
        <w:t xml:space="preserve">. </w:t>
      </w:r>
      <w:r w:rsidR="00C47BD6">
        <w:rPr>
          <w:rFonts w:eastAsiaTheme="minorEastAsia"/>
          <w:lang w:val="en-US"/>
        </w:rPr>
        <w:t xml:space="preserve">Because of a specific chemical reaction that only occurs </w:t>
      </w:r>
      <w:r w:rsidR="00142B68">
        <w:rPr>
          <w:rFonts w:eastAsiaTheme="minorEastAsia"/>
          <w:lang w:val="en-US"/>
        </w:rPr>
        <w:t xml:space="preserve">in living cells, only dead cells are </w:t>
      </w:r>
      <w:r w:rsidR="009A3ED1">
        <w:rPr>
          <w:rFonts w:eastAsiaTheme="minorEastAsia"/>
          <w:lang w:val="en-US"/>
        </w:rPr>
        <w:t xml:space="preserve">colored by the dye </w:t>
      </w:r>
      <w:r w:rsidR="00846969">
        <w:rPr>
          <w:rFonts w:eastAsiaTheme="minorEastAsia"/>
          <w:lang w:val="en-US"/>
        </w:rPr>
        <w:fldChar w:fldCharType="begin"/>
      </w:r>
      <w:r w:rsidR="00846969">
        <w:rPr>
          <w:rFonts w:eastAsiaTheme="minorEastAsia"/>
          <w:lang w:val="en-US"/>
        </w:rPr>
        <w:instrText xml:space="preserve"> ADDIN ZOTERO_ITEM CSL_CITATION {"citationID":"S03U6w4v","properties":{"formattedCitation":"(O\\uc0\\u8217{}Connor-Cox et al., 1997)","plainCitation":"(O’Connor-Cox et al., 1997)","noteIndex":0},"citationItems":[{"id":439,"uris":["http://zotero.org/users/9228513/items/WDFTFEGI"],"itemData":{"id":439,"type":"article-journal","container-title":"Master Brew Assoc Am Tech Q","page":"306-312","title":"Methylene blue staining: Use at your own risk","volume":"34","author":[{"family":"O'Connor-Cox","given":"E."},{"family":"Mochaba","given":"F.M."},{"family":"Lodolo","given":"Elizabeth"},{"family":"Majara","given":"M."},{"family":"Axcell","given":"B."}],"issued":{"date-parts":[["1997",1]]}}}],"schema":"https://github.com/citation-style-language/schema/raw/master/csl-citation.json"} </w:instrText>
      </w:r>
      <w:r w:rsidR="00846969">
        <w:rPr>
          <w:rFonts w:eastAsiaTheme="minorEastAsia"/>
          <w:lang w:val="en-US"/>
        </w:rPr>
        <w:fldChar w:fldCharType="separate"/>
      </w:r>
      <w:r w:rsidR="00846969" w:rsidRPr="00923E08">
        <w:rPr>
          <w:rFonts w:cs="Times New Roman"/>
          <w:szCs w:val="24"/>
          <w:lang w:val="en-US"/>
        </w:rPr>
        <w:t>(O’Connor-Cox et al., 1997)</w:t>
      </w:r>
      <w:r w:rsidR="00846969">
        <w:rPr>
          <w:rFonts w:eastAsiaTheme="minorEastAsia"/>
          <w:lang w:val="en-US"/>
        </w:rPr>
        <w:fldChar w:fldCharType="end"/>
      </w:r>
      <w:r w:rsidR="00923E08">
        <w:rPr>
          <w:rFonts w:eastAsiaTheme="minorEastAsia"/>
          <w:lang w:val="en-US"/>
        </w:rPr>
        <w:t xml:space="preserve">. </w:t>
      </w:r>
      <w:r w:rsidR="0015718C">
        <w:rPr>
          <w:rFonts w:eastAsiaTheme="minorEastAsia"/>
          <w:lang w:val="en-US"/>
        </w:rPr>
        <w:t xml:space="preserve"> </w:t>
      </w:r>
      <w:r w:rsidR="00E67CC1">
        <w:rPr>
          <w:rFonts w:eastAsiaTheme="minorEastAsia"/>
          <w:lang w:val="en-US"/>
        </w:rPr>
        <w:t xml:space="preserve"> </w:t>
      </w:r>
    </w:p>
    <w:p w14:paraId="722AED53" w14:textId="34E23A77" w:rsidR="00CD2B23" w:rsidRPr="0098205E" w:rsidRDefault="00C92421" w:rsidP="004D7B5D">
      <w:pPr>
        <w:spacing w:before="240" w:line="360" w:lineRule="auto"/>
        <w:rPr>
          <w:rFonts w:eastAsiaTheme="minorEastAsia"/>
          <w:lang w:val="en-US"/>
        </w:rPr>
      </w:pPr>
      <w:r>
        <w:rPr>
          <w:rFonts w:eastAsiaTheme="minorEastAsia"/>
          <w:lang w:val="en-US"/>
        </w:rPr>
        <w:t>After fixation and staining the cell flasks with cells were scanned</w:t>
      </w:r>
      <w:r w:rsidR="00A156E7">
        <w:rPr>
          <w:rFonts w:eastAsiaTheme="minorEastAsia"/>
          <w:lang w:val="en-US"/>
        </w:rPr>
        <w:t xml:space="preserve"> by </w:t>
      </w:r>
      <w:r w:rsidR="00A156E7">
        <w:rPr>
          <w:rFonts w:eastAsiaTheme="minorEastAsia"/>
          <w:lang w:val="en-US"/>
        </w:rPr>
        <w:fldChar w:fldCharType="begin"/>
      </w:r>
      <w:r w:rsidR="0053561A">
        <w:rPr>
          <w:rFonts w:eastAsiaTheme="minorEastAsia"/>
          <w:lang w:val="en-US"/>
        </w:rPr>
        <w:instrText xml:space="preserve"> ADDIN ZOTERO_ITEM CSL_CITATION {"citationID":"igvwuPbS","properties":{"formattedCitation":"(Bj\\uc0\\u248{}rg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A156E7">
        <w:rPr>
          <w:rFonts w:eastAsiaTheme="minorEastAsia"/>
          <w:lang w:val="en-US"/>
        </w:rPr>
        <w:fldChar w:fldCharType="separate"/>
      </w:r>
      <w:proofErr w:type="spellStart"/>
      <w:r w:rsidR="00A156E7" w:rsidRPr="00A156E7">
        <w:rPr>
          <w:rFonts w:cs="Times New Roman"/>
          <w:szCs w:val="24"/>
          <w:lang w:val="en-US"/>
        </w:rPr>
        <w:t>Bjørg</w:t>
      </w:r>
      <w:proofErr w:type="spellEnd"/>
      <w:r w:rsidR="00A156E7" w:rsidRPr="00A156E7">
        <w:rPr>
          <w:rFonts w:cs="Times New Roman"/>
          <w:szCs w:val="24"/>
          <w:lang w:val="en-US"/>
        </w:rPr>
        <w:t xml:space="preserve"> </w:t>
      </w:r>
      <w:proofErr w:type="spellStart"/>
      <w:r w:rsidR="00A156E7" w:rsidRPr="00A156E7">
        <w:rPr>
          <w:rFonts w:cs="Times New Roman"/>
          <w:szCs w:val="24"/>
          <w:lang w:val="en-US"/>
        </w:rPr>
        <w:t>Vårli</w:t>
      </w:r>
      <w:proofErr w:type="spellEnd"/>
      <w:r w:rsidR="00A156E7" w:rsidRPr="00A156E7">
        <w:rPr>
          <w:rFonts w:cs="Times New Roman"/>
          <w:szCs w:val="24"/>
          <w:lang w:val="en-US"/>
        </w:rPr>
        <w:t xml:space="preserve"> </w:t>
      </w:r>
      <w:proofErr w:type="spellStart"/>
      <w:r w:rsidR="00A156E7" w:rsidRPr="00A156E7">
        <w:rPr>
          <w:rFonts w:cs="Times New Roman"/>
          <w:szCs w:val="24"/>
          <w:lang w:val="en-US"/>
        </w:rPr>
        <w:t>Håland</w:t>
      </w:r>
      <w:proofErr w:type="spellEnd"/>
      <w:r w:rsidR="00A156E7">
        <w:rPr>
          <w:rFonts w:eastAsiaTheme="minorEastAsia"/>
          <w:lang w:val="en-US"/>
        </w:rPr>
        <w:fldChar w:fldCharType="end"/>
      </w:r>
      <w:r>
        <w:rPr>
          <w:rFonts w:eastAsiaTheme="minorEastAsia"/>
          <w:lang w:val="en-US"/>
        </w:rPr>
        <w:t xml:space="preserve"> the same way as the EBT3 films (see </w:t>
      </w:r>
      <w:r>
        <w:rPr>
          <w:rFonts w:eastAsiaTheme="minorEastAsia"/>
          <w:lang w:val="en-US"/>
        </w:rPr>
        <w:fldChar w:fldCharType="begin"/>
      </w:r>
      <w:r>
        <w:rPr>
          <w:rFonts w:eastAsiaTheme="minorEastAsia"/>
          <w:lang w:val="en-US"/>
        </w:rPr>
        <w:instrText xml:space="preserve"> REF _Ref100051198 \r \h </w:instrText>
      </w:r>
      <w:r w:rsidR="004D7B5D">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Pr>
          <w:rFonts w:eastAsiaTheme="minorEastAsia"/>
          <w:lang w:val="en-US"/>
        </w:rPr>
        <w:t>2.1.2.2</w:t>
      </w:r>
      <w:r>
        <w:rPr>
          <w:rFonts w:eastAsiaTheme="minorEastAsia"/>
          <w:lang w:val="en-US"/>
        </w:rPr>
        <w:fldChar w:fldCharType="end"/>
      </w:r>
      <w:r>
        <w:rPr>
          <w:rFonts w:eastAsiaTheme="minorEastAsia"/>
          <w:lang w:val="en-US"/>
        </w:rPr>
        <w:t>)</w:t>
      </w:r>
      <w:r w:rsidR="00495A65">
        <w:rPr>
          <w:rFonts w:eastAsiaTheme="minorEastAsia"/>
          <w:lang w:val="en-US"/>
        </w:rPr>
        <w:t xml:space="preserve">, except </w:t>
      </w:r>
      <w:r w:rsidR="00186F1D">
        <w:rPr>
          <w:rFonts w:eastAsiaTheme="minorEastAsia"/>
          <w:lang w:val="en-US"/>
        </w:rPr>
        <w:t>using</w:t>
      </w:r>
      <w:r w:rsidR="007445E0">
        <w:rPr>
          <w:rFonts w:eastAsiaTheme="minorEastAsia"/>
          <w:lang w:val="en-US"/>
        </w:rPr>
        <w:t xml:space="preserve"> </w:t>
      </w:r>
      <w:r w:rsidR="00495A65">
        <w:rPr>
          <w:rFonts w:eastAsiaTheme="minorEastAsia"/>
          <w:lang w:val="en-US"/>
        </w:rPr>
        <w:t>a</w:t>
      </w:r>
      <w:r w:rsidR="00790BE8">
        <w:rPr>
          <w:rFonts w:eastAsiaTheme="minorEastAsia"/>
          <w:lang w:val="en-US"/>
        </w:rPr>
        <w:t xml:space="preserve"> dpi of 1200 </w:t>
      </w:r>
      <w:r w:rsidR="001A1B8E">
        <w:rPr>
          <w:rFonts w:eastAsiaTheme="minorEastAsia"/>
          <w:lang w:val="en-US"/>
        </w:rPr>
        <w:t xml:space="preserve">with </w:t>
      </w:r>
      <w:r w:rsidR="00A90F6C">
        <w:rPr>
          <w:rFonts w:eastAsiaTheme="minorEastAsia"/>
          <w:lang w:val="en-US"/>
        </w:rPr>
        <w:t>the resolution of 2220 x 2976</w:t>
      </w:r>
      <w:r w:rsidR="006A075B">
        <w:rPr>
          <w:rFonts w:eastAsiaTheme="minorEastAsia"/>
          <w:lang w:val="en-US"/>
        </w:rPr>
        <w:t xml:space="preserve"> x 3</w:t>
      </w:r>
      <w:r w:rsidR="00A90F6C">
        <w:rPr>
          <w:rFonts w:eastAsiaTheme="minorEastAsia"/>
          <w:lang w:val="en-US"/>
        </w:rPr>
        <w:t xml:space="preserve">. </w:t>
      </w:r>
      <w:r w:rsidR="00D056A9">
        <w:rPr>
          <w:rFonts w:eastAsiaTheme="minorEastAsia"/>
          <w:lang w:val="en-US"/>
        </w:rPr>
        <w:t>The cell flasks have a height</w:t>
      </w:r>
      <w:r w:rsidR="00F222F4">
        <w:rPr>
          <w:rFonts w:eastAsiaTheme="minorEastAsia"/>
          <w:lang w:val="en-US"/>
        </w:rPr>
        <w:t xml:space="preserve"> making it </w:t>
      </w:r>
      <w:r w:rsidR="00E75024">
        <w:rPr>
          <w:rFonts w:eastAsiaTheme="minorEastAsia"/>
          <w:lang w:val="en-US"/>
        </w:rPr>
        <w:t>impossible to close the scanner completel</w:t>
      </w:r>
      <w:r w:rsidR="008F0418">
        <w:rPr>
          <w:rFonts w:eastAsiaTheme="minorEastAsia"/>
          <w:lang w:val="en-US"/>
        </w:rPr>
        <w:t>y</w:t>
      </w:r>
      <w:r w:rsidR="00E75024">
        <w:rPr>
          <w:rFonts w:eastAsiaTheme="minorEastAsia"/>
          <w:lang w:val="en-US"/>
        </w:rPr>
        <w:t>. Th</w:t>
      </w:r>
      <w:r w:rsidR="00E00114">
        <w:rPr>
          <w:rFonts w:eastAsiaTheme="minorEastAsia"/>
          <w:lang w:val="en-US"/>
        </w:rPr>
        <w:t xml:space="preserve">e </w:t>
      </w:r>
      <w:r w:rsidR="00FD7051">
        <w:rPr>
          <w:rFonts w:eastAsiaTheme="minorEastAsia"/>
          <w:lang w:val="en-US"/>
        </w:rPr>
        <w:t>scans of the cell flasks will therefore have a slight angle</w:t>
      </w:r>
      <w:r w:rsidR="00BB7040">
        <w:rPr>
          <w:rFonts w:eastAsiaTheme="minorEastAsia"/>
          <w:lang w:val="en-US"/>
        </w:rPr>
        <w:t>, causing</w:t>
      </w:r>
      <w:r w:rsidR="00BE7A41">
        <w:rPr>
          <w:rFonts w:eastAsiaTheme="minorEastAsia"/>
          <w:lang w:val="en-US"/>
        </w:rPr>
        <w:t xml:space="preserve"> a sharp dark shadow on the image. </w:t>
      </w:r>
    </w:p>
    <w:p w14:paraId="25B3D50A" w14:textId="651B5FB3" w:rsidR="00425F37" w:rsidRDefault="00BB374D" w:rsidP="004D7B5D">
      <w:pPr>
        <w:pStyle w:val="Heading2"/>
        <w:spacing w:line="360" w:lineRule="auto"/>
        <w:rPr>
          <w:lang w:val="en-US"/>
        </w:rPr>
      </w:pPr>
      <w:bookmarkStart w:id="154" w:name="_Ref106906399"/>
      <w:bookmarkStart w:id="155" w:name="_Toc107354695"/>
      <w:r>
        <w:rPr>
          <w:lang w:val="en-US"/>
        </w:rPr>
        <w:t>Segmentation</w:t>
      </w:r>
      <w:bookmarkEnd w:id="154"/>
      <w:bookmarkEnd w:id="155"/>
    </w:p>
    <w:p w14:paraId="27B6335D" w14:textId="17E828B6" w:rsidR="009669F1" w:rsidRPr="00926E2A" w:rsidRDefault="003C4E6D" w:rsidP="004D7B5D">
      <w:pPr>
        <w:spacing w:line="360" w:lineRule="auto"/>
        <w:rPr>
          <w:lang w:val="en-US"/>
        </w:rPr>
      </w:pPr>
      <w:r>
        <w:rPr>
          <w:lang w:val="en-US"/>
        </w:rPr>
        <w:t xml:space="preserve">Segmentation of cells was performed by </w:t>
      </w:r>
      <w:proofErr w:type="spellStart"/>
      <w:r>
        <w:rPr>
          <w:lang w:val="en-US"/>
        </w:rPr>
        <w:t>Delmon</w:t>
      </w:r>
      <w:proofErr w:type="spellEnd"/>
      <w:r>
        <w:rPr>
          <w:lang w:val="en-US"/>
        </w:rPr>
        <w:t xml:space="preserve"> </w:t>
      </w:r>
      <w:proofErr w:type="spellStart"/>
      <w:r>
        <w:rPr>
          <w:lang w:val="en-US"/>
        </w:rPr>
        <w:t>Arous</w:t>
      </w:r>
      <w:proofErr w:type="spellEnd"/>
      <w:r>
        <w:rPr>
          <w:lang w:val="en-US"/>
        </w:rPr>
        <w:t xml:space="preserve"> </w:t>
      </w:r>
      <w:r w:rsidR="00BA33F4">
        <w:rPr>
          <w:lang w:val="en-US"/>
        </w:rPr>
        <w:t>in</w:t>
      </w:r>
      <w:r w:rsidR="00B66DA1">
        <w:rPr>
          <w:lang w:val="en-US"/>
        </w:rPr>
        <w:t xml:space="preserve"> the article: </w:t>
      </w:r>
      <w:r w:rsidR="00B66DA1">
        <w:rPr>
          <w:lang w:val="en-US"/>
        </w:rPr>
        <w:br/>
      </w:r>
      <w:r w:rsidR="00251AE3" w:rsidRPr="00251AE3">
        <w:rPr>
          <w:i/>
          <w:iCs/>
          <w:lang w:val="en-US"/>
        </w:rPr>
        <w:t>“</w:t>
      </w:r>
      <w:r w:rsidR="00B66DA1" w:rsidRPr="00251AE3">
        <w:rPr>
          <w:i/>
          <w:iCs/>
          <w:lang w:val="en-US"/>
        </w:rPr>
        <w:t xml:space="preserve">Principal component-based image segmentation: a new approach to outline in vitro </w:t>
      </w:r>
      <w:r w:rsidR="00553FBB" w:rsidRPr="00251AE3">
        <w:rPr>
          <w:i/>
          <w:iCs/>
          <w:lang w:val="en-US"/>
        </w:rPr>
        <w:t>cell colonies</w:t>
      </w:r>
      <w:r w:rsidR="00251AE3" w:rsidRPr="00251AE3">
        <w:rPr>
          <w:i/>
          <w:iCs/>
          <w:lang w:val="en-US"/>
        </w:rPr>
        <w:t>”</w:t>
      </w:r>
      <w:r w:rsidR="00553FBB" w:rsidRPr="00251AE3">
        <w:rPr>
          <w:i/>
          <w:iCs/>
          <w:lang w:val="en-US"/>
        </w:rPr>
        <w:t>.</w:t>
      </w:r>
      <w:r w:rsidR="00553FBB">
        <w:rPr>
          <w:lang w:val="en-US"/>
        </w:rPr>
        <w:t xml:space="preserve"> </w:t>
      </w:r>
      <w:r w:rsidR="00251AE3">
        <w:rPr>
          <w:lang w:val="en-US"/>
        </w:rPr>
        <w:fldChar w:fldCharType="begin"/>
      </w:r>
      <w:r w:rsidR="00251AE3">
        <w:rPr>
          <w:lang w:val="en-US"/>
        </w:rPr>
        <w:instrText xml:space="preserve"> ADDIN ZOTERO_ITEM CSL_CITATION {"citationID":"NJlW744t","properties":{"formattedCitation":"(Arous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251AE3">
        <w:rPr>
          <w:rFonts w:ascii="Cambria Math" w:hAnsi="Cambria Math" w:cs="Cambria Math"/>
          <w:lang w:val="en-US"/>
        </w:rPr>
        <w:instrText>∼</w:instrText>
      </w:r>
      <w:r w:rsidR="00251AE3">
        <w:rPr>
          <w:lang w:val="en-US"/>
        </w:rPr>
        <w:instrText>0.90 for T-47D and &gt;0.95 for bacterial images), along with low absolute percentage errors (</w:instrText>
      </w:r>
      <w:r w:rsidR="00251AE3">
        <w:rPr>
          <w:rFonts w:ascii="Cambria Math" w:hAnsi="Cambria Math" w:cs="Cambria Math"/>
          <w:lang w:val="en-US"/>
        </w:rPr>
        <w:instrText>∼</w:instrText>
      </w:r>
      <w:r w:rsidR="00251AE3">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251AE3">
        <w:rPr>
          <w:lang w:val="en-US"/>
        </w:rPr>
        <w:fldChar w:fldCharType="separate"/>
      </w:r>
      <w:r w:rsidR="00251AE3" w:rsidRPr="003750C6">
        <w:rPr>
          <w:rFonts w:cs="Times New Roman"/>
          <w:lang w:val="en-US"/>
        </w:rPr>
        <w:t>(</w:t>
      </w:r>
      <w:proofErr w:type="spellStart"/>
      <w:r w:rsidR="00251AE3" w:rsidRPr="003750C6">
        <w:rPr>
          <w:rFonts w:cs="Times New Roman"/>
          <w:lang w:val="en-US"/>
        </w:rPr>
        <w:t>Arous</w:t>
      </w:r>
      <w:proofErr w:type="spellEnd"/>
      <w:r w:rsidR="00251AE3" w:rsidRPr="003750C6">
        <w:rPr>
          <w:rFonts w:cs="Times New Roman"/>
          <w:lang w:val="en-US"/>
        </w:rPr>
        <w:t xml:space="preserve"> et al., 2022)</w:t>
      </w:r>
      <w:r w:rsidR="00251AE3">
        <w:rPr>
          <w:lang w:val="en-US"/>
        </w:rPr>
        <w:fldChar w:fldCharType="end"/>
      </w:r>
      <w:r w:rsidR="00251AE3">
        <w:rPr>
          <w:lang w:val="en-US"/>
        </w:rPr>
        <w:t xml:space="preserve">. </w:t>
      </w:r>
      <w:r w:rsidR="00DC04FC">
        <w:rPr>
          <w:lang w:val="en-US"/>
        </w:rPr>
        <w:br/>
      </w:r>
      <w:r w:rsidR="00F07F6C">
        <w:rPr>
          <w:lang w:val="en-US"/>
        </w:rPr>
        <w:br/>
      </w:r>
      <w:r w:rsidR="00421CAB">
        <w:rPr>
          <w:lang w:val="en-US"/>
        </w:rPr>
        <w:t xml:space="preserve">This section uses the same notation found in </w:t>
      </w:r>
      <w:r w:rsidR="00F47623">
        <w:rPr>
          <w:lang w:val="en-US"/>
        </w:rPr>
        <w:fldChar w:fldCharType="begin"/>
      </w:r>
      <w:r w:rsidR="004F417F">
        <w:rPr>
          <w:lang w:val="en-US"/>
        </w:rPr>
        <w:instrText xml:space="preserve"> ADDIN ZOTERO_ITEM CSL_CITATION {"citationID":"Kux3guRj","properties":{"formattedCitation":"(Strang, 2006)","plainCitation":"(Strang, 2006)","dontUpdate":true,"noteIndex":0},"citationItems":[{"id":460,"uris":["http://zotero.org/users/9228513/items/56TJTU9W"],"itemData":{"id":460,"type":"book","call-number":"QA184.2 .S77 2006","edition":"4th ed","event-place":"Belmont, CA","ISBN":"978-0-03-010567-8","number-of-pages":"487","publisher":"Thomson, Brooks/Cole","publisher-place":"Belmont, CA","source":"Library of Congress ISBN","title":"Linear algebra and its applications","author":[{"family":"Strang","given":"Gilbert"}],"issued":{"date-parts":[["2006"]]}}}],"schema":"https://github.com/citation-style-language/schema/raw/master/csl-citation.json"} </w:instrText>
      </w:r>
      <w:r w:rsidR="00F47623">
        <w:rPr>
          <w:lang w:val="en-US"/>
        </w:rPr>
        <w:fldChar w:fldCharType="separate"/>
      </w:r>
      <w:r w:rsidR="00F47623" w:rsidRPr="00D34658">
        <w:rPr>
          <w:rFonts w:cs="Times New Roman"/>
          <w:lang w:val="en-US"/>
        </w:rPr>
        <w:t>(Strang, 2006</w:t>
      </w:r>
      <w:r w:rsidR="00D34658">
        <w:rPr>
          <w:rFonts w:cs="Times New Roman"/>
          <w:lang w:val="en-US"/>
        </w:rPr>
        <w:t>, p.425-427</w:t>
      </w:r>
      <w:r w:rsidR="00F47623" w:rsidRPr="00D34658">
        <w:rPr>
          <w:rFonts w:cs="Times New Roman"/>
          <w:lang w:val="en-US"/>
        </w:rPr>
        <w:t>)</w:t>
      </w:r>
      <w:r w:rsidR="00F47623">
        <w:rPr>
          <w:lang w:val="en-US"/>
        </w:rPr>
        <w:fldChar w:fldCharType="end"/>
      </w:r>
      <w:r w:rsidR="00D34658">
        <w:rPr>
          <w:lang w:val="en-US"/>
        </w:rPr>
        <w:t>.</w:t>
      </w:r>
      <w:r w:rsidR="00421CAB">
        <w:rPr>
          <w:lang w:val="en-US"/>
        </w:rPr>
        <w:br/>
      </w:r>
      <w:r w:rsidR="00185E5E">
        <w:rPr>
          <w:lang w:val="en-US"/>
        </w:rPr>
        <w:t>The scanned cell flask images were segmented using</w:t>
      </w:r>
      <w:r w:rsidR="00C8400E">
        <w:rPr>
          <w:lang w:val="en-US"/>
        </w:rPr>
        <w:t xml:space="preserve"> a</w:t>
      </w:r>
      <w:r w:rsidR="00A108B1">
        <w:rPr>
          <w:lang w:val="en-US"/>
        </w:rPr>
        <w:t>n algorithm</w:t>
      </w:r>
      <w:r w:rsidR="007B6911">
        <w:rPr>
          <w:lang w:val="en-US"/>
        </w:rPr>
        <w:t xml:space="preserve"> combining</w:t>
      </w:r>
      <w:r w:rsidR="00C8400E">
        <w:rPr>
          <w:lang w:val="en-US"/>
        </w:rPr>
        <w:t xml:space="preserve"> PCA, GLCM, k-means</w:t>
      </w:r>
      <w:r w:rsidR="0052289C">
        <w:rPr>
          <w:lang w:val="en-US"/>
        </w:rPr>
        <w:t xml:space="preserve"> and topological multi-threshold watershed.</w:t>
      </w:r>
      <w:r w:rsidR="009B1EFF">
        <w:rPr>
          <w:lang w:val="en-US"/>
        </w:rPr>
        <w:t xml:space="preserve"> The segmentation was </w:t>
      </w:r>
      <w:r w:rsidR="007B6911">
        <w:rPr>
          <w:lang w:val="en-US"/>
        </w:rPr>
        <w:t>developed in</w:t>
      </w:r>
      <w:r w:rsidR="009B1EFF">
        <w:rPr>
          <w:lang w:val="en-US"/>
        </w:rPr>
        <w:t xml:space="preserve"> </w:t>
      </w:r>
      <w:r w:rsidR="00C51043">
        <w:rPr>
          <w:lang w:val="en-US"/>
        </w:rPr>
        <w:t>MATLAB.</w:t>
      </w:r>
      <w:r w:rsidR="0052289C">
        <w:rPr>
          <w:lang w:val="en-US"/>
        </w:rPr>
        <w:t xml:space="preserve"> </w:t>
      </w:r>
      <w:r w:rsidR="00230CCB">
        <w:rPr>
          <w:lang w:val="en-US"/>
        </w:rPr>
        <w:t xml:space="preserve">PCA is principal component </w:t>
      </w:r>
      <w:r w:rsidR="00B15344">
        <w:rPr>
          <w:lang w:val="en-US"/>
        </w:rPr>
        <w:t>analysis and</w:t>
      </w:r>
      <w:r w:rsidR="00E26ED6">
        <w:rPr>
          <w:lang w:val="en-US"/>
        </w:rPr>
        <w:t xml:space="preserve"> aims to </w:t>
      </w:r>
      <w:r w:rsidR="00190685">
        <w:rPr>
          <w:lang w:val="en-US"/>
        </w:rPr>
        <w:t>reduce</w:t>
      </w:r>
      <w:r w:rsidR="00444FC7">
        <w:rPr>
          <w:lang w:val="en-US"/>
        </w:rPr>
        <w:t xml:space="preserve"> the dimensionality of the image while retaining </w:t>
      </w:r>
      <w:r w:rsidR="00F441AE">
        <w:rPr>
          <w:lang w:val="en-US"/>
        </w:rPr>
        <w:t xml:space="preserve">most of its variation </w:t>
      </w:r>
      <w:r w:rsidR="007C0139">
        <w:rPr>
          <w:lang w:val="en-US"/>
        </w:rPr>
        <w:fldChar w:fldCharType="begin"/>
      </w:r>
      <w:r w:rsidR="004F417F">
        <w:rPr>
          <w:lang w:val="en-US"/>
        </w:rPr>
        <w:instrText xml:space="preserve"> ADDIN ZOTERO_ITEM CSL_CITATION {"citationID":"nYJ9hfXs","properties":{"formattedCitation":"(Jolliffe, 2002)","plainCitation":"(Jolliffe, 2002)","dontUpdate":true,"noteIndex":0},"citationItems":[{"id":459,"uris":["http://zotero.org/users/9228513/items/45BUC97Y"],"itemData":{"id":459,"type":"book","call-number":"QA278.5 .J65 2002","collection-title":"Springer series in statistics","edition":"2nd ed","event-place":"New York","ISBN":"978-0-387-95442-4","number-of-pages":"487","publisher":"Springer","publisher-place":"New York","source":"Library of Congress ISBN","title":"Principal component analysis","author":[{"family":"Jolliffe","given":"I. T."}],"issued":{"date-parts":[["2002"]]}}}],"schema":"https://github.com/citation-style-language/schema/raw/master/csl-citation.json"} </w:instrText>
      </w:r>
      <w:r w:rsidR="007C0139">
        <w:rPr>
          <w:lang w:val="en-US"/>
        </w:rPr>
        <w:fldChar w:fldCharType="separate"/>
      </w:r>
      <w:r w:rsidR="007C0139" w:rsidRPr="00125ACA">
        <w:rPr>
          <w:rFonts w:cs="Times New Roman"/>
          <w:lang w:val="en-US"/>
        </w:rPr>
        <w:t>(Jolliffe, 2002</w:t>
      </w:r>
      <w:r w:rsidR="00933EC9">
        <w:rPr>
          <w:rFonts w:cs="Times New Roman"/>
          <w:lang w:val="en-US"/>
        </w:rPr>
        <w:t>, p. IX</w:t>
      </w:r>
      <w:r w:rsidR="007C0139" w:rsidRPr="00125ACA">
        <w:rPr>
          <w:rFonts w:cs="Times New Roman"/>
          <w:lang w:val="en-US"/>
        </w:rPr>
        <w:t>)</w:t>
      </w:r>
      <w:r w:rsidR="007C0139">
        <w:rPr>
          <w:lang w:val="en-US"/>
        </w:rPr>
        <w:fldChar w:fldCharType="end"/>
      </w:r>
      <w:r w:rsidR="00F441AE">
        <w:rPr>
          <w:lang w:val="en-US"/>
        </w:rPr>
        <w:t>.</w:t>
      </w:r>
      <w:r w:rsidR="00B10B07">
        <w:rPr>
          <w:lang w:val="en-US"/>
        </w:rPr>
        <w:t xml:space="preserve"> </w:t>
      </w:r>
      <w:r w:rsidR="0001580E">
        <w:rPr>
          <w:lang w:val="en-US"/>
        </w:rPr>
        <w:t>For eas</w:t>
      </w:r>
      <w:r w:rsidR="00E33BDE">
        <w:rPr>
          <w:lang w:val="en-US"/>
        </w:rPr>
        <w:t>e</w:t>
      </w:r>
      <w:r w:rsidR="0001580E">
        <w:rPr>
          <w:lang w:val="en-US"/>
        </w:rPr>
        <w:t xml:space="preserve"> </w:t>
      </w:r>
      <w:r w:rsidR="00E33BDE">
        <w:rPr>
          <w:lang w:val="en-US"/>
        </w:rPr>
        <w:t>of explanation</w:t>
      </w:r>
      <w:r w:rsidR="00EE3BBE">
        <w:rPr>
          <w:lang w:val="en-US"/>
        </w:rPr>
        <w:t>,</w:t>
      </w:r>
      <w:r w:rsidR="0001580E">
        <w:rPr>
          <w:lang w:val="en-US"/>
        </w:rPr>
        <w:t xml:space="preserve"> one scanned image of a cell flask </w:t>
      </w:r>
      <w:r w:rsidR="004E1B1A">
        <w:rPr>
          <w:lang w:val="en-US"/>
        </w:rPr>
        <w:t>is</w:t>
      </w:r>
      <w:r w:rsidR="00A32334">
        <w:rPr>
          <w:lang w:val="en-US"/>
        </w:rPr>
        <w:t xml:space="preserve"> used as</w:t>
      </w:r>
      <w:r w:rsidR="0001580E">
        <w:rPr>
          <w:lang w:val="en-US"/>
        </w:rPr>
        <w:t xml:space="preserve"> an example.</w:t>
      </w:r>
      <w:r w:rsidR="00E714EA">
        <w:rPr>
          <w:lang w:val="en-US"/>
        </w:rPr>
        <w:t xml:space="preserve"> </w:t>
      </w:r>
      <w:r w:rsidR="0001580E">
        <w:rPr>
          <w:lang w:val="en-US"/>
        </w:rPr>
        <w:t xml:space="preserve">The </w:t>
      </w:r>
      <w:r w:rsidR="00F92A22">
        <w:rPr>
          <w:lang w:val="en-US"/>
        </w:rPr>
        <w:t>dimension</w:t>
      </w:r>
      <w:r w:rsidR="0001580E">
        <w:rPr>
          <w:lang w:val="en-US"/>
        </w:rPr>
        <w:t xml:space="preserve"> of the image is M x N x 3</w:t>
      </w:r>
      <w:r w:rsidR="00F92A22">
        <w:rPr>
          <w:lang w:val="en-US"/>
        </w:rPr>
        <w:t xml:space="preserve">. </w:t>
      </w:r>
      <w:r w:rsidR="00B51E00">
        <w:rPr>
          <w:lang w:val="en-US"/>
        </w:rPr>
        <w:t xml:space="preserve">By collapsing the first two dimensions and transposing </w:t>
      </w:r>
      <w:r w:rsidR="00B63066">
        <w:rPr>
          <w:lang w:val="en-US"/>
        </w:rPr>
        <w:t xml:space="preserve">the </w:t>
      </w:r>
      <w:r w:rsidR="004E5CDA">
        <w:rPr>
          <w:lang w:val="en-US"/>
        </w:rPr>
        <w:t xml:space="preserve">matrix, you get </w:t>
      </w:r>
      <w:r w:rsidR="00F92A22">
        <w:rPr>
          <w:lang w:val="en-US"/>
        </w:rPr>
        <w:t xml:space="preserve">the matrix </w:t>
      </w:r>
      <m:oMath>
        <m:r>
          <m:rPr>
            <m:sty m:val="bi"/>
          </m:rPr>
          <w:rPr>
            <w:rFonts w:ascii="Cambria Math" w:hAnsi="Cambria Math"/>
            <w:lang w:val="en-US"/>
          </w:rPr>
          <m:t>X</m:t>
        </m:r>
        <m:r>
          <m:rPr>
            <m:sty m:val="bi"/>
          </m:rPr>
          <w:rPr>
            <w:rFonts w:ascii="Cambria Math" w:eastAsiaTheme="minorEastAsia" w:hAnsi="Cambria Math"/>
            <w:lang w:val="en-US"/>
          </w:rPr>
          <m:t xml:space="preserve">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MN</m:t>
            </m:r>
          </m:sup>
        </m:sSup>
      </m:oMath>
      <w:r w:rsidR="00D846F7">
        <w:rPr>
          <w:rFonts w:eastAsiaTheme="minorEastAsia"/>
          <w:lang w:val="en-US"/>
        </w:rPr>
        <w:t xml:space="preserve">. </w:t>
      </w:r>
      <w:r w:rsidR="00B15344">
        <w:rPr>
          <w:rFonts w:eastAsiaTheme="minorEastAsia"/>
          <w:lang w:val="en-US"/>
        </w:rPr>
        <w:t>Eac</w:t>
      </w:r>
      <w:r w:rsidR="00FA3A26">
        <w:rPr>
          <w:rFonts w:eastAsiaTheme="minorEastAsia"/>
          <w:lang w:val="en-US"/>
        </w:rPr>
        <w:t>h column represents the</w:t>
      </w:r>
      <w:r w:rsidR="00B10A2C">
        <w:rPr>
          <w:rFonts w:eastAsiaTheme="minorEastAsia"/>
          <w:lang w:val="en-US"/>
        </w:rPr>
        <w:t xml:space="preserve"> RGB values</w:t>
      </w:r>
      <w:r w:rsidR="00FA3A26">
        <w:rPr>
          <w:rFonts w:eastAsiaTheme="minorEastAsia"/>
          <w:lang w:val="en-US"/>
        </w:rPr>
        <w:t xml:space="preserve"> </w:t>
      </w:r>
      <m:oMath>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e>
            </m:d>
          </m:e>
          <m:sup>
            <m:r>
              <w:rPr>
                <w:rFonts w:ascii="Cambria Math" w:eastAsiaTheme="minorEastAsia" w:hAnsi="Cambria Math"/>
                <w:lang w:val="en-US"/>
              </w:rPr>
              <m:t>T</m:t>
            </m:r>
          </m:sup>
        </m:sSup>
      </m:oMath>
      <w:r w:rsidR="007779A4">
        <w:rPr>
          <w:rFonts w:eastAsiaTheme="minorEastAsia"/>
          <w:lang w:val="en-US"/>
        </w:rPr>
        <w:t xml:space="preserve">. </w:t>
      </w:r>
      <w:r w:rsidR="00807CFA">
        <w:rPr>
          <w:rFonts w:eastAsiaTheme="minorEastAsia"/>
          <w:lang w:val="en-US"/>
        </w:rPr>
        <w:t>The data is centered</w:t>
      </w:r>
      <w:r w:rsidR="007779A4">
        <w:rPr>
          <w:rFonts w:eastAsiaTheme="minorEastAsia"/>
          <w:lang w:val="en-US"/>
        </w:rPr>
        <w:t xml:space="preserve"> </w:t>
      </w:r>
      <w:r w:rsidR="00807CFA">
        <w:rPr>
          <w:rFonts w:eastAsiaTheme="minorEastAsia"/>
          <w:lang w:val="en-US"/>
        </w:rPr>
        <w:t xml:space="preserve">around the origin </w:t>
      </w:r>
      <w:r w:rsidR="00382777">
        <w:rPr>
          <w:rFonts w:eastAsiaTheme="minorEastAsia"/>
          <w:lang w:val="en-US"/>
        </w:rPr>
        <w:t>by subtracting</w:t>
      </w:r>
      <w:r w:rsidR="00372A8B">
        <w:rPr>
          <w:rFonts w:eastAsiaTheme="minorEastAsia"/>
          <w:lang w:val="en-US"/>
        </w:rPr>
        <w:t xml:space="preserve"> the</w:t>
      </w:r>
      <w:r w:rsidR="007779A4">
        <w:rPr>
          <w:rFonts w:eastAsiaTheme="minorEastAsia"/>
          <w:lang w:val="en-US"/>
        </w:rPr>
        <w:t xml:space="preserve"> mean</w:t>
      </w:r>
      <w:r w:rsidR="00C005E7">
        <w:rPr>
          <w:rFonts w:eastAsiaTheme="minorEastAsia"/>
          <w:lang w:val="en-US"/>
        </w:rPr>
        <w:t xml:space="preserve"> </w:t>
      </w:r>
      <m:oMath>
        <m:r>
          <m:rPr>
            <m:sty m:val="bi"/>
          </m:rPr>
          <w:rPr>
            <w:rFonts w:ascii="Cambria Math" w:eastAsiaTheme="minorEastAsia" w:hAnsi="Cambria Math"/>
            <w:lang w:val="en-US"/>
          </w:rPr>
          <m:t xml:space="preserve">μ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1</m:t>
            </m:r>
          </m:sup>
        </m:sSup>
      </m:oMath>
      <w:r w:rsidR="007779A4">
        <w:rPr>
          <w:rFonts w:eastAsiaTheme="minorEastAsia"/>
          <w:lang w:val="en-US"/>
        </w:rPr>
        <w:t xml:space="preserve"> of each row of </w:t>
      </w:r>
      <m:oMath>
        <m:r>
          <m:rPr>
            <m:sty m:val="bi"/>
          </m:rPr>
          <w:rPr>
            <w:rFonts w:ascii="Cambria Math" w:eastAsiaTheme="minorEastAsia" w:hAnsi="Cambria Math"/>
            <w:lang w:val="en-US"/>
          </w:rPr>
          <m:t>X</m:t>
        </m:r>
      </m:oMath>
      <w:r w:rsidR="00382777">
        <w:rPr>
          <w:rFonts w:eastAsiaTheme="minorEastAsia"/>
          <w:b/>
          <w:bCs/>
          <w:lang w:val="en-US"/>
        </w:rPr>
        <w:t xml:space="preserve"> </w:t>
      </w:r>
      <w:r w:rsidR="00382777">
        <w:rPr>
          <w:rFonts w:eastAsiaTheme="minorEastAsia"/>
          <w:lang w:val="en-US"/>
        </w:rPr>
        <w:t xml:space="preserve">from </w:t>
      </w:r>
      <w:r w:rsidR="00372A8B">
        <w:rPr>
          <w:rFonts w:eastAsiaTheme="minorEastAsia"/>
          <w:lang w:val="en-US"/>
        </w:rPr>
        <w:t xml:space="preserve">the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00372A8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sidR="00372A8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oMath>
      <w:r w:rsidR="00372A8B">
        <w:rPr>
          <w:rFonts w:eastAsiaTheme="minorEastAsia"/>
          <w:lang w:val="en-US"/>
        </w:rPr>
        <w:t xml:space="preserve"> values</w:t>
      </w:r>
      <w:r w:rsidR="00915799">
        <w:rPr>
          <w:rFonts w:eastAsiaTheme="minorEastAsia"/>
          <w:lang w:val="en-US"/>
        </w:rPr>
        <w:t xml:space="preserve">, </w:t>
      </w:r>
      <w:r w:rsidR="00254B8D">
        <w:rPr>
          <w:rFonts w:eastAsiaTheme="minorEastAsia"/>
          <w:lang w:val="en-US"/>
        </w:rPr>
        <w:t xml:space="preserve">to </w:t>
      </w:r>
      <w:r w:rsidR="00254B8D">
        <w:rPr>
          <w:rFonts w:eastAsiaTheme="minorEastAsia"/>
          <w:lang w:val="en-US"/>
        </w:rPr>
        <w:lastRenderedPageBreak/>
        <w:t xml:space="preserve">generate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=X-μ</m:t>
        </m:r>
      </m:oMath>
      <w:r w:rsidR="00807CFA">
        <w:rPr>
          <w:rFonts w:eastAsiaTheme="minorEastAsia"/>
          <w:lang w:val="en-US"/>
        </w:rPr>
        <w:t>.</w:t>
      </w:r>
      <w:r w:rsidR="00692129">
        <w:rPr>
          <w:rFonts w:eastAsiaTheme="minorEastAsia"/>
          <w:lang w:val="en-US"/>
        </w:rPr>
        <w:t xml:space="preserve"> </w:t>
      </w:r>
      <w:r w:rsidR="008272B5">
        <w:rPr>
          <w:rFonts w:eastAsiaTheme="minorEastAsia"/>
          <w:lang w:val="en-US"/>
        </w:rPr>
        <w:t>The covarianc</w:t>
      </w:r>
      <w:r w:rsidR="006C6718">
        <w:rPr>
          <w:rFonts w:eastAsiaTheme="minorEastAsia"/>
          <w:lang w:val="en-US"/>
        </w:rPr>
        <w:t>e</w:t>
      </w:r>
      <w:r w:rsidR="008272B5">
        <w:rPr>
          <w:rFonts w:eastAsiaTheme="minorEastAsia"/>
          <w:lang w:val="en-US"/>
        </w:rPr>
        <w:t xml:space="preserve"> matrix </w:t>
      </w:r>
      <m:oMath>
        <m:r>
          <m:rPr>
            <m:sty m:val="bi"/>
          </m:rPr>
          <w:rPr>
            <w:rFonts w:ascii="Cambria Math" w:eastAsiaTheme="minorEastAsia" w:hAnsi="Cambria Math"/>
            <w:lang w:val="en-US"/>
          </w:rPr>
          <m:t xml:space="preserve">C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3</m:t>
            </m:r>
          </m:sup>
        </m:sSup>
      </m:oMath>
      <w:r w:rsidR="005F14BC">
        <w:rPr>
          <w:rFonts w:eastAsiaTheme="minorEastAsia"/>
          <w:b/>
          <w:bCs/>
          <w:lang w:val="en-US"/>
        </w:rPr>
        <w:t xml:space="preserve"> </w:t>
      </w:r>
      <w:r w:rsidR="009065CA">
        <w:rPr>
          <w:rFonts w:eastAsiaTheme="minorEastAsia"/>
          <w:lang w:val="en-US"/>
        </w:rPr>
        <w:t xml:space="preserve">is generated from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9065CA">
        <w:rPr>
          <w:rFonts w:eastAsiaTheme="minorEastAsia"/>
          <w:b/>
          <w:bCs/>
          <w:lang w:val="en-US"/>
        </w:rPr>
        <w:t xml:space="preserve"> </w:t>
      </w:r>
      <w:r w:rsidR="009065CA">
        <w:rPr>
          <w:rFonts w:eastAsiaTheme="minorEastAsia"/>
          <w:lang w:val="en-US"/>
        </w:rPr>
        <w:t xml:space="preserve">and explains how the </w:t>
      </w:r>
      <w:r w:rsidR="00EA54BD">
        <w:rPr>
          <w:rFonts w:eastAsiaTheme="minorEastAsia"/>
          <w:lang w:val="en-US"/>
        </w:rPr>
        <w:t xml:space="preserve">color channel intensity values r, g and b vary </w:t>
      </w:r>
      <w:r w:rsidR="004030E0">
        <w:rPr>
          <w:rFonts w:eastAsiaTheme="minorEastAsia"/>
          <w:lang w:val="en-US"/>
        </w:rPr>
        <w:t xml:space="preserve">among themselves. </w:t>
      </w:r>
    </w:p>
    <w:p w14:paraId="4D4E25B2" w14:textId="2F5067E6" w:rsidR="00B47AAD" w:rsidRDefault="00990B43" w:rsidP="004D7B5D">
      <w:pPr>
        <w:spacing w:line="360" w:lineRule="auto"/>
        <w:rPr>
          <w:rFonts w:eastAsiaTheme="minorEastAsia"/>
          <w:lang w:val="en-US"/>
        </w:rPr>
      </w:pPr>
      <w:r>
        <w:rPr>
          <w:rFonts w:eastAsiaTheme="minorEastAsia"/>
          <w:lang w:val="en-US"/>
        </w:rPr>
        <w:t>T</w:t>
      </w:r>
      <w:r w:rsidR="0089790D">
        <w:rPr>
          <w:rFonts w:eastAsiaTheme="minorEastAsia"/>
          <w:lang w:val="en-US"/>
        </w:rPr>
        <w:t>hrough Singular Value Decomposition (SVD)</w:t>
      </w:r>
      <w:r w:rsidR="00FE55C9">
        <w:rPr>
          <w:rFonts w:eastAsiaTheme="minorEastAsia"/>
          <w:lang w:val="en-US"/>
        </w:rPr>
        <w:t xml:space="preserve">, which will not be elaborated </w:t>
      </w:r>
      <w:r w:rsidR="007861E1">
        <w:rPr>
          <w:rFonts w:eastAsiaTheme="minorEastAsia"/>
          <w:lang w:val="en-US"/>
        </w:rPr>
        <w:t>further, eigenvectors</w:t>
      </w:r>
      <w:r w:rsidR="000D22C3">
        <w:rPr>
          <w:rFonts w:eastAsiaTheme="minorEastAsia"/>
          <w:lang w:val="en-US"/>
        </w:rPr>
        <w:t xml:space="preserve"> of </w:t>
      </w:r>
      <m:oMath>
        <m:r>
          <m:rPr>
            <m:sty m:val="bi"/>
          </m:rPr>
          <w:rPr>
            <w:rFonts w:ascii="Cambria Math" w:eastAsiaTheme="minorEastAsia" w:hAnsi="Cambria Math"/>
            <w:lang w:val="en-US"/>
          </w:rPr>
          <m:t>C</m:t>
        </m:r>
      </m:oMath>
      <w:r w:rsidR="000D22C3">
        <w:rPr>
          <w:rFonts w:eastAsiaTheme="minorEastAsia"/>
          <w:b/>
          <w:bCs/>
          <w:lang w:val="en-US"/>
        </w:rPr>
        <w:t xml:space="preserve"> </w:t>
      </w:r>
      <w:r w:rsidR="007861E1">
        <w:rPr>
          <w:rFonts w:eastAsiaTheme="minorEastAsia"/>
          <w:lang w:val="en-US"/>
        </w:rPr>
        <w:t>are</w:t>
      </w:r>
      <w:r w:rsidR="000D22C3">
        <w:rPr>
          <w:rFonts w:eastAsiaTheme="minorEastAsia"/>
          <w:lang w:val="en-US"/>
        </w:rPr>
        <w:t xml:space="preserve"> found and represented by the matrix </w:t>
      </w:r>
      <m:oMath>
        <m:r>
          <m:rPr>
            <m:sty m:val="bi"/>
          </m:rPr>
          <w:rPr>
            <w:rFonts w:ascii="Cambria Math" w:eastAsiaTheme="minorEastAsia" w:hAnsi="Cambria Math"/>
            <w:lang w:val="en-US"/>
          </w:rPr>
          <m:t>P=[</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Sub>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r>
              <w:rPr>
                <w:rFonts w:ascii="Cambria Math" w:eastAsiaTheme="minorEastAsia" w:hAnsi="Cambria Math"/>
                <w:lang w:val="en-US"/>
              </w:rPr>
              <m:t xml:space="preserve">ϵ </m:t>
            </m:r>
            <m:r>
              <m:rPr>
                <m:scr m:val="double-struck"/>
                <m:sty m:val="bi"/>
              </m:rPr>
              <w:rPr>
                <w:rFonts w:ascii="Cambria Math" w:eastAsiaTheme="minorEastAsia" w:hAnsi="Cambria Math"/>
                <w:lang w:val="en-US"/>
              </w:rPr>
              <m:t>R</m:t>
            </m:r>
          </m:e>
          <m:sup>
            <m:r>
              <w:rPr>
                <w:rFonts w:ascii="Cambria Math" w:eastAsiaTheme="minorEastAsia" w:hAnsi="Cambria Math"/>
                <w:lang w:val="en-US"/>
              </w:rPr>
              <m:t>3 x 3</m:t>
            </m:r>
          </m:sup>
        </m:sSup>
      </m:oMath>
      <w:r w:rsidR="00201EED">
        <w:rPr>
          <w:rFonts w:eastAsiaTheme="minorEastAsia"/>
          <w:lang w:val="en-US"/>
        </w:rPr>
        <w:t>.</w:t>
      </w:r>
      <w:r w:rsidR="00417BAC">
        <w:rPr>
          <w:rFonts w:eastAsiaTheme="minorEastAsia"/>
          <w:b/>
          <w:bCs/>
          <w:lang w:val="en-US"/>
        </w:rPr>
        <w:t xml:space="preserve"> </w:t>
      </w:r>
      <w:r w:rsidR="008B0BED">
        <w:rPr>
          <w:rFonts w:eastAsiaTheme="minorEastAsia"/>
          <w:lang w:val="en-US"/>
        </w:rPr>
        <w:t>The eigenvectors a</w:t>
      </w:r>
      <w:r w:rsidR="009F1483">
        <w:rPr>
          <w:rFonts w:eastAsiaTheme="minorEastAsia"/>
          <w:lang w:val="en-US"/>
        </w:rPr>
        <w:t xml:space="preserve">re ordered in descending order, from highest to lowest variance. </w:t>
      </w:r>
      <w:r w:rsidR="0097774F">
        <w:rPr>
          <w:rFonts w:eastAsiaTheme="minorEastAsia"/>
          <w:lang w:val="en-US"/>
        </w:rPr>
        <w:t xml:space="preserve">The important thing to note is that the eigenvectors are per definition </w:t>
      </w:r>
      <w:r w:rsidR="00741CC4">
        <w:rPr>
          <w:rFonts w:eastAsiaTheme="minorEastAsia"/>
          <w:lang w:val="en-US"/>
        </w:rPr>
        <w:t xml:space="preserve">uncorrelated, so they </w:t>
      </w:r>
      <w:r w:rsidR="00682A8F">
        <w:rPr>
          <w:rFonts w:eastAsiaTheme="minorEastAsia"/>
          <w:lang w:val="en-US"/>
        </w:rPr>
        <w:t>represent different parts of the image. It is therefore possible to isolate the eigenvector that represents the</w:t>
      </w:r>
      <w:r w:rsidR="005B1727">
        <w:rPr>
          <w:rFonts w:eastAsiaTheme="minorEastAsia"/>
          <w:lang w:val="en-US"/>
        </w:rPr>
        <w:t xml:space="preserve"> variance of the</w:t>
      </w:r>
      <w:r w:rsidR="00682A8F">
        <w:rPr>
          <w:rFonts w:eastAsiaTheme="minorEastAsia"/>
          <w:lang w:val="en-US"/>
        </w:rPr>
        <w:t xml:space="preserve"> </w:t>
      </w:r>
      <w:r w:rsidR="00D20924">
        <w:rPr>
          <w:rFonts w:eastAsiaTheme="minorEastAsia"/>
          <w:lang w:val="en-US"/>
        </w:rPr>
        <w:t xml:space="preserve">clusters of cell colonies in the image. </w:t>
      </w:r>
      <w:r w:rsidR="00A504B9">
        <w:rPr>
          <w:rFonts w:eastAsiaTheme="minorEastAsia"/>
          <w:lang w:val="en-US"/>
        </w:rPr>
        <w:t xml:space="preserve">Using the </w:t>
      </w:r>
      <w:r w:rsidR="00857051">
        <w:rPr>
          <w:rFonts w:eastAsiaTheme="minorEastAsia"/>
          <w:lang w:val="en-US"/>
        </w:rPr>
        <w:t>eigenvectors,</w:t>
      </w:r>
      <w:r w:rsidR="00A504B9">
        <w:rPr>
          <w:rFonts w:eastAsiaTheme="minorEastAsia"/>
          <w:lang w:val="en-US"/>
        </w:rPr>
        <w:t xml:space="preserve"> you can </w:t>
      </w:r>
      <w:r w:rsidR="003A7816">
        <w:rPr>
          <w:rFonts w:eastAsiaTheme="minorEastAsia"/>
          <w:lang w:val="en-US"/>
        </w:rPr>
        <w:t xml:space="preserve">transform the </w:t>
      </w:r>
      <w:r w:rsidR="00857051">
        <w:rPr>
          <w:rFonts w:eastAsiaTheme="minorEastAsia"/>
          <w:lang w:val="en-US"/>
        </w:rPr>
        <w:t xml:space="preserve">data in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857051">
        <w:rPr>
          <w:rFonts w:eastAsiaTheme="minorEastAsia"/>
          <w:b/>
          <w:bCs/>
          <w:lang w:val="en-US"/>
        </w:rPr>
        <w:t xml:space="preserve"> </w:t>
      </w:r>
      <w:r w:rsidR="00C108C1">
        <w:rPr>
          <w:rFonts w:eastAsiaTheme="minorEastAsia"/>
          <w:lang w:val="en-US"/>
        </w:rPr>
        <w:t xml:space="preserve">into the PCA space using the transformation </w:t>
      </w:r>
    </w:p>
    <w:p w14:paraId="0674A9AE" w14:textId="47AA8FE5" w:rsidR="00C108C1" w:rsidRPr="00C108C1" w:rsidRDefault="008573DA" w:rsidP="004D7B5D">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=P</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
            </m:e>
          </m:d>
          <m:r>
            <m:rPr>
              <m:sty m:val="bi"/>
            </m:rPr>
            <w:rPr>
              <w:rFonts w:ascii="Cambria Math" w:eastAsiaTheme="minorEastAsia" w:hAnsi="Cambria Math"/>
              <w:lang w:val="en-US"/>
            </w:rPr>
            <m:t xml:space="preserve"> ,</m:t>
          </m:r>
        </m:oMath>
      </m:oMathPara>
    </w:p>
    <w:p w14:paraId="1329CD6D" w14:textId="727F2688" w:rsidR="00F072AC" w:rsidRPr="000A48FF" w:rsidRDefault="00D843C4" w:rsidP="004D7B5D">
      <w:pPr>
        <w:spacing w:line="360" w:lineRule="auto"/>
        <w:rPr>
          <w:lang w:val="en-US"/>
        </w:rPr>
      </w:pPr>
      <w:r>
        <w:rPr>
          <w:lang w:val="en-US"/>
        </w:rPr>
        <w:t xml:space="preserve">where </w:t>
      </w:r>
      <m:oMath>
        <m:acc>
          <m:accPr>
            <m:ctrlPr>
              <w:rPr>
                <w:rFonts w:ascii="Cambria Math" w:hAnsi="Cambria Math"/>
                <w:b/>
                <w:bCs/>
                <w:i/>
                <w:lang w:val="en-US"/>
              </w:rPr>
            </m:ctrlPr>
          </m:accPr>
          <m:e>
            <m:r>
              <m:rPr>
                <m:sty m:val="bi"/>
              </m:rPr>
              <w:rPr>
                <w:rFonts w:ascii="Cambria Math" w:hAnsi="Cambria Math"/>
                <w:lang w:val="en-US"/>
              </w:rPr>
              <m:t>Y</m:t>
            </m:r>
          </m:e>
        </m:acc>
      </m:oMath>
      <w:r>
        <w:rPr>
          <w:rFonts w:eastAsiaTheme="minorEastAsia"/>
          <w:b/>
          <w:bCs/>
          <w:lang w:val="en-US"/>
        </w:rPr>
        <w:t xml:space="preserve"> </w:t>
      </w:r>
      <w:r>
        <w:rPr>
          <w:rFonts w:eastAsiaTheme="minorEastAsia"/>
          <w:lang w:val="en-US"/>
        </w:rPr>
        <w:t>are the new pixel value</w:t>
      </w:r>
      <w:r w:rsidR="00971597">
        <w:rPr>
          <w:rFonts w:eastAsiaTheme="minorEastAsia"/>
          <w:lang w:val="en-US"/>
        </w:rPr>
        <w:t xml:space="preserve">s in the transformed </w:t>
      </w:r>
      <w:proofErr w:type="gramStart"/>
      <w:r w:rsidR="00ED675E">
        <w:rPr>
          <w:rFonts w:eastAsiaTheme="minorEastAsia"/>
          <w:lang w:val="en-US"/>
        </w:rPr>
        <w:t>data</w:t>
      </w:r>
      <w:r w:rsidR="00B33412">
        <w:rPr>
          <w:rFonts w:eastAsiaTheme="minorEastAsia"/>
          <w:lang w:val="en-US"/>
        </w:rPr>
        <w:t>.</w:t>
      </w:r>
      <w:proofErr w:type="gramEnd"/>
      <w:r w:rsidR="002868C3">
        <w:rPr>
          <w:rFonts w:eastAsiaTheme="minorEastAsia"/>
          <w:lang w:val="en-US"/>
        </w:rPr>
        <w:t xml:space="preserv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2868C3">
        <w:rPr>
          <w:rFonts w:eastAsiaTheme="minorEastAsia"/>
          <w:b/>
          <w:bCs/>
          <w:lang w:val="en-US"/>
        </w:rPr>
        <w:t xml:space="preserve"> </w:t>
      </w:r>
      <w:r w:rsidR="002868C3">
        <w:rPr>
          <w:rFonts w:eastAsiaTheme="minorEastAsia"/>
          <w:lang w:val="en-US"/>
        </w:rPr>
        <w:t xml:space="preserve">is divided into three </w:t>
      </w:r>
      <w:r w:rsidR="00E50E01">
        <w:rPr>
          <w:rFonts w:eastAsiaTheme="minorEastAsia"/>
          <w:lang w:val="en-US"/>
        </w:rPr>
        <w:t xml:space="preserve">parts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2</m:t>
            </m:r>
          </m:sub>
        </m:sSub>
      </m:oMath>
      <w:r w:rsidR="00E50E01">
        <w:rPr>
          <w:rFonts w:eastAsiaTheme="minorEastAsia"/>
          <w:b/>
          <w:bCs/>
          <w:lang w:val="en-US"/>
        </w:rPr>
        <w:t xml:space="preserve"> </w:t>
      </w:r>
      <w:r w:rsidR="00E50E01">
        <w:rPr>
          <w:rFonts w:eastAsiaTheme="minorEastAsia"/>
          <w:lang w:val="en-US"/>
        </w:rPr>
        <w:t xml:space="preserve">and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3</m:t>
            </m:r>
          </m:sub>
        </m:sSub>
      </m:oMath>
      <w:r w:rsidR="00B27E31">
        <w:rPr>
          <w:rFonts w:eastAsiaTheme="minorEastAsia"/>
          <w:b/>
          <w:bCs/>
          <w:lang w:val="en-US"/>
        </w:rPr>
        <w:t xml:space="preserve">, </w:t>
      </w:r>
      <w:r w:rsidR="00B27E31">
        <w:rPr>
          <w:rFonts w:eastAsiaTheme="minorEastAsia"/>
          <w:lang w:val="en-US"/>
        </w:rPr>
        <w:t xml:space="preserve">which is </w:t>
      </w:r>
      <w:r w:rsidR="00806AB3">
        <w:rPr>
          <w:rFonts w:eastAsiaTheme="minorEastAsia"/>
          <w:lang w:val="en-US"/>
        </w:rPr>
        <w:t>named</w:t>
      </w:r>
      <w:r w:rsidR="00B27E31">
        <w:rPr>
          <w:rFonts w:eastAsiaTheme="minorEastAsia"/>
          <w:lang w:val="en-US"/>
        </w:rPr>
        <w:t xml:space="preserve"> the PCA images</w:t>
      </w:r>
      <w:r w:rsidR="00E94619">
        <w:rPr>
          <w:rFonts w:eastAsiaTheme="minorEastAsia"/>
          <w:lang w:val="en-US"/>
        </w:rPr>
        <w:t xml:space="preserve"> with dimension 1 x MN. </w:t>
      </w:r>
      <w:r w:rsidR="00CD4904">
        <w:rPr>
          <w:rFonts w:eastAsiaTheme="minorEastAsia"/>
          <w:lang w:val="en-US"/>
        </w:rPr>
        <w:t xml:space="preserve">Deciding which image </w:t>
      </w:r>
      <w:r w:rsidR="00945B57">
        <w:rPr>
          <w:rFonts w:eastAsiaTheme="minorEastAsia"/>
          <w:lang w:val="en-US"/>
        </w:rPr>
        <w:t>that contains cell colony variance was decided using the Grey-level co-occurrence matrix (GLCM)</w:t>
      </w:r>
      <w:r w:rsidR="00817578">
        <w:rPr>
          <w:rFonts w:eastAsiaTheme="minorEastAsia"/>
          <w:lang w:val="en-US"/>
        </w:rPr>
        <w:t xml:space="preserve"> </w:t>
      </w:r>
      <w:r w:rsidR="00817578">
        <w:rPr>
          <w:rFonts w:eastAsiaTheme="minorEastAsia"/>
          <w:lang w:val="en-US"/>
        </w:rPr>
        <w:fldChar w:fldCharType="begin"/>
      </w:r>
      <w:r w:rsidR="00817578">
        <w:rPr>
          <w:rFonts w:eastAsiaTheme="minorEastAsia"/>
          <w:lang w:val="en-US"/>
        </w:rPr>
        <w:instrText xml:space="preserve"> ADDIN ZOTERO_ITEM CSL_CITATION {"citationID":"7940jsnY","properties":{"formattedCitation":"(Haralick et al., 1973)","plainCitation":"(Haralick et al., 1973)","noteIndex":0},"citationItems":[{"id":462,"uris":["http://zotero.org/users/9228513/items/NYMF9JAQ"],"itemData":{"id":462,"type":"article-journal","abstract":"Texture is one of the important characteristics used in identifying objects or regions of interest in an image, whether the image be a photomicrograph, an aerial photograph, or a satellite image. This paper describes some easily computable textural features based on gray-tone spatial dependancies, and illustrates their application in category-identification tasks of three different kinds of image data: photomicrographs of five kinds of sandstones, 1:20 000 panchromatic aerial photographs of eight land-use categories, and Earth Resources Technology Satellite (ERTS) multispecial imagery containing seven land-use categories. We use two kinds of decision rules: one for which the decision regions are convex polyhedra (a piecewise linear decision rule), and one for which the decision regions are rectangular parallelpipeds (a min-max decision rule). In each experiment the data set was divided into two parts, a training set and a test set. Test set identification accuracy is 89 percent for the photomicrographs, 82 percent for the aerial photographic imagery, and 83 percent for the satellite imagery. These results indicate that the easily computable textural features probably have a general applicability for a wide variety of image-classification applications.","container-title":"IEEE Transactions on Systems, Man, and Cybernetics","DOI":"10.1109/TSMC.1973.4309314","ISSN":"2168-2909","issue":"6","note":"event: IEEE Transactions on Systems, Man, and Cybernetics","page":"610-621","source":"IEEE Xplore","title":"Textural Features for Image Classification","volume":"SMC-3","author":[{"family":"Haralick","given":"Robert M."},{"family":"Shanmugam","given":"K."},{"family":"Dinstein","given":"Its'Hak"}],"issued":{"date-parts":[["1973",11]]}}}],"schema":"https://github.com/citation-style-language/schema/raw/master/csl-citation.json"} </w:instrText>
      </w:r>
      <w:r w:rsidR="00817578">
        <w:rPr>
          <w:rFonts w:eastAsiaTheme="minorEastAsia"/>
          <w:lang w:val="en-US"/>
        </w:rPr>
        <w:fldChar w:fldCharType="separate"/>
      </w:r>
      <w:r w:rsidR="00817578" w:rsidRPr="00817578">
        <w:rPr>
          <w:rFonts w:cs="Times New Roman"/>
          <w:lang w:val="en-US"/>
        </w:rPr>
        <w:t>(</w:t>
      </w:r>
      <w:proofErr w:type="spellStart"/>
      <w:r w:rsidR="00817578" w:rsidRPr="00817578">
        <w:rPr>
          <w:rFonts w:cs="Times New Roman"/>
          <w:lang w:val="en-US"/>
        </w:rPr>
        <w:t>Haralick</w:t>
      </w:r>
      <w:proofErr w:type="spellEnd"/>
      <w:r w:rsidR="00817578" w:rsidRPr="00817578">
        <w:rPr>
          <w:rFonts w:cs="Times New Roman"/>
          <w:lang w:val="en-US"/>
        </w:rPr>
        <w:t xml:space="preserve"> et al., 1973)</w:t>
      </w:r>
      <w:r w:rsidR="00817578">
        <w:rPr>
          <w:rFonts w:eastAsiaTheme="minorEastAsia"/>
          <w:lang w:val="en-US"/>
        </w:rPr>
        <w:fldChar w:fldCharType="end"/>
      </w:r>
      <w:r w:rsidR="005761D7">
        <w:rPr>
          <w:rFonts w:eastAsiaTheme="minorEastAsia"/>
          <w:lang w:val="en-US"/>
        </w:rPr>
        <w:t xml:space="preserve">. Here, it </w:t>
      </w:r>
      <w:r w:rsidR="004F4B86">
        <w:rPr>
          <w:rFonts w:eastAsiaTheme="minorEastAsia"/>
          <w:lang w:val="en-US"/>
        </w:rPr>
        <w:t>was</w:t>
      </w:r>
      <w:r w:rsidR="005761D7">
        <w:rPr>
          <w:rFonts w:eastAsiaTheme="minorEastAsia"/>
          <w:lang w:val="en-US"/>
        </w:rPr>
        <w:t xml:space="preserve"> implicitly assumed</w:t>
      </w:r>
      <w:r w:rsidR="003A11A3">
        <w:rPr>
          <w:rFonts w:eastAsiaTheme="minorEastAsia"/>
          <w:lang w:val="en-US"/>
        </w:rPr>
        <w:t xml:space="preserve"> </w:t>
      </w:r>
      <w:r w:rsidR="006B26BC">
        <w:rPr>
          <w:rFonts w:eastAsiaTheme="minorEastAsia"/>
          <w:lang w:val="en-US"/>
        </w:rPr>
        <w:t xml:space="preserve">that </w:t>
      </w:r>
      <w:r w:rsidR="00F16565">
        <w:rPr>
          <w:rFonts w:eastAsiaTheme="minorEastAsia"/>
          <w:lang w:val="en-US"/>
        </w:rPr>
        <w:t xml:space="preserve">the </w:t>
      </w:r>
      <w:r w:rsidR="00B3014C">
        <w:rPr>
          <w:rFonts w:eastAsiaTheme="minorEastAsia"/>
          <w:lang w:val="en-US"/>
        </w:rPr>
        <w:t xml:space="preserve">suitable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sub>
        </m:sSub>
      </m:oMath>
      <w:r w:rsidR="00B3014C" w:rsidRPr="00B3014C">
        <w:rPr>
          <w:lang w:val="en-US"/>
        </w:rPr>
        <w:t xml:space="preserve"> is composed of pixel values that are insensitive to and suppress the presence of various high-contrast artefacts</w:t>
      </w:r>
      <w:r w:rsidR="0050078A">
        <w:rPr>
          <w:lang w:val="en-US"/>
        </w:rPr>
        <w:t xml:space="preserve">, </w:t>
      </w:r>
      <w:r w:rsidR="0050078A" w:rsidRPr="0050078A">
        <w:rPr>
          <w:lang w:val="en-US"/>
        </w:rPr>
        <w:t>such as contaminants or residue in the suspension medium, shadow artefacts or background noise from the scan acquisition and the cell container boundary</w:t>
      </w:r>
      <w:r w:rsidR="00B3014C">
        <w:rPr>
          <w:lang w:val="en-US"/>
        </w:rPr>
        <w:t xml:space="preserve">. </w:t>
      </w:r>
      <w:r w:rsidR="00F072AC">
        <w:rPr>
          <w:lang w:val="en-US"/>
        </w:rPr>
        <w:t xml:space="preserve">With a suitable </w:t>
      </w:r>
      <m:oMath>
        <m:sSub>
          <m:sSubPr>
            <m:ctrlPr>
              <w:rPr>
                <w:rFonts w:ascii="Cambria Math" w:hAnsi="Cambria Math"/>
                <w:b/>
                <w:bCs/>
                <w:i/>
                <w:lang w:val="en-US"/>
              </w:rPr>
            </m:ctrlPr>
          </m:sSubPr>
          <m:e>
            <m:r>
              <m:rPr>
                <m:sty m:val="bi"/>
              </m:rPr>
              <w:rPr>
                <w:rFonts w:ascii="Cambria Math" w:hAnsi="Cambria Math"/>
                <w:lang w:val="en-US"/>
              </w:rPr>
              <m:t>I</m:t>
            </m:r>
          </m:e>
          <m:sub>
            <m:r>
              <m:rPr>
                <m:sty m:val="bi"/>
              </m:rPr>
              <w:rPr>
                <w:rFonts w:ascii="Cambria Math" w:hAnsi="Cambria Math"/>
                <w:lang w:val="en-US"/>
              </w:rPr>
              <m:t>PCA</m:t>
            </m:r>
          </m:sub>
        </m:sSub>
      </m:oMath>
      <w:r w:rsidR="00445BB3">
        <w:rPr>
          <w:rFonts w:eastAsiaTheme="minorEastAsia"/>
          <w:b/>
          <w:bCs/>
          <w:lang w:val="en-US"/>
        </w:rPr>
        <w:t xml:space="preserve"> </w:t>
      </w:r>
      <w:r w:rsidR="000A48FF">
        <w:rPr>
          <w:rFonts w:eastAsiaTheme="minorEastAsia"/>
          <w:lang w:val="en-US"/>
        </w:rPr>
        <w:t xml:space="preserve">it was necessary to </w:t>
      </w:r>
      <w:r w:rsidR="00F70E6B">
        <w:rPr>
          <w:rFonts w:eastAsiaTheme="minorEastAsia"/>
          <w:lang w:val="en-US"/>
        </w:rPr>
        <w:t>distinguish background from foreground</w:t>
      </w:r>
      <w:r w:rsidR="00A92A2B">
        <w:rPr>
          <w:rFonts w:eastAsiaTheme="minorEastAsia"/>
          <w:lang w:val="en-US"/>
        </w:rPr>
        <w:t>, that is</w:t>
      </w:r>
      <w:r w:rsidR="00F40235">
        <w:rPr>
          <w:rFonts w:eastAsiaTheme="minorEastAsia"/>
          <w:lang w:val="en-US"/>
        </w:rPr>
        <w:t xml:space="preserve"> separating</w:t>
      </w:r>
      <w:r w:rsidR="00AE632A">
        <w:rPr>
          <w:rFonts w:eastAsiaTheme="minorEastAsia"/>
          <w:lang w:val="en-US"/>
        </w:rPr>
        <w:t xml:space="preserve"> cell colonies from </w:t>
      </w:r>
      <w:r w:rsidR="00F40235">
        <w:rPr>
          <w:rFonts w:eastAsiaTheme="minorEastAsia"/>
          <w:lang w:val="en-US"/>
        </w:rPr>
        <w:t>the cell flask</w:t>
      </w:r>
      <w:r w:rsidR="00AE632A">
        <w:rPr>
          <w:rFonts w:eastAsiaTheme="minorEastAsia"/>
          <w:lang w:val="en-US"/>
        </w:rPr>
        <w:t xml:space="preserve">. </w:t>
      </w:r>
      <w:r w:rsidR="00462813">
        <w:rPr>
          <w:rFonts w:eastAsiaTheme="minorEastAsia"/>
          <w:lang w:val="en-US"/>
        </w:rPr>
        <w:t xml:space="preserve">Using k-means </w:t>
      </w:r>
      <w:r w:rsidR="000E47D7">
        <w:rPr>
          <w:rFonts w:eastAsiaTheme="minorEastAsia"/>
          <w:lang w:val="en-US"/>
        </w:rPr>
        <w:t>on cluster</w:t>
      </w:r>
      <w:r w:rsidR="00AB6346">
        <w:rPr>
          <w:rFonts w:eastAsiaTheme="minorEastAsia"/>
          <w:lang w:val="en-US"/>
        </w:rPr>
        <w:t>s</w:t>
      </w:r>
      <w:r w:rsidR="000E47D7">
        <w:rPr>
          <w:rFonts w:eastAsiaTheme="minorEastAsia"/>
          <w:lang w:val="en-US"/>
        </w:rPr>
        <w:t xml:space="preserve"> of 9 pixels (one </w:t>
      </w:r>
      <w:r w:rsidR="00AB6346">
        <w:rPr>
          <w:rFonts w:eastAsiaTheme="minorEastAsia"/>
          <w:lang w:val="en-US"/>
        </w:rPr>
        <w:t>central pixel, with eight surrounding pixels</w:t>
      </w:r>
      <w:r w:rsidR="000E47D7">
        <w:rPr>
          <w:rFonts w:eastAsiaTheme="minorEastAsia"/>
          <w:lang w:val="en-US"/>
        </w:rPr>
        <w:t>)</w:t>
      </w:r>
      <w:r w:rsidR="001624D4">
        <w:rPr>
          <w:rFonts w:eastAsiaTheme="minorEastAsia"/>
          <w:lang w:val="en-US"/>
        </w:rPr>
        <w:t xml:space="preserve">, the pixels were </w:t>
      </w:r>
      <w:r w:rsidR="008E6315">
        <w:rPr>
          <w:rFonts w:eastAsiaTheme="minorEastAsia"/>
          <w:lang w:val="en-US"/>
        </w:rPr>
        <w:t>assigned to either foreground or background</w:t>
      </w:r>
      <w:r w:rsidR="004F417F">
        <w:rPr>
          <w:rFonts w:eastAsiaTheme="minorEastAsia"/>
          <w:lang w:val="en-US"/>
        </w:rPr>
        <w:t xml:space="preserve"> </w:t>
      </w:r>
      <w:r w:rsidR="004F417F">
        <w:rPr>
          <w:rFonts w:eastAsiaTheme="minorEastAsia"/>
          <w:lang w:val="en-US"/>
        </w:rPr>
        <w:fldChar w:fldCharType="begin"/>
      </w:r>
      <w:r w:rsidR="004F417F">
        <w:rPr>
          <w:rFonts w:eastAsiaTheme="minorEastAsia"/>
          <w:lang w:val="en-US"/>
        </w:rPr>
        <w:instrText xml:space="preserve"> ADDIN ZOTERO_ITEM CSL_CITATION {"citationID":"VQLh8ObG","properties":{"formattedCitation":"(Lloyd, 1982)","plainCitation":"(Lloyd, 1982)","noteIndex":0},"citationItems":[{"id":465,"uris":["http://zotero.org/users/9228513/items/FX9LUREV"],"itemData":{"id":465,"type":"article-journal","abstract":"It has long been realized that in pulse-code modulation (PCM), with a given ensemble of signals to handle, the quantum values should be spaced more closely in the voltage regions where the signal amplitude is more likely to fall. It has been shown by Panter and Dite that, in the limit as the number of quanta becomes infinite, the asymptotic fractional density of quanta per unit voltage should vary as the one-third power of the probability density per unit voltage of signal amplitudes. In this paper the corresponding result for any finite number of quanta is derived; that is, necessary conditions are found that the quanta and associated quantization intervals of an optimum finite quantization scheme must satisfy. The optimization criterion used is that the average quantization noise power be a minimum. It is shown that the result obtained here goes over into the Panter and Dite result as the number of quanta become large. The optimum quautization schemes for2^bquanta,b=1,2, \\cdots, 7, are given numerically for Gaussian and for Laplacian distribution of signal amplitudes.","container-title":"IEEE Transactions on Information Theory","DOI":"10.1109/TIT.1982.1056489","ISSN":"1557-9654","issue":"2","note":"event: IEEE Transactions on Information Theory","page":"129-137","source":"IEEE Xplore","title":"Least squares quantization in PCM","volume":"28","author":[{"family":"Lloyd","given":"S."}],"issued":{"date-parts":[["1982",3]]}}}],"schema":"https://github.com/citation-style-language/schema/raw/master/csl-citation.json"} </w:instrText>
      </w:r>
      <w:r w:rsidR="004F417F">
        <w:rPr>
          <w:rFonts w:eastAsiaTheme="minorEastAsia"/>
          <w:lang w:val="en-US"/>
        </w:rPr>
        <w:fldChar w:fldCharType="separate"/>
      </w:r>
      <w:r w:rsidR="004F417F" w:rsidRPr="004F417F">
        <w:rPr>
          <w:rFonts w:cs="Times New Roman"/>
          <w:lang w:val="en-US"/>
        </w:rPr>
        <w:t>(Lloyd, 1982)</w:t>
      </w:r>
      <w:r w:rsidR="004F417F">
        <w:rPr>
          <w:rFonts w:eastAsiaTheme="minorEastAsia"/>
          <w:lang w:val="en-US"/>
        </w:rPr>
        <w:fldChar w:fldCharType="end"/>
      </w:r>
      <w:r w:rsidR="004C3BB3">
        <w:rPr>
          <w:rFonts w:eastAsiaTheme="minorEastAsia"/>
          <w:lang w:val="en-US"/>
        </w:rPr>
        <w:t xml:space="preserve">. </w:t>
      </w:r>
      <w:r w:rsidR="000514FD">
        <w:rPr>
          <w:rFonts w:eastAsiaTheme="minorEastAsia"/>
          <w:lang w:val="en-US"/>
        </w:rPr>
        <w:t>The resulting matrix is a binary mask (</w:t>
      </w:r>
      <w:r w:rsidR="004B54EB">
        <w:rPr>
          <w:rFonts w:eastAsiaTheme="minorEastAsia"/>
          <w:lang w:val="en-US"/>
        </w:rPr>
        <w:t>only two intensity values</w:t>
      </w:r>
      <w:r w:rsidR="000514FD">
        <w:rPr>
          <w:rFonts w:eastAsiaTheme="minorEastAsia"/>
          <w:lang w:val="en-US"/>
        </w:rPr>
        <w:t>)</w:t>
      </w:r>
      <w:r w:rsidR="004B54EB">
        <w:rPr>
          <w:rFonts w:eastAsiaTheme="minorEastAsia"/>
          <w:lang w:val="en-US"/>
        </w:rPr>
        <w:t xml:space="preserve"> with </w:t>
      </w:r>
      <w:r w:rsidR="00BE613B">
        <w:rPr>
          <w:rFonts w:eastAsiaTheme="minorEastAsia"/>
          <w:lang w:val="en-US"/>
        </w:rPr>
        <w:t>foreground objects named Binary Large Objects or BLOBs.</w:t>
      </w:r>
      <w:r w:rsidR="001117D5">
        <w:rPr>
          <w:rFonts w:eastAsiaTheme="minorEastAsia"/>
          <w:lang w:val="en-US"/>
        </w:rPr>
        <w:t xml:space="preserve"> </w:t>
      </w:r>
    </w:p>
    <w:p w14:paraId="38A5876A" w14:textId="5D452963" w:rsidR="00E31EE3" w:rsidRPr="00B47AAD" w:rsidRDefault="00B060E2" w:rsidP="004D7B5D">
      <w:pPr>
        <w:spacing w:line="360" w:lineRule="auto"/>
        <w:rPr>
          <w:lang w:val="en-US"/>
        </w:rPr>
      </w:pPr>
      <w:r>
        <w:rPr>
          <w:lang w:val="en-US"/>
        </w:rPr>
        <w:t>Topological m</w:t>
      </w:r>
      <w:r w:rsidR="00BE613B">
        <w:rPr>
          <w:lang w:val="en-US"/>
        </w:rPr>
        <w:t>ulti</w:t>
      </w:r>
      <w:r>
        <w:rPr>
          <w:lang w:val="en-US"/>
        </w:rPr>
        <w:t>-</w:t>
      </w:r>
      <w:r w:rsidR="00BE613B">
        <w:rPr>
          <w:lang w:val="en-US"/>
        </w:rPr>
        <w:t xml:space="preserve">threshold watershed </w:t>
      </w:r>
      <w:r>
        <w:rPr>
          <w:lang w:val="en-US"/>
        </w:rPr>
        <w:t>segmentatio</w:t>
      </w:r>
      <w:r w:rsidR="00BE613B">
        <w:rPr>
          <w:lang w:val="en-US"/>
        </w:rPr>
        <w:t>n</w:t>
      </w:r>
      <w:r>
        <w:rPr>
          <w:lang w:val="en-US"/>
        </w:rPr>
        <w:t xml:space="preserve"> </w:t>
      </w:r>
      <w:r w:rsidR="004E1B1A">
        <w:rPr>
          <w:lang w:val="en-US"/>
        </w:rPr>
        <w:t>was then</w:t>
      </w:r>
      <w:r>
        <w:rPr>
          <w:lang w:val="en-US"/>
        </w:rPr>
        <w:t xml:space="preserve"> applied to separate the BLOBs</w:t>
      </w:r>
      <w:r w:rsidR="006E23B2">
        <w:rPr>
          <w:lang w:val="en-US"/>
        </w:rPr>
        <w:t xml:space="preserve"> (see </w:t>
      </w:r>
      <w:r w:rsidR="00AC13B8">
        <w:rPr>
          <w:lang w:val="en-US"/>
        </w:rPr>
        <w:fldChar w:fldCharType="begin"/>
      </w:r>
      <w:r w:rsidR="00AC13B8">
        <w:rPr>
          <w:lang w:val="en-US"/>
        </w:rPr>
        <w:instrText xml:space="preserve"> REF _Ref103175775 \h </w:instrText>
      </w:r>
      <w:r w:rsidR="004D7B5D">
        <w:rPr>
          <w:lang w:val="en-US"/>
        </w:rPr>
        <w:instrText xml:space="preserve"> \* MERGEFORMAT </w:instrText>
      </w:r>
      <w:r w:rsidR="00AC13B8">
        <w:rPr>
          <w:lang w:val="en-US"/>
        </w:rPr>
      </w:r>
      <w:r w:rsidR="00AC13B8">
        <w:rPr>
          <w:lang w:val="en-US"/>
        </w:rPr>
        <w:fldChar w:fldCharType="separate"/>
      </w:r>
      <w:r w:rsidR="00540B60" w:rsidRPr="009F215B">
        <w:rPr>
          <w:lang w:val="en-US"/>
        </w:rPr>
        <w:t xml:space="preserve">Figure </w:t>
      </w:r>
      <w:r w:rsidR="00540B60">
        <w:rPr>
          <w:noProof/>
          <w:lang w:val="en-US"/>
        </w:rPr>
        <w:t>2</w:t>
      </w:r>
      <w:r w:rsidR="00540B60">
        <w:rPr>
          <w:noProof/>
          <w:lang w:val="en-US"/>
        </w:rPr>
        <w:noBreakHyphen/>
        <w:t>14</w:t>
      </w:r>
      <w:r w:rsidR="00AC13B8">
        <w:rPr>
          <w:lang w:val="en-US"/>
        </w:rPr>
        <w:fldChar w:fldCharType="end"/>
      </w:r>
      <w:r w:rsidR="00993EB7">
        <w:rPr>
          <w:lang w:val="en-US"/>
        </w:rPr>
        <w:t>)</w:t>
      </w:r>
      <w:r>
        <w:rPr>
          <w:lang w:val="en-US"/>
        </w:rPr>
        <w:t xml:space="preserve"> into individual colonies</w:t>
      </w:r>
      <w:r w:rsidR="007F4E85">
        <w:rPr>
          <w:lang w:val="en-US"/>
        </w:rPr>
        <w:t xml:space="preserve"> </w:t>
      </w:r>
      <w:r w:rsidR="007F4E85">
        <w:rPr>
          <w:lang w:val="en-US"/>
        </w:rPr>
        <w:fldChar w:fldCharType="begin"/>
      </w:r>
      <w:r w:rsidR="007F4E85">
        <w:rPr>
          <w:lang w:val="en-US"/>
        </w:rPr>
        <w:instrText xml:space="preserve"> ADDIN ZOTERO_ITEM CSL_CITATION {"citationID":"AnJZcsgc","properties":{"formattedCitation":"(Khan et al., 2016)","plainCitation":"(Khan et al., 2016)","noteIndex":0},"citationItems":[{"id":468,"uris":["http://zotero.org/users/9228513/items/AFS47427"],"itemData":{"id":468,"type":"article-journal","abstract":"The parametrization of automatic image processing routines is time-consuming if a lot of image processing parameters are involved. An expert can tune parameters sequentially to get desired results. This may not be productive for applications with difficult image analysis tasks, e.g. when high noise and shading levels in an image are present or images vary in their characteristics due to different acquisition conditions. Parameters are required to be tuned simultaneously. We propose a framework to improve standard image segmentation methods by using feedback-based automatic parameter adaptation. Moreover, we compare algorithms by implementing them in a feedforward fashion and then adapting their parameters. This comparison is proposed to be evaluated by a benchmark data set that contains challenging image distortions in an increasing fashion. This promptly enables us to compare different standard image segmentation algorithms in a feedback vs. feedforward implementation by evaluating their segmentation quality and robustness. We also propose an efficient way of performing automatic image analysis when only abstract ground truth is present. Such a framework evaluates robustness of different image processing pipelines using a graded data set. This is useful for both end-users and experts.","container-title":"PLOS ONE","DOI":"10.1371/journal.pone.0165180","ISSN":"1932-6203","issue":"10","journalAbbreviation":"PLOS ONE","language":"en","note":"publisher: Public Library of Science","page":"e0165180","source":"PLoS Journals","title":"A New Feedback-Based Method for Parameter Adaptation in Image Processing Routines","volume":"11","author":[{"family":"Khan","given":"Arif ul Maula"},{"family":"Mikut","given":"Ralf"},{"family":"Reischl","given":"Markus"}],"issued":{"date-parts":[["2016",10,20]]}}}],"schema":"https://github.com/citation-style-language/schema/raw/master/csl-citation.json"} </w:instrText>
      </w:r>
      <w:r w:rsidR="007F4E85">
        <w:rPr>
          <w:lang w:val="en-US"/>
        </w:rPr>
        <w:fldChar w:fldCharType="separate"/>
      </w:r>
      <w:r w:rsidR="007F4E85" w:rsidRPr="00B05802">
        <w:rPr>
          <w:rFonts w:cs="Times New Roman"/>
          <w:lang w:val="en-US"/>
        </w:rPr>
        <w:t>(Khan et al., 2016)</w:t>
      </w:r>
      <w:r w:rsidR="007F4E85">
        <w:rPr>
          <w:lang w:val="en-US"/>
        </w:rPr>
        <w:fldChar w:fldCharType="end"/>
      </w:r>
      <w:r>
        <w:rPr>
          <w:lang w:val="en-US"/>
        </w:rPr>
        <w:t xml:space="preserve">. </w:t>
      </w:r>
      <w:r w:rsidR="000049D7">
        <w:rPr>
          <w:lang w:val="en-US"/>
        </w:rPr>
        <w:t xml:space="preserve">The watershed </w:t>
      </w:r>
      <w:r w:rsidR="007F5908">
        <w:rPr>
          <w:lang w:val="en-US"/>
        </w:rPr>
        <w:t xml:space="preserve">works by </w:t>
      </w:r>
      <w:r w:rsidR="00E854EC">
        <w:rPr>
          <w:lang w:val="en-US"/>
        </w:rPr>
        <w:t>identifying parts of</w:t>
      </w:r>
      <w:r w:rsidR="009040C0">
        <w:rPr>
          <w:lang w:val="en-US"/>
        </w:rPr>
        <w:t xml:space="preserve"> an image with local</w:t>
      </w:r>
      <w:r w:rsidR="0053096D">
        <w:rPr>
          <w:lang w:val="en-US"/>
        </w:rPr>
        <w:t xml:space="preserve"> intensity</w:t>
      </w:r>
      <w:r w:rsidR="009040C0">
        <w:rPr>
          <w:lang w:val="en-US"/>
        </w:rPr>
        <w:t xml:space="preserve"> minima known </w:t>
      </w:r>
      <w:r w:rsidR="0053096D">
        <w:rPr>
          <w:lang w:val="en-US"/>
        </w:rPr>
        <w:t>as</w:t>
      </w:r>
      <w:r w:rsidR="00EA7DCE">
        <w:rPr>
          <w:lang w:val="en-US"/>
        </w:rPr>
        <w:t xml:space="preserve"> catchment</w:t>
      </w:r>
      <w:r w:rsidR="007F5908">
        <w:rPr>
          <w:lang w:val="en-US"/>
        </w:rPr>
        <w:t xml:space="preserve"> basins</w:t>
      </w:r>
      <w:r w:rsidR="00496391">
        <w:rPr>
          <w:lang w:val="en-US"/>
        </w:rPr>
        <w:t xml:space="preserve">. These areas are </w:t>
      </w:r>
      <w:r w:rsidR="00D80442">
        <w:rPr>
          <w:lang w:val="en-US"/>
        </w:rPr>
        <w:t xml:space="preserve">labeled </w:t>
      </w:r>
      <w:r w:rsidR="00EA7DCE">
        <w:rPr>
          <w:lang w:val="en-US"/>
        </w:rPr>
        <w:t>with color</w:t>
      </w:r>
      <w:r w:rsidR="0053096D">
        <w:rPr>
          <w:lang w:val="en-US"/>
        </w:rPr>
        <w:t xml:space="preserve">s to </w:t>
      </w:r>
      <w:r w:rsidR="005E3C4D">
        <w:rPr>
          <w:lang w:val="en-US"/>
        </w:rPr>
        <w:t xml:space="preserve">identify </w:t>
      </w:r>
      <w:r w:rsidR="00496391">
        <w:rPr>
          <w:lang w:val="en-US"/>
        </w:rPr>
        <w:t>different objects within the image</w:t>
      </w:r>
      <w:r w:rsidR="00360919">
        <w:rPr>
          <w:lang w:val="en-US"/>
        </w:rPr>
        <w:t xml:space="preserve"> </w:t>
      </w:r>
      <w:r w:rsidR="00360919">
        <w:rPr>
          <w:lang w:val="en-US"/>
        </w:rPr>
        <w:fldChar w:fldCharType="begin"/>
      </w:r>
      <w:r w:rsidR="00960650">
        <w:rPr>
          <w:lang w:val="en-US"/>
        </w:rPr>
        <w:instrText xml:space="preserve"> ADDIN ZOTERO_ITEM CSL_CITATION {"citationID":"FDna5Ie9","properties":{"formattedCitation":"(Preim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60919">
        <w:rPr>
          <w:lang w:val="en-US"/>
        </w:rPr>
        <w:fldChar w:fldCharType="separate"/>
      </w:r>
      <w:r w:rsidR="00360919" w:rsidRPr="004C12CD">
        <w:rPr>
          <w:rFonts w:cs="Times New Roman"/>
          <w:lang w:val="en-US"/>
        </w:rPr>
        <w:t>(</w:t>
      </w:r>
      <w:proofErr w:type="spellStart"/>
      <w:r w:rsidR="00360919" w:rsidRPr="004C12CD">
        <w:rPr>
          <w:rFonts w:cs="Times New Roman"/>
          <w:lang w:val="en-US"/>
        </w:rPr>
        <w:t>Preim</w:t>
      </w:r>
      <w:proofErr w:type="spellEnd"/>
      <w:r w:rsidR="00360919" w:rsidRPr="004C12CD">
        <w:rPr>
          <w:rFonts w:cs="Times New Roman"/>
          <w:lang w:val="en-US"/>
        </w:rPr>
        <w:t xml:space="preserve"> &amp; Botha, 2014, p.130)</w:t>
      </w:r>
      <w:r w:rsidR="00360919">
        <w:rPr>
          <w:lang w:val="en-US"/>
        </w:rPr>
        <w:fldChar w:fldCharType="end"/>
      </w:r>
      <w:r w:rsidR="00496391">
        <w:rPr>
          <w:lang w:val="en-US"/>
        </w:rPr>
        <w:t xml:space="preserve">. </w:t>
      </w:r>
      <w:r w:rsidR="004C12CD">
        <w:rPr>
          <w:lang w:val="en-US"/>
        </w:rPr>
        <w:t>If watershed was used on the original scanned images, which does contain noise</w:t>
      </w:r>
      <w:r w:rsidR="00737CFF">
        <w:rPr>
          <w:lang w:val="en-US"/>
        </w:rPr>
        <w:t xml:space="preserve">, dust etc. </w:t>
      </w:r>
      <w:r w:rsidR="00737CFF">
        <w:rPr>
          <w:lang w:val="en-US"/>
        </w:rPr>
        <w:lastRenderedPageBreak/>
        <w:t xml:space="preserve">it would see all these </w:t>
      </w:r>
      <w:r w:rsidR="00447D14">
        <w:rPr>
          <w:lang w:val="en-US"/>
        </w:rPr>
        <w:t xml:space="preserve">artefacts as cell colonies. But because </w:t>
      </w:r>
      <w:r w:rsidR="006709C9">
        <w:rPr>
          <w:lang w:val="en-US"/>
        </w:rPr>
        <w:t>the BLOB’s</w:t>
      </w:r>
      <w:r w:rsidR="00F24EAF">
        <w:rPr>
          <w:lang w:val="en-US"/>
        </w:rPr>
        <w:t xml:space="preserve"> coordinates</w:t>
      </w:r>
      <w:r w:rsidR="006709C9">
        <w:rPr>
          <w:lang w:val="en-US"/>
        </w:rPr>
        <w:t xml:space="preserve"> were extracted using PCA, they are independent from the mentioned artefacts.</w:t>
      </w:r>
      <w:r w:rsidR="00724CFB">
        <w:rPr>
          <w:lang w:val="en-US"/>
        </w:rPr>
        <w:t xml:space="preserve"> Each BLOB </w:t>
      </w:r>
      <w:r w:rsidR="00551D7B">
        <w:rPr>
          <w:lang w:val="en-US"/>
        </w:rPr>
        <w:t>wa</w:t>
      </w:r>
      <w:r w:rsidR="00B938D6">
        <w:rPr>
          <w:lang w:val="en-US"/>
        </w:rPr>
        <w:t xml:space="preserve">s </w:t>
      </w:r>
      <w:r w:rsidR="0039615E">
        <w:rPr>
          <w:lang w:val="en-US"/>
        </w:rPr>
        <w:t xml:space="preserve">searched for local minima in intensity, but watershed has a tendency to over-segment an image caused by naturally occurring variations in intensity </w:t>
      </w:r>
      <w:r w:rsidR="0039615E">
        <w:rPr>
          <w:lang w:val="en-US"/>
        </w:rPr>
        <w:fldChar w:fldCharType="begin"/>
      </w:r>
      <w:r w:rsidR="00960650">
        <w:rPr>
          <w:lang w:val="en-US"/>
        </w:rPr>
        <w:instrText xml:space="preserve"> ADDIN ZOTERO_ITEM CSL_CITATION {"citationID":"gWz4wz2v","properties":{"formattedCitation":"(Preim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9615E">
        <w:rPr>
          <w:lang w:val="en-US"/>
        </w:rPr>
        <w:fldChar w:fldCharType="separate"/>
      </w:r>
      <w:r w:rsidR="0039615E" w:rsidRPr="004C12CD">
        <w:rPr>
          <w:rFonts w:cs="Times New Roman"/>
          <w:lang w:val="en-US"/>
        </w:rPr>
        <w:t>(</w:t>
      </w:r>
      <w:proofErr w:type="spellStart"/>
      <w:r w:rsidR="0039615E" w:rsidRPr="004C12CD">
        <w:rPr>
          <w:rFonts w:cs="Times New Roman"/>
          <w:lang w:val="en-US"/>
        </w:rPr>
        <w:t>Preim</w:t>
      </w:r>
      <w:proofErr w:type="spellEnd"/>
      <w:r w:rsidR="0039615E" w:rsidRPr="004C12CD">
        <w:rPr>
          <w:rFonts w:cs="Times New Roman"/>
          <w:lang w:val="en-US"/>
        </w:rPr>
        <w:t xml:space="preserve"> &amp; Botha, 2014, p.130)</w:t>
      </w:r>
      <w:r w:rsidR="0039615E">
        <w:rPr>
          <w:lang w:val="en-US"/>
        </w:rPr>
        <w:fldChar w:fldCharType="end"/>
      </w:r>
      <w:r w:rsidR="00151C57">
        <w:rPr>
          <w:lang w:val="en-US"/>
        </w:rPr>
        <w:t>.</w:t>
      </w:r>
      <w:r w:rsidR="00360919">
        <w:rPr>
          <w:lang w:val="en-US"/>
        </w:rPr>
        <w:t xml:space="preserve"> </w:t>
      </w:r>
      <w:r w:rsidR="00151C57">
        <w:rPr>
          <w:lang w:val="en-US"/>
        </w:rPr>
        <w:t>T</w:t>
      </w:r>
      <w:r w:rsidR="00360919">
        <w:rPr>
          <w:lang w:val="en-US"/>
        </w:rPr>
        <w:t>herefore</w:t>
      </w:r>
      <w:r w:rsidR="00151C57">
        <w:rPr>
          <w:lang w:val="en-US"/>
        </w:rPr>
        <w:t xml:space="preserve">, </w:t>
      </w:r>
      <w:r w:rsidR="00401EB4">
        <w:rPr>
          <w:lang w:val="en-US"/>
        </w:rPr>
        <w:t xml:space="preserve">minima with </w:t>
      </w:r>
      <w:r w:rsidR="00C3353B">
        <w:rPr>
          <w:lang w:val="en-US"/>
        </w:rPr>
        <w:t xml:space="preserve">depth less </w:t>
      </w:r>
      <w:r w:rsidR="00183872">
        <w:rPr>
          <w:lang w:val="en-US"/>
        </w:rPr>
        <w:t>than</w:t>
      </w:r>
      <w:r w:rsidR="00C3353B">
        <w:rPr>
          <w:lang w:val="en-US"/>
        </w:rPr>
        <w:t xml:space="preserve"> a threshold value </w:t>
      </w:r>
      <w:r w:rsidR="00C3353B" w:rsidRPr="00A95195">
        <w:rPr>
          <w:i/>
          <w:iCs/>
          <w:lang w:val="en-US"/>
        </w:rPr>
        <w:t>h</w:t>
      </w:r>
      <w:r w:rsidR="00C3353B">
        <w:rPr>
          <w:lang w:val="en-US"/>
        </w:rPr>
        <w:t xml:space="preserve"> w</w:t>
      </w:r>
      <w:r w:rsidR="00A95195">
        <w:rPr>
          <w:lang w:val="en-US"/>
        </w:rPr>
        <w:t>ere</w:t>
      </w:r>
      <w:r w:rsidR="00C3353B">
        <w:rPr>
          <w:lang w:val="en-US"/>
        </w:rPr>
        <w:t xml:space="preserve"> suppressed. </w:t>
      </w:r>
      <w:r w:rsidR="008F47EB">
        <w:rPr>
          <w:lang w:val="en-US"/>
        </w:rPr>
        <w:t xml:space="preserve"> </w:t>
      </w:r>
      <w:r w:rsidR="00E52F34">
        <w:rPr>
          <w:lang w:val="en-US"/>
        </w:rPr>
        <w:br/>
        <w:t xml:space="preserve">After segmentation, the </w:t>
      </w:r>
      <w:r w:rsidR="005B7EBE">
        <w:rPr>
          <w:lang w:val="en-US"/>
        </w:rPr>
        <w:t>program</w:t>
      </w:r>
      <w:r w:rsidR="00E52F34">
        <w:rPr>
          <w:lang w:val="en-US"/>
        </w:rPr>
        <w:t xml:space="preserve"> </w:t>
      </w:r>
      <w:r w:rsidR="00081583">
        <w:rPr>
          <w:lang w:val="en-US"/>
        </w:rPr>
        <w:t xml:space="preserve">returned </w:t>
      </w:r>
      <w:r w:rsidR="001B3A95">
        <w:rPr>
          <w:lang w:val="en-US"/>
        </w:rPr>
        <w:t xml:space="preserve">information about individual colonies’ </w:t>
      </w:r>
      <w:r w:rsidR="00FC40A9">
        <w:rPr>
          <w:lang w:val="en-US"/>
        </w:rPr>
        <w:t>centroid coordinates, area, circular</w:t>
      </w:r>
      <w:r w:rsidR="00EA39D2">
        <w:rPr>
          <w:lang w:val="en-US"/>
        </w:rPr>
        <w:t>it</w:t>
      </w:r>
      <w:r w:rsidR="00FC40A9">
        <w:rPr>
          <w:lang w:val="en-US"/>
        </w:rPr>
        <w:t xml:space="preserve">y, </w:t>
      </w:r>
      <w:r w:rsidR="00EA39D2">
        <w:rPr>
          <w:lang w:val="en-US"/>
        </w:rPr>
        <w:t>mean and standard deviation of intensity</w:t>
      </w:r>
      <w:r w:rsidR="00F32C3D">
        <w:rPr>
          <w:lang w:val="en-US"/>
        </w:rPr>
        <w:t xml:space="preserve">, as well as delineated </w:t>
      </w:r>
      <w:r w:rsidR="008521FB">
        <w:rPr>
          <w:lang w:val="en-US"/>
        </w:rPr>
        <w:t xml:space="preserve">cell flask images </w:t>
      </w:r>
      <w:r w:rsidR="006D60B3">
        <w:rPr>
          <w:lang w:val="en-US"/>
        </w:rPr>
        <w:t xml:space="preserve">(see </w:t>
      </w:r>
      <w:r w:rsidR="006D60B3">
        <w:rPr>
          <w:lang w:val="en-US"/>
        </w:rPr>
        <w:fldChar w:fldCharType="begin"/>
      </w:r>
      <w:r w:rsidR="006D60B3">
        <w:rPr>
          <w:lang w:val="en-US"/>
        </w:rPr>
        <w:instrText xml:space="preserve"> REF _Ref103175775 \h </w:instrText>
      </w:r>
      <w:r w:rsidR="004D7B5D">
        <w:rPr>
          <w:lang w:val="en-US"/>
        </w:rPr>
        <w:instrText xml:space="preserve"> \* MERGEFORMAT </w:instrText>
      </w:r>
      <w:r w:rsidR="006D60B3">
        <w:rPr>
          <w:lang w:val="en-US"/>
        </w:rPr>
      </w:r>
      <w:r w:rsidR="006D60B3">
        <w:rPr>
          <w:lang w:val="en-US"/>
        </w:rPr>
        <w:fldChar w:fldCharType="separate"/>
      </w:r>
      <w:r w:rsidR="00380EB7" w:rsidRPr="009F215B">
        <w:rPr>
          <w:lang w:val="en-US"/>
        </w:rPr>
        <w:t xml:space="preserve">Figure </w:t>
      </w:r>
      <w:r w:rsidR="00380EB7">
        <w:rPr>
          <w:noProof/>
          <w:lang w:val="en-US"/>
        </w:rPr>
        <w:t>2</w:t>
      </w:r>
      <w:r w:rsidR="00380EB7">
        <w:rPr>
          <w:noProof/>
          <w:lang w:val="en-US"/>
        </w:rPr>
        <w:noBreakHyphen/>
        <w:t>14</w:t>
      </w:r>
      <w:r w:rsidR="006D60B3">
        <w:rPr>
          <w:lang w:val="en-US"/>
        </w:rPr>
        <w:fldChar w:fldCharType="end"/>
      </w:r>
      <w:r w:rsidR="006D60B3">
        <w:rPr>
          <w:lang w:val="en-US"/>
        </w:rPr>
        <w:t>)</w:t>
      </w:r>
      <w:r w:rsidR="00A95195">
        <w:rPr>
          <w:lang w:val="en-US"/>
        </w:rPr>
        <w:t>.</w:t>
      </w:r>
      <w:r w:rsidR="0061096F">
        <w:rPr>
          <w:lang w:val="en-US"/>
        </w:rPr>
        <w:br/>
      </w:r>
    </w:p>
    <w:p w14:paraId="082D18B3" w14:textId="134CA38D" w:rsidR="009F215B" w:rsidRDefault="001F1611" w:rsidP="004D7B5D">
      <w:pPr>
        <w:keepNext/>
        <w:spacing w:line="360" w:lineRule="auto"/>
        <w:rPr>
          <w:noProof/>
          <w:lang w:val="en-US"/>
        </w:rPr>
      </w:pPr>
      <w:r>
        <w:rPr>
          <w:noProof/>
          <w:lang w:val="en-US"/>
        </w:rPr>
        <w:drawing>
          <wp:anchor distT="0" distB="0" distL="114300" distR="114300" simplePos="0" relativeHeight="251658277" behindDoc="1" locked="0" layoutInCell="1" allowOverlap="1" wp14:anchorId="24B15A47" wp14:editId="253365B7">
            <wp:simplePos x="0" y="0"/>
            <wp:positionH relativeFrom="margin">
              <wp:align>left</wp:align>
            </wp:positionH>
            <wp:positionV relativeFrom="paragraph">
              <wp:posOffset>7761</wp:posOffset>
            </wp:positionV>
            <wp:extent cx="5074920" cy="3679825"/>
            <wp:effectExtent l="0" t="0" r="0" b="0"/>
            <wp:wrapTight wrapText="bothSides">
              <wp:wrapPolygon edited="0">
                <wp:start x="0" y="0"/>
                <wp:lineTo x="0" y="21470"/>
                <wp:lineTo x="21486" y="21470"/>
                <wp:lineTo x="21486" y="0"/>
                <wp:lineTo x="0" y="0"/>
              </wp:wrapPolygon>
            </wp:wrapTight>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rotWithShape="1">
                    <a:blip r:embed="rId52">
                      <a:extLst>
                        <a:ext uri="{28A0092B-C50C-407E-A947-70E740481C1C}">
                          <a14:useLocalDpi xmlns:a14="http://schemas.microsoft.com/office/drawing/2010/main" val="0"/>
                        </a:ext>
                      </a:extLst>
                    </a:blip>
                    <a:srcRect l="26401" t="7768" r="10723" b="11177"/>
                    <a:stretch/>
                  </pic:blipFill>
                  <pic:spPr bwMode="auto">
                    <a:xfrm>
                      <a:off x="0" y="0"/>
                      <a:ext cx="5078016" cy="3682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3564C" w14:textId="3EB3D058" w:rsidR="001F1611" w:rsidRPr="00360919" w:rsidRDefault="001F1611" w:rsidP="004D7B5D">
      <w:pPr>
        <w:keepNext/>
        <w:spacing w:line="360" w:lineRule="auto"/>
        <w:rPr>
          <w:lang w:val="en-US"/>
        </w:rPr>
      </w:pPr>
    </w:p>
    <w:p w14:paraId="7425201F" w14:textId="77777777" w:rsidR="0024637E" w:rsidRDefault="0024637E" w:rsidP="004D7B5D">
      <w:pPr>
        <w:pStyle w:val="Caption"/>
        <w:spacing w:line="360" w:lineRule="auto"/>
        <w:rPr>
          <w:lang w:val="en-US"/>
        </w:rPr>
      </w:pPr>
      <w:bookmarkStart w:id="156" w:name="_Ref100310558"/>
    </w:p>
    <w:p w14:paraId="084D3DAC" w14:textId="77777777" w:rsidR="0024637E" w:rsidRDefault="0024637E" w:rsidP="004D7B5D">
      <w:pPr>
        <w:pStyle w:val="Caption"/>
        <w:spacing w:line="360" w:lineRule="auto"/>
        <w:rPr>
          <w:lang w:val="en-US"/>
        </w:rPr>
      </w:pPr>
    </w:p>
    <w:p w14:paraId="3B372FE5" w14:textId="77777777" w:rsidR="0024637E" w:rsidRDefault="0024637E" w:rsidP="004D7B5D">
      <w:pPr>
        <w:pStyle w:val="Caption"/>
        <w:spacing w:line="360" w:lineRule="auto"/>
        <w:rPr>
          <w:lang w:val="en-US"/>
        </w:rPr>
      </w:pPr>
    </w:p>
    <w:p w14:paraId="46C4FFA8" w14:textId="77777777" w:rsidR="0024637E" w:rsidRDefault="0024637E" w:rsidP="004D7B5D">
      <w:pPr>
        <w:pStyle w:val="Caption"/>
        <w:spacing w:line="360" w:lineRule="auto"/>
        <w:rPr>
          <w:lang w:val="en-US"/>
        </w:rPr>
      </w:pPr>
    </w:p>
    <w:p w14:paraId="61AEA0B4" w14:textId="77777777" w:rsidR="0024637E" w:rsidRDefault="0024637E" w:rsidP="004D7B5D">
      <w:pPr>
        <w:pStyle w:val="Caption"/>
        <w:spacing w:line="360" w:lineRule="auto"/>
        <w:rPr>
          <w:lang w:val="en-US"/>
        </w:rPr>
      </w:pPr>
    </w:p>
    <w:p w14:paraId="6387A8A9" w14:textId="77777777" w:rsidR="0024637E" w:rsidRDefault="0024637E" w:rsidP="004D7B5D">
      <w:pPr>
        <w:pStyle w:val="Caption"/>
        <w:spacing w:line="360" w:lineRule="auto"/>
        <w:rPr>
          <w:lang w:val="en-US"/>
        </w:rPr>
      </w:pPr>
    </w:p>
    <w:p w14:paraId="4877A199" w14:textId="77777777" w:rsidR="0024637E" w:rsidRDefault="0024637E" w:rsidP="004D7B5D">
      <w:pPr>
        <w:pStyle w:val="Caption"/>
        <w:spacing w:line="360" w:lineRule="auto"/>
        <w:rPr>
          <w:lang w:val="en-US"/>
        </w:rPr>
      </w:pPr>
    </w:p>
    <w:p w14:paraId="1B572D18" w14:textId="77777777" w:rsidR="0024637E" w:rsidRDefault="0024637E" w:rsidP="004D7B5D">
      <w:pPr>
        <w:pStyle w:val="Caption"/>
        <w:spacing w:line="360" w:lineRule="auto"/>
        <w:rPr>
          <w:lang w:val="en-US"/>
        </w:rPr>
      </w:pPr>
    </w:p>
    <w:p w14:paraId="42635BCB" w14:textId="77777777" w:rsidR="0024637E" w:rsidRDefault="0024637E" w:rsidP="004D7B5D">
      <w:pPr>
        <w:pStyle w:val="Caption"/>
        <w:spacing w:line="360" w:lineRule="auto"/>
        <w:rPr>
          <w:lang w:val="en-US"/>
        </w:rPr>
      </w:pPr>
    </w:p>
    <w:p w14:paraId="44259D5B" w14:textId="77777777" w:rsidR="0024637E" w:rsidRDefault="0024637E" w:rsidP="004D7B5D">
      <w:pPr>
        <w:pStyle w:val="Caption"/>
        <w:spacing w:line="360" w:lineRule="auto"/>
        <w:rPr>
          <w:lang w:val="en-US"/>
        </w:rPr>
      </w:pPr>
    </w:p>
    <w:p w14:paraId="4B571DD9" w14:textId="77777777" w:rsidR="0024637E" w:rsidRDefault="0024637E" w:rsidP="004D7B5D">
      <w:pPr>
        <w:pStyle w:val="Caption"/>
        <w:spacing w:line="360" w:lineRule="auto"/>
        <w:rPr>
          <w:lang w:val="en-US"/>
        </w:rPr>
      </w:pPr>
    </w:p>
    <w:p w14:paraId="51648328" w14:textId="77777777" w:rsidR="0024637E" w:rsidRDefault="0024637E" w:rsidP="004D7B5D">
      <w:pPr>
        <w:pStyle w:val="Caption"/>
        <w:spacing w:line="360" w:lineRule="auto"/>
        <w:rPr>
          <w:lang w:val="en-US"/>
        </w:rPr>
      </w:pPr>
    </w:p>
    <w:p w14:paraId="5B71AFDE" w14:textId="1BB7DC51" w:rsidR="00812E00" w:rsidRPr="00F20B32" w:rsidRDefault="009F215B" w:rsidP="004D7B5D">
      <w:pPr>
        <w:pStyle w:val="Caption"/>
        <w:spacing w:line="360" w:lineRule="auto"/>
        <w:rPr>
          <w:lang w:val="en-US"/>
        </w:rPr>
      </w:pPr>
      <w:bookmarkStart w:id="157" w:name="_Ref103175775"/>
      <w:r w:rsidRPr="009F215B">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14</w:t>
      </w:r>
      <w:r w:rsidR="00543048">
        <w:rPr>
          <w:lang w:val="en-US"/>
        </w:rPr>
        <w:fldChar w:fldCharType="end"/>
      </w:r>
      <w:bookmarkEnd w:id="156"/>
      <w:bookmarkEnd w:id="157"/>
      <w:r w:rsidRPr="009F215B">
        <w:rPr>
          <w:lang w:val="en-US"/>
        </w:rPr>
        <w:t>. An example</w:t>
      </w:r>
      <w:r w:rsidR="002A77EE">
        <w:rPr>
          <w:lang w:val="en-US"/>
        </w:rPr>
        <w:t xml:space="preserve"> where the</w:t>
      </w:r>
      <w:r w:rsidRPr="009F215B">
        <w:rPr>
          <w:lang w:val="en-US"/>
        </w:rPr>
        <w:t xml:space="preserve"> </w:t>
      </w:r>
      <w:r w:rsidR="00A95195">
        <w:rPr>
          <w:lang w:val="en-US"/>
        </w:rPr>
        <w:t>segmentation algorithm</w:t>
      </w:r>
      <w:r w:rsidR="002A77EE">
        <w:rPr>
          <w:lang w:val="en-US"/>
        </w:rPr>
        <w:t xml:space="preserve"> tries to decide whether the proposed </w:t>
      </w:r>
      <w:r w:rsidR="0074637B">
        <w:rPr>
          <w:lang w:val="en-US"/>
        </w:rPr>
        <w:t xml:space="preserve">BLOB </w:t>
      </w:r>
      <w:r w:rsidR="002A77EE">
        <w:rPr>
          <w:lang w:val="en-US"/>
        </w:rPr>
        <w:t xml:space="preserve">is one or two </w:t>
      </w:r>
      <w:proofErr w:type="spellStart"/>
      <w:r w:rsidR="002A77EE">
        <w:rPr>
          <w:lang w:val="en-US"/>
        </w:rPr>
        <w:t>coloines</w:t>
      </w:r>
      <w:proofErr w:type="spellEnd"/>
      <w:r w:rsidR="004E2FCE">
        <w:rPr>
          <w:lang w:val="en-US"/>
        </w:rPr>
        <w:t xml:space="preserve">. The red circles are delineations of </w:t>
      </w:r>
      <w:r w:rsidR="00F768E6">
        <w:rPr>
          <w:lang w:val="en-US"/>
        </w:rPr>
        <w:t xml:space="preserve">the stained </w:t>
      </w:r>
      <w:r w:rsidR="004E2FCE">
        <w:rPr>
          <w:lang w:val="en-US"/>
        </w:rPr>
        <w:t>colonie</w:t>
      </w:r>
      <w:r w:rsidR="006952A5">
        <w:rPr>
          <w:lang w:val="en-US"/>
        </w:rPr>
        <w:t>s.</w:t>
      </w:r>
      <w:r w:rsidR="002A3930">
        <w:rPr>
          <w:lang w:val="en-US"/>
        </w:rPr>
        <w:t xml:space="preserve"> Here we see a successful delineation of two separate colonies within a BLOB. </w:t>
      </w:r>
      <w:r w:rsidR="006952A5">
        <w:rPr>
          <w:lang w:val="en-US"/>
        </w:rPr>
        <w:t xml:space="preserve"> </w:t>
      </w:r>
      <w:r w:rsidR="0074637B">
        <w:rPr>
          <w:lang w:val="en-US"/>
        </w:rPr>
        <w:t xml:space="preserve"> </w:t>
      </w:r>
    </w:p>
    <w:p w14:paraId="6EFCF0A7" w14:textId="5914C3F1" w:rsidR="00E31EE3" w:rsidRDefault="000C1D35" w:rsidP="004D7B5D">
      <w:pPr>
        <w:pStyle w:val="Heading2"/>
        <w:spacing w:line="360" w:lineRule="auto"/>
        <w:rPr>
          <w:lang w:val="en-US"/>
        </w:rPr>
      </w:pPr>
      <w:bookmarkStart w:id="158" w:name="_Toc107354696"/>
      <w:r>
        <w:rPr>
          <w:lang w:val="en-US"/>
        </w:rPr>
        <w:lastRenderedPageBreak/>
        <w:t>Cell Survival Analysis</w:t>
      </w:r>
      <w:bookmarkEnd w:id="158"/>
    </w:p>
    <w:p w14:paraId="3C719984" w14:textId="7B06BC35" w:rsidR="00650B40" w:rsidRDefault="000B72C1" w:rsidP="004D7B5D">
      <w:pPr>
        <w:spacing w:line="360" w:lineRule="auto"/>
        <w:rPr>
          <w:lang w:val="en-US"/>
        </w:rPr>
      </w:pPr>
      <w:r>
        <w:rPr>
          <w:lang w:val="en-US"/>
        </w:rPr>
        <w:t>With an established dosimetry for the cells, we could analyze the survival data from</w:t>
      </w:r>
      <w:r w:rsidR="00E57456">
        <w:rPr>
          <w:lang w:val="en-US"/>
        </w:rPr>
        <w:t xml:space="preserve"> </w:t>
      </w:r>
      <w:proofErr w:type="spellStart"/>
      <w:r w:rsidR="00E57456">
        <w:rPr>
          <w:lang w:val="en-US"/>
        </w:rPr>
        <w:t>Delmon</w:t>
      </w:r>
      <w:proofErr w:type="spellEnd"/>
      <w:r w:rsidR="00E57456">
        <w:rPr>
          <w:lang w:val="en-US"/>
        </w:rPr>
        <w:t xml:space="preserve"> </w:t>
      </w:r>
      <w:proofErr w:type="spellStart"/>
      <w:r w:rsidR="00E57456">
        <w:rPr>
          <w:lang w:val="en-US"/>
        </w:rPr>
        <w:t>Arous</w:t>
      </w:r>
      <w:proofErr w:type="spellEnd"/>
      <w:r w:rsidR="00E57456">
        <w:rPr>
          <w:lang w:val="en-US"/>
        </w:rPr>
        <w:t>’</w:t>
      </w:r>
      <w:r>
        <w:rPr>
          <w:lang w:val="en-US"/>
        </w:rPr>
        <w:t xml:space="preserve"> </w:t>
      </w:r>
      <w:r w:rsidR="00E57456">
        <w:rPr>
          <w:lang w:val="en-US"/>
        </w:rPr>
        <w:t xml:space="preserve">segmentation </w:t>
      </w:r>
      <w:r w:rsidR="00335E47">
        <w:rPr>
          <w:lang w:val="en-US"/>
        </w:rPr>
        <w:t xml:space="preserve">program. </w:t>
      </w:r>
      <w:r w:rsidR="00F86147">
        <w:rPr>
          <w:lang w:val="en-US"/>
        </w:rPr>
        <w:t xml:space="preserve">Magnus </w:t>
      </w:r>
      <w:proofErr w:type="spellStart"/>
      <w:r w:rsidR="00F86147">
        <w:rPr>
          <w:lang w:val="en-US"/>
        </w:rPr>
        <w:t>Børsting</w:t>
      </w:r>
      <w:proofErr w:type="spellEnd"/>
      <w:r w:rsidR="00F86147">
        <w:rPr>
          <w:lang w:val="en-US"/>
        </w:rPr>
        <w:t xml:space="preserve"> performed </w:t>
      </w:r>
      <w:r w:rsidR="00FD6DBD">
        <w:rPr>
          <w:lang w:val="en-US"/>
        </w:rPr>
        <w:t xml:space="preserve">four different </w:t>
      </w:r>
      <w:r w:rsidR="007B61F9">
        <w:rPr>
          <w:lang w:val="en-US"/>
        </w:rPr>
        <w:t xml:space="preserve">single fractionation </w:t>
      </w:r>
      <w:r w:rsidR="00F90118">
        <w:rPr>
          <w:lang w:val="en-US"/>
        </w:rPr>
        <w:t>experiments</w:t>
      </w:r>
      <w:r w:rsidR="00C94DB2">
        <w:rPr>
          <w:lang w:val="en-US"/>
        </w:rPr>
        <w:t xml:space="preserve">. The </w:t>
      </w:r>
      <w:r w:rsidR="005A2A53">
        <w:rPr>
          <w:lang w:val="en-US"/>
        </w:rPr>
        <w:t xml:space="preserve">irradiation configurations used in these experiments are summarized in </w:t>
      </w:r>
      <w:r w:rsidR="007B3852">
        <w:rPr>
          <w:lang w:val="en-US"/>
        </w:rPr>
        <w:fldChar w:fldCharType="begin"/>
      </w:r>
      <w:r w:rsidR="007B3852">
        <w:rPr>
          <w:lang w:val="en-US"/>
        </w:rPr>
        <w:instrText xml:space="preserve"> REF _Ref105829858 \h </w:instrText>
      </w:r>
      <w:r w:rsidR="007B3852">
        <w:rPr>
          <w:lang w:val="en-US"/>
        </w:rPr>
      </w:r>
      <w:r w:rsidR="007B3852">
        <w:rPr>
          <w:lang w:val="en-US"/>
        </w:rPr>
        <w:fldChar w:fldCharType="separate"/>
      </w:r>
      <w:r w:rsidR="007B3852" w:rsidRPr="006A56C5">
        <w:rPr>
          <w:lang w:val="en-US"/>
        </w:rPr>
        <w:t xml:space="preserve">Table </w:t>
      </w:r>
      <w:r w:rsidR="007B3852">
        <w:rPr>
          <w:noProof/>
          <w:lang w:val="en-US"/>
        </w:rPr>
        <w:t>2</w:t>
      </w:r>
      <w:r w:rsidR="007B3852">
        <w:rPr>
          <w:lang w:val="en-US"/>
        </w:rPr>
        <w:noBreakHyphen/>
      </w:r>
      <w:r w:rsidR="007B3852">
        <w:rPr>
          <w:noProof/>
          <w:lang w:val="en-US"/>
        </w:rPr>
        <w:t>2</w:t>
      </w:r>
      <w:r w:rsidR="007B3852">
        <w:rPr>
          <w:lang w:val="en-US"/>
        </w:rPr>
        <w:fldChar w:fldCharType="end"/>
      </w:r>
      <w:r w:rsidR="007B3852">
        <w:rPr>
          <w:lang w:val="en-US"/>
        </w:rPr>
        <w:t xml:space="preserve">. </w:t>
      </w:r>
      <w:r w:rsidR="0072500D">
        <w:rPr>
          <w:lang w:val="en-US"/>
        </w:rPr>
        <w:t>A</w:t>
      </w:r>
      <w:r w:rsidR="00D61733">
        <w:rPr>
          <w:lang w:val="en-US"/>
        </w:rPr>
        <w:t>n LQ model was fitted for analysis of OPEN</w:t>
      </w:r>
      <w:r w:rsidR="0072500D">
        <w:rPr>
          <w:lang w:val="en-US"/>
        </w:rPr>
        <w:t xml:space="preserve"> field</w:t>
      </w:r>
      <w:r w:rsidR="00D61733">
        <w:rPr>
          <w:lang w:val="en-US"/>
        </w:rPr>
        <w:t xml:space="preserve"> survival data, while a </w:t>
      </w:r>
      <w:r w:rsidR="0063748F">
        <w:rPr>
          <w:lang w:val="en-US"/>
        </w:rPr>
        <w:t xml:space="preserve">band analysis proposed by </w:t>
      </w:r>
      <w:r w:rsidR="00EE12BE">
        <w:rPr>
          <w:lang w:val="en-US"/>
        </w:rPr>
        <w:fldChar w:fldCharType="begin"/>
      </w:r>
      <w:r w:rsidR="009646C4">
        <w:rPr>
          <w:lang w:val="en-US"/>
        </w:rPr>
        <w:instrText xml:space="preserve"> ADDIN ZOTERO_ITEM CSL_CITATION {"citationID":"HvHrywtS","properties":{"formattedCitation":"(Bj\\uc0\\u248{}rg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EE12BE">
        <w:rPr>
          <w:lang w:val="en-US"/>
        </w:rPr>
        <w:fldChar w:fldCharType="separate"/>
      </w:r>
      <w:proofErr w:type="spellStart"/>
      <w:r w:rsidR="00EE12BE" w:rsidRPr="00EE12BE">
        <w:rPr>
          <w:rFonts w:cs="Times New Roman"/>
          <w:szCs w:val="24"/>
          <w:lang w:val="en-US"/>
        </w:rPr>
        <w:t>Bjørg</w:t>
      </w:r>
      <w:proofErr w:type="spellEnd"/>
      <w:r w:rsidR="00EE12BE" w:rsidRPr="00EE12BE">
        <w:rPr>
          <w:rFonts w:cs="Times New Roman"/>
          <w:szCs w:val="24"/>
          <w:lang w:val="en-US"/>
        </w:rPr>
        <w:t xml:space="preserve"> </w:t>
      </w:r>
      <w:proofErr w:type="spellStart"/>
      <w:r w:rsidR="00EE12BE" w:rsidRPr="00EE12BE">
        <w:rPr>
          <w:rFonts w:cs="Times New Roman"/>
          <w:szCs w:val="24"/>
          <w:lang w:val="en-US"/>
        </w:rPr>
        <w:t>Vårli</w:t>
      </w:r>
      <w:proofErr w:type="spellEnd"/>
      <w:r w:rsidR="00EE12BE" w:rsidRPr="00EE12BE">
        <w:rPr>
          <w:rFonts w:cs="Times New Roman"/>
          <w:szCs w:val="24"/>
          <w:lang w:val="en-US"/>
        </w:rPr>
        <w:t xml:space="preserve"> </w:t>
      </w:r>
      <w:proofErr w:type="spellStart"/>
      <w:r w:rsidR="00EE12BE" w:rsidRPr="00EE12BE">
        <w:rPr>
          <w:rFonts w:cs="Times New Roman"/>
          <w:szCs w:val="24"/>
          <w:lang w:val="en-US"/>
        </w:rPr>
        <w:t>Håland</w:t>
      </w:r>
      <w:proofErr w:type="spellEnd"/>
      <w:r w:rsidR="00EE12BE">
        <w:rPr>
          <w:lang w:val="en-US"/>
        </w:rPr>
        <w:fldChar w:fldCharType="end"/>
      </w:r>
      <w:r w:rsidR="0072500D">
        <w:rPr>
          <w:lang w:val="en-US"/>
        </w:rPr>
        <w:t xml:space="preserve"> </w:t>
      </w:r>
      <w:r w:rsidR="00F571F0">
        <w:rPr>
          <w:lang w:val="en-US"/>
        </w:rPr>
        <w:t xml:space="preserve">was employed on striped GRID </w:t>
      </w:r>
      <w:r w:rsidR="00430E84">
        <w:rPr>
          <w:lang w:val="en-US"/>
        </w:rPr>
        <w:t>data</w:t>
      </w:r>
      <w:r w:rsidR="0072500D">
        <w:rPr>
          <w:lang w:val="en-US"/>
        </w:rPr>
        <w:t xml:space="preserve"> to have </w:t>
      </w:r>
      <w:r w:rsidR="008717E5">
        <w:rPr>
          <w:lang w:val="en-US"/>
        </w:rPr>
        <w:t xml:space="preserve">a basis of comparison for the novel 2D </w:t>
      </w:r>
      <w:r w:rsidR="00C16CAA">
        <w:rPr>
          <w:lang w:val="en-US"/>
        </w:rPr>
        <w:t>approach</w:t>
      </w:r>
      <w:r w:rsidR="00E662B2">
        <w:rPr>
          <w:lang w:val="en-US"/>
        </w:rPr>
        <w:t xml:space="preserve"> (see below)</w:t>
      </w:r>
      <w:r w:rsidR="00C16CAA">
        <w:rPr>
          <w:lang w:val="en-US"/>
        </w:rPr>
        <w:t>.</w:t>
      </w:r>
    </w:p>
    <w:p w14:paraId="4F6E7DBA" w14:textId="60BF06C8" w:rsidR="00201115" w:rsidRPr="004D3772" w:rsidRDefault="00201115" w:rsidP="004D7B5D">
      <w:pPr>
        <w:pStyle w:val="Caption"/>
        <w:keepNext/>
        <w:spacing w:line="360" w:lineRule="auto"/>
        <w:rPr>
          <w:lang w:val="en-US"/>
        </w:rPr>
      </w:pPr>
      <w:bookmarkStart w:id="159" w:name="_Ref105829858"/>
      <w:r w:rsidRPr="006A56C5">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2</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2</w:t>
      </w:r>
      <w:r w:rsidR="00526C25">
        <w:rPr>
          <w:lang w:val="en-US"/>
        </w:rPr>
        <w:fldChar w:fldCharType="end"/>
      </w:r>
      <w:bookmarkEnd w:id="159"/>
      <w:r w:rsidRPr="006A56C5">
        <w:rPr>
          <w:lang w:val="en-US"/>
        </w:rPr>
        <w:t>.</w:t>
      </w:r>
      <w:r w:rsidRPr="00D3308E">
        <w:rPr>
          <w:lang w:val="en-US"/>
        </w:rPr>
        <w:t xml:space="preserve">Segmentation data </w:t>
      </w:r>
      <w:r>
        <w:rPr>
          <w:lang w:val="en-US"/>
        </w:rPr>
        <w:t xml:space="preserve">generated by </w:t>
      </w:r>
      <w:proofErr w:type="spellStart"/>
      <w:r>
        <w:rPr>
          <w:lang w:val="en-US"/>
        </w:rPr>
        <w:t>Delmon</w:t>
      </w:r>
      <w:proofErr w:type="spellEnd"/>
      <w:r>
        <w:rPr>
          <w:lang w:val="en-US"/>
        </w:rPr>
        <w:t xml:space="preserve"> </w:t>
      </w:r>
      <w:proofErr w:type="spellStart"/>
      <w:r>
        <w:rPr>
          <w:lang w:val="en-US"/>
        </w:rPr>
        <w:t>Arous</w:t>
      </w:r>
      <w:proofErr w:type="spellEnd"/>
      <w:r>
        <w:rPr>
          <w:lang w:val="en-US"/>
        </w:rPr>
        <w:t>, PhD student, from</w:t>
      </w:r>
      <w:r w:rsidRPr="00D3308E">
        <w:rPr>
          <w:lang w:val="en-US"/>
        </w:rPr>
        <w:t xml:space="preserve"> </w:t>
      </w:r>
      <w:r>
        <w:rPr>
          <w:lang w:val="en-US"/>
        </w:rPr>
        <w:t xml:space="preserve">experiments performed by Magnus </w:t>
      </w:r>
      <w:proofErr w:type="spellStart"/>
      <w:r>
        <w:rPr>
          <w:lang w:val="en-US"/>
        </w:rPr>
        <w:t>Børsting</w:t>
      </w:r>
      <w:proofErr w:type="spellEnd"/>
      <w:r>
        <w:rPr>
          <w:lang w:val="en-US"/>
        </w:rPr>
        <w:t xml:space="preserve">, former </w:t>
      </w:r>
      <w:proofErr w:type="spellStart"/>
      <w:r>
        <w:rPr>
          <w:lang w:val="en-US"/>
        </w:rPr>
        <w:t>Msc</w:t>
      </w:r>
      <w:proofErr w:type="spellEnd"/>
      <w:r>
        <w:rPr>
          <w:lang w:val="en-US"/>
        </w:rPr>
        <w:t xml:space="preserve"> student.  </w:t>
      </w:r>
    </w:p>
    <w:tbl>
      <w:tblPr>
        <w:tblStyle w:val="TableGrid"/>
        <w:tblpPr w:leftFromText="180" w:rightFromText="180" w:vertAnchor="text" w:horzAnchor="margin" w:tblpY="137"/>
        <w:tblW w:w="0" w:type="auto"/>
        <w:tblLook w:val="04A0" w:firstRow="1" w:lastRow="0" w:firstColumn="1" w:lastColumn="0" w:noHBand="0" w:noVBand="1"/>
      </w:tblPr>
      <w:tblGrid>
        <w:gridCol w:w="1870"/>
        <w:gridCol w:w="1870"/>
        <w:gridCol w:w="1870"/>
        <w:gridCol w:w="1870"/>
        <w:gridCol w:w="1870"/>
      </w:tblGrid>
      <w:tr w:rsidR="00201115" w14:paraId="2E85CF08" w14:textId="77777777" w:rsidTr="008A36EF">
        <w:tc>
          <w:tcPr>
            <w:tcW w:w="1870" w:type="dxa"/>
            <w:tcBorders>
              <w:top w:val="nil"/>
              <w:left w:val="nil"/>
              <w:bottom w:val="single" w:sz="4" w:space="0" w:color="auto"/>
              <w:right w:val="single" w:sz="4" w:space="0" w:color="auto"/>
            </w:tcBorders>
          </w:tcPr>
          <w:p w14:paraId="5CDA24F5" w14:textId="77777777" w:rsidR="00201115" w:rsidRDefault="00201115" w:rsidP="004D7B5D">
            <w:pPr>
              <w:spacing w:line="360" w:lineRule="auto"/>
              <w:rPr>
                <w:b/>
                <w:bCs/>
                <w:lang w:val="en-US"/>
              </w:rPr>
            </w:pPr>
          </w:p>
        </w:tc>
        <w:tc>
          <w:tcPr>
            <w:tcW w:w="1870" w:type="dxa"/>
            <w:tcBorders>
              <w:top w:val="nil"/>
              <w:left w:val="single" w:sz="4" w:space="0" w:color="auto"/>
              <w:bottom w:val="single" w:sz="4" w:space="0" w:color="auto"/>
              <w:right w:val="nil"/>
            </w:tcBorders>
          </w:tcPr>
          <w:p w14:paraId="37C8A36C" w14:textId="77777777" w:rsidR="00201115" w:rsidRPr="00D32869" w:rsidRDefault="00201115" w:rsidP="004D7B5D">
            <w:pPr>
              <w:spacing w:line="360" w:lineRule="auto"/>
              <w:rPr>
                <w:b/>
                <w:bCs/>
                <w:lang w:val="en-US"/>
              </w:rPr>
            </w:pPr>
            <w:r w:rsidRPr="00D32869">
              <w:rPr>
                <w:b/>
                <w:bCs/>
                <w:lang w:val="en-US"/>
              </w:rPr>
              <w:t>Experiments</w:t>
            </w:r>
            <w:r>
              <w:rPr>
                <w:b/>
                <w:bCs/>
                <w:lang w:val="en-US"/>
              </w:rPr>
              <w:t xml:space="preserve"> </w:t>
            </w:r>
          </w:p>
        </w:tc>
        <w:tc>
          <w:tcPr>
            <w:tcW w:w="1870" w:type="dxa"/>
            <w:tcBorders>
              <w:top w:val="nil"/>
              <w:left w:val="nil"/>
              <w:bottom w:val="single" w:sz="4" w:space="0" w:color="auto"/>
              <w:right w:val="nil"/>
            </w:tcBorders>
          </w:tcPr>
          <w:p w14:paraId="2732269A" w14:textId="77777777" w:rsidR="00201115" w:rsidRDefault="00201115" w:rsidP="004D7B5D">
            <w:pPr>
              <w:spacing w:line="360" w:lineRule="auto"/>
              <w:rPr>
                <w:lang w:val="en-US"/>
              </w:rPr>
            </w:pPr>
          </w:p>
        </w:tc>
        <w:tc>
          <w:tcPr>
            <w:tcW w:w="1870" w:type="dxa"/>
            <w:tcBorders>
              <w:top w:val="nil"/>
              <w:left w:val="nil"/>
              <w:bottom w:val="single" w:sz="4" w:space="0" w:color="auto"/>
              <w:right w:val="nil"/>
            </w:tcBorders>
          </w:tcPr>
          <w:p w14:paraId="49FF968B" w14:textId="77777777" w:rsidR="00201115" w:rsidRDefault="00201115" w:rsidP="004D7B5D">
            <w:pPr>
              <w:spacing w:line="360" w:lineRule="auto"/>
              <w:rPr>
                <w:lang w:val="en-US"/>
              </w:rPr>
            </w:pPr>
          </w:p>
        </w:tc>
        <w:tc>
          <w:tcPr>
            <w:tcW w:w="1870" w:type="dxa"/>
            <w:tcBorders>
              <w:top w:val="nil"/>
              <w:left w:val="nil"/>
              <w:bottom w:val="single" w:sz="4" w:space="0" w:color="auto"/>
              <w:right w:val="nil"/>
            </w:tcBorders>
          </w:tcPr>
          <w:p w14:paraId="6D3F3FF7" w14:textId="77777777" w:rsidR="00201115" w:rsidRDefault="00201115" w:rsidP="004D7B5D">
            <w:pPr>
              <w:spacing w:line="360" w:lineRule="auto"/>
              <w:rPr>
                <w:lang w:val="en-US"/>
              </w:rPr>
            </w:pPr>
          </w:p>
        </w:tc>
      </w:tr>
      <w:tr w:rsidR="00201115" w14:paraId="11D85464" w14:textId="77777777" w:rsidTr="008A36EF">
        <w:tc>
          <w:tcPr>
            <w:tcW w:w="1870" w:type="dxa"/>
            <w:tcBorders>
              <w:top w:val="single" w:sz="4" w:space="0" w:color="auto"/>
              <w:left w:val="nil"/>
              <w:bottom w:val="nil"/>
              <w:right w:val="single" w:sz="4" w:space="0" w:color="auto"/>
            </w:tcBorders>
          </w:tcPr>
          <w:p w14:paraId="5E6439C0" w14:textId="77777777" w:rsidR="00201115" w:rsidRDefault="00201115" w:rsidP="004D7B5D">
            <w:pPr>
              <w:spacing w:line="360" w:lineRule="auto"/>
              <w:jc w:val="center"/>
              <w:rPr>
                <w:b/>
                <w:bCs/>
                <w:lang w:val="en-US"/>
              </w:rPr>
            </w:pPr>
            <w:r>
              <w:rPr>
                <w:b/>
                <w:bCs/>
                <w:lang w:val="en-US"/>
              </w:rPr>
              <w:t>Configurations</w:t>
            </w:r>
          </w:p>
        </w:tc>
        <w:tc>
          <w:tcPr>
            <w:tcW w:w="1870" w:type="dxa"/>
            <w:tcBorders>
              <w:top w:val="single" w:sz="4" w:space="0" w:color="auto"/>
              <w:left w:val="single" w:sz="4" w:space="0" w:color="auto"/>
              <w:bottom w:val="nil"/>
              <w:right w:val="nil"/>
            </w:tcBorders>
          </w:tcPr>
          <w:p w14:paraId="46085E68" w14:textId="77777777" w:rsidR="00201115" w:rsidRPr="004264B6" w:rsidRDefault="00201115" w:rsidP="004D7B5D">
            <w:pPr>
              <w:spacing w:line="360" w:lineRule="auto"/>
              <w:rPr>
                <w:lang w:val="en-US"/>
              </w:rPr>
            </w:pPr>
            <w:r>
              <w:rPr>
                <w:lang w:val="en-US"/>
              </w:rPr>
              <w:t>18.11.2019</w:t>
            </w:r>
          </w:p>
        </w:tc>
        <w:tc>
          <w:tcPr>
            <w:tcW w:w="1870" w:type="dxa"/>
            <w:tcBorders>
              <w:top w:val="single" w:sz="4" w:space="0" w:color="auto"/>
              <w:left w:val="nil"/>
              <w:bottom w:val="nil"/>
              <w:right w:val="nil"/>
            </w:tcBorders>
          </w:tcPr>
          <w:p w14:paraId="4A1A8596" w14:textId="77777777" w:rsidR="00201115" w:rsidRPr="004264B6" w:rsidRDefault="00201115" w:rsidP="004D7B5D">
            <w:pPr>
              <w:spacing w:line="360" w:lineRule="auto"/>
              <w:rPr>
                <w:lang w:val="en-US"/>
              </w:rPr>
            </w:pPr>
            <w:r>
              <w:rPr>
                <w:lang w:val="en-US"/>
              </w:rPr>
              <w:t>20.11.2019</w:t>
            </w:r>
          </w:p>
        </w:tc>
        <w:tc>
          <w:tcPr>
            <w:tcW w:w="1870" w:type="dxa"/>
            <w:tcBorders>
              <w:top w:val="single" w:sz="4" w:space="0" w:color="auto"/>
              <w:left w:val="nil"/>
              <w:bottom w:val="nil"/>
              <w:right w:val="nil"/>
            </w:tcBorders>
          </w:tcPr>
          <w:p w14:paraId="7683A21B" w14:textId="77777777" w:rsidR="00201115" w:rsidRPr="004264B6" w:rsidRDefault="00201115" w:rsidP="004D7B5D">
            <w:pPr>
              <w:spacing w:line="360" w:lineRule="auto"/>
              <w:rPr>
                <w:lang w:val="en-US"/>
              </w:rPr>
            </w:pPr>
            <w:r>
              <w:rPr>
                <w:lang w:val="en-US"/>
              </w:rPr>
              <w:t>03.01.2020</w:t>
            </w:r>
          </w:p>
        </w:tc>
        <w:tc>
          <w:tcPr>
            <w:tcW w:w="1870" w:type="dxa"/>
            <w:tcBorders>
              <w:top w:val="single" w:sz="4" w:space="0" w:color="auto"/>
              <w:left w:val="nil"/>
              <w:bottom w:val="nil"/>
              <w:right w:val="nil"/>
            </w:tcBorders>
          </w:tcPr>
          <w:p w14:paraId="32EEE51D" w14:textId="77777777" w:rsidR="00201115" w:rsidRPr="00625DF7" w:rsidRDefault="00201115" w:rsidP="004D7B5D">
            <w:pPr>
              <w:spacing w:line="360" w:lineRule="auto"/>
              <w:rPr>
                <w:lang w:val="en-US"/>
              </w:rPr>
            </w:pPr>
            <w:r>
              <w:rPr>
                <w:lang w:val="en-US"/>
              </w:rPr>
              <w:t>17.12.2020</w:t>
            </w:r>
          </w:p>
        </w:tc>
      </w:tr>
      <w:tr w:rsidR="00201115" w14:paraId="335C9DBB" w14:textId="77777777" w:rsidTr="008A36EF">
        <w:tc>
          <w:tcPr>
            <w:tcW w:w="1870" w:type="dxa"/>
            <w:tcBorders>
              <w:top w:val="nil"/>
              <w:left w:val="nil"/>
              <w:bottom w:val="nil"/>
              <w:right w:val="single" w:sz="4" w:space="0" w:color="auto"/>
            </w:tcBorders>
          </w:tcPr>
          <w:p w14:paraId="332A456A" w14:textId="77777777" w:rsidR="00201115" w:rsidRPr="00625DF7" w:rsidRDefault="00201115" w:rsidP="004D7B5D">
            <w:pPr>
              <w:spacing w:line="360" w:lineRule="auto"/>
              <w:rPr>
                <w:lang w:val="en-US"/>
              </w:rPr>
            </w:pPr>
            <w:r>
              <w:rPr>
                <w:lang w:val="en-US"/>
              </w:rPr>
              <w:t>OPEN</w:t>
            </w:r>
          </w:p>
        </w:tc>
        <w:tc>
          <w:tcPr>
            <w:tcW w:w="1870" w:type="dxa"/>
            <w:tcBorders>
              <w:top w:val="nil"/>
              <w:left w:val="single" w:sz="4" w:space="0" w:color="auto"/>
              <w:bottom w:val="nil"/>
              <w:right w:val="nil"/>
            </w:tcBorders>
          </w:tcPr>
          <w:p w14:paraId="77B5B91D" w14:textId="77777777" w:rsidR="00201115" w:rsidRPr="008D625C" w:rsidRDefault="00201115" w:rsidP="004D7B5D">
            <w:pPr>
              <w:spacing w:line="360" w:lineRule="auto"/>
              <w:jc w:val="center"/>
              <w:rPr>
                <w:lang w:val="en-US"/>
              </w:rPr>
            </w:pPr>
            <w:r>
              <w:rPr>
                <w:rFonts w:ascii="Segoe UI Symbol" w:hAnsi="Segoe UI Symbol" w:cs="Segoe UI Symbol"/>
                <w:lang w:val="en-US"/>
              </w:rPr>
              <w:t>✓</w:t>
            </w:r>
          </w:p>
        </w:tc>
        <w:tc>
          <w:tcPr>
            <w:tcW w:w="1870" w:type="dxa"/>
            <w:tcBorders>
              <w:top w:val="nil"/>
              <w:left w:val="nil"/>
              <w:bottom w:val="nil"/>
              <w:right w:val="nil"/>
            </w:tcBorders>
          </w:tcPr>
          <w:p w14:paraId="118B83ED"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3050CE46" w14:textId="77777777" w:rsidR="00201115" w:rsidRDefault="00201115" w:rsidP="004D7B5D">
            <w:pPr>
              <w:spacing w:line="360" w:lineRule="auto"/>
              <w:jc w:val="center"/>
              <w:rPr>
                <w:b/>
                <w:bCs/>
                <w:lang w:val="en-US"/>
              </w:rPr>
            </w:pPr>
          </w:p>
        </w:tc>
        <w:tc>
          <w:tcPr>
            <w:tcW w:w="1870" w:type="dxa"/>
            <w:tcBorders>
              <w:top w:val="nil"/>
              <w:left w:val="nil"/>
              <w:bottom w:val="nil"/>
              <w:right w:val="nil"/>
            </w:tcBorders>
          </w:tcPr>
          <w:p w14:paraId="27062F98"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r w:rsidR="00201115" w14:paraId="7A411C1D" w14:textId="77777777" w:rsidTr="008A36EF">
        <w:tc>
          <w:tcPr>
            <w:tcW w:w="1870" w:type="dxa"/>
            <w:tcBorders>
              <w:top w:val="nil"/>
              <w:left w:val="nil"/>
              <w:bottom w:val="nil"/>
              <w:right w:val="single" w:sz="4" w:space="0" w:color="auto"/>
            </w:tcBorders>
          </w:tcPr>
          <w:p w14:paraId="031BDBAA" w14:textId="77777777" w:rsidR="00201115" w:rsidRPr="00625DF7" w:rsidRDefault="00201115" w:rsidP="004D7B5D">
            <w:pPr>
              <w:spacing w:line="360" w:lineRule="auto"/>
              <w:rPr>
                <w:lang w:val="en-US"/>
              </w:rPr>
            </w:pPr>
            <w:r>
              <w:rPr>
                <w:lang w:val="en-US"/>
              </w:rPr>
              <w:t>GRID Stripes</w:t>
            </w:r>
          </w:p>
        </w:tc>
        <w:tc>
          <w:tcPr>
            <w:tcW w:w="1870" w:type="dxa"/>
            <w:tcBorders>
              <w:top w:val="nil"/>
              <w:left w:val="single" w:sz="4" w:space="0" w:color="auto"/>
              <w:bottom w:val="nil"/>
              <w:right w:val="nil"/>
            </w:tcBorders>
          </w:tcPr>
          <w:p w14:paraId="5EC6BC3B"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09301B7A"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159ABAFD" w14:textId="77777777" w:rsidR="00201115" w:rsidRDefault="00201115" w:rsidP="004D7B5D">
            <w:pPr>
              <w:spacing w:line="360" w:lineRule="auto"/>
              <w:rPr>
                <w:b/>
                <w:bCs/>
                <w:lang w:val="en-US"/>
              </w:rPr>
            </w:pPr>
          </w:p>
        </w:tc>
        <w:tc>
          <w:tcPr>
            <w:tcW w:w="1870" w:type="dxa"/>
            <w:tcBorders>
              <w:top w:val="nil"/>
              <w:left w:val="nil"/>
              <w:bottom w:val="nil"/>
              <w:right w:val="nil"/>
            </w:tcBorders>
          </w:tcPr>
          <w:p w14:paraId="6C044111"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r w:rsidR="00201115" w14:paraId="33D5387E" w14:textId="77777777" w:rsidTr="008A36EF">
        <w:tc>
          <w:tcPr>
            <w:tcW w:w="1870" w:type="dxa"/>
            <w:tcBorders>
              <w:top w:val="nil"/>
              <w:left w:val="nil"/>
              <w:bottom w:val="nil"/>
              <w:right w:val="single" w:sz="4" w:space="0" w:color="auto"/>
            </w:tcBorders>
          </w:tcPr>
          <w:p w14:paraId="2EE076F4" w14:textId="77777777" w:rsidR="00201115" w:rsidRPr="00625DF7" w:rsidRDefault="00201115" w:rsidP="004D7B5D">
            <w:pPr>
              <w:spacing w:line="360" w:lineRule="auto"/>
              <w:rPr>
                <w:lang w:val="en-US"/>
              </w:rPr>
            </w:pPr>
            <w:r>
              <w:rPr>
                <w:lang w:val="en-US"/>
              </w:rPr>
              <w:t>GRID Dots</w:t>
            </w:r>
          </w:p>
        </w:tc>
        <w:tc>
          <w:tcPr>
            <w:tcW w:w="1870" w:type="dxa"/>
            <w:tcBorders>
              <w:top w:val="nil"/>
              <w:left w:val="single" w:sz="4" w:space="0" w:color="auto"/>
              <w:bottom w:val="nil"/>
              <w:right w:val="nil"/>
            </w:tcBorders>
          </w:tcPr>
          <w:p w14:paraId="74403033" w14:textId="77777777" w:rsidR="00201115" w:rsidRDefault="00201115" w:rsidP="004D7B5D">
            <w:pPr>
              <w:spacing w:line="360" w:lineRule="auto"/>
              <w:rPr>
                <w:b/>
                <w:bCs/>
                <w:lang w:val="en-US"/>
              </w:rPr>
            </w:pPr>
          </w:p>
        </w:tc>
        <w:tc>
          <w:tcPr>
            <w:tcW w:w="1870" w:type="dxa"/>
            <w:tcBorders>
              <w:top w:val="nil"/>
              <w:left w:val="nil"/>
              <w:bottom w:val="nil"/>
              <w:right w:val="nil"/>
            </w:tcBorders>
          </w:tcPr>
          <w:p w14:paraId="5D861241"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7B774005"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28DFFC0D"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bl>
    <w:p w14:paraId="1A707B4B" w14:textId="77777777" w:rsidR="00201115" w:rsidRDefault="00201115" w:rsidP="004D7B5D">
      <w:pPr>
        <w:spacing w:line="360" w:lineRule="auto"/>
        <w:rPr>
          <w:lang w:val="en-US"/>
        </w:rPr>
      </w:pPr>
    </w:p>
    <w:p w14:paraId="18F22D65" w14:textId="0054EA20" w:rsidR="00566592" w:rsidRDefault="00566592" w:rsidP="004D7B5D">
      <w:pPr>
        <w:pStyle w:val="Heading3"/>
        <w:spacing w:line="360" w:lineRule="auto"/>
        <w:rPr>
          <w:lang w:val="en-US"/>
        </w:rPr>
      </w:pPr>
      <w:bookmarkStart w:id="160" w:name="_Toc107354697"/>
      <w:r>
        <w:rPr>
          <w:lang w:val="en-US"/>
        </w:rPr>
        <w:t>Data acquisition and image registration</w:t>
      </w:r>
      <w:bookmarkEnd w:id="160"/>
    </w:p>
    <w:p w14:paraId="18159219" w14:textId="61F0239D" w:rsidR="00B00AAC" w:rsidRDefault="009960C2" w:rsidP="004D7B5D">
      <w:pPr>
        <w:spacing w:line="360" w:lineRule="auto"/>
        <w:rPr>
          <w:lang w:val="en-US"/>
        </w:rPr>
      </w:pPr>
      <w:r w:rsidRPr="008A5FB1">
        <w:rPr>
          <w:b/>
          <w:bCs/>
          <w:lang w:val="en-US"/>
        </w:rPr>
        <w:t xml:space="preserve">The scanned cell flask images will </w:t>
      </w:r>
      <w:r w:rsidR="00AD3A9D" w:rsidRPr="008A5FB1">
        <w:rPr>
          <w:b/>
          <w:bCs/>
          <w:lang w:val="en-US"/>
        </w:rPr>
        <w:t>from here</w:t>
      </w:r>
      <w:r w:rsidR="00D63CAC" w:rsidRPr="008A5FB1">
        <w:rPr>
          <w:b/>
          <w:bCs/>
          <w:lang w:val="en-US"/>
        </w:rPr>
        <w:t xml:space="preserve"> on,</w:t>
      </w:r>
      <w:r w:rsidR="00AD3A9D" w:rsidRPr="008A5FB1">
        <w:rPr>
          <w:b/>
          <w:bCs/>
          <w:lang w:val="en-US"/>
        </w:rPr>
        <w:t xml:space="preserve"> be referred to as cell flasks </w:t>
      </w:r>
      <w:r w:rsidR="00F434CB" w:rsidRPr="008A5FB1">
        <w:rPr>
          <w:b/>
          <w:bCs/>
          <w:lang w:val="en-US"/>
        </w:rPr>
        <w:t>and the scanned film</w:t>
      </w:r>
      <w:r w:rsidR="00BA38DF">
        <w:rPr>
          <w:b/>
          <w:bCs/>
          <w:lang w:val="en-US"/>
        </w:rPr>
        <w:t xml:space="preserve"> images</w:t>
      </w:r>
      <w:r w:rsidR="00F434CB" w:rsidRPr="008A5FB1">
        <w:rPr>
          <w:b/>
          <w:bCs/>
          <w:lang w:val="en-US"/>
        </w:rPr>
        <w:t xml:space="preserve"> will be referred to as</w:t>
      </w:r>
      <w:r w:rsidR="00BA5836" w:rsidRPr="008A5FB1">
        <w:rPr>
          <w:b/>
          <w:bCs/>
          <w:lang w:val="en-US"/>
        </w:rPr>
        <w:t xml:space="preserve"> dosimetry films or simply</w:t>
      </w:r>
      <w:r w:rsidR="00F434CB" w:rsidRPr="008A5FB1">
        <w:rPr>
          <w:b/>
          <w:bCs/>
          <w:lang w:val="en-US"/>
        </w:rPr>
        <w:t xml:space="preserve"> </w:t>
      </w:r>
      <w:r w:rsidR="00A429DF" w:rsidRPr="008A5FB1">
        <w:rPr>
          <w:b/>
          <w:bCs/>
          <w:lang w:val="en-US"/>
        </w:rPr>
        <w:t>films</w:t>
      </w:r>
      <w:r w:rsidR="00A429DF">
        <w:rPr>
          <w:lang w:val="en-US"/>
        </w:rPr>
        <w:t>.</w:t>
      </w:r>
      <w:r w:rsidR="001F79E3">
        <w:rPr>
          <w:lang w:val="en-US"/>
        </w:rPr>
        <w:t xml:space="preserve"> </w:t>
      </w:r>
    </w:p>
    <w:p w14:paraId="16832AF3" w14:textId="0F506C46" w:rsidR="00201115" w:rsidRDefault="002705EE" w:rsidP="004D7B5D">
      <w:pPr>
        <w:spacing w:line="360" w:lineRule="auto"/>
        <w:rPr>
          <w:lang w:val="en-US"/>
        </w:rPr>
      </w:pPr>
      <w:r>
        <w:rPr>
          <w:lang w:val="en-US"/>
        </w:rPr>
        <w:t xml:space="preserve">For our </w:t>
      </w:r>
      <w:r w:rsidR="00D727AE">
        <w:rPr>
          <w:lang w:val="en-US"/>
        </w:rPr>
        <w:t xml:space="preserve">novel </w:t>
      </w:r>
      <w:r>
        <w:rPr>
          <w:lang w:val="en-US"/>
        </w:rPr>
        <w:t>2D survival analysis</w:t>
      </w:r>
      <w:r w:rsidR="00D727AE">
        <w:rPr>
          <w:lang w:val="en-US"/>
        </w:rPr>
        <w:t xml:space="preserve"> (see below)</w:t>
      </w:r>
      <w:r>
        <w:rPr>
          <w:lang w:val="en-US"/>
        </w:rPr>
        <w:t xml:space="preserve"> we used </w:t>
      </w:r>
      <w:r w:rsidR="00295123">
        <w:rPr>
          <w:lang w:val="en-US"/>
        </w:rPr>
        <w:t>absolute counting data of the number of colonies per area was required.</w:t>
      </w:r>
      <w:r w:rsidR="00381412">
        <w:rPr>
          <w:lang w:val="en-US"/>
        </w:rPr>
        <w:t xml:space="preserve"> </w:t>
      </w:r>
      <w:r w:rsidR="0042498C">
        <w:rPr>
          <w:lang w:val="en-US"/>
        </w:rPr>
        <w:t xml:space="preserve">As mentioned in </w:t>
      </w:r>
      <w:r w:rsidR="0042498C">
        <w:rPr>
          <w:lang w:val="en-US"/>
        </w:rPr>
        <w:fldChar w:fldCharType="begin"/>
      </w:r>
      <w:r w:rsidR="0042498C">
        <w:rPr>
          <w:lang w:val="en-US"/>
        </w:rPr>
        <w:instrText xml:space="preserve"> REF _Ref99625186 \r \h </w:instrText>
      </w:r>
      <w:r w:rsidR="004D7B5D">
        <w:rPr>
          <w:lang w:val="en-US"/>
        </w:rPr>
        <w:instrText xml:space="preserve"> \* MERGEFORMAT </w:instrText>
      </w:r>
      <w:r w:rsidR="0042498C">
        <w:rPr>
          <w:lang w:val="en-US"/>
        </w:rPr>
      </w:r>
      <w:r w:rsidR="0042498C">
        <w:rPr>
          <w:lang w:val="en-US"/>
        </w:rPr>
        <w:fldChar w:fldCharType="separate"/>
      </w:r>
      <w:r w:rsidR="00380EB7">
        <w:rPr>
          <w:lang w:val="en-US"/>
        </w:rPr>
        <w:t>1.7.4</w:t>
      </w:r>
      <w:r w:rsidR="0042498C">
        <w:rPr>
          <w:lang w:val="en-US"/>
        </w:rPr>
        <w:fldChar w:fldCharType="end"/>
      </w:r>
      <w:r w:rsidR="0042498C">
        <w:rPr>
          <w:lang w:val="en-US"/>
        </w:rPr>
        <w:t xml:space="preserve">, one might normalize </w:t>
      </w:r>
      <w:r w:rsidR="00B00E49">
        <w:rPr>
          <w:lang w:val="en-US"/>
        </w:rPr>
        <w:t xml:space="preserve">survival data using the </w:t>
      </w:r>
      <w:r w:rsidR="00316A8F">
        <w:rPr>
          <w:lang w:val="en-US"/>
        </w:rPr>
        <w:t>plating efficiency to compare experiments performed under different conditions</w:t>
      </w:r>
      <w:r w:rsidR="007C3684">
        <w:rPr>
          <w:lang w:val="en-US"/>
        </w:rPr>
        <w:t>, but</w:t>
      </w:r>
      <w:r w:rsidR="00C2160C">
        <w:rPr>
          <w:lang w:val="en-US"/>
        </w:rPr>
        <w:t xml:space="preserve"> this will not be possible with the proposed approach</w:t>
      </w:r>
      <w:r w:rsidR="00F46C77">
        <w:rPr>
          <w:lang w:val="en-US"/>
        </w:rPr>
        <w:t>.</w:t>
      </w:r>
      <w:r w:rsidR="00822583">
        <w:rPr>
          <w:lang w:val="en-US"/>
        </w:rPr>
        <w:t xml:space="preserve"> Thus, data series deviating greatly with respect to plating efficiency should be omitted.</w:t>
      </w:r>
      <w:r w:rsidR="002472A7">
        <w:rPr>
          <w:lang w:val="en-US"/>
        </w:rPr>
        <w:t xml:space="preserve"> Still,</w:t>
      </w:r>
      <w:r w:rsidR="00F46C77">
        <w:rPr>
          <w:lang w:val="en-US"/>
        </w:rPr>
        <w:t xml:space="preserve"> </w:t>
      </w:r>
      <w:r w:rsidR="002472A7">
        <w:rPr>
          <w:lang w:val="en-US"/>
        </w:rPr>
        <w:t>w</w:t>
      </w:r>
      <w:r w:rsidR="00171F13">
        <w:rPr>
          <w:lang w:val="en-US"/>
        </w:rPr>
        <w:t xml:space="preserve">e wanted to use as much </w:t>
      </w:r>
      <w:proofErr w:type="spellStart"/>
      <w:r w:rsidR="002472A7">
        <w:rPr>
          <w:lang w:val="en-US"/>
        </w:rPr>
        <w:t>clonogenic</w:t>
      </w:r>
      <w:proofErr w:type="spellEnd"/>
      <w:r w:rsidR="002472A7">
        <w:rPr>
          <w:lang w:val="en-US"/>
        </w:rPr>
        <w:t xml:space="preserve"> survival data</w:t>
      </w:r>
      <w:r w:rsidR="00171F13">
        <w:rPr>
          <w:lang w:val="en-US"/>
        </w:rPr>
        <w:t xml:space="preserve"> as possible</w:t>
      </w:r>
      <w:r w:rsidR="00474BF3">
        <w:rPr>
          <w:lang w:val="en-US"/>
        </w:rPr>
        <w:t xml:space="preserve">. </w:t>
      </w:r>
      <w:r w:rsidR="00F71EB5">
        <w:rPr>
          <w:lang w:val="en-US"/>
        </w:rPr>
        <w:t>We</w:t>
      </w:r>
      <w:r w:rsidR="00342AB3">
        <w:rPr>
          <w:lang w:val="en-US"/>
        </w:rPr>
        <w:t xml:space="preserve"> therefore</w:t>
      </w:r>
      <w:r w:rsidR="00F71EB5">
        <w:rPr>
          <w:lang w:val="en-US"/>
        </w:rPr>
        <w:t xml:space="preserve"> </w:t>
      </w:r>
      <w:r w:rsidR="009F60F5">
        <w:rPr>
          <w:lang w:val="en-US"/>
        </w:rPr>
        <w:t>performed an</w:t>
      </w:r>
      <w:r w:rsidR="00F71EB5">
        <w:rPr>
          <w:lang w:val="en-US"/>
        </w:rPr>
        <w:t xml:space="preserve"> Analysis of Variances (ANOVA</w:t>
      </w:r>
      <w:r w:rsidR="00AD11C0">
        <w:rPr>
          <w:lang w:val="en-US"/>
        </w:rPr>
        <w:t xml:space="preserve">, explained in </w:t>
      </w:r>
      <w:r w:rsidR="00AD11C0">
        <w:rPr>
          <w:lang w:val="en-US"/>
        </w:rPr>
        <w:fldChar w:fldCharType="begin"/>
      </w:r>
      <w:r w:rsidR="00AD11C0">
        <w:rPr>
          <w:lang w:val="en-US"/>
        </w:rPr>
        <w:instrText xml:space="preserve"> REF _Ref100051198 \r \h </w:instrText>
      </w:r>
      <w:r w:rsidR="004D7B5D">
        <w:rPr>
          <w:lang w:val="en-US"/>
        </w:rPr>
        <w:instrText xml:space="preserve"> \* MERGEFORMAT </w:instrText>
      </w:r>
      <w:r w:rsidR="00AD11C0">
        <w:rPr>
          <w:lang w:val="en-US"/>
        </w:rPr>
      </w:r>
      <w:r w:rsidR="00AD11C0">
        <w:rPr>
          <w:lang w:val="en-US"/>
        </w:rPr>
        <w:fldChar w:fldCharType="separate"/>
      </w:r>
      <w:r w:rsidR="00380EB7">
        <w:rPr>
          <w:lang w:val="en-US"/>
        </w:rPr>
        <w:t>2.1.2.2</w:t>
      </w:r>
      <w:r w:rsidR="00AD11C0">
        <w:rPr>
          <w:lang w:val="en-US"/>
        </w:rPr>
        <w:fldChar w:fldCharType="end"/>
      </w:r>
      <w:r w:rsidR="00F71EB5">
        <w:rPr>
          <w:lang w:val="en-US"/>
        </w:rPr>
        <w:t>)</w:t>
      </w:r>
      <w:r w:rsidR="00BE1965">
        <w:rPr>
          <w:lang w:val="en-US"/>
        </w:rPr>
        <w:t xml:space="preserve"> </w:t>
      </w:r>
      <w:r w:rsidR="006E22A9">
        <w:rPr>
          <w:lang w:val="en-US"/>
        </w:rPr>
        <w:t xml:space="preserve">to evaluate </w:t>
      </w:r>
      <w:r w:rsidR="007E7C1D">
        <w:rPr>
          <w:lang w:val="en-US"/>
        </w:rPr>
        <w:t>the differences in</w:t>
      </w:r>
      <w:r w:rsidR="00885546">
        <w:rPr>
          <w:lang w:val="en-US"/>
        </w:rPr>
        <w:t xml:space="preserve"> mean</w:t>
      </w:r>
      <w:r w:rsidR="007E7C1D">
        <w:rPr>
          <w:lang w:val="en-US"/>
        </w:rPr>
        <w:t xml:space="preserve"> number of </w:t>
      </w:r>
      <w:r w:rsidR="00885546">
        <w:rPr>
          <w:lang w:val="en-US"/>
        </w:rPr>
        <w:t xml:space="preserve">colonies </w:t>
      </w:r>
      <w:r w:rsidR="00155C43">
        <w:rPr>
          <w:lang w:val="en-US"/>
        </w:rPr>
        <w:t xml:space="preserve">found </w:t>
      </w:r>
      <w:r w:rsidR="00885546">
        <w:rPr>
          <w:lang w:val="en-US"/>
        </w:rPr>
        <w:t>in</w:t>
      </w:r>
      <w:r w:rsidR="009941FB">
        <w:rPr>
          <w:lang w:val="en-US"/>
        </w:rPr>
        <w:t xml:space="preserve"> the four</w:t>
      </w:r>
      <w:r w:rsidR="00885546">
        <w:rPr>
          <w:lang w:val="en-US"/>
        </w:rPr>
        <w:t xml:space="preserve"> control cell flasks</w:t>
      </w:r>
      <w:r w:rsidR="009941FB">
        <w:rPr>
          <w:lang w:val="en-US"/>
        </w:rPr>
        <w:t xml:space="preserve"> per experiments</w:t>
      </w:r>
      <w:r w:rsidR="00885546">
        <w:rPr>
          <w:lang w:val="en-US"/>
        </w:rPr>
        <w:t>.</w:t>
      </w:r>
      <w:r w:rsidR="009941FB">
        <w:rPr>
          <w:lang w:val="en-US"/>
        </w:rPr>
        <w:t xml:space="preserve"> </w:t>
      </w:r>
      <w:r w:rsidR="00944CDC">
        <w:rPr>
          <w:lang w:val="en-US"/>
        </w:rPr>
        <w:t xml:space="preserve">There was no significant difference between experiments performed on the </w:t>
      </w:r>
      <w:r w:rsidR="00944CDC">
        <w:rPr>
          <w:lang w:val="en-US"/>
        </w:rPr>
        <w:lastRenderedPageBreak/>
        <w:t>18.11.2019 and the 20.11.2019</w:t>
      </w:r>
      <w:r w:rsidR="009F60F5">
        <w:rPr>
          <w:lang w:val="en-US"/>
        </w:rPr>
        <w:t>, and we</w:t>
      </w:r>
      <w:r w:rsidR="00222E60">
        <w:rPr>
          <w:lang w:val="en-US"/>
        </w:rPr>
        <w:t xml:space="preserve"> therefore chose to combine these results</w:t>
      </w:r>
      <w:r w:rsidR="00B16ABF">
        <w:rPr>
          <w:lang w:val="en-US"/>
        </w:rPr>
        <w:t xml:space="preserve"> in our analysis</w:t>
      </w:r>
      <w:r w:rsidR="00222E60">
        <w:rPr>
          <w:lang w:val="en-US"/>
        </w:rPr>
        <w:t xml:space="preserve">. </w:t>
      </w:r>
      <w:r w:rsidR="00D528C9">
        <w:rPr>
          <w:lang w:val="en-US"/>
        </w:rPr>
        <w:br/>
      </w:r>
      <w:r w:rsidR="00867E76">
        <w:rPr>
          <w:lang w:val="en-US"/>
        </w:rPr>
        <w:t xml:space="preserve">Using the centroid coordinates of the cell colonies we created a </w:t>
      </w:r>
      <w:r w:rsidR="00CC37E5" w:rsidRPr="00C6315A">
        <w:rPr>
          <w:b/>
          <w:bCs/>
          <w:lang w:val="en-US"/>
        </w:rPr>
        <w:t>colony</w:t>
      </w:r>
      <w:r w:rsidR="00DA5C0F" w:rsidRPr="00C6315A">
        <w:rPr>
          <w:b/>
          <w:bCs/>
          <w:lang w:val="en-US"/>
        </w:rPr>
        <w:t xml:space="preserve"> map</w:t>
      </w:r>
      <w:r w:rsidR="00CC37E5">
        <w:rPr>
          <w:lang w:val="en-US"/>
        </w:rPr>
        <w:t xml:space="preserve"> (binary),</w:t>
      </w:r>
      <w:r w:rsidR="00DA5C0F">
        <w:rPr>
          <w:lang w:val="en-US"/>
        </w:rPr>
        <w:t xml:space="preserve"> where intensity value 1 indicated </w:t>
      </w:r>
      <w:r w:rsidR="00C95F12">
        <w:rPr>
          <w:lang w:val="en-US"/>
        </w:rPr>
        <w:t xml:space="preserve">a cell colony. The </w:t>
      </w:r>
      <w:r w:rsidR="00C355FE">
        <w:rPr>
          <w:lang w:val="en-US"/>
        </w:rPr>
        <w:t>coordinates</w:t>
      </w:r>
      <w:r w:rsidR="00343033">
        <w:rPr>
          <w:lang w:val="en-US"/>
        </w:rPr>
        <w:t xml:space="preserve"> provided by the segme</w:t>
      </w:r>
      <w:r w:rsidR="00712177">
        <w:rPr>
          <w:lang w:val="en-US"/>
        </w:rPr>
        <w:t>ntation algorithm</w:t>
      </w:r>
      <w:r w:rsidR="00C355FE">
        <w:rPr>
          <w:lang w:val="en-US"/>
        </w:rPr>
        <w:t xml:space="preserve"> </w:t>
      </w:r>
      <w:r w:rsidR="002A007A">
        <w:rPr>
          <w:lang w:val="en-US"/>
        </w:rPr>
        <w:t>were</w:t>
      </w:r>
      <w:r w:rsidR="00C355FE">
        <w:rPr>
          <w:lang w:val="en-US"/>
        </w:rPr>
        <w:t xml:space="preserve"> in decimals, </w:t>
      </w:r>
      <w:r w:rsidR="009D6295">
        <w:rPr>
          <w:lang w:val="en-US"/>
        </w:rPr>
        <w:t>and it</w:t>
      </w:r>
      <w:r w:rsidR="00C355FE">
        <w:rPr>
          <w:lang w:val="en-US"/>
        </w:rPr>
        <w:t xml:space="preserve"> was therefore necessary to </w:t>
      </w:r>
      <w:r w:rsidR="00D01D13">
        <w:rPr>
          <w:lang w:val="en-US"/>
        </w:rPr>
        <w:t>round to nearest</w:t>
      </w:r>
      <w:r w:rsidR="00CC37E5">
        <w:rPr>
          <w:lang w:val="en-US"/>
        </w:rPr>
        <w:t xml:space="preserve"> whole number pixel </w:t>
      </w:r>
      <w:r w:rsidR="00D01D13">
        <w:rPr>
          <w:lang w:val="en-US"/>
        </w:rPr>
        <w:t>to place the colony in the colony map</w:t>
      </w:r>
      <w:r w:rsidR="00CC37E5">
        <w:rPr>
          <w:lang w:val="en-US"/>
        </w:rPr>
        <w:t xml:space="preserve">. </w:t>
      </w:r>
      <w:r w:rsidR="008A5FB1">
        <w:rPr>
          <w:lang w:val="en-US"/>
        </w:rPr>
        <w:t xml:space="preserve">In our 2D analysis we divided the </w:t>
      </w:r>
      <w:r w:rsidR="00C6315A">
        <w:rPr>
          <w:lang w:val="en-US"/>
        </w:rPr>
        <w:t>colony map</w:t>
      </w:r>
      <w:r w:rsidR="008A5FB1">
        <w:rPr>
          <w:lang w:val="en-US"/>
        </w:rPr>
        <w:t xml:space="preserve">s into </w:t>
      </w:r>
      <w:r w:rsidR="0086771D">
        <w:rPr>
          <w:lang w:val="en-US"/>
        </w:rPr>
        <w:t>quadrats of different sizes.</w:t>
      </w:r>
      <w:r w:rsidR="0078430A">
        <w:rPr>
          <w:lang w:val="en-US"/>
        </w:rPr>
        <w:t xml:space="preserve"> </w:t>
      </w:r>
      <w:r w:rsidR="00456088">
        <w:rPr>
          <w:lang w:val="en-US"/>
        </w:rPr>
        <w:t xml:space="preserve">The smallest size of our quadrats </w:t>
      </w:r>
      <w:r w:rsidR="00FD28C5">
        <w:rPr>
          <w:lang w:val="en-US"/>
        </w:rPr>
        <w:t>was</w:t>
      </w:r>
      <w:r w:rsidR="00456088">
        <w:rPr>
          <w:lang w:val="en-US"/>
        </w:rPr>
        <w:t xml:space="preserve"> 0.5 mm</w:t>
      </w:r>
      <w:r w:rsidR="00456088">
        <w:rPr>
          <w:vertAlign w:val="superscript"/>
          <w:lang w:val="en-US"/>
        </w:rPr>
        <w:t>2</w:t>
      </w:r>
      <w:r w:rsidR="00456088">
        <w:rPr>
          <w:lang w:val="en-US"/>
        </w:rPr>
        <w:t>, which for 1200 dpi correspond</w:t>
      </w:r>
      <w:r w:rsidR="009B7461">
        <w:rPr>
          <w:lang w:val="en-US"/>
        </w:rPr>
        <w:t>ed</w:t>
      </w:r>
      <w:r w:rsidR="00456088">
        <w:rPr>
          <w:lang w:val="en-US"/>
        </w:rPr>
        <w:t xml:space="preserve"> to </w:t>
      </w:r>
      <w:r w:rsidR="007C63AB">
        <w:rPr>
          <w:lang w:val="en-US"/>
        </w:rPr>
        <w:t xml:space="preserve">a 24 x 24 </w:t>
      </w:r>
      <w:r w:rsidR="002F031C">
        <w:rPr>
          <w:lang w:val="en-US"/>
        </w:rPr>
        <w:t xml:space="preserve">matrix. </w:t>
      </w:r>
    </w:p>
    <w:p w14:paraId="4BA6797C" w14:textId="52F77D29" w:rsidR="00201115" w:rsidRDefault="00CC4825" w:rsidP="004D7B5D">
      <w:pPr>
        <w:spacing w:line="360" w:lineRule="auto"/>
        <w:rPr>
          <w:lang w:val="en-US"/>
        </w:rPr>
      </w:pPr>
      <w:r>
        <w:rPr>
          <w:lang w:val="en-US"/>
        </w:rPr>
        <w:t xml:space="preserve">The </w:t>
      </w:r>
      <w:r w:rsidR="00C962AF">
        <w:rPr>
          <w:lang w:val="en-US"/>
        </w:rPr>
        <w:t>mean dose map</w:t>
      </w:r>
      <w:r>
        <w:rPr>
          <w:lang w:val="en-US"/>
        </w:rPr>
        <w:t xml:space="preserve"> </w:t>
      </w:r>
      <w:r w:rsidR="00C962AF">
        <w:rPr>
          <w:lang w:val="en-US"/>
        </w:rPr>
        <w:t>was</w:t>
      </w:r>
      <w:r>
        <w:rPr>
          <w:lang w:val="en-US"/>
        </w:rPr>
        <w:t xml:space="preserve"> registered to the </w:t>
      </w:r>
      <w:r w:rsidR="00C6315A">
        <w:rPr>
          <w:lang w:val="en-US"/>
        </w:rPr>
        <w:t>colony map</w:t>
      </w:r>
      <w:r w:rsidR="0022596E">
        <w:rPr>
          <w:lang w:val="en-US"/>
        </w:rPr>
        <w:t>s.</w:t>
      </w:r>
      <w:r w:rsidR="008B3A44">
        <w:rPr>
          <w:lang w:val="en-US"/>
        </w:rPr>
        <w:t xml:space="preserve"> </w:t>
      </w:r>
      <w:r w:rsidR="00627419">
        <w:rPr>
          <w:lang w:val="en-US"/>
        </w:rPr>
        <w:t>Because the dose m</w:t>
      </w:r>
      <w:r w:rsidR="0022596E">
        <w:rPr>
          <w:lang w:val="en-US"/>
        </w:rPr>
        <w:t xml:space="preserve">ap </w:t>
      </w:r>
      <w:r w:rsidR="001F18EF">
        <w:rPr>
          <w:lang w:val="en-US"/>
        </w:rPr>
        <w:t>was</w:t>
      </w:r>
      <w:r w:rsidR="0022596E">
        <w:rPr>
          <w:lang w:val="en-US"/>
        </w:rPr>
        <w:t xml:space="preserve"> based on EBT3 films registered to the first film </w:t>
      </w:r>
      <w:r w:rsidR="00470B89">
        <w:rPr>
          <w:lang w:val="en-US"/>
        </w:rPr>
        <w:t>of</w:t>
      </w:r>
      <w:r w:rsidR="0022596E">
        <w:rPr>
          <w:lang w:val="en-US"/>
        </w:rPr>
        <w:t xml:space="preserve"> the folder</w:t>
      </w:r>
      <w:r w:rsidR="008D0070">
        <w:rPr>
          <w:lang w:val="en-US"/>
        </w:rPr>
        <w:t xml:space="preserve"> (reference film)</w:t>
      </w:r>
      <w:r w:rsidR="0022596E">
        <w:rPr>
          <w:lang w:val="en-US"/>
        </w:rPr>
        <w:t xml:space="preserve"> (</w:t>
      </w:r>
      <w:r w:rsidR="0022596E">
        <w:rPr>
          <w:lang w:val="en-US"/>
        </w:rPr>
        <w:fldChar w:fldCharType="begin"/>
      </w:r>
      <w:r w:rsidR="0022596E">
        <w:rPr>
          <w:lang w:val="en-US"/>
        </w:rPr>
        <w:instrText xml:space="preserve"> REF _Ref103347122 \h </w:instrText>
      </w:r>
      <w:r w:rsidR="004D7B5D">
        <w:rPr>
          <w:lang w:val="en-US"/>
        </w:rPr>
        <w:instrText xml:space="preserve"> \* MERGEFORMAT </w:instrText>
      </w:r>
      <w:r w:rsidR="0022596E">
        <w:rPr>
          <w:lang w:val="en-US"/>
        </w:rPr>
      </w:r>
      <w:r w:rsidR="0022596E">
        <w:rPr>
          <w:lang w:val="en-US"/>
        </w:rPr>
        <w:fldChar w:fldCharType="separate"/>
      </w:r>
      <w:r w:rsidR="00540B60" w:rsidRPr="00166605">
        <w:rPr>
          <w:lang w:val="en-US"/>
        </w:rPr>
        <w:t xml:space="preserve">Figure </w:t>
      </w:r>
      <w:r w:rsidR="00540B60">
        <w:rPr>
          <w:noProof/>
          <w:lang w:val="en-US"/>
        </w:rPr>
        <w:t>2</w:t>
      </w:r>
      <w:r w:rsidR="00540B60">
        <w:rPr>
          <w:noProof/>
          <w:lang w:val="en-US"/>
        </w:rPr>
        <w:noBreakHyphen/>
        <w:t>10</w:t>
      </w:r>
      <w:r w:rsidR="0022596E">
        <w:rPr>
          <w:lang w:val="en-US"/>
        </w:rPr>
        <w:fldChar w:fldCharType="end"/>
      </w:r>
      <w:r w:rsidR="0022596E">
        <w:rPr>
          <w:lang w:val="en-US"/>
        </w:rPr>
        <w:t>), and</w:t>
      </w:r>
      <w:r w:rsidR="008B3A44">
        <w:rPr>
          <w:lang w:val="en-US"/>
        </w:rPr>
        <w:t xml:space="preserve"> </w:t>
      </w:r>
      <w:r w:rsidR="00C6315A">
        <w:rPr>
          <w:lang w:val="en-US"/>
        </w:rPr>
        <w:t>colony map</w:t>
      </w:r>
      <w:r w:rsidR="008B3A44">
        <w:rPr>
          <w:lang w:val="en-US"/>
        </w:rPr>
        <w:t xml:space="preserve">s were registered to each other by </w:t>
      </w:r>
      <w:proofErr w:type="spellStart"/>
      <w:r w:rsidR="008B3A44">
        <w:rPr>
          <w:lang w:val="en-US"/>
        </w:rPr>
        <w:t>Delmon</w:t>
      </w:r>
      <w:proofErr w:type="spellEnd"/>
      <w:r w:rsidR="008B3A44">
        <w:rPr>
          <w:lang w:val="en-US"/>
        </w:rPr>
        <w:t xml:space="preserve"> </w:t>
      </w:r>
      <w:proofErr w:type="spellStart"/>
      <w:r w:rsidR="008B3A44">
        <w:rPr>
          <w:lang w:val="en-US"/>
        </w:rPr>
        <w:t>Arous</w:t>
      </w:r>
      <w:proofErr w:type="spellEnd"/>
      <w:r w:rsidR="00A65D05">
        <w:rPr>
          <w:lang w:val="en-US"/>
        </w:rPr>
        <w:t>,</w:t>
      </w:r>
      <w:r w:rsidR="00356F0F">
        <w:rPr>
          <w:lang w:val="en-US"/>
        </w:rPr>
        <w:t xml:space="preserve"> </w:t>
      </w:r>
      <w:r w:rsidR="00A65D05">
        <w:rPr>
          <w:lang w:val="en-US"/>
        </w:rPr>
        <w:t>i</w:t>
      </w:r>
      <w:r w:rsidR="008D0070">
        <w:rPr>
          <w:lang w:val="en-US"/>
        </w:rPr>
        <w:t>t was only necessary to register the reference film</w:t>
      </w:r>
      <w:r w:rsidR="00BB1DBB">
        <w:rPr>
          <w:lang w:val="en-US"/>
        </w:rPr>
        <w:t xml:space="preserve"> to one of the </w:t>
      </w:r>
      <w:r w:rsidR="00C6315A">
        <w:rPr>
          <w:lang w:val="en-US"/>
        </w:rPr>
        <w:t>colony map</w:t>
      </w:r>
      <w:r w:rsidR="00BB1DBB">
        <w:rPr>
          <w:lang w:val="en-US"/>
        </w:rPr>
        <w:t>s</w:t>
      </w:r>
      <w:r w:rsidR="00A65D05">
        <w:rPr>
          <w:lang w:val="en-US"/>
        </w:rPr>
        <w:t>.</w:t>
      </w:r>
      <w:r w:rsidR="00BB1DBB">
        <w:rPr>
          <w:lang w:val="en-US"/>
        </w:rPr>
        <w:t xml:space="preserve"> </w:t>
      </w:r>
      <w:r w:rsidR="005162FA">
        <w:rPr>
          <w:lang w:val="en-US"/>
        </w:rPr>
        <w:t>Then</w:t>
      </w:r>
      <w:r w:rsidR="000F7D47">
        <w:rPr>
          <w:lang w:val="en-US"/>
        </w:rPr>
        <w:t xml:space="preserve"> we</w:t>
      </w:r>
      <w:r w:rsidR="00BB1DBB">
        <w:rPr>
          <w:lang w:val="en-US"/>
        </w:rPr>
        <w:t xml:space="preserve"> use</w:t>
      </w:r>
      <w:r w:rsidR="000F7D47">
        <w:rPr>
          <w:lang w:val="en-US"/>
        </w:rPr>
        <w:t>d</w:t>
      </w:r>
      <w:r w:rsidR="00BB1DBB">
        <w:rPr>
          <w:lang w:val="en-US"/>
        </w:rPr>
        <w:t xml:space="preserve"> the</w:t>
      </w:r>
      <w:r w:rsidR="005162FA">
        <w:rPr>
          <w:lang w:val="en-US"/>
        </w:rPr>
        <w:t xml:space="preserve"> obtained</w:t>
      </w:r>
      <w:r w:rsidR="00BB1DBB">
        <w:rPr>
          <w:lang w:val="en-US"/>
        </w:rPr>
        <w:t xml:space="preserve"> </w:t>
      </w:r>
      <w:r w:rsidR="00EC4331">
        <w:rPr>
          <w:lang w:val="en-US"/>
        </w:rPr>
        <w:t xml:space="preserve">transformation matrix on the </w:t>
      </w:r>
      <w:r w:rsidR="00CA1D41">
        <w:rPr>
          <w:lang w:val="en-US"/>
        </w:rPr>
        <w:t>mean dose map</w:t>
      </w:r>
      <w:r w:rsidR="001D08EE">
        <w:rPr>
          <w:lang w:val="en-US"/>
        </w:rPr>
        <w:t xml:space="preserve">. Final tuning of </w:t>
      </w:r>
      <w:r w:rsidR="009C0D14">
        <w:rPr>
          <w:lang w:val="en-US"/>
        </w:rPr>
        <w:t>said</w:t>
      </w:r>
      <w:r w:rsidR="001D08EE">
        <w:rPr>
          <w:lang w:val="en-US"/>
        </w:rPr>
        <w:t xml:space="preserve"> transformation matrix was made </w:t>
      </w:r>
      <w:r w:rsidR="00E63BEA">
        <w:rPr>
          <w:lang w:val="en-US"/>
        </w:rPr>
        <w:t xml:space="preserve">to </w:t>
      </w:r>
      <w:r w:rsidR="00E10B42">
        <w:rPr>
          <w:lang w:val="en-US"/>
        </w:rPr>
        <w:t xml:space="preserve">achieve ideal match between the dose map and the </w:t>
      </w:r>
      <w:r w:rsidR="00C6315A">
        <w:rPr>
          <w:lang w:val="en-US"/>
        </w:rPr>
        <w:t>colony map</w:t>
      </w:r>
      <w:r w:rsidR="00315FE6">
        <w:rPr>
          <w:lang w:val="en-US"/>
        </w:rPr>
        <w:t xml:space="preserve">. </w:t>
      </w:r>
      <w:r w:rsidR="007D2B99">
        <w:rPr>
          <w:lang w:val="en-US"/>
        </w:rPr>
        <w:t xml:space="preserve">As mentioned, the different irradiation configurations (GRID </w:t>
      </w:r>
      <w:r w:rsidR="008B7F66">
        <w:rPr>
          <w:lang w:val="en-US"/>
        </w:rPr>
        <w:t>Stripes or Dots or</w:t>
      </w:r>
      <w:r w:rsidR="007D2B99">
        <w:rPr>
          <w:lang w:val="en-US"/>
        </w:rPr>
        <w:t xml:space="preserve"> OPEN field) </w:t>
      </w:r>
      <w:r w:rsidR="00E8049E">
        <w:rPr>
          <w:lang w:val="en-US"/>
        </w:rPr>
        <w:t>needed various degrees of image processing</w:t>
      </w:r>
      <w:r w:rsidR="00C45AA0">
        <w:rPr>
          <w:lang w:val="en-US"/>
        </w:rPr>
        <w:t xml:space="preserve">, but </w:t>
      </w:r>
      <w:r w:rsidR="003425CC">
        <w:rPr>
          <w:lang w:val="en-US"/>
        </w:rPr>
        <w:t xml:space="preserve">the </w:t>
      </w:r>
      <w:r w:rsidR="007D1AC4">
        <w:rPr>
          <w:lang w:val="en-US"/>
        </w:rPr>
        <w:t xml:space="preserve">common </w:t>
      </w:r>
      <w:r w:rsidR="00DF7567">
        <w:rPr>
          <w:lang w:val="en-US"/>
        </w:rPr>
        <w:t>modification was to match the resolution of the images</w:t>
      </w:r>
      <w:r w:rsidR="00524343">
        <w:rPr>
          <w:lang w:val="en-US"/>
        </w:rPr>
        <w:t xml:space="preserve">. </w:t>
      </w:r>
      <w:r w:rsidR="00EA18A3">
        <w:rPr>
          <w:lang w:val="en-US"/>
        </w:rPr>
        <w:t xml:space="preserve">We </w:t>
      </w:r>
      <w:r w:rsidR="008B7F66">
        <w:rPr>
          <w:lang w:val="en-US"/>
        </w:rPr>
        <w:t xml:space="preserve">chose to </w:t>
      </w:r>
      <w:r w:rsidR="00EA18A3">
        <w:rPr>
          <w:lang w:val="en-US"/>
        </w:rPr>
        <w:t>upscale the</w:t>
      </w:r>
      <w:r w:rsidR="00C7773F" w:rsidRPr="00C7773F">
        <w:rPr>
          <w:lang w:val="en-US"/>
        </w:rPr>
        <w:t xml:space="preserve"> </w:t>
      </w:r>
      <w:r w:rsidR="00C7773F">
        <w:rPr>
          <w:lang w:val="en-US"/>
        </w:rPr>
        <w:t xml:space="preserve">resolution of the films </w:t>
      </w:r>
      <w:r w:rsidR="0039236C">
        <w:rPr>
          <w:lang w:val="en-US"/>
        </w:rPr>
        <w:t>(</w:t>
      </w:r>
      <w:r w:rsidR="00C7773F">
        <w:rPr>
          <w:lang w:val="en-US"/>
        </w:rPr>
        <w:t>300 to 1200 dpi</w:t>
      </w:r>
      <w:r w:rsidR="0039236C">
        <w:rPr>
          <w:lang w:val="en-US"/>
        </w:rPr>
        <w:t xml:space="preserve">), which was done </w:t>
      </w:r>
      <w:r w:rsidR="00C7773F">
        <w:rPr>
          <w:lang w:val="en-US"/>
        </w:rPr>
        <w:t>to retain as much accuracy as possible when pinpointing the positions of the cell colonies. Downscaling an image may result in</w:t>
      </w:r>
      <w:r w:rsidR="004D3772" w:rsidRPr="004D3772">
        <w:rPr>
          <w:lang w:val="en-US"/>
        </w:rPr>
        <w:t xml:space="preserve"> </w:t>
      </w:r>
      <w:r w:rsidR="004D3772">
        <w:rPr>
          <w:lang w:val="en-US"/>
        </w:rPr>
        <w:t>valuable information being lost, and the centroid position of the colonies would be spread out onto four pixels</w:t>
      </w:r>
      <w:r w:rsidR="00114C72">
        <w:rPr>
          <w:lang w:val="en-US"/>
        </w:rPr>
        <w:t xml:space="preserve"> if </w:t>
      </w:r>
      <m:oMath>
        <m:r>
          <w:rPr>
            <w:rFonts w:ascii="Cambria Math" w:hAnsi="Cambria Math"/>
            <w:lang w:val="en-US"/>
          </w:rPr>
          <m:t>1200→300</m:t>
        </m:r>
      </m:oMath>
      <w:r w:rsidR="00114C72">
        <w:rPr>
          <w:rFonts w:eastAsiaTheme="minorEastAsia"/>
          <w:lang w:val="en-US"/>
        </w:rPr>
        <w:t xml:space="preserve"> dpi had been chosen</w:t>
      </w:r>
      <w:r w:rsidR="004D3772">
        <w:rPr>
          <w:lang w:val="en-US"/>
        </w:rPr>
        <w:t>.</w:t>
      </w:r>
      <w:r w:rsidR="004D3772" w:rsidRPr="004D3772">
        <w:rPr>
          <w:lang w:val="en-US"/>
        </w:rPr>
        <w:t xml:space="preserve"> </w:t>
      </w:r>
      <w:r w:rsidR="004D3772">
        <w:rPr>
          <w:lang w:val="en-US"/>
        </w:rPr>
        <w:t xml:space="preserve"> </w:t>
      </w:r>
    </w:p>
    <w:p w14:paraId="22F21217" w14:textId="6532EBF8" w:rsidR="00876812" w:rsidRDefault="006A56C5" w:rsidP="00876812">
      <w:pPr>
        <w:spacing w:line="360" w:lineRule="auto"/>
        <w:rPr>
          <w:lang w:val="en-US"/>
        </w:rPr>
      </w:pPr>
      <w:r>
        <w:rPr>
          <w:lang w:val="en-US"/>
        </w:rPr>
        <w:t xml:space="preserve">The films and the </w:t>
      </w:r>
      <w:r w:rsidR="00C6315A">
        <w:rPr>
          <w:lang w:val="en-US"/>
        </w:rPr>
        <w:t>colony map</w:t>
      </w:r>
      <w:r>
        <w:rPr>
          <w:lang w:val="en-US"/>
        </w:rPr>
        <w:t>s</w:t>
      </w:r>
      <w:r w:rsidR="00114C72">
        <w:rPr>
          <w:lang w:val="en-US"/>
        </w:rPr>
        <w:t xml:space="preserve"> have different image information, and</w:t>
      </w:r>
      <w:r>
        <w:rPr>
          <w:lang w:val="en-US"/>
        </w:rPr>
        <w:t xml:space="preserve"> we therefore needed to create binary maps to enhance the similarity of the images</w:t>
      </w:r>
      <w:r w:rsidR="003D49A6">
        <w:rPr>
          <w:lang w:val="en-US"/>
        </w:rPr>
        <w:t xml:space="preserve"> and subsequent registration. For instance</w:t>
      </w:r>
      <w:r>
        <w:rPr>
          <w:lang w:val="en-US"/>
        </w:rPr>
        <w:t>,</w:t>
      </w:r>
      <w:r w:rsidR="007C682C">
        <w:rPr>
          <w:lang w:val="en-US"/>
        </w:rPr>
        <w:t xml:space="preserve"> in the </w:t>
      </w:r>
      <w:r>
        <w:rPr>
          <w:lang w:val="en-US"/>
        </w:rPr>
        <w:t xml:space="preserve">striped GRID we see dark striped patches in the peak area matched by a decrease in survival in the same area of the cell flasks (see </w:t>
      </w:r>
      <w:r>
        <w:rPr>
          <w:lang w:val="en-US"/>
        </w:rPr>
        <w:fldChar w:fldCharType="begin"/>
      </w:r>
      <w:r>
        <w:rPr>
          <w:lang w:val="en-US"/>
        </w:rPr>
        <w:instrText xml:space="preserve"> REF _Ref101787270 \h </w:instrText>
      </w:r>
      <w:r w:rsidR="004D7B5D">
        <w:rPr>
          <w:lang w:val="en-US"/>
        </w:rPr>
        <w:instrText xml:space="preserve"> \* MERGEFORMAT </w:instrText>
      </w:r>
      <w:r>
        <w:rPr>
          <w:lang w:val="en-US"/>
        </w:rPr>
      </w:r>
      <w:r>
        <w:rPr>
          <w:lang w:val="en-US"/>
        </w:rPr>
        <w:fldChar w:fldCharType="separate"/>
      </w:r>
      <w:r w:rsidR="00380EB7" w:rsidRPr="001E03A1">
        <w:rPr>
          <w:lang w:val="en-US"/>
        </w:rPr>
        <w:t xml:space="preserve">Figure </w:t>
      </w:r>
      <w:r w:rsidR="00380EB7">
        <w:rPr>
          <w:noProof/>
          <w:lang w:val="en-US"/>
        </w:rPr>
        <w:t>2</w:t>
      </w:r>
      <w:r w:rsidR="00380EB7">
        <w:rPr>
          <w:noProof/>
          <w:lang w:val="en-US"/>
        </w:rPr>
        <w:noBreakHyphen/>
        <w:t>15</w:t>
      </w:r>
      <w:r>
        <w:rPr>
          <w:lang w:val="en-US"/>
        </w:rPr>
        <w:fldChar w:fldCharType="end"/>
      </w:r>
      <w:r>
        <w:rPr>
          <w:lang w:val="en-US"/>
        </w:rPr>
        <w:t xml:space="preserve">). This approach was also used for OPEN field and dotted GRID. We still used a rigid body registration because the main displacements were still translational and rotational. </w:t>
      </w:r>
    </w:p>
    <w:p w14:paraId="0337D499" w14:textId="78FE8AC4" w:rsidR="00F31F82" w:rsidRPr="00D3308E" w:rsidRDefault="006A56C5" w:rsidP="004D7B5D">
      <w:pPr>
        <w:spacing w:line="360" w:lineRule="auto"/>
        <w:rPr>
          <w:lang w:val="en-US"/>
        </w:rPr>
      </w:pPr>
      <w:r>
        <w:rPr>
          <w:noProof/>
          <w:lang w:val="en-US"/>
        </w:rPr>
        <w:lastRenderedPageBreak/>
        <w:drawing>
          <wp:anchor distT="0" distB="0" distL="114300" distR="114300" simplePos="0" relativeHeight="251658280" behindDoc="1" locked="0" layoutInCell="1" allowOverlap="1" wp14:anchorId="4CE6201D" wp14:editId="731AD9F8">
            <wp:simplePos x="0" y="0"/>
            <wp:positionH relativeFrom="margin">
              <wp:posOffset>133350</wp:posOffset>
            </wp:positionH>
            <wp:positionV relativeFrom="paragraph">
              <wp:posOffset>158750</wp:posOffset>
            </wp:positionV>
            <wp:extent cx="3965575" cy="2645410"/>
            <wp:effectExtent l="0" t="0" r="0" b="2540"/>
            <wp:wrapTight wrapText="bothSides">
              <wp:wrapPolygon edited="0">
                <wp:start x="0" y="0"/>
                <wp:lineTo x="0" y="21465"/>
                <wp:lineTo x="21479" y="21465"/>
                <wp:lineTo x="21479" y="0"/>
                <wp:lineTo x="0" y="0"/>
              </wp:wrapPolygon>
            </wp:wrapTight>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l="8664" t="3104" r="2448" b="8840"/>
                    <a:stretch/>
                  </pic:blipFill>
                  <pic:spPr bwMode="auto">
                    <a:xfrm>
                      <a:off x="0" y="0"/>
                      <a:ext cx="3965575" cy="2645410"/>
                    </a:xfrm>
                    <a:prstGeom prst="rect">
                      <a:avLst/>
                    </a:prstGeom>
                    <a:ln>
                      <a:noFill/>
                    </a:ln>
                    <a:extLst>
                      <a:ext uri="{53640926-AAD7-44D8-BBD7-CCE9431645EC}">
                        <a14:shadowObscured xmlns:a14="http://schemas.microsoft.com/office/drawing/2010/main"/>
                      </a:ext>
                    </a:extLst>
                  </pic:spPr>
                </pic:pic>
              </a:graphicData>
            </a:graphic>
          </wp:anchor>
        </w:drawing>
      </w:r>
    </w:p>
    <w:p w14:paraId="2474DD4F" w14:textId="14AAB807" w:rsidR="006A56C5" w:rsidRPr="006A56C5" w:rsidRDefault="006A56C5" w:rsidP="004D7B5D">
      <w:pPr>
        <w:pStyle w:val="Caption"/>
        <w:keepNext/>
        <w:spacing w:line="360" w:lineRule="auto"/>
        <w:rPr>
          <w:lang w:val="en-US"/>
        </w:rPr>
      </w:pPr>
    </w:p>
    <w:p w14:paraId="6E12D535" w14:textId="15119807" w:rsidR="00546C6D" w:rsidRDefault="00546C6D" w:rsidP="004D7B5D">
      <w:pPr>
        <w:spacing w:line="360" w:lineRule="auto"/>
        <w:rPr>
          <w:lang w:val="en-US"/>
        </w:rPr>
      </w:pPr>
    </w:p>
    <w:p w14:paraId="638A54DA" w14:textId="364E1EC4" w:rsidR="00546C6D" w:rsidRPr="001E03A1" w:rsidRDefault="00546C6D" w:rsidP="004D7B5D">
      <w:pPr>
        <w:pStyle w:val="Caption"/>
        <w:spacing w:line="360" w:lineRule="auto"/>
        <w:rPr>
          <w:lang w:val="en-US"/>
        </w:rPr>
      </w:pPr>
      <w:bookmarkStart w:id="161" w:name="_Ref101787270"/>
      <w:r w:rsidRPr="001E03A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15</w:t>
      </w:r>
      <w:r w:rsidR="00543048">
        <w:rPr>
          <w:lang w:val="en-US"/>
        </w:rPr>
        <w:fldChar w:fldCharType="end"/>
      </w:r>
      <w:bookmarkEnd w:id="161"/>
      <w:r w:rsidRPr="001E03A1">
        <w:rPr>
          <w:lang w:val="en-US"/>
        </w:rPr>
        <w:t>. How the p</w:t>
      </w:r>
      <w:r>
        <w:rPr>
          <w:lang w:val="en-US"/>
        </w:rPr>
        <w:t>atterns of the segmentation mask and the dosimetry films were matche</w:t>
      </w:r>
      <w:r w:rsidR="00066D9E">
        <w:rPr>
          <w:lang w:val="en-US"/>
        </w:rPr>
        <w:t>d</w:t>
      </w:r>
      <w:r>
        <w:rPr>
          <w:lang w:val="en-US"/>
        </w:rPr>
        <w:t xml:space="preserve"> for better registration. </w:t>
      </w:r>
      <w:r w:rsidR="00D36ABC">
        <w:rPr>
          <w:lang w:val="en-US"/>
        </w:rPr>
        <w:t xml:space="preserve">One of the 16 dosimetry films for striped GRID can be seen on the left, and the </w:t>
      </w:r>
      <w:r w:rsidR="006B0E06">
        <w:rPr>
          <w:lang w:val="en-US"/>
        </w:rPr>
        <w:t xml:space="preserve">segmentation mask of </w:t>
      </w:r>
      <w:r w:rsidR="009A7AEF">
        <w:rPr>
          <w:lang w:val="en-US"/>
        </w:rPr>
        <w:t>counted</w:t>
      </w:r>
      <w:r w:rsidR="006B0E06">
        <w:rPr>
          <w:lang w:val="en-US"/>
        </w:rPr>
        <w:t xml:space="preserve"> colonies can be seen on the right. </w:t>
      </w:r>
      <w:r w:rsidR="008A0EB7">
        <w:rPr>
          <w:lang w:val="en-US"/>
        </w:rPr>
        <w:t xml:space="preserve"> </w:t>
      </w:r>
    </w:p>
    <w:p w14:paraId="58E43D71" w14:textId="77777777" w:rsidR="00CC26F7" w:rsidRDefault="00CC26F7" w:rsidP="004D7B5D">
      <w:pPr>
        <w:spacing w:line="360" w:lineRule="auto"/>
        <w:rPr>
          <w:lang w:val="en-US"/>
        </w:rPr>
      </w:pPr>
    </w:p>
    <w:p w14:paraId="12173509" w14:textId="77777777" w:rsidR="00A20B42" w:rsidRPr="00CC26F7" w:rsidRDefault="00A20B42" w:rsidP="00A20B42">
      <w:pPr>
        <w:pStyle w:val="Heading3"/>
        <w:spacing w:line="360" w:lineRule="auto"/>
        <w:rPr>
          <w:lang w:val="en-US"/>
        </w:rPr>
      </w:pPr>
      <w:bookmarkStart w:id="162" w:name="_Ref106906627"/>
      <w:bookmarkStart w:id="163" w:name="_Toc107354698"/>
      <w:r>
        <w:rPr>
          <w:lang w:val="en-US"/>
        </w:rPr>
        <w:t>1D survival analysis</w:t>
      </w:r>
      <w:bookmarkEnd w:id="162"/>
      <w:bookmarkEnd w:id="163"/>
    </w:p>
    <w:p w14:paraId="7EA56209" w14:textId="272C8371" w:rsidR="00431BD3" w:rsidRDefault="00634727" w:rsidP="00984936">
      <w:pPr>
        <w:spacing w:line="360" w:lineRule="auto"/>
        <w:rPr>
          <w:lang w:val="en-US"/>
        </w:rPr>
      </w:pPr>
      <w:r>
        <w:rPr>
          <w:lang w:val="en-US"/>
        </w:rPr>
        <w:t>A</w:t>
      </w:r>
      <w:r w:rsidR="005C2B52">
        <w:rPr>
          <w:lang w:val="en-US"/>
        </w:rPr>
        <w:t xml:space="preserve"> 1D analysis of survival</w:t>
      </w:r>
      <w:r w:rsidR="00066D9E">
        <w:rPr>
          <w:lang w:val="en-US"/>
        </w:rPr>
        <w:t xml:space="preserve">, as introduced by </w:t>
      </w:r>
      <w:proofErr w:type="spellStart"/>
      <w:r w:rsidR="00066D9E">
        <w:rPr>
          <w:lang w:val="en-US"/>
        </w:rPr>
        <w:t>Bjørg</w:t>
      </w:r>
      <w:proofErr w:type="spellEnd"/>
      <w:r w:rsidR="00066D9E">
        <w:rPr>
          <w:lang w:val="en-US"/>
        </w:rPr>
        <w:t xml:space="preserve"> </w:t>
      </w:r>
      <w:proofErr w:type="spellStart"/>
      <w:r w:rsidR="00066D9E">
        <w:rPr>
          <w:lang w:val="en-US"/>
        </w:rPr>
        <w:t>Vaarli</w:t>
      </w:r>
      <w:proofErr w:type="spellEnd"/>
      <w:r w:rsidR="00066D9E">
        <w:rPr>
          <w:lang w:val="en-US"/>
        </w:rPr>
        <w:t xml:space="preserve"> </w:t>
      </w:r>
      <w:proofErr w:type="spellStart"/>
      <w:r w:rsidR="00066D9E">
        <w:rPr>
          <w:lang w:val="en-US"/>
        </w:rPr>
        <w:t>Håland</w:t>
      </w:r>
      <w:proofErr w:type="spellEnd"/>
      <w:r w:rsidR="00066D9E">
        <w:rPr>
          <w:lang w:val="en-US"/>
        </w:rPr>
        <w:t>,</w:t>
      </w:r>
      <w:r w:rsidR="00BA01E1">
        <w:rPr>
          <w:lang w:val="en-US"/>
        </w:rPr>
        <w:t xml:space="preserve"> was performed</w:t>
      </w:r>
      <w:r w:rsidR="00C56ACC">
        <w:rPr>
          <w:lang w:val="en-US"/>
        </w:rPr>
        <w:t xml:space="preserve"> </w:t>
      </w:r>
      <w:r w:rsidR="00397D06">
        <w:rPr>
          <w:lang w:val="en-US"/>
        </w:rPr>
        <w:t xml:space="preserve">to have a basis of comparison </w:t>
      </w:r>
      <w:r w:rsidR="00BA01E1">
        <w:rPr>
          <w:lang w:val="en-US"/>
        </w:rPr>
        <w:t xml:space="preserve">to </w:t>
      </w:r>
      <w:r w:rsidR="00771000">
        <w:rPr>
          <w:lang w:val="en-US"/>
        </w:rPr>
        <w:t>our novel 2D analysis.</w:t>
      </w:r>
      <w:r w:rsidR="00B17E7D">
        <w:rPr>
          <w:lang w:val="en-US"/>
        </w:rPr>
        <w:t xml:space="preserve"> </w:t>
      </w:r>
      <w:r w:rsidR="0070410E">
        <w:rPr>
          <w:lang w:val="en-US"/>
        </w:rPr>
        <w:t>For OPEN field data</w:t>
      </w:r>
      <w:r w:rsidR="00431BD3">
        <w:rPr>
          <w:lang w:val="en-US"/>
        </w:rPr>
        <w:t xml:space="preserve"> </w:t>
      </w:r>
      <w:r w:rsidR="00E31657">
        <w:rPr>
          <w:lang w:val="en-US"/>
        </w:rPr>
        <w:t xml:space="preserve">all </w:t>
      </w:r>
      <w:r w:rsidR="00D410E0">
        <w:rPr>
          <w:lang w:val="en-US"/>
        </w:rPr>
        <w:t>colonies</w:t>
      </w:r>
      <w:r w:rsidR="00E31657">
        <w:rPr>
          <w:lang w:val="en-US"/>
        </w:rPr>
        <w:t xml:space="preserve"> within a</w:t>
      </w:r>
      <w:r w:rsidR="00396077">
        <w:rPr>
          <w:lang w:val="en-US"/>
        </w:rPr>
        <w:t>n area of the films with reliable</w:t>
      </w:r>
      <w:r w:rsidR="00D410E0">
        <w:rPr>
          <w:lang w:val="en-US"/>
        </w:rPr>
        <w:t xml:space="preserve"> data</w:t>
      </w:r>
      <w:r w:rsidR="0005083E">
        <w:rPr>
          <w:lang w:val="en-US"/>
        </w:rPr>
        <w:t xml:space="preserve"> (discarding colonies near the edges)</w:t>
      </w:r>
      <w:r w:rsidR="00FF3F93">
        <w:rPr>
          <w:lang w:val="en-US"/>
        </w:rPr>
        <w:t xml:space="preserve"> were summed</w:t>
      </w:r>
      <w:r w:rsidR="00B447BD">
        <w:rPr>
          <w:lang w:val="en-US"/>
        </w:rPr>
        <w:t>.</w:t>
      </w:r>
      <w:r w:rsidR="004B50AA">
        <w:rPr>
          <w:lang w:val="en-US"/>
        </w:rPr>
        <w:t xml:space="preserve"> </w:t>
      </w:r>
      <w:r w:rsidR="00F376D5">
        <w:rPr>
          <w:lang w:val="en-US"/>
        </w:rPr>
        <w:t>The number of colonies for control and irradiated flask</w:t>
      </w:r>
      <w:r w:rsidR="00984936">
        <w:rPr>
          <w:lang w:val="en-US"/>
        </w:rPr>
        <w:t>s were normalized to control before being log transformed. They were then fitted using the traditional</w:t>
      </w:r>
      <w:r w:rsidR="00431BD3">
        <w:rPr>
          <w:lang w:val="en-US"/>
        </w:rPr>
        <w:t xml:space="preserve"> LQ model</w:t>
      </w:r>
      <w:r w:rsidR="00F7136E">
        <w:rPr>
          <w:lang w:val="en-US"/>
        </w:rPr>
        <w:t xml:space="preserve">. Log transforming equation </w:t>
      </w:r>
      <w:r w:rsidR="00F7136E">
        <w:rPr>
          <w:lang w:val="en-US"/>
        </w:rPr>
        <w:fldChar w:fldCharType="begin"/>
      </w:r>
      <w:r w:rsidR="00F7136E">
        <w:rPr>
          <w:lang w:val="en-US"/>
        </w:rPr>
        <w:instrText xml:space="preserve"> REF _Ref98247116 \h </w:instrText>
      </w:r>
      <w:r w:rsidR="004D7B5D">
        <w:rPr>
          <w:lang w:val="en-US"/>
        </w:rPr>
        <w:instrText xml:space="preserve"> \* MERGEFORMAT </w:instrText>
      </w:r>
      <w:r w:rsidR="00F7136E">
        <w:rPr>
          <w:lang w:val="en-US"/>
        </w:rPr>
      </w:r>
      <w:r w:rsidR="00F7136E">
        <w:rPr>
          <w:lang w:val="en-US"/>
        </w:rPr>
        <w:fldChar w:fldCharType="separate"/>
      </w:r>
      <w:r w:rsidR="00380EB7" w:rsidRPr="004B6C5F">
        <w:rPr>
          <w:noProof/>
          <w:lang w:val="en-US"/>
        </w:rPr>
        <w:t>1</w:t>
      </w:r>
      <w:r w:rsidR="00380EB7" w:rsidRPr="004B6C5F">
        <w:rPr>
          <w:noProof/>
          <w:lang w:val="en-US"/>
        </w:rPr>
        <w:noBreakHyphen/>
        <w:t>25</w:t>
      </w:r>
      <w:r w:rsidR="00F7136E">
        <w:rPr>
          <w:lang w:val="en-US"/>
        </w:rPr>
        <w:fldChar w:fldCharType="end"/>
      </w:r>
      <w:r w:rsidR="00F7136E">
        <w:rPr>
          <w:lang w:val="en-US"/>
        </w:rPr>
        <w:t xml:space="preserve"> we get the quadratic expression </w:t>
      </w:r>
    </w:p>
    <w:p w14:paraId="427087FC" w14:textId="3905E04A" w:rsidR="00F7136E" w:rsidRDefault="008573DA" w:rsidP="004D7B5D">
      <w:pPr>
        <w:spacing w:line="360" w:lineRule="auto"/>
        <w:rPr>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S=</m:t>
              </m:r>
            </m:e>
          </m:func>
          <m:r>
            <w:rPr>
              <w:rFonts w:ascii="Cambria Math" w:hAnsi="Cambria Math"/>
              <w:lang w:val="en-US"/>
            </w:rPr>
            <m:t>-αD-β</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 xml:space="preserve"> ,</m:t>
          </m:r>
        </m:oMath>
      </m:oMathPara>
    </w:p>
    <w:p w14:paraId="3547E85B" w14:textId="6D938878" w:rsidR="00A113B4" w:rsidRPr="005F5617" w:rsidRDefault="004923D1" w:rsidP="004D7B5D">
      <w:pPr>
        <w:spacing w:line="360" w:lineRule="auto"/>
        <w:rPr>
          <w:rFonts w:eastAsiaTheme="minorEastAsia"/>
          <w:lang w:val="en-US"/>
        </w:rPr>
      </w:pPr>
      <w:r>
        <w:rPr>
          <w:rFonts w:eastAsiaTheme="minorEastAsia"/>
          <w:lang w:val="en-US"/>
        </w:rPr>
        <w:t xml:space="preserve">that we could fit using </w:t>
      </w:r>
      <w:r w:rsidR="00B85974">
        <w:rPr>
          <w:rFonts w:eastAsiaTheme="minorEastAsia"/>
          <w:lang w:val="en-US"/>
        </w:rPr>
        <w:t xml:space="preserve">ordinary least square (OLS) fitting from the </w:t>
      </w:r>
      <w:proofErr w:type="spellStart"/>
      <w:r w:rsidR="00B85974" w:rsidRPr="006017CF">
        <w:rPr>
          <w:rFonts w:eastAsiaTheme="minorEastAsia"/>
          <w:i/>
          <w:iCs/>
          <w:lang w:val="en-US"/>
        </w:rPr>
        <w:t>statsmodels</w:t>
      </w:r>
      <w:proofErr w:type="spellEnd"/>
      <w:r w:rsidR="00B85974">
        <w:rPr>
          <w:rFonts w:eastAsiaTheme="minorEastAsia"/>
          <w:lang w:val="en-US"/>
        </w:rPr>
        <w:t xml:space="preserve"> </w:t>
      </w:r>
      <w:r w:rsidR="006017CF">
        <w:rPr>
          <w:rFonts w:eastAsiaTheme="minorEastAsia"/>
          <w:lang w:val="en-US"/>
        </w:rPr>
        <w:t xml:space="preserve">package </w:t>
      </w:r>
      <w:r w:rsidR="006017CF" w:rsidRPr="007634B1">
        <w:rPr>
          <w:lang w:val="en-US"/>
        </w:rPr>
        <w:fldChar w:fldCharType="begin"/>
      </w:r>
      <w:r w:rsidR="006017CF" w:rsidRPr="007634B1">
        <w:rPr>
          <w:lang w:val="en-US"/>
        </w:rPr>
        <w:instrText xml:space="preserve"> ADDIN ZOTERO_ITEM CSL_CITATION {"citationID":"Jk5RqoJT","properties":{"formattedCitation":"(Seabold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006017CF" w:rsidRPr="007634B1">
        <w:rPr>
          <w:lang w:val="en-US"/>
        </w:rPr>
        <w:fldChar w:fldCharType="separate"/>
      </w:r>
      <w:r w:rsidR="006017CF" w:rsidRPr="007634B1">
        <w:rPr>
          <w:rFonts w:cs="Times New Roman"/>
          <w:lang w:val="en-US"/>
        </w:rPr>
        <w:t>(</w:t>
      </w:r>
      <w:proofErr w:type="spellStart"/>
      <w:r w:rsidR="006017CF" w:rsidRPr="007634B1">
        <w:rPr>
          <w:rFonts w:cs="Times New Roman"/>
          <w:lang w:val="en-US"/>
        </w:rPr>
        <w:t>Seabold</w:t>
      </w:r>
      <w:proofErr w:type="spellEnd"/>
      <w:r w:rsidR="006017CF" w:rsidRPr="007634B1">
        <w:rPr>
          <w:rFonts w:cs="Times New Roman"/>
          <w:lang w:val="en-US"/>
        </w:rPr>
        <w:t xml:space="preserve"> &amp; </w:t>
      </w:r>
      <w:proofErr w:type="spellStart"/>
      <w:r w:rsidR="006017CF" w:rsidRPr="007634B1">
        <w:rPr>
          <w:rFonts w:cs="Times New Roman"/>
          <w:lang w:val="en-US"/>
        </w:rPr>
        <w:t>Perktold</w:t>
      </w:r>
      <w:proofErr w:type="spellEnd"/>
      <w:r w:rsidR="006017CF" w:rsidRPr="007634B1">
        <w:rPr>
          <w:rFonts w:cs="Times New Roman"/>
          <w:lang w:val="en-US"/>
        </w:rPr>
        <w:t>, 2010)</w:t>
      </w:r>
      <w:r w:rsidR="006017CF" w:rsidRPr="007634B1">
        <w:rPr>
          <w:lang w:val="en-US"/>
        </w:rPr>
        <w:fldChar w:fldCharType="end"/>
      </w:r>
      <w:r w:rsidR="006017CF">
        <w:rPr>
          <w:lang w:val="en-US"/>
        </w:rPr>
        <w:t xml:space="preserve"> in </w:t>
      </w:r>
      <w:r w:rsidR="00B92483">
        <w:rPr>
          <w:lang w:val="en-US"/>
        </w:rPr>
        <w:t>P</w:t>
      </w:r>
      <w:r w:rsidR="006017CF">
        <w:rPr>
          <w:lang w:val="en-US"/>
        </w:rPr>
        <w:t>ython</w:t>
      </w:r>
      <w:r w:rsidR="00B92483">
        <w:rPr>
          <w:lang w:val="en-US"/>
        </w:rPr>
        <w:t>.</w:t>
      </w:r>
      <w:r w:rsidR="00271C6C">
        <w:rPr>
          <w:lang w:val="en-US"/>
        </w:rPr>
        <w:t xml:space="preserve"> </w:t>
      </w:r>
      <w:r w:rsidR="00814B57">
        <w:rPr>
          <w:rFonts w:eastAsiaTheme="minorEastAsia"/>
          <w:lang w:val="en-US"/>
        </w:rPr>
        <w:t>It finds the optimal parameters</w:t>
      </w:r>
      <w:r w:rsidR="00B11ED3">
        <w:rPr>
          <w:rFonts w:eastAsiaTheme="minorEastAsia"/>
          <w:lang w:val="en-US"/>
        </w:rPr>
        <w:t>, with uncertainty,</w:t>
      </w:r>
      <w:r w:rsidR="00814B57">
        <w:rPr>
          <w:rFonts w:eastAsiaTheme="minorEastAsia"/>
          <w:lang w:val="en-US"/>
        </w:rPr>
        <w:t xml:space="preserve"> </w:t>
      </w:r>
      <w:r w:rsidR="00B11ED3">
        <w:rPr>
          <w:rFonts w:eastAsiaTheme="minorEastAsia"/>
          <w:lang w:val="en-US"/>
        </w:rPr>
        <w:t>using</w:t>
      </w:r>
      <w:r w:rsidR="00814B57">
        <w:rPr>
          <w:rFonts w:eastAsiaTheme="minorEastAsia"/>
          <w:lang w:val="en-US"/>
        </w:rPr>
        <w:t xml:space="preserve"> the closed form solution of least squares</w:t>
      </w:r>
      <w:r w:rsidR="00EC683A">
        <w:rPr>
          <w:rFonts w:eastAsiaTheme="minorEastAsia"/>
          <w:lang w:val="en-US"/>
        </w:rPr>
        <w:t xml:space="preserve"> (see </w:t>
      </w:r>
      <w:r w:rsidR="00EC683A">
        <w:rPr>
          <w:rFonts w:eastAsiaTheme="minorEastAsia"/>
          <w:lang w:val="en-US"/>
        </w:rPr>
        <w:fldChar w:fldCharType="begin"/>
      </w:r>
      <w:r w:rsidR="00EC683A">
        <w:rPr>
          <w:rFonts w:eastAsiaTheme="minorEastAsia"/>
          <w:lang w:val="en-US"/>
        </w:rPr>
        <w:instrText xml:space="preserve"> REF _Ref98754619 \r \h </w:instrText>
      </w:r>
      <w:r w:rsidR="004D7B5D">
        <w:rPr>
          <w:rFonts w:eastAsiaTheme="minorEastAsia"/>
          <w:lang w:val="en-US"/>
        </w:rPr>
        <w:instrText xml:space="preserve"> \* MERGEFORMAT </w:instrText>
      </w:r>
      <w:r w:rsidR="00EC683A">
        <w:rPr>
          <w:rFonts w:eastAsiaTheme="minorEastAsia"/>
          <w:lang w:val="en-US"/>
        </w:rPr>
      </w:r>
      <w:r w:rsidR="00EC683A">
        <w:rPr>
          <w:rFonts w:eastAsiaTheme="minorEastAsia"/>
          <w:lang w:val="en-US"/>
        </w:rPr>
        <w:fldChar w:fldCharType="separate"/>
      </w:r>
      <w:r w:rsidR="00380EB7">
        <w:rPr>
          <w:rFonts w:eastAsiaTheme="minorEastAsia"/>
          <w:lang w:val="en-US"/>
        </w:rPr>
        <w:t>1.6.1</w:t>
      </w:r>
      <w:r w:rsidR="00EC683A">
        <w:rPr>
          <w:rFonts w:eastAsiaTheme="minorEastAsia"/>
          <w:lang w:val="en-US"/>
        </w:rPr>
        <w:fldChar w:fldCharType="end"/>
      </w:r>
      <w:r w:rsidR="00EC683A">
        <w:rPr>
          <w:rFonts w:eastAsiaTheme="minorEastAsia"/>
          <w:lang w:val="en-US"/>
        </w:rPr>
        <w:t>)</w:t>
      </w:r>
      <w:r w:rsidR="00814B57">
        <w:rPr>
          <w:rFonts w:eastAsiaTheme="minorEastAsia"/>
          <w:lang w:val="en-US"/>
        </w:rPr>
        <w:t xml:space="preserve">. </w:t>
      </w:r>
      <w:r w:rsidR="002B2FAF">
        <w:rPr>
          <w:rFonts w:eastAsiaTheme="minorEastAsia"/>
          <w:lang w:val="en-US"/>
        </w:rPr>
        <w:t xml:space="preserve">The </w:t>
      </w:r>
      <w:r w:rsidR="00A113B4">
        <w:rPr>
          <w:rFonts w:eastAsiaTheme="minorEastAsia"/>
          <w:lang w:val="en-US"/>
        </w:rPr>
        <w:t>OLS function takes the</w:t>
      </w:r>
      <w:r w:rsidR="003F73F0">
        <w:rPr>
          <w:rFonts w:eastAsiaTheme="minorEastAsia"/>
          <w:lang w:val="en-US"/>
        </w:rPr>
        <w:t xml:space="preserve"> response variables </w:t>
      </w:r>
      <m:oMath>
        <m:r>
          <m:rPr>
            <m:sty m:val="bi"/>
          </m:rPr>
          <w:rPr>
            <w:rFonts w:ascii="Cambria Math" w:eastAsiaTheme="minorEastAsia" w:hAnsi="Cambria Math"/>
            <w:lang w:val="en-US"/>
          </w:rPr>
          <m:t>y</m:t>
        </m:r>
      </m:oMath>
      <w:r w:rsidR="00C6693B">
        <w:rPr>
          <w:rFonts w:eastAsiaTheme="minorEastAsia"/>
          <w:b/>
          <w:bCs/>
          <w:lang w:val="en-US"/>
        </w:rPr>
        <w:t xml:space="preserve"> </w:t>
      </w:r>
      <w:r w:rsidR="00C6693B">
        <w:rPr>
          <w:rFonts w:eastAsiaTheme="minorEastAsia"/>
          <w:lang w:val="en-US"/>
        </w:rPr>
        <w:t>and the</w:t>
      </w:r>
      <w:r w:rsidR="00A113B4">
        <w:rPr>
          <w:rFonts w:eastAsiaTheme="minorEastAsia"/>
          <w:lang w:val="en-US"/>
        </w:rPr>
        <w:t xml:space="preserve"> explanatory values</w:t>
      </w:r>
      <w:r w:rsidR="00A113B4" w:rsidRPr="00A113B4">
        <w:rPr>
          <w:rFonts w:eastAsiaTheme="minorEastAsia"/>
          <w:lang w:val="en-US"/>
        </w:rPr>
        <w:t xml:space="preserve"> </w:t>
      </w:r>
      <m:oMath>
        <m:r>
          <m:rPr>
            <m:sty m:val="bi"/>
          </m:rPr>
          <w:rPr>
            <w:rFonts w:ascii="Cambria Math" w:eastAsiaTheme="minorEastAsia" w:hAnsi="Cambria Math"/>
            <w:lang w:val="en-US"/>
          </w:rPr>
          <m:t>X</m:t>
        </m:r>
      </m:oMath>
      <w:r w:rsidR="00C6693B">
        <w:rPr>
          <w:rFonts w:eastAsiaTheme="minorEastAsia"/>
          <w:bCs/>
          <w:lang w:val="en-US"/>
        </w:rPr>
        <w:t xml:space="preserve">. It demands </w:t>
      </w:r>
      <m:oMath>
        <m:r>
          <m:rPr>
            <m:sty m:val="bi"/>
          </m:rPr>
          <w:rPr>
            <w:rFonts w:ascii="Cambria Math" w:eastAsiaTheme="minorEastAsia" w:hAnsi="Cambria Math"/>
            <w:lang w:val="en-US"/>
          </w:rPr>
          <m:t>X</m:t>
        </m:r>
      </m:oMath>
      <w:r w:rsidR="00C6693B">
        <w:rPr>
          <w:rFonts w:eastAsiaTheme="minorEastAsia"/>
          <w:b/>
          <w:lang w:val="en-US"/>
        </w:rPr>
        <w:t xml:space="preserve"> </w:t>
      </w:r>
      <w:r w:rsidR="00264FF8">
        <w:rPr>
          <w:rFonts w:eastAsiaTheme="minorEastAsia"/>
          <w:bCs/>
          <w:lang w:val="en-US"/>
        </w:rPr>
        <w:t>to</w:t>
      </w:r>
      <w:r w:rsidR="00A113B4" w:rsidRPr="00650C19">
        <w:rPr>
          <w:rFonts w:eastAsiaTheme="minorEastAsia"/>
          <w:b/>
          <w:bCs/>
          <w:lang w:val="en-US"/>
        </w:rPr>
        <w:t xml:space="preserve"> </w:t>
      </w:r>
      <w:r w:rsidR="00A113B4" w:rsidRPr="007634B1">
        <w:rPr>
          <w:rFonts w:eastAsiaTheme="minorEastAsia"/>
          <w:lang w:val="en-US"/>
        </w:rPr>
        <w:t xml:space="preserve">have the shape m x n, with m datapoints and </w:t>
      </w:r>
      <w:proofErr w:type="spellStart"/>
      <w:r w:rsidR="00A113B4" w:rsidRPr="007634B1">
        <w:rPr>
          <w:rFonts w:eastAsiaTheme="minorEastAsia"/>
          <w:lang w:val="en-US"/>
        </w:rPr>
        <w:t>n</w:t>
      </w:r>
      <w:proofErr w:type="spellEnd"/>
      <w:r w:rsidR="00A113B4" w:rsidRPr="007634B1">
        <w:rPr>
          <w:rFonts w:eastAsiaTheme="minorEastAsia"/>
          <w:lang w:val="en-US"/>
        </w:rPr>
        <w:t xml:space="preserve"> </w:t>
      </w:r>
      <w:r w:rsidR="003D76D0">
        <w:rPr>
          <w:rFonts w:eastAsiaTheme="minorEastAsia"/>
          <w:lang w:val="en-US"/>
        </w:rPr>
        <w:t>explanatory variables</w:t>
      </w:r>
      <w:r w:rsidR="00A113B4" w:rsidRPr="007634B1">
        <w:rPr>
          <w:rFonts w:eastAsiaTheme="minorEastAsia"/>
          <w:lang w:val="en-US"/>
        </w:rPr>
        <w:t xml:space="preserve">. </w:t>
      </w:r>
      <w:r w:rsidR="00264FF8">
        <w:rPr>
          <w:rFonts w:eastAsiaTheme="minorEastAsia"/>
          <w:lang w:val="en-US"/>
        </w:rPr>
        <w:t>With</w:t>
      </w:r>
      <w:r w:rsidR="00A113B4" w:rsidRPr="007634B1">
        <w:rPr>
          <w:rFonts w:eastAsiaTheme="minorEastAsia"/>
          <w:lang w:val="en-US"/>
        </w:rPr>
        <w:t xml:space="preserve"> dose and dose squared as </w:t>
      </w:r>
      <w:r w:rsidR="003D76D0">
        <w:rPr>
          <w:rFonts w:eastAsiaTheme="minorEastAsia"/>
          <w:lang w:val="en-US"/>
        </w:rPr>
        <w:t>explanatory variables</w:t>
      </w:r>
      <w:r w:rsidR="00D14F6F">
        <w:rPr>
          <w:rFonts w:eastAsiaTheme="minorEastAsia"/>
          <w:lang w:val="en-US"/>
        </w:rPr>
        <w:t xml:space="preserve"> we</w:t>
      </w:r>
      <w:r w:rsidR="00A113B4" w:rsidRPr="007634B1">
        <w:rPr>
          <w:rFonts w:eastAsiaTheme="minorEastAsia"/>
          <w:lang w:val="en-US"/>
        </w:rPr>
        <w:t xml:space="preserve"> get the matrix</w:t>
      </w:r>
    </w:p>
    <w:p w14:paraId="22A9CA72" w14:textId="569A0FDA" w:rsidR="00A113B4" w:rsidRPr="007634B1" w:rsidRDefault="00264FF8" w:rsidP="004D7B5D">
      <w:pPr>
        <w:spacing w:line="360" w:lineRule="auto"/>
        <w:jc w:val="center"/>
        <w:rPr>
          <w:lang w:val="en-US"/>
        </w:rPr>
      </w:pPr>
      <m:oMathPara>
        <m:oMath>
          <m:r>
            <m:rPr>
              <m:sty m:val="bi"/>
            </m:rPr>
            <w:rPr>
              <w:rFonts w:ascii="Cambria Math" w:eastAsiaTheme="minorEastAsia" w:hAnsi="Cambria Math"/>
              <w:lang w:val="en-US"/>
            </w:rPr>
            <m:t xml:space="preserve">X= </m:t>
          </m:r>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0,2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1,2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2,2</m:t>
                        </m:r>
                      </m:sub>
                      <m:sup>
                        <m:r>
                          <w:rPr>
                            <w:rFonts w:ascii="Cambria Math" w:eastAsiaTheme="minorEastAsia" w:hAnsi="Cambria Math"/>
                            <w:lang w:val="en-US"/>
                          </w:rPr>
                          <m:t>2</m:t>
                        </m:r>
                      </m:sup>
                    </m:sSub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n,1</m:t>
                        </m:r>
                      </m:sub>
                    </m:sSub>
                    <m:r>
                      <w:rPr>
                        <w:rFonts w:ascii="Cambria Math" w:eastAsia="Cambria Math" w:hAnsi="Cambria Math" w:cs="Cambria Math"/>
                      </w:rPr>
                      <m:t xml:space="preserve">  </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d</m:t>
                        </m:r>
                      </m:e>
                      <m:sub>
                        <m:r>
                          <w:rPr>
                            <w:rFonts w:ascii="Cambria Math" w:eastAsia="Cambria Math" w:hAnsi="Cambria Math" w:cs="Cambria Math"/>
                          </w:rPr>
                          <m:t>n,2</m:t>
                        </m:r>
                      </m:sub>
                      <m:sup>
                        <m:r>
                          <w:rPr>
                            <w:rFonts w:ascii="Cambria Math" w:eastAsia="Cambria Math" w:hAnsi="Cambria Math" w:cs="Cambria Math"/>
                          </w:rPr>
                          <m:t>2</m:t>
                        </m:r>
                      </m:sup>
                    </m:sSubSup>
                    <m:r>
                      <w:rPr>
                        <w:rFonts w:ascii="Cambria Math" w:eastAsia="Cambria Math" w:hAnsi="Cambria Math" w:cs="Cambria Math"/>
                      </w:rPr>
                      <m:t xml:space="preserve"> </m:t>
                    </m:r>
                  </m:e>
                </m:mr>
              </m:m>
            </m:e>
          </m:d>
          <m:r>
            <w:rPr>
              <w:rFonts w:ascii="Cambria Math" w:eastAsiaTheme="minorEastAsia" w:hAnsi="Cambria Math"/>
              <w:lang w:val="en-US"/>
            </w:rPr>
            <m:t xml:space="preserve"> ,</m:t>
          </m:r>
        </m:oMath>
      </m:oMathPara>
    </w:p>
    <w:p w14:paraId="77A18AEA" w14:textId="30F92D6A" w:rsidR="00E3369B" w:rsidRPr="00D45BAF" w:rsidRDefault="00A113B4" w:rsidP="004D7B5D">
      <w:pPr>
        <w:spacing w:line="360" w:lineRule="auto"/>
        <w:rPr>
          <w:lang w:val="en-US"/>
        </w:rPr>
      </w:pPr>
      <w:r w:rsidRPr="007634B1">
        <w:rPr>
          <w:lang w:val="en-US"/>
        </w:rPr>
        <w:lastRenderedPageBreak/>
        <w:t>where the first column</w:t>
      </w:r>
      <w:r w:rsidR="0029687B">
        <w:rPr>
          <w:lang w:val="en-US"/>
        </w:rPr>
        <w:t xml:space="preserve"> </w:t>
      </w:r>
      <w:r w:rsidR="004219ED">
        <w:rPr>
          <w:lang w:val="en-US"/>
        </w:rPr>
        <w:t xml:space="preserve">was added so </w:t>
      </w:r>
      <w:proofErr w:type="spellStart"/>
      <w:r w:rsidR="004219ED">
        <w:rPr>
          <w:lang w:val="en-US"/>
        </w:rPr>
        <w:t>statsmodels</w:t>
      </w:r>
      <w:proofErr w:type="spellEnd"/>
      <w:r w:rsidR="004219ED">
        <w:rPr>
          <w:lang w:val="en-US"/>
        </w:rPr>
        <w:t xml:space="preserve"> fits an intercept as well as </w:t>
      </w:r>
      <m:oMath>
        <m:r>
          <w:rPr>
            <w:rFonts w:ascii="Cambria Math" w:hAnsi="Cambria Math"/>
            <w:lang w:val="en-US"/>
          </w:rPr>
          <m:t>α</m:t>
        </m:r>
      </m:oMath>
      <w:r w:rsidR="004219ED">
        <w:rPr>
          <w:rFonts w:eastAsiaTheme="minorEastAsia"/>
          <w:lang w:val="en-US"/>
        </w:rPr>
        <w:t xml:space="preserve"> and </w:t>
      </w:r>
      <m:oMath>
        <m:r>
          <w:rPr>
            <w:rFonts w:ascii="Cambria Math" w:eastAsiaTheme="minorEastAsia" w:hAnsi="Cambria Math"/>
            <w:lang w:val="en-US"/>
          </w:rPr>
          <m:t>β</m:t>
        </m:r>
      </m:oMath>
      <w:r w:rsidR="007105E1">
        <w:rPr>
          <w:lang w:val="en-US"/>
        </w:rPr>
        <w:t xml:space="preserve">. </w:t>
      </w:r>
      <w:r w:rsidR="00814B57">
        <w:rPr>
          <w:lang w:val="en-US"/>
        </w:rPr>
        <w:t xml:space="preserve">We only used data from 2 and 5 </w:t>
      </w:r>
      <w:proofErr w:type="spellStart"/>
      <w:r w:rsidR="00814B57">
        <w:rPr>
          <w:lang w:val="en-US"/>
        </w:rPr>
        <w:t>Gy</w:t>
      </w:r>
      <w:proofErr w:type="spellEnd"/>
      <w:r w:rsidR="00814B57">
        <w:rPr>
          <w:lang w:val="en-US"/>
        </w:rPr>
        <w:t xml:space="preserve">, because the segmentation algorithm did </w:t>
      </w:r>
      <w:r w:rsidR="007700E6">
        <w:rPr>
          <w:lang w:val="en-US"/>
        </w:rPr>
        <w:t>perform well</w:t>
      </w:r>
      <w:r w:rsidR="00814B57">
        <w:rPr>
          <w:lang w:val="en-US"/>
        </w:rPr>
        <w:t xml:space="preserve"> for 10 </w:t>
      </w:r>
      <w:proofErr w:type="spellStart"/>
      <w:r w:rsidR="00814B57">
        <w:rPr>
          <w:lang w:val="en-US"/>
        </w:rPr>
        <w:t>Gy</w:t>
      </w:r>
      <w:proofErr w:type="spellEnd"/>
      <w:r w:rsidR="00814B57">
        <w:rPr>
          <w:lang w:val="en-US"/>
        </w:rPr>
        <w:t xml:space="preserve"> OPEN field</w:t>
      </w:r>
      <w:r w:rsidR="00C11C1D">
        <w:rPr>
          <w:lang w:val="en-US"/>
        </w:rPr>
        <w:t>.</w:t>
      </w:r>
      <w:r w:rsidR="00263A55">
        <w:rPr>
          <w:lang w:val="en-US"/>
        </w:rPr>
        <w:t xml:space="preserve"> We therefore had to extrapolate </w:t>
      </w:r>
      <w:r w:rsidR="002B2FAF">
        <w:rPr>
          <w:lang w:val="en-US"/>
        </w:rPr>
        <w:t xml:space="preserve">the </w:t>
      </w:r>
      <w:r w:rsidR="007700E6">
        <w:rPr>
          <w:lang w:val="en-US"/>
        </w:rPr>
        <w:t>fit</w:t>
      </w:r>
      <w:r w:rsidR="002B2FAF">
        <w:rPr>
          <w:lang w:val="en-US"/>
        </w:rPr>
        <w:t xml:space="preserve"> to cover 10 </w:t>
      </w:r>
      <w:proofErr w:type="spellStart"/>
      <w:r w:rsidR="002B2FAF">
        <w:rPr>
          <w:lang w:val="en-US"/>
        </w:rPr>
        <w:t>Gy</w:t>
      </w:r>
      <w:proofErr w:type="spellEnd"/>
      <w:r w:rsidR="002B2FAF">
        <w:rPr>
          <w:lang w:val="en-US"/>
        </w:rPr>
        <w:t>.</w:t>
      </w:r>
      <w:r w:rsidR="00C11C1D">
        <w:rPr>
          <w:lang w:val="en-US"/>
        </w:rPr>
        <w:t xml:space="preserve"> Because all flasks were seeded with 30 000 </w:t>
      </w:r>
      <w:r w:rsidR="00935B52">
        <w:rPr>
          <w:lang w:val="en-US"/>
        </w:rPr>
        <w:t>cells,</w:t>
      </w:r>
      <w:r w:rsidR="00C11C1D">
        <w:rPr>
          <w:lang w:val="en-US"/>
        </w:rPr>
        <w:t xml:space="preserve"> </w:t>
      </w:r>
      <w:r w:rsidR="00935B52">
        <w:rPr>
          <w:lang w:val="en-US"/>
        </w:rPr>
        <w:t>we normalize</w:t>
      </w:r>
      <w:r w:rsidR="0098763E">
        <w:rPr>
          <w:lang w:val="en-US"/>
        </w:rPr>
        <w:t>d</w:t>
      </w:r>
      <w:r w:rsidR="00935B52">
        <w:rPr>
          <w:lang w:val="en-US"/>
        </w:rPr>
        <w:t xml:space="preserve"> the data using mean survival of the control flasks</w:t>
      </w:r>
      <w:r w:rsidR="0098763E">
        <w:rPr>
          <w:lang w:val="en-US"/>
        </w:rPr>
        <w:t xml:space="preserve"> across all experiment included in the analysis</w:t>
      </w:r>
      <w:r w:rsidR="003D6EA7">
        <w:rPr>
          <w:lang w:val="en-US"/>
        </w:rPr>
        <w:t xml:space="preserve"> to obtain SF</w:t>
      </w:r>
      <w:r w:rsidR="00935B52">
        <w:rPr>
          <w:lang w:val="en-US"/>
        </w:rPr>
        <w:t>.</w:t>
      </w:r>
      <w:r w:rsidR="00D90381">
        <w:rPr>
          <w:lang w:val="en-US"/>
        </w:rPr>
        <w:t xml:space="preserve"> </w:t>
      </w:r>
      <w:r w:rsidR="00AE2705">
        <w:rPr>
          <w:lang w:val="en-US"/>
        </w:rPr>
        <w:t>The</w:t>
      </w:r>
      <w:r w:rsidR="004718EB">
        <w:rPr>
          <w:lang w:val="en-US"/>
        </w:rPr>
        <w:t xml:space="preserve"> 95%</w:t>
      </w:r>
      <w:r w:rsidR="00AE2705">
        <w:rPr>
          <w:lang w:val="en-US"/>
        </w:rPr>
        <w:t xml:space="preserve"> confidence inte</w:t>
      </w:r>
      <w:r w:rsidR="001323D0">
        <w:rPr>
          <w:lang w:val="en-US"/>
        </w:rPr>
        <w:t xml:space="preserve">rval of estimated survival was found </w:t>
      </w:r>
      <w:r w:rsidR="00D45BAF">
        <w:rPr>
          <w:lang w:val="en-US"/>
        </w:rPr>
        <w:t xml:space="preserve">using </w:t>
      </w:r>
      <w:proofErr w:type="spellStart"/>
      <w:r w:rsidR="00D45BAF">
        <w:rPr>
          <w:i/>
          <w:iCs/>
          <w:lang w:val="en-US"/>
        </w:rPr>
        <w:t>statsmodels</w:t>
      </w:r>
      <w:proofErr w:type="spellEnd"/>
      <w:r w:rsidR="003F4BF8">
        <w:rPr>
          <w:i/>
          <w:iCs/>
          <w:lang w:val="en-US"/>
        </w:rPr>
        <w:t xml:space="preserve">’ </w:t>
      </w:r>
      <w:r w:rsidR="003F4BF8">
        <w:rPr>
          <w:lang w:val="en-US"/>
        </w:rPr>
        <w:t>own method</w:t>
      </w:r>
      <w:r w:rsidR="00D45BAF">
        <w:rPr>
          <w:lang w:val="en-US"/>
        </w:rPr>
        <w:t xml:space="preserve">. </w:t>
      </w:r>
    </w:p>
    <w:p w14:paraId="3CB41B3C" w14:textId="1267BBA9" w:rsidR="00DC4EDA" w:rsidRDefault="006E3EBE" w:rsidP="004D7B5D">
      <w:pPr>
        <w:spacing w:line="360" w:lineRule="auto"/>
        <w:rPr>
          <w:rFonts w:eastAsiaTheme="minorEastAsia"/>
          <w:lang w:val="en-US"/>
        </w:rPr>
      </w:pPr>
      <w:r>
        <w:rPr>
          <w:rFonts w:eastAsiaTheme="minorEastAsia"/>
          <w:lang w:val="en-US"/>
        </w:rPr>
        <w:t xml:space="preserve">Striped GRID data was </w:t>
      </w:r>
      <w:r w:rsidR="00C620B8">
        <w:rPr>
          <w:rFonts w:eastAsiaTheme="minorEastAsia"/>
          <w:lang w:val="en-US"/>
        </w:rPr>
        <w:t>analyzed</w:t>
      </w:r>
      <w:r>
        <w:rPr>
          <w:rFonts w:eastAsiaTheme="minorEastAsia"/>
          <w:lang w:val="en-US"/>
        </w:rPr>
        <w:t xml:space="preserve"> by </w:t>
      </w:r>
      <w:r w:rsidR="00295A91">
        <w:rPr>
          <w:lang w:val="en-US"/>
        </w:rPr>
        <w:t>iterating over the rows of the colony</w:t>
      </w:r>
      <w:r w:rsidR="00B74E1C">
        <w:rPr>
          <w:lang w:val="en-US"/>
        </w:rPr>
        <w:t xml:space="preserve"> </w:t>
      </w:r>
      <w:r w:rsidR="00295A91">
        <w:rPr>
          <w:lang w:val="en-US"/>
        </w:rPr>
        <w:t>map</w:t>
      </w:r>
      <w:r w:rsidR="00B74E1C">
        <w:rPr>
          <w:lang w:val="en-US"/>
        </w:rPr>
        <w:t xml:space="preserve"> and summing up number of </w:t>
      </w:r>
      <w:r w:rsidR="006726D8">
        <w:rPr>
          <w:lang w:val="en-US"/>
        </w:rPr>
        <w:t>SC</w:t>
      </w:r>
      <w:r w:rsidR="00B74E1C">
        <w:rPr>
          <w:lang w:val="en-US"/>
        </w:rPr>
        <w:t xml:space="preserve"> within each row. </w:t>
      </w:r>
      <w:r w:rsidR="003267FA">
        <w:rPr>
          <w:lang w:val="en-US"/>
        </w:rPr>
        <w:t xml:space="preserve">As seen in </w:t>
      </w:r>
      <w:r w:rsidR="00DD7E65">
        <w:rPr>
          <w:lang w:val="en-US"/>
        </w:rPr>
        <w:t>(</w:t>
      </w:r>
      <w:r w:rsidR="00D36ABC">
        <w:rPr>
          <w:lang w:val="en-US"/>
        </w:rPr>
        <w:fldChar w:fldCharType="begin"/>
      </w:r>
      <w:r w:rsidR="00D36ABC">
        <w:rPr>
          <w:lang w:val="en-US"/>
        </w:rPr>
        <w:instrText xml:space="preserve"> REF _Ref101787270 \h </w:instrText>
      </w:r>
      <w:r w:rsidR="004D7B5D">
        <w:rPr>
          <w:lang w:val="en-US"/>
        </w:rPr>
        <w:instrText xml:space="preserve"> \* MERGEFORMAT </w:instrText>
      </w:r>
      <w:r w:rsidR="00D36ABC">
        <w:rPr>
          <w:lang w:val="en-US"/>
        </w:rPr>
      </w:r>
      <w:r w:rsidR="00D36ABC">
        <w:rPr>
          <w:lang w:val="en-US"/>
        </w:rPr>
        <w:fldChar w:fldCharType="separate"/>
      </w:r>
      <w:r w:rsidR="00380EB7" w:rsidRPr="001E03A1">
        <w:rPr>
          <w:lang w:val="en-US"/>
        </w:rPr>
        <w:t xml:space="preserve">Figure </w:t>
      </w:r>
      <w:r w:rsidR="00380EB7">
        <w:rPr>
          <w:noProof/>
          <w:lang w:val="en-US"/>
        </w:rPr>
        <w:t>2</w:t>
      </w:r>
      <w:r w:rsidR="00380EB7">
        <w:rPr>
          <w:noProof/>
          <w:lang w:val="en-US"/>
        </w:rPr>
        <w:noBreakHyphen/>
        <w:t>15</w:t>
      </w:r>
      <w:r w:rsidR="00D36ABC">
        <w:rPr>
          <w:lang w:val="en-US"/>
        </w:rPr>
        <w:fldChar w:fldCharType="end"/>
      </w:r>
      <w:r w:rsidR="00DD7E65">
        <w:rPr>
          <w:lang w:val="en-US"/>
        </w:rPr>
        <w:t xml:space="preserve">), not all rows </w:t>
      </w:r>
      <w:r w:rsidR="001F233D">
        <w:rPr>
          <w:lang w:val="en-US"/>
        </w:rPr>
        <w:t>have</w:t>
      </w:r>
      <w:r w:rsidR="00DD7E65">
        <w:rPr>
          <w:lang w:val="en-US"/>
        </w:rPr>
        <w:t xml:space="preserve"> an equal area to grow cells</w:t>
      </w:r>
      <w:r w:rsidR="001F233D">
        <w:rPr>
          <w:lang w:val="en-US"/>
        </w:rPr>
        <w:t>. Using a</w:t>
      </w:r>
      <w:r w:rsidR="00CB5F73">
        <w:rPr>
          <w:lang w:val="en-US"/>
        </w:rPr>
        <w:t xml:space="preserve"> binary</w:t>
      </w:r>
      <w:r w:rsidR="001F233D">
        <w:rPr>
          <w:lang w:val="en-US"/>
        </w:rPr>
        <w:t xml:space="preserve"> template image of the cell flask</w:t>
      </w:r>
      <w:r w:rsidR="001250B6">
        <w:rPr>
          <w:lang w:val="en-US"/>
        </w:rPr>
        <w:t xml:space="preserve"> (0 is background 1 is cell flask)</w:t>
      </w:r>
      <w:r w:rsidR="001F233D">
        <w:rPr>
          <w:lang w:val="en-US"/>
        </w:rPr>
        <w:t xml:space="preserve">, provided by </w:t>
      </w:r>
      <w:proofErr w:type="spellStart"/>
      <w:r w:rsidR="001F233D">
        <w:rPr>
          <w:lang w:val="en-US"/>
        </w:rPr>
        <w:t>Delmon</w:t>
      </w:r>
      <w:proofErr w:type="spellEnd"/>
      <w:r w:rsidR="001F233D">
        <w:rPr>
          <w:lang w:val="en-US"/>
        </w:rPr>
        <w:t xml:space="preserve"> </w:t>
      </w:r>
      <w:proofErr w:type="spellStart"/>
      <w:r w:rsidR="001F233D">
        <w:rPr>
          <w:lang w:val="en-US"/>
        </w:rPr>
        <w:t>Arous</w:t>
      </w:r>
      <w:proofErr w:type="spellEnd"/>
      <w:r w:rsidR="001F233D">
        <w:rPr>
          <w:lang w:val="en-US"/>
        </w:rPr>
        <w:t xml:space="preserve">, </w:t>
      </w:r>
      <w:r w:rsidR="00E02933">
        <w:rPr>
          <w:lang w:val="en-US"/>
        </w:rPr>
        <w:t>we found a weighting factor for each row</w:t>
      </w:r>
      <w:r w:rsidR="00591871">
        <w:rPr>
          <w:lang w:val="en-US"/>
        </w:rPr>
        <w:t>-</w:t>
      </w:r>
      <w:r w:rsidR="00F4699B">
        <w:rPr>
          <w:lang w:val="en-US"/>
        </w:rPr>
        <w:t>sum</w:t>
      </w:r>
      <w:r w:rsidR="00E02933">
        <w:rPr>
          <w:lang w:val="en-US"/>
        </w:rPr>
        <w:t xml:space="preserve"> based on the ratio of zeros and one</w:t>
      </w:r>
      <w:r w:rsidR="001250B6">
        <w:rPr>
          <w:lang w:val="en-US"/>
        </w:rPr>
        <w:t xml:space="preserve"> </w:t>
      </w:r>
      <m:oMath>
        <m:r>
          <w:rPr>
            <w:rFonts w:ascii="Cambria Math" w:hAnsi="Cambria Math"/>
            <w:lang w:val="en-US"/>
          </w:rPr>
          <m:t>w=1+</m:t>
        </m:r>
        <m:f>
          <m:fPr>
            <m:ctrlPr>
              <w:rPr>
                <w:rFonts w:ascii="Cambria Math" w:hAnsi="Cambria Math"/>
                <w:i/>
                <w:lang w:val="en-US"/>
              </w:rPr>
            </m:ctrlPr>
          </m:fPr>
          <m:num>
            <m:r>
              <w:rPr>
                <w:rFonts w:ascii="Cambria Math" w:hAnsi="Cambria Math"/>
                <w:lang w:val="en-US"/>
              </w:rPr>
              <m:t>zeros</m:t>
            </m:r>
          </m:num>
          <m:den>
            <m:r>
              <w:rPr>
                <w:rFonts w:ascii="Cambria Math" w:hAnsi="Cambria Math"/>
                <w:lang w:val="en-US"/>
              </w:rPr>
              <m:t>ones</m:t>
            </m:r>
          </m:den>
        </m:f>
      </m:oMath>
      <w:r w:rsidR="001250B6">
        <w:rPr>
          <w:rFonts w:eastAsiaTheme="minorEastAsia"/>
          <w:lang w:val="en-US"/>
        </w:rPr>
        <w:t xml:space="preserve">. </w:t>
      </w:r>
      <w:r w:rsidR="00F85D66">
        <w:rPr>
          <w:rFonts w:eastAsiaTheme="minorEastAsia"/>
          <w:lang w:val="en-US"/>
        </w:rPr>
        <w:t xml:space="preserve">We divided the rows into survival bands of </w:t>
      </w:r>
      <w:r w:rsidR="00694BD6">
        <w:rPr>
          <w:rFonts w:eastAsiaTheme="minorEastAsia"/>
          <w:lang w:val="en-US"/>
        </w:rPr>
        <w:t xml:space="preserve">specified </w:t>
      </w:r>
      <w:r w:rsidR="00D049A7">
        <w:rPr>
          <w:rFonts w:eastAsiaTheme="minorEastAsia"/>
          <w:lang w:val="en-US"/>
        </w:rPr>
        <w:t>widths and</w:t>
      </w:r>
      <w:r w:rsidR="00647660">
        <w:rPr>
          <w:rFonts w:eastAsiaTheme="minorEastAsia"/>
          <w:lang w:val="en-US"/>
        </w:rPr>
        <w:t xml:space="preserve"> summed up the colonies within the bands</w:t>
      </w:r>
      <w:r w:rsidR="00B43D8D">
        <w:rPr>
          <w:rFonts w:eastAsiaTheme="minorEastAsia"/>
          <w:lang w:val="en-US"/>
        </w:rPr>
        <w:t>.</w:t>
      </w:r>
      <w:r w:rsidR="00647660">
        <w:rPr>
          <w:rFonts w:eastAsiaTheme="minorEastAsia"/>
          <w:lang w:val="en-US"/>
        </w:rPr>
        <w:t xml:space="preserve"> </w:t>
      </w:r>
      <w:r w:rsidR="00AE3F1C">
        <w:rPr>
          <w:rFonts w:eastAsiaTheme="minorEastAsia"/>
          <w:lang w:val="en-US"/>
        </w:rPr>
        <w:t xml:space="preserve">Survival profiles were made </w:t>
      </w:r>
      <w:r w:rsidR="00D049A7">
        <w:rPr>
          <w:rFonts w:eastAsiaTheme="minorEastAsia"/>
          <w:lang w:val="en-US"/>
        </w:rPr>
        <w:t xml:space="preserve">by finding the mean survival </w:t>
      </w:r>
      <w:r w:rsidR="00C1542F">
        <w:rPr>
          <w:rFonts w:eastAsiaTheme="minorEastAsia"/>
          <w:lang w:val="en-US"/>
        </w:rPr>
        <w:t xml:space="preserve">within the bands for all </w:t>
      </w:r>
      <w:r w:rsidR="009E776A">
        <w:rPr>
          <w:rFonts w:eastAsiaTheme="minorEastAsia"/>
          <w:lang w:val="en-US"/>
        </w:rPr>
        <w:t>colony map</w:t>
      </w:r>
      <w:r w:rsidR="00C1542F">
        <w:rPr>
          <w:rFonts w:eastAsiaTheme="minorEastAsia"/>
          <w:lang w:val="en-US"/>
        </w:rPr>
        <w:t>s</w:t>
      </w:r>
      <w:r w:rsidR="00AB5E9A">
        <w:rPr>
          <w:rFonts w:eastAsiaTheme="minorEastAsia"/>
          <w:lang w:val="en-US"/>
        </w:rPr>
        <w:t xml:space="preserve"> (see </w:t>
      </w:r>
      <w:r w:rsidR="00AB5E9A">
        <w:rPr>
          <w:rFonts w:eastAsiaTheme="minorEastAsia"/>
          <w:lang w:val="en-US"/>
        </w:rPr>
        <w:fldChar w:fldCharType="begin"/>
      </w:r>
      <w:r w:rsidR="00AB5E9A">
        <w:rPr>
          <w:rFonts w:eastAsiaTheme="minorEastAsia"/>
          <w:lang w:val="en-US"/>
        </w:rPr>
        <w:instrText xml:space="preserve"> REF _Ref101971578 \h </w:instrText>
      </w:r>
      <w:r w:rsidR="004D7B5D">
        <w:rPr>
          <w:rFonts w:eastAsiaTheme="minorEastAsia"/>
          <w:lang w:val="en-US"/>
        </w:rPr>
        <w:instrText xml:space="preserve"> \* MERGEFORMAT </w:instrText>
      </w:r>
      <w:r w:rsidR="00AB5E9A">
        <w:rPr>
          <w:rFonts w:eastAsiaTheme="minorEastAsia"/>
          <w:lang w:val="en-US"/>
        </w:rPr>
      </w:r>
      <w:r w:rsidR="00AB5E9A">
        <w:rPr>
          <w:rFonts w:eastAsiaTheme="minorEastAsia"/>
          <w:lang w:val="en-US"/>
        </w:rPr>
        <w:fldChar w:fldCharType="separate"/>
      </w:r>
      <w:r w:rsidR="00380EB7" w:rsidRPr="00666121">
        <w:rPr>
          <w:lang w:val="en-US"/>
        </w:rPr>
        <w:t xml:space="preserve">Figure </w:t>
      </w:r>
      <w:r w:rsidR="00380EB7">
        <w:rPr>
          <w:noProof/>
          <w:lang w:val="en-US"/>
        </w:rPr>
        <w:t>2</w:t>
      </w:r>
      <w:r w:rsidR="00380EB7">
        <w:rPr>
          <w:noProof/>
          <w:lang w:val="en-US"/>
        </w:rPr>
        <w:noBreakHyphen/>
        <w:t>16</w:t>
      </w:r>
      <w:r w:rsidR="00AB5E9A">
        <w:rPr>
          <w:rFonts w:eastAsiaTheme="minorEastAsia"/>
          <w:lang w:val="en-US"/>
        </w:rPr>
        <w:fldChar w:fldCharType="end"/>
      </w:r>
      <w:r w:rsidR="00AB5E9A">
        <w:rPr>
          <w:rFonts w:eastAsiaTheme="minorEastAsia"/>
          <w:lang w:val="en-US"/>
        </w:rPr>
        <w:t>)</w:t>
      </w:r>
      <w:r w:rsidR="00253539">
        <w:rPr>
          <w:rFonts w:eastAsiaTheme="minorEastAsia"/>
          <w:lang w:val="en-US"/>
        </w:rPr>
        <w:t xml:space="preserve">. </w:t>
      </w:r>
      <w:r w:rsidR="00345116">
        <w:rPr>
          <w:rFonts w:eastAsiaTheme="minorEastAsia"/>
          <w:lang w:val="en-US"/>
        </w:rPr>
        <w:t>The observed survival was compared to the survival predicted by the LQ model</w:t>
      </w:r>
      <w:r w:rsidR="00227C87">
        <w:rPr>
          <w:rFonts w:eastAsiaTheme="minorEastAsia"/>
          <w:lang w:val="en-US"/>
        </w:rPr>
        <w:t xml:space="preserve"> for homogeneous, OPEN field</w:t>
      </w:r>
      <w:r w:rsidR="00345116">
        <w:rPr>
          <w:rFonts w:eastAsiaTheme="minorEastAsia"/>
          <w:lang w:val="en-US"/>
        </w:rPr>
        <w:t xml:space="preserve">. </w:t>
      </w:r>
      <w:r w:rsidR="00061791">
        <w:rPr>
          <w:rFonts w:eastAsiaTheme="minorEastAsia"/>
          <w:lang w:val="en-US"/>
        </w:rPr>
        <w:t xml:space="preserve"> Because </w:t>
      </w:r>
      <w:r w:rsidR="00420EE0">
        <w:rPr>
          <w:rFonts w:eastAsiaTheme="minorEastAsia"/>
          <w:lang w:val="en-US"/>
        </w:rPr>
        <w:t xml:space="preserve">of the heterogeneous dose distribution </w:t>
      </w:r>
      <w:r w:rsidR="00683D10">
        <w:rPr>
          <w:rFonts w:eastAsiaTheme="minorEastAsia"/>
          <w:lang w:val="en-US"/>
        </w:rPr>
        <w:t>generated by the</w:t>
      </w:r>
      <w:r w:rsidR="00420EE0">
        <w:rPr>
          <w:rFonts w:eastAsiaTheme="minorEastAsia"/>
          <w:lang w:val="en-US"/>
        </w:rPr>
        <w:t xml:space="preserve"> GRID, </w:t>
      </w:r>
      <w:r w:rsidR="00E50AD5">
        <w:rPr>
          <w:rFonts w:eastAsiaTheme="minorEastAsia"/>
          <w:lang w:val="en-US"/>
        </w:rPr>
        <w:t xml:space="preserve">predicting survival was done by dividing the mean dose map into </w:t>
      </w:r>
      <w:r w:rsidR="006A5C07">
        <w:rPr>
          <w:rFonts w:eastAsiaTheme="minorEastAsia"/>
          <w:lang w:val="en-US"/>
        </w:rPr>
        <w:t>bands</w:t>
      </w:r>
      <w:r w:rsidR="00D435F9">
        <w:rPr>
          <w:rFonts w:eastAsiaTheme="minorEastAsia"/>
          <w:lang w:val="en-US"/>
        </w:rPr>
        <w:t xml:space="preserve"> of specified widths</w:t>
      </w:r>
      <w:r w:rsidR="006A5C07">
        <w:rPr>
          <w:rFonts w:eastAsiaTheme="minorEastAsia"/>
          <w:lang w:val="en-US"/>
        </w:rPr>
        <w:t>, and finding the mean dose within the bands</w:t>
      </w:r>
      <w:r w:rsidR="00967F4A">
        <w:rPr>
          <w:rFonts w:eastAsiaTheme="minorEastAsia"/>
          <w:lang w:val="en-US"/>
        </w:rPr>
        <w:t xml:space="preserve"> to be</w:t>
      </w:r>
      <w:r w:rsidR="006A5C07">
        <w:rPr>
          <w:rFonts w:eastAsiaTheme="minorEastAsia"/>
          <w:lang w:val="en-US"/>
        </w:rPr>
        <w:t xml:space="preserve"> insert</w:t>
      </w:r>
      <w:r w:rsidR="00967F4A">
        <w:rPr>
          <w:rFonts w:eastAsiaTheme="minorEastAsia"/>
          <w:lang w:val="en-US"/>
        </w:rPr>
        <w:t>ed</w:t>
      </w:r>
      <w:r w:rsidR="006A5C07">
        <w:rPr>
          <w:rFonts w:eastAsiaTheme="minorEastAsia"/>
          <w:lang w:val="en-US"/>
        </w:rPr>
        <w:t xml:space="preserve"> </w:t>
      </w:r>
      <w:r w:rsidR="001D1017">
        <w:rPr>
          <w:rFonts w:eastAsiaTheme="minorEastAsia"/>
          <w:lang w:val="en-US"/>
        </w:rPr>
        <w:t>into the LQ model</w:t>
      </w:r>
      <w:r w:rsidR="00D435F9">
        <w:rPr>
          <w:rFonts w:eastAsiaTheme="minorEastAsia"/>
          <w:lang w:val="en-US"/>
        </w:rPr>
        <w:t>.</w:t>
      </w:r>
      <w:r w:rsidR="003E49EA">
        <w:rPr>
          <w:rFonts w:eastAsiaTheme="minorEastAsia"/>
          <w:lang w:val="en-US"/>
        </w:rPr>
        <w:t xml:space="preserve"> </w:t>
      </w:r>
    </w:p>
    <w:p w14:paraId="2DC81297" w14:textId="77777777" w:rsidR="005C3CEB" w:rsidRDefault="005C3CEB" w:rsidP="004D7B5D">
      <w:pPr>
        <w:keepNext/>
        <w:spacing w:line="360" w:lineRule="auto"/>
      </w:pPr>
      <w:r>
        <w:rPr>
          <w:rFonts w:eastAsiaTheme="minorEastAsia"/>
          <w:noProof/>
          <w:lang w:val="en-US"/>
        </w:rPr>
        <w:drawing>
          <wp:inline distT="0" distB="0" distL="0" distR="0" wp14:anchorId="464C146F" wp14:editId="55704C63">
            <wp:extent cx="5564221" cy="2578725"/>
            <wp:effectExtent l="0" t="0" r="0" b="0"/>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rotWithShape="1">
                    <a:blip r:embed="rId54">
                      <a:extLst>
                        <a:ext uri="{28A0092B-C50C-407E-A947-70E740481C1C}">
                          <a14:useLocalDpi xmlns:a14="http://schemas.microsoft.com/office/drawing/2010/main" val="0"/>
                        </a:ext>
                      </a:extLst>
                    </a:blip>
                    <a:srcRect l="6425" t="14429" r="12933" b="19129"/>
                    <a:stretch/>
                  </pic:blipFill>
                  <pic:spPr bwMode="auto">
                    <a:xfrm>
                      <a:off x="0" y="0"/>
                      <a:ext cx="5573316" cy="2582940"/>
                    </a:xfrm>
                    <a:prstGeom prst="rect">
                      <a:avLst/>
                    </a:prstGeom>
                    <a:ln>
                      <a:noFill/>
                    </a:ln>
                    <a:extLst>
                      <a:ext uri="{53640926-AAD7-44D8-BBD7-CCE9431645EC}">
                        <a14:shadowObscured xmlns:a14="http://schemas.microsoft.com/office/drawing/2010/main"/>
                      </a:ext>
                    </a:extLst>
                  </pic:spPr>
                </pic:pic>
              </a:graphicData>
            </a:graphic>
          </wp:inline>
        </w:drawing>
      </w:r>
    </w:p>
    <w:p w14:paraId="74C9DEBB" w14:textId="09C6D184" w:rsidR="00DC4EDA" w:rsidRDefault="005C3CEB" w:rsidP="004D7B5D">
      <w:pPr>
        <w:pStyle w:val="Caption"/>
        <w:spacing w:line="360" w:lineRule="auto"/>
        <w:rPr>
          <w:rFonts w:eastAsiaTheme="minorEastAsia"/>
          <w:lang w:val="en-US"/>
        </w:rPr>
      </w:pPr>
      <w:bookmarkStart w:id="164" w:name="_Ref101971578"/>
      <w:r w:rsidRPr="0066612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16</w:t>
      </w:r>
      <w:r w:rsidR="00543048">
        <w:rPr>
          <w:lang w:val="en-US"/>
        </w:rPr>
        <w:fldChar w:fldCharType="end"/>
      </w:r>
      <w:bookmarkEnd w:id="164"/>
      <w:r w:rsidRPr="00666121">
        <w:rPr>
          <w:lang w:val="en-US"/>
        </w:rPr>
        <w:t xml:space="preserve">. </w:t>
      </w:r>
      <w:r w:rsidR="003B4AEE">
        <w:rPr>
          <w:lang w:val="en-US"/>
        </w:rPr>
        <w:t>Illustration of 1D analysis of striped GRID irradiated cell flask</w:t>
      </w:r>
      <w:r w:rsidR="00F12C2A">
        <w:rPr>
          <w:lang w:val="en-US"/>
        </w:rPr>
        <w:t>.</w:t>
      </w:r>
      <w:r w:rsidR="00B976B0">
        <w:rPr>
          <w:lang w:val="en-US"/>
        </w:rPr>
        <w:t xml:space="preserve"> The</w:t>
      </w:r>
      <w:r w:rsidR="008B6226">
        <w:rPr>
          <w:lang w:val="en-US"/>
        </w:rPr>
        <w:t xml:space="preserve"> colony maps were generated from segmented</w:t>
      </w:r>
      <w:r w:rsidR="00B976B0">
        <w:rPr>
          <w:lang w:val="en-US"/>
        </w:rPr>
        <w:t xml:space="preserve"> cell flask</w:t>
      </w:r>
      <w:r w:rsidR="008B6226">
        <w:rPr>
          <w:lang w:val="en-US"/>
        </w:rPr>
        <w:t xml:space="preserve"> </w:t>
      </w:r>
      <w:r w:rsidR="00C752CC">
        <w:rPr>
          <w:lang w:val="en-US"/>
        </w:rPr>
        <w:t xml:space="preserve">and </w:t>
      </w:r>
      <w:r w:rsidR="00B976B0">
        <w:rPr>
          <w:lang w:val="en-US"/>
        </w:rPr>
        <w:t xml:space="preserve">divided into bands of 1 mm width, where the colonies within </w:t>
      </w:r>
      <w:r w:rsidR="00C67CA9">
        <w:rPr>
          <w:lang w:val="en-US"/>
        </w:rPr>
        <w:t>these bands were counted.</w:t>
      </w:r>
      <w:r w:rsidR="00B976B0">
        <w:rPr>
          <w:rFonts w:eastAsiaTheme="minorEastAsia"/>
          <w:lang w:val="en-US"/>
        </w:rPr>
        <w:t xml:space="preserve"> </w:t>
      </w:r>
      <w:r w:rsidR="00EB0BB2">
        <w:rPr>
          <w:rFonts w:eastAsiaTheme="minorEastAsia"/>
          <w:lang w:val="en-US"/>
        </w:rPr>
        <w:t xml:space="preserve">Note: </w:t>
      </w:r>
      <w:r w:rsidR="004D2F2A">
        <w:rPr>
          <w:rFonts w:eastAsiaTheme="minorEastAsia"/>
          <w:lang w:val="en-US"/>
        </w:rPr>
        <w:t>The figure is meant for visualization.</w:t>
      </w:r>
      <w:r w:rsidR="00B60552">
        <w:rPr>
          <w:rFonts w:eastAsiaTheme="minorEastAsia"/>
          <w:lang w:val="en-US"/>
        </w:rPr>
        <w:t xml:space="preserve"> </w:t>
      </w:r>
    </w:p>
    <w:p w14:paraId="0397651E" w14:textId="784CA7A2" w:rsidR="00163982" w:rsidRDefault="00163982" w:rsidP="004D7B5D">
      <w:pPr>
        <w:spacing w:line="360" w:lineRule="auto"/>
        <w:rPr>
          <w:lang w:val="en-US"/>
        </w:rPr>
      </w:pPr>
    </w:p>
    <w:p w14:paraId="7F65A513" w14:textId="0256F8B5" w:rsidR="00650B40" w:rsidRDefault="00650B40" w:rsidP="004D7B5D">
      <w:pPr>
        <w:pStyle w:val="Heading3"/>
        <w:spacing w:line="360" w:lineRule="auto"/>
        <w:rPr>
          <w:lang w:val="en-US"/>
        </w:rPr>
      </w:pPr>
      <w:bookmarkStart w:id="165" w:name="_Ref106906732"/>
      <w:bookmarkStart w:id="166" w:name="_Toc107354699"/>
      <w:r>
        <w:rPr>
          <w:lang w:val="en-US"/>
        </w:rPr>
        <w:t xml:space="preserve">2D </w:t>
      </w:r>
      <w:r w:rsidR="0075160D">
        <w:rPr>
          <w:lang w:val="en-US"/>
        </w:rPr>
        <w:t>survival a</w:t>
      </w:r>
      <w:r>
        <w:rPr>
          <w:lang w:val="en-US"/>
        </w:rPr>
        <w:t>nalysis</w:t>
      </w:r>
      <w:bookmarkEnd w:id="165"/>
      <w:bookmarkEnd w:id="166"/>
    </w:p>
    <w:p w14:paraId="5C2CDE25" w14:textId="6277AF6A" w:rsidR="00AC6AC2" w:rsidRPr="00AC6AC2" w:rsidRDefault="008F256A" w:rsidP="004D7B5D">
      <w:pPr>
        <w:spacing w:line="360" w:lineRule="auto"/>
        <w:rPr>
          <w:lang w:val="en-US"/>
        </w:rPr>
      </w:pPr>
      <w:r>
        <w:rPr>
          <w:lang w:val="en-US"/>
        </w:rPr>
        <w:t>The 1D</w:t>
      </w:r>
      <w:r w:rsidR="00AC6AC2">
        <w:rPr>
          <w:lang w:val="en-US"/>
        </w:rPr>
        <w:t xml:space="preserve"> method of analysis was best suited for striped GRID as the survival naturally separated into high and low survival bands following the shape of the GRID. </w:t>
      </w:r>
      <w:r w:rsidR="002B1223">
        <w:rPr>
          <w:lang w:val="en-US"/>
        </w:rPr>
        <w:t>However, such a model would not work for dotted GRID</w:t>
      </w:r>
      <w:r w:rsidR="003340F5">
        <w:rPr>
          <w:lang w:val="en-US"/>
        </w:rPr>
        <w:t>, and</w:t>
      </w:r>
      <w:r w:rsidR="00AC6AC2">
        <w:rPr>
          <w:lang w:val="en-US"/>
        </w:rPr>
        <w:t xml:space="preserve"> we wanted </w:t>
      </w:r>
      <w:r w:rsidR="003340F5">
        <w:rPr>
          <w:lang w:val="en-US"/>
        </w:rPr>
        <w:t>an</w:t>
      </w:r>
      <w:r w:rsidR="00AC6AC2">
        <w:rPr>
          <w:lang w:val="en-US"/>
        </w:rPr>
        <w:t xml:space="preserve"> analysis </w:t>
      </w:r>
      <w:r w:rsidR="003340F5">
        <w:rPr>
          <w:lang w:val="en-US"/>
        </w:rPr>
        <w:t>that was</w:t>
      </w:r>
      <w:r w:rsidR="00AC6AC2">
        <w:rPr>
          <w:lang w:val="en-US"/>
        </w:rPr>
        <w:t xml:space="preserve"> independent </w:t>
      </w:r>
      <w:r w:rsidR="003340F5">
        <w:rPr>
          <w:lang w:val="en-US"/>
        </w:rPr>
        <w:t>of</w:t>
      </w:r>
      <w:r w:rsidR="00AC6AC2">
        <w:rPr>
          <w:lang w:val="en-US"/>
        </w:rPr>
        <w:t xml:space="preserve"> GRID configuration</w:t>
      </w:r>
      <w:r w:rsidR="00200EBC">
        <w:rPr>
          <w:lang w:val="en-US"/>
        </w:rPr>
        <w:t>. We</w:t>
      </w:r>
      <w:r w:rsidR="00AC6AC2">
        <w:rPr>
          <w:lang w:val="en-US"/>
        </w:rPr>
        <w:t xml:space="preserve"> therefore introduced a 2D analysis method</w:t>
      </w:r>
      <w:r w:rsidR="00C269D3">
        <w:rPr>
          <w:lang w:val="en-US"/>
        </w:rPr>
        <w:t xml:space="preserve"> where the </w:t>
      </w:r>
      <w:r w:rsidR="00B0470A">
        <w:rPr>
          <w:lang w:val="en-US"/>
        </w:rPr>
        <w:t>colony maps</w:t>
      </w:r>
      <w:r w:rsidR="00C269D3">
        <w:rPr>
          <w:lang w:val="en-US"/>
        </w:rPr>
        <w:t xml:space="preserve"> w</w:t>
      </w:r>
      <w:r w:rsidR="00B0470A">
        <w:rPr>
          <w:lang w:val="en-US"/>
        </w:rPr>
        <w:t>ere</w:t>
      </w:r>
      <w:r w:rsidR="00C269D3">
        <w:rPr>
          <w:lang w:val="en-US"/>
        </w:rPr>
        <w:t xml:space="preserve"> divided into equally sized quadrats</w:t>
      </w:r>
      <w:r w:rsidR="00AA2D51">
        <w:rPr>
          <w:lang w:val="en-US"/>
        </w:rPr>
        <w:t xml:space="preserve"> </w:t>
      </w:r>
      <w:r w:rsidR="00274738">
        <w:rPr>
          <w:lang w:val="en-US"/>
        </w:rPr>
        <w:t>and</w:t>
      </w:r>
      <w:r w:rsidR="00AA2D51">
        <w:rPr>
          <w:lang w:val="en-US"/>
        </w:rPr>
        <w:t xml:space="preserve"> the number of colonies within were summed</w:t>
      </w:r>
      <w:r w:rsidR="00B67E01">
        <w:rPr>
          <w:lang w:val="en-US"/>
        </w:rPr>
        <w:t xml:space="preserve"> and fitted with Poisson regression</w:t>
      </w:r>
      <w:r w:rsidR="00AF1845">
        <w:rPr>
          <w:lang w:val="en-US"/>
        </w:rPr>
        <w:t xml:space="preserve"> (see </w:t>
      </w:r>
      <w:r w:rsidR="00AF1845">
        <w:rPr>
          <w:lang w:val="en-US"/>
        </w:rPr>
        <w:fldChar w:fldCharType="begin"/>
      </w:r>
      <w:r w:rsidR="00AF1845">
        <w:rPr>
          <w:lang w:val="en-US"/>
        </w:rPr>
        <w:instrText xml:space="preserve"> REF _Ref99552466 \r \h  \* MERGEFORMAT </w:instrText>
      </w:r>
      <w:r w:rsidR="00AF1845">
        <w:rPr>
          <w:lang w:val="en-US"/>
        </w:rPr>
      </w:r>
      <w:r w:rsidR="00AF1845">
        <w:rPr>
          <w:lang w:val="en-US"/>
        </w:rPr>
        <w:fldChar w:fldCharType="separate"/>
      </w:r>
      <w:r w:rsidR="00AF1845">
        <w:rPr>
          <w:lang w:val="en-US"/>
        </w:rPr>
        <w:t>1.6.2</w:t>
      </w:r>
      <w:r w:rsidR="00AF1845">
        <w:rPr>
          <w:lang w:val="en-US"/>
        </w:rPr>
        <w:fldChar w:fldCharType="end"/>
      </w:r>
      <w:r w:rsidR="00AF1845">
        <w:rPr>
          <w:lang w:val="en-US"/>
        </w:rPr>
        <w:t>)</w:t>
      </w:r>
      <w:r w:rsidR="00B67E01">
        <w:rPr>
          <w:lang w:val="en-US"/>
        </w:rPr>
        <w:t xml:space="preserve">. </w:t>
      </w:r>
      <w:r w:rsidR="00AF1845">
        <w:rPr>
          <w:lang w:val="en-US"/>
        </w:rPr>
        <w:t xml:space="preserve">The Poisson regression was chosen because </w:t>
      </w:r>
      <w:r w:rsidR="007E191E">
        <w:rPr>
          <w:lang w:val="en-US"/>
        </w:rPr>
        <w:t xml:space="preserve">the </w:t>
      </w:r>
      <w:r w:rsidR="00EC3B8A">
        <w:rPr>
          <w:lang w:val="en-US"/>
        </w:rPr>
        <w:t xml:space="preserve">cell survival can be assumed </w:t>
      </w:r>
      <w:r w:rsidR="00FC19B0">
        <w:rPr>
          <w:lang w:val="en-US"/>
        </w:rPr>
        <w:t>to be Poisson distributed</w:t>
      </w:r>
      <w:r w:rsidR="004624C2">
        <w:rPr>
          <w:lang w:val="en-US"/>
        </w:rPr>
        <w:t xml:space="preserve">. </w:t>
      </w:r>
      <w:r w:rsidR="006F0921">
        <w:rPr>
          <w:lang w:val="en-US"/>
        </w:rPr>
        <w:t>Also,</w:t>
      </w:r>
      <w:r w:rsidR="004624C2">
        <w:rPr>
          <w:lang w:val="en-US"/>
        </w:rPr>
        <w:t xml:space="preserve"> </w:t>
      </w:r>
      <w:r w:rsidR="009D2188">
        <w:rPr>
          <w:lang w:val="en-US"/>
        </w:rPr>
        <w:t>since</w:t>
      </w:r>
      <w:r w:rsidR="004624C2">
        <w:rPr>
          <w:lang w:val="en-US"/>
        </w:rPr>
        <w:t xml:space="preserve"> w</w:t>
      </w:r>
      <w:r w:rsidR="009D2188">
        <w:rPr>
          <w:lang w:val="en-US"/>
        </w:rPr>
        <w:t>e</w:t>
      </w:r>
      <w:r w:rsidR="004624C2">
        <w:rPr>
          <w:lang w:val="en-US"/>
        </w:rPr>
        <w:t xml:space="preserve"> </w:t>
      </w:r>
      <w:r w:rsidR="00627734">
        <w:rPr>
          <w:lang w:val="en-US"/>
        </w:rPr>
        <w:t>divided the area into quadrats</w:t>
      </w:r>
      <w:r w:rsidR="000D2D61">
        <w:rPr>
          <w:lang w:val="en-US"/>
        </w:rPr>
        <w:t xml:space="preserve"> </w:t>
      </w:r>
      <w:r w:rsidR="003552AD">
        <w:rPr>
          <w:lang w:val="en-US"/>
        </w:rPr>
        <w:t xml:space="preserve">it was not straightforward </w:t>
      </w:r>
      <w:r w:rsidR="000D2D61">
        <w:rPr>
          <w:lang w:val="en-US"/>
        </w:rPr>
        <w:t>to normalize the data with control</w:t>
      </w:r>
      <w:r w:rsidR="00A831BA">
        <w:rPr>
          <w:lang w:val="en-US"/>
        </w:rPr>
        <w:t xml:space="preserve"> leaving us with whole number survival not SF</w:t>
      </w:r>
      <w:r w:rsidR="000551CA">
        <w:rPr>
          <w:lang w:val="en-US"/>
        </w:rPr>
        <w:t xml:space="preserve">, which is suitable for the Poisson regression. </w:t>
      </w:r>
    </w:p>
    <w:p w14:paraId="5EDD030F" w14:textId="6804F5DD" w:rsidR="00AC6AC2" w:rsidRPr="00AC6AC2" w:rsidRDefault="00AC6AC2" w:rsidP="004D7B5D">
      <w:pPr>
        <w:pStyle w:val="Heading4"/>
        <w:spacing w:line="360" w:lineRule="auto"/>
        <w:rPr>
          <w:lang w:val="en-US"/>
        </w:rPr>
      </w:pPr>
      <w:bookmarkStart w:id="167" w:name="_Ref103781412"/>
      <w:r>
        <w:rPr>
          <w:lang w:val="en-US"/>
        </w:rPr>
        <w:t>Pooling</w:t>
      </w:r>
      <w:bookmarkEnd w:id="167"/>
    </w:p>
    <w:p w14:paraId="6E1E4F72" w14:textId="511EA764" w:rsidR="00A14096" w:rsidRDefault="003F2B1A" w:rsidP="004D7B5D">
      <w:pPr>
        <w:spacing w:line="360" w:lineRule="auto"/>
        <w:rPr>
          <w:lang w:val="en-US"/>
        </w:rPr>
      </w:pPr>
      <w:r>
        <w:rPr>
          <w:lang w:val="en-US"/>
        </w:rPr>
        <w:t xml:space="preserve">We started by dividing the </w:t>
      </w:r>
      <w:r w:rsidR="00DC6B6D">
        <w:rPr>
          <w:lang w:val="en-US"/>
        </w:rPr>
        <w:t xml:space="preserve">registered </w:t>
      </w:r>
      <w:r w:rsidR="001929B2">
        <w:rPr>
          <w:lang w:val="en-US"/>
        </w:rPr>
        <w:t>colony maps</w:t>
      </w:r>
      <w:r w:rsidR="00DC6B6D">
        <w:rPr>
          <w:lang w:val="en-US"/>
        </w:rPr>
        <w:t xml:space="preserve"> and dosimetry films into </w:t>
      </w:r>
      <w:r w:rsidR="004F6421">
        <w:rPr>
          <w:lang w:val="en-US"/>
        </w:rPr>
        <w:t xml:space="preserve">equally sized quadrats. </w:t>
      </w:r>
      <w:r w:rsidR="00C94F77">
        <w:rPr>
          <w:lang w:val="en-US"/>
        </w:rPr>
        <w:t xml:space="preserve">Because of the </w:t>
      </w:r>
      <w:r w:rsidR="001F0735">
        <w:rPr>
          <w:lang w:val="en-US"/>
        </w:rPr>
        <w:t xml:space="preserve">geometrical displacement mentioned in </w:t>
      </w:r>
      <w:r w:rsidR="001F0735">
        <w:rPr>
          <w:lang w:val="en-US"/>
        </w:rPr>
        <w:fldChar w:fldCharType="begin"/>
      </w:r>
      <w:r w:rsidR="001F0735">
        <w:rPr>
          <w:lang w:val="en-US"/>
        </w:rPr>
        <w:instrText xml:space="preserve"> REF _Ref102036524 \r \h </w:instrText>
      </w:r>
      <w:r w:rsidR="004D7B5D">
        <w:rPr>
          <w:lang w:val="en-US"/>
        </w:rPr>
        <w:instrText xml:space="preserve"> \* MERGEFORMAT </w:instrText>
      </w:r>
      <w:r w:rsidR="001F0735">
        <w:rPr>
          <w:lang w:val="en-US"/>
        </w:rPr>
      </w:r>
      <w:r w:rsidR="001F0735">
        <w:rPr>
          <w:lang w:val="en-US"/>
        </w:rPr>
        <w:fldChar w:fldCharType="separate"/>
      </w:r>
      <w:r w:rsidR="00380EB7">
        <w:rPr>
          <w:lang w:val="en-US"/>
        </w:rPr>
        <w:t>2.1.2.3</w:t>
      </w:r>
      <w:r w:rsidR="001F0735">
        <w:rPr>
          <w:lang w:val="en-US"/>
        </w:rPr>
        <w:fldChar w:fldCharType="end"/>
      </w:r>
      <w:r w:rsidR="002438F9">
        <w:rPr>
          <w:lang w:val="en-US"/>
        </w:rPr>
        <w:t>,</w:t>
      </w:r>
      <w:r w:rsidR="00083CF9">
        <w:rPr>
          <w:lang w:val="en-US"/>
        </w:rPr>
        <w:t xml:space="preserve"> after registration, the </w:t>
      </w:r>
      <w:r w:rsidR="006B4DF8">
        <w:rPr>
          <w:lang w:val="en-US"/>
        </w:rPr>
        <w:t xml:space="preserve">GRID patterns would match nicely but the </w:t>
      </w:r>
      <w:r w:rsidR="00C40EC4">
        <w:rPr>
          <w:lang w:val="en-US"/>
        </w:rPr>
        <w:t>edges of the image would not</w:t>
      </w:r>
      <w:r w:rsidR="006B4DF8">
        <w:rPr>
          <w:lang w:val="en-US"/>
        </w:rPr>
        <w:t xml:space="preserve">. </w:t>
      </w:r>
      <w:r w:rsidR="005A2A0D">
        <w:rPr>
          <w:lang w:val="en-US"/>
        </w:rPr>
        <w:t>This</w:t>
      </w:r>
      <w:r w:rsidR="002A09B5">
        <w:rPr>
          <w:lang w:val="en-US"/>
        </w:rPr>
        <w:t xml:space="preserve"> limited </w:t>
      </w:r>
      <w:r w:rsidR="004710FF">
        <w:rPr>
          <w:lang w:val="en-US"/>
        </w:rPr>
        <w:t xml:space="preserve">the area where we had accurate dose measurements, thereby limiting the amount of survival data we could include. </w:t>
      </w:r>
      <w:r w:rsidR="00830EB5">
        <w:rPr>
          <w:lang w:val="en-US"/>
        </w:rPr>
        <w:br/>
      </w:r>
      <w:r w:rsidR="002D6D17">
        <w:rPr>
          <w:lang w:val="en-US"/>
        </w:rPr>
        <w:t xml:space="preserve">The number of colonies within each quadrat was summed using a </w:t>
      </w:r>
      <w:r w:rsidR="00E6227C">
        <w:rPr>
          <w:i/>
          <w:iCs/>
          <w:lang w:val="en-US"/>
        </w:rPr>
        <w:t xml:space="preserve">python </w:t>
      </w:r>
      <w:r w:rsidR="008B40C3">
        <w:rPr>
          <w:lang w:val="en-US"/>
        </w:rPr>
        <w:t>function</w:t>
      </w:r>
      <w:r w:rsidR="00E6227C">
        <w:rPr>
          <w:lang w:val="en-US"/>
        </w:rPr>
        <w:t xml:space="preserve"> called </w:t>
      </w:r>
      <w:r w:rsidR="00E6227C">
        <w:rPr>
          <w:i/>
          <w:iCs/>
          <w:lang w:val="en-US"/>
        </w:rPr>
        <w:t xml:space="preserve">LPPOOL2D </w:t>
      </w:r>
      <w:r w:rsidR="00E6227C">
        <w:rPr>
          <w:lang w:val="en-US"/>
        </w:rPr>
        <w:t xml:space="preserve">from the </w:t>
      </w:r>
      <w:proofErr w:type="spellStart"/>
      <w:r w:rsidR="00E6227C">
        <w:rPr>
          <w:i/>
          <w:iCs/>
          <w:lang w:val="en-US"/>
        </w:rPr>
        <w:t>pytorch</w:t>
      </w:r>
      <w:proofErr w:type="spellEnd"/>
      <w:r w:rsidR="00E6227C">
        <w:rPr>
          <w:i/>
          <w:iCs/>
          <w:lang w:val="en-US"/>
        </w:rPr>
        <w:t xml:space="preserve"> </w:t>
      </w:r>
      <w:r w:rsidR="00E6227C">
        <w:rPr>
          <w:lang w:val="en-US"/>
        </w:rPr>
        <w:t>library</w:t>
      </w:r>
      <w:r w:rsidR="000F4F43">
        <w:rPr>
          <w:lang w:val="en-US"/>
        </w:rPr>
        <w:t xml:space="preserve"> </w:t>
      </w:r>
      <w:r w:rsidR="000F4F43">
        <w:rPr>
          <w:i/>
          <w:iCs/>
          <w:lang w:val="en-US"/>
        </w:rPr>
        <w:fldChar w:fldCharType="begin"/>
      </w:r>
      <w:r w:rsidR="000F4F43">
        <w:rPr>
          <w:i/>
          <w:iCs/>
          <w:lang w:val="en-US"/>
        </w:rPr>
        <w:instrText xml:space="preserve"> ADDIN ZOTERO_ITEM CSL_CITATION {"citationID":"nGIVfDn8","properties":{"formattedCitation":"({\\i{}LPPool2d \\uc0\\u8212{} PyTorch 1.11.0 Documentation}, n.d.)","plainCitation":"(LPPool2d — PyTorch 1.11.0 Documentation, n.d.)","noteIndex":0},"citationItems":[{"id":500,"uris":["http://zotero.org/users/9228513/items/PL7D5LGF"],"itemData":{"id":500,"type":"webpage","title":"LPPool2d — PyTorch 1.11.0 documentation","URL":"https://pytorch.org/docs/stable/generated/torch.nn.LPPool2d.html","accessed":{"date-parts":[["2022",4,28]]}}}],"schema":"https://github.com/citation-style-language/schema/raw/master/csl-citation.json"} </w:instrText>
      </w:r>
      <w:r w:rsidR="000F4F43">
        <w:rPr>
          <w:i/>
          <w:iCs/>
          <w:lang w:val="en-US"/>
        </w:rPr>
        <w:fldChar w:fldCharType="separate"/>
      </w:r>
      <w:r w:rsidR="000F4F43" w:rsidRPr="00B67BE8">
        <w:rPr>
          <w:rFonts w:cs="Times New Roman"/>
          <w:szCs w:val="24"/>
          <w:lang w:val="en-US"/>
        </w:rPr>
        <w:t>(</w:t>
      </w:r>
      <w:r w:rsidR="000F4F43" w:rsidRPr="00B67BE8">
        <w:rPr>
          <w:rFonts w:cs="Times New Roman"/>
          <w:i/>
          <w:iCs/>
          <w:szCs w:val="24"/>
          <w:lang w:val="en-US"/>
        </w:rPr>
        <w:t xml:space="preserve">LPPool2d — </w:t>
      </w:r>
      <w:proofErr w:type="spellStart"/>
      <w:r w:rsidR="000F4F43" w:rsidRPr="00B67BE8">
        <w:rPr>
          <w:rFonts w:cs="Times New Roman"/>
          <w:i/>
          <w:iCs/>
          <w:szCs w:val="24"/>
          <w:lang w:val="en-US"/>
        </w:rPr>
        <w:t>PyTorch</w:t>
      </w:r>
      <w:proofErr w:type="spellEnd"/>
      <w:r w:rsidR="000F4F43" w:rsidRPr="00B67BE8">
        <w:rPr>
          <w:rFonts w:cs="Times New Roman"/>
          <w:i/>
          <w:iCs/>
          <w:szCs w:val="24"/>
          <w:lang w:val="en-US"/>
        </w:rPr>
        <w:t xml:space="preserve"> 1.11.0 Documentation</w:t>
      </w:r>
      <w:r w:rsidR="000F4F43" w:rsidRPr="00B67BE8">
        <w:rPr>
          <w:rFonts w:cs="Times New Roman"/>
          <w:szCs w:val="24"/>
          <w:lang w:val="en-US"/>
        </w:rPr>
        <w:t>, n.d.)</w:t>
      </w:r>
      <w:r w:rsidR="000F4F43">
        <w:rPr>
          <w:i/>
          <w:iCs/>
          <w:lang w:val="en-US"/>
        </w:rPr>
        <w:fldChar w:fldCharType="end"/>
      </w:r>
      <w:r w:rsidR="00171142">
        <w:rPr>
          <w:lang w:val="en-US"/>
        </w:rPr>
        <w:t xml:space="preserve">. </w:t>
      </w:r>
      <w:r w:rsidR="009E5FDF">
        <w:rPr>
          <w:lang w:val="en-US"/>
        </w:rPr>
        <w:t xml:space="preserve">The function </w:t>
      </w:r>
      <w:r w:rsidR="00180F86">
        <w:rPr>
          <w:lang w:val="en-US"/>
        </w:rPr>
        <w:t xml:space="preserve">lets a </w:t>
      </w:r>
      <w:r w:rsidR="00BC14D1">
        <w:rPr>
          <w:lang w:val="en-US"/>
        </w:rPr>
        <w:t>n</w:t>
      </w:r>
      <w:r w:rsidR="0098227F">
        <w:rPr>
          <w:lang w:val="en-US"/>
        </w:rPr>
        <w:t xml:space="preserve"> x </w:t>
      </w:r>
      <w:r w:rsidR="00BC14D1">
        <w:rPr>
          <w:lang w:val="en-US"/>
        </w:rPr>
        <w:t xml:space="preserve">n </w:t>
      </w:r>
      <w:r w:rsidR="0098227F">
        <w:rPr>
          <w:lang w:val="en-US"/>
        </w:rPr>
        <w:t xml:space="preserve">kernel </w:t>
      </w:r>
      <w:r w:rsidR="004C08AF">
        <w:rPr>
          <w:lang w:val="en-US"/>
        </w:rPr>
        <w:t>move in strides across the image</w:t>
      </w:r>
      <w:r w:rsidR="00F4758B">
        <w:rPr>
          <w:lang w:val="en-US"/>
        </w:rPr>
        <w:t>,</w:t>
      </w:r>
      <w:r w:rsidR="00DE796F">
        <w:rPr>
          <w:lang w:val="en-US"/>
        </w:rPr>
        <w:t xml:space="preserve"> </w:t>
      </w:r>
      <w:r w:rsidR="00C77E8A">
        <w:rPr>
          <w:lang w:val="en-US"/>
        </w:rPr>
        <w:t>computing the power-average</w:t>
      </w:r>
      <w:r w:rsidR="004502E7">
        <w:rPr>
          <w:lang w:val="en-US"/>
        </w:rPr>
        <w:t xml:space="preserve"> within the kernel </w:t>
      </w:r>
      <w:r w:rsidR="00C77E8A">
        <w:rPr>
          <w:lang w:val="en-US"/>
        </w:rPr>
        <w:t xml:space="preserve"> </w:t>
      </w:r>
    </w:p>
    <w:p w14:paraId="3F9F93DA" w14:textId="14813270" w:rsidR="00C77E8A" w:rsidRDefault="00207762" w:rsidP="004D7B5D">
      <w:pPr>
        <w:spacing w:line="360" w:lineRule="auto"/>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rad>
            <m:radPr>
              <m:ctrlPr>
                <w:rPr>
                  <w:rFonts w:ascii="Cambria Math" w:hAnsi="Cambria Math"/>
                  <w:i/>
                  <w:lang w:val="en-US"/>
                </w:rPr>
              </m:ctrlPr>
            </m:radPr>
            <m:deg>
              <m:r>
                <w:rPr>
                  <w:rFonts w:ascii="Cambria Math" w:hAnsi="Cambria Math"/>
                  <w:lang w:val="en-US"/>
                </w:rPr>
                <m:t>p</m:t>
              </m:r>
            </m:deg>
            <m:e>
              <m:nary>
                <m:naryPr>
                  <m:chr m:val="∑"/>
                  <m:limLoc m:val="undOvr"/>
                  <m:supHide m:val="1"/>
                  <m:ctrlPr>
                    <w:rPr>
                      <w:rFonts w:ascii="Cambria Math" w:hAnsi="Cambria Math"/>
                      <w:i/>
                      <w:lang w:val="en-US"/>
                    </w:rPr>
                  </m:ctrlPr>
                </m:naryPr>
                <m:sub>
                  <m:r>
                    <w:rPr>
                      <w:rFonts w:ascii="Cambria Math" w:hAnsi="Cambria Math"/>
                      <w:lang w:val="en-US"/>
                    </w:rPr>
                    <m:t>x ∈X</m:t>
                  </m:r>
                </m:sub>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p</m:t>
                      </m:r>
                    </m:sup>
                  </m:sSup>
                </m:e>
              </m:nary>
            </m:e>
          </m:rad>
          <m:r>
            <w:rPr>
              <w:rFonts w:ascii="Cambria Math" w:eastAsiaTheme="minorEastAsia" w:hAnsi="Cambria Math"/>
              <w:lang w:val="en-US"/>
            </w:rPr>
            <m:t xml:space="preserve"> .</m:t>
          </m:r>
        </m:oMath>
      </m:oMathPara>
    </w:p>
    <w:p w14:paraId="44C88E18" w14:textId="7881B5D6" w:rsidR="004C684D" w:rsidRDefault="00FE1E42" w:rsidP="004C684D">
      <w:pPr>
        <w:spacing w:before="240" w:after="160" w:line="360" w:lineRule="auto"/>
        <w:rPr>
          <w:rFonts w:eastAsiaTheme="minorEastAsia"/>
          <w:lang w:val="en-US"/>
        </w:rPr>
      </w:pPr>
      <w:r>
        <w:rPr>
          <w:lang w:val="en-US"/>
        </w:rPr>
        <w:t xml:space="preserve">Setting </w:t>
      </w:r>
      <m:oMath>
        <m:r>
          <w:rPr>
            <w:rFonts w:ascii="Cambria Math" w:hAnsi="Cambria Math"/>
            <w:lang w:val="en-US"/>
          </w:rPr>
          <m:t>p</m:t>
        </m:r>
      </m:oMath>
      <w:r>
        <w:rPr>
          <w:rFonts w:eastAsiaTheme="minorEastAsia"/>
          <w:lang w:val="en-US"/>
        </w:rPr>
        <w:t xml:space="preserve"> to 1, it simply finds the sum</w:t>
      </w:r>
      <w:r w:rsidR="00BB5580">
        <w:rPr>
          <w:rFonts w:eastAsiaTheme="minorEastAsia"/>
          <w:lang w:val="en-US"/>
        </w:rPr>
        <w:t xml:space="preserve"> of the pixels</w:t>
      </w:r>
      <w:r>
        <w:rPr>
          <w:rFonts w:eastAsiaTheme="minorEastAsia"/>
          <w:lang w:val="en-US"/>
        </w:rPr>
        <w:t xml:space="preserve"> within each kernel. </w:t>
      </w:r>
      <w:r w:rsidR="00A5230C">
        <w:rPr>
          <w:rFonts w:eastAsiaTheme="minorEastAsia"/>
          <w:lang w:val="en-US"/>
        </w:rPr>
        <w:t>W</w:t>
      </w:r>
      <w:r w:rsidR="001B5B85">
        <w:rPr>
          <w:rFonts w:eastAsiaTheme="minorEastAsia"/>
          <w:lang w:val="en-US"/>
        </w:rPr>
        <w:t xml:space="preserve">e talk about kernels as </w:t>
      </w:r>
      <w:r w:rsidR="00A5230C">
        <w:rPr>
          <w:rFonts w:eastAsiaTheme="minorEastAsia"/>
          <w:lang w:val="en-US"/>
        </w:rPr>
        <w:t xml:space="preserve">being dynamic, while the quadrats are fixed in place. </w:t>
      </w:r>
      <w:r>
        <w:rPr>
          <w:rFonts w:eastAsiaTheme="minorEastAsia"/>
          <w:lang w:val="en-US"/>
        </w:rPr>
        <w:t xml:space="preserve">The process </w:t>
      </w:r>
      <w:r w:rsidR="00BB5580">
        <w:rPr>
          <w:rFonts w:eastAsiaTheme="minorEastAsia"/>
          <w:lang w:val="en-US"/>
        </w:rPr>
        <w:t xml:space="preserve">of </w:t>
      </w:r>
      <w:r>
        <w:rPr>
          <w:rFonts w:eastAsiaTheme="minorEastAsia"/>
          <w:lang w:val="en-US"/>
        </w:rPr>
        <w:t xml:space="preserve">sum pooling </w:t>
      </w:r>
      <w:r w:rsidR="00D772C1">
        <w:rPr>
          <w:rFonts w:eastAsiaTheme="minorEastAsia"/>
          <w:lang w:val="en-US"/>
        </w:rPr>
        <w:t xml:space="preserve">is visualized in </w:t>
      </w:r>
      <w:r w:rsidR="00D772C1">
        <w:rPr>
          <w:rFonts w:eastAsiaTheme="minorEastAsia"/>
          <w:lang w:val="en-US"/>
        </w:rPr>
        <w:fldChar w:fldCharType="begin"/>
      </w:r>
      <w:r w:rsidR="00D772C1">
        <w:rPr>
          <w:rFonts w:eastAsiaTheme="minorEastAsia"/>
          <w:lang w:val="en-US"/>
        </w:rPr>
        <w:instrText xml:space="preserve"> REF _Ref102037739 \h </w:instrText>
      </w:r>
      <w:r w:rsidR="004D7B5D">
        <w:rPr>
          <w:rFonts w:eastAsiaTheme="minorEastAsia"/>
          <w:lang w:val="en-US"/>
        </w:rPr>
        <w:instrText xml:space="preserve"> \* MERGEFORMAT </w:instrText>
      </w:r>
      <w:r w:rsidR="00D772C1">
        <w:rPr>
          <w:rFonts w:eastAsiaTheme="minorEastAsia"/>
          <w:lang w:val="en-US"/>
        </w:rPr>
      </w:r>
      <w:r w:rsidR="00D772C1">
        <w:rPr>
          <w:rFonts w:eastAsiaTheme="minorEastAsia"/>
          <w:lang w:val="en-US"/>
        </w:rPr>
        <w:fldChar w:fldCharType="separate"/>
      </w:r>
      <w:r w:rsidR="00380EB7" w:rsidRPr="00666121">
        <w:rPr>
          <w:lang w:val="en-US"/>
        </w:rPr>
        <w:t xml:space="preserve">Figure </w:t>
      </w:r>
      <w:r w:rsidR="00380EB7">
        <w:rPr>
          <w:noProof/>
          <w:lang w:val="en-US"/>
        </w:rPr>
        <w:t>2</w:t>
      </w:r>
      <w:r w:rsidR="00380EB7">
        <w:rPr>
          <w:noProof/>
          <w:lang w:val="en-US"/>
        </w:rPr>
        <w:noBreakHyphen/>
        <w:t>17</w:t>
      </w:r>
      <w:r w:rsidR="00D772C1">
        <w:rPr>
          <w:rFonts w:eastAsiaTheme="minorEastAsia"/>
          <w:lang w:val="en-US"/>
        </w:rPr>
        <w:fldChar w:fldCharType="end"/>
      </w:r>
      <w:r w:rsidR="00D772C1">
        <w:rPr>
          <w:rFonts w:eastAsiaTheme="minorEastAsia"/>
          <w:lang w:val="en-US"/>
        </w:rPr>
        <w:t>.</w:t>
      </w:r>
      <w:r w:rsidR="004B203F" w:rsidRPr="004B203F">
        <w:rPr>
          <w:rFonts w:eastAsiaTheme="minorEastAsia"/>
          <w:b/>
          <w:bCs/>
          <w:lang w:val="en-US"/>
        </w:rPr>
        <w:t xml:space="preserve"> </w:t>
      </w:r>
      <w:r w:rsidR="004B203F" w:rsidRPr="004B203F">
        <w:rPr>
          <w:rFonts w:eastAsiaTheme="minorEastAsia"/>
          <w:lang w:val="en-US"/>
        </w:rPr>
        <w:t>Choosing a kernel</w:t>
      </w:r>
      <w:r w:rsidR="000E6A10">
        <w:rPr>
          <w:rFonts w:eastAsiaTheme="minorEastAsia"/>
          <w:lang w:val="en-US"/>
        </w:rPr>
        <w:t xml:space="preserve"> and a </w:t>
      </w:r>
      <w:r w:rsidR="00A5230C">
        <w:rPr>
          <w:rFonts w:eastAsiaTheme="minorEastAsia"/>
          <w:lang w:val="en-US"/>
        </w:rPr>
        <w:t>stride</w:t>
      </w:r>
      <w:r w:rsidR="004B203F" w:rsidRPr="004B203F">
        <w:rPr>
          <w:rFonts w:eastAsiaTheme="minorEastAsia"/>
          <w:lang w:val="en-US"/>
        </w:rPr>
        <w:t xml:space="preserve"> with the same size as the quadrats, will let the kernel jump from quadrat to quadrat extracting the desired quantity from the pixel values within the quadrat.</w:t>
      </w:r>
      <w:r w:rsidR="004B203F" w:rsidRPr="00650C19">
        <w:rPr>
          <w:rFonts w:eastAsiaTheme="minorEastAsia"/>
          <w:b/>
          <w:bCs/>
          <w:lang w:val="en-US"/>
        </w:rPr>
        <w:t xml:space="preserve"> </w:t>
      </w:r>
      <w:r w:rsidR="00E83924">
        <w:rPr>
          <w:rFonts w:eastAsiaTheme="minorEastAsia"/>
          <w:lang w:val="en-US"/>
        </w:rPr>
        <w:t xml:space="preserve">Because </w:t>
      </w:r>
      <w:r w:rsidR="00D5491C">
        <w:rPr>
          <w:rFonts w:eastAsiaTheme="minorEastAsia"/>
          <w:lang w:val="en-US"/>
        </w:rPr>
        <w:t>we had generated dose maps where each pixel</w:t>
      </w:r>
      <w:r w:rsidR="002439A4">
        <w:rPr>
          <w:rFonts w:eastAsiaTheme="minorEastAsia"/>
          <w:lang w:val="en-US"/>
        </w:rPr>
        <w:t xml:space="preserve"> constituted a dose value, we had </w:t>
      </w:r>
      <w:r w:rsidR="002439A4">
        <w:rPr>
          <w:rFonts w:eastAsiaTheme="minorEastAsia"/>
          <w:lang w:val="en-US"/>
        </w:rPr>
        <w:lastRenderedPageBreak/>
        <w:t xml:space="preserve">to find the mean dose </w:t>
      </w:r>
      <w:r w:rsidR="00C619DC">
        <w:rPr>
          <w:rFonts w:eastAsiaTheme="minorEastAsia"/>
          <w:lang w:val="en-US"/>
        </w:rPr>
        <w:t xml:space="preserve">of all pixels within the quadrat. The mean dose was found </w:t>
      </w:r>
      <w:r w:rsidR="00BC4DDA">
        <w:rPr>
          <w:rFonts w:eastAsiaTheme="minorEastAsia"/>
          <w:lang w:val="en-US"/>
        </w:rPr>
        <w:t>in a</w:t>
      </w:r>
      <w:r w:rsidR="00F7293D">
        <w:rPr>
          <w:rFonts w:eastAsiaTheme="minorEastAsia"/>
          <w:lang w:val="en-US"/>
        </w:rPr>
        <w:t xml:space="preserve"> process</w:t>
      </w:r>
      <w:r w:rsidR="00BC4DDA">
        <w:rPr>
          <w:rFonts w:eastAsiaTheme="minorEastAsia"/>
          <w:lang w:val="en-US"/>
        </w:rPr>
        <w:t xml:space="preserve"> very similar</w:t>
      </w:r>
      <w:r w:rsidR="00F7293D">
        <w:rPr>
          <w:rFonts w:eastAsiaTheme="minorEastAsia"/>
          <w:lang w:val="en-US"/>
        </w:rPr>
        <w:t xml:space="preserve"> to sum pooling</w:t>
      </w:r>
      <w:r w:rsidR="00BC4DDA">
        <w:rPr>
          <w:rFonts w:eastAsiaTheme="minorEastAsia"/>
          <w:lang w:val="en-US"/>
        </w:rPr>
        <w:t xml:space="preserve"> called average pooling</w:t>
      </w:r>
      <w:r w:rsidR="00EB5022">
        <w:rPr>
          <w:rFonts w:eastAsiaTheme="minorEastAsia"/>
          <w:lang w:val="en-US"/>
        </w:rPr>
        <w:t xml:space="preserve"> using the</w:t>
      </w:r>
      <w:r w:rsidR="004F5BDA">
        <w:rPr>
          <w:rFonts w:eastAsiaTheme="minorEastAsia"/>
          <w:lang w:val="en-US"/>
        </w:rPr>
        <w:t xml:space="preserve"> </w:t>
      </w:r>
      <w:r w:rsidR="000C40A5">
        <w:rPr>
          <w:rFonts w:eastAsiaTheme="minorEastAsia"/>
          <w:i/>
          <w:iCs/>
          <w:lang w:val="en-US"/>
        </w:rPr>
        <w:t xml:space="preserve">AvgPool2D </w:t>
      </w:r>
      <w:r w:rsidR="000C40A5">
        <w:rPr>
          <w:rFonts w:eastAsiaTheme="minorEastAsia"/>
          <w:i/>
          <w:iCs/>
          <w:lang w:val="en-US"/>
        </w:rPr>
        <w:fldChar w:fldCharType="begin"/>
      </w:r>
      <w:r w:rsidR="000C40A5">
        <w:rPr>
          <w:rFonts w:eastAsiaTheme="minorEastAsia"/>
          <w:i/>
          <w:iCs/>
          <w:lang w:val="en-US"/>
        </w:rPr>
        <w:instrText xml:space="preserve"> ADDIN ZOTERO_ITEM CSL_CITATION {"citationID":"Xvk2PxJE","properties":{"formattedCitation":"({\\i{}AvgPool2d \\uc0\\u8212{} PyTorch 1.11.0 Documentation}, n.d.)","plainCitation":"(AvgPool2d — PyTorch 1.11.0 Documentation, n.d.)","noteIndex":0},"citationItems":[{"id":502,"uris":["http://zotero.org/users/9228513/items/L5EXQAGZ"],"itemData":{"id":502,"type":"webpage","title":"AvgPool2d — PyTorch 1.11.0 documentation","URL":"https://pytorch.org/docs/stable/generated/torch.nn.AvgPool2d.html","accessed":{"date-parts":[["2022",4,28]]}}}],"schema":"https://github.com/citation-style-language/schema/raw/master/csl-citation.json"} </w:instrText>
      </w:r>
      <w:r w:rsidR="000C40A5">
        <w:rPr>
          <w:rFonts w:eastAsiaTheme="minorEastAsia"/>
          <w:i/>
          <w:iCs/>
          <w:lang w:val="en-US"/>
        </w:rPr>
        <w:fldChar w:fldCharType="separate"/>
      </w:r>
      <w:r w:rsidR="000C40A5" w:rsidRPr="00861AE3">
        <w:rPr>
          <w:rFonts w:cs="Times New Roman"/>
          <w:szCs w:val="24"/>
          <w:lang w:val="en-US"/>
        </w:rPr>
        <w:t>(</w:t>
      </w:r>
      <w:r w:rsidR="000C40A5" w:rsidRPr="00861AE3">
        <w:rPr>
          <w:rFonts w:cs="Times New Roman"/>
          <w:i/>
          <w:iCs/>
          <w:szCs w:val="24"/>
          <w:lang w:val="en-US"/>
        </w:rPr>
        <w:t xml:space="preserve">AvgPool2d — </w:t>
      </w:r>
      <w:proofErr w:type="spellStart"/>
      <w:r w:rsidR="000C40A5" w:rsidRPr="00861AE3">
        <w:rPr>
          <w:rFonts w:cs="Times New Roman"/>
          <w:i/>
          <w:iCs/>
          <w:szCs w:val="24"/>
          <w:lang w:val="en-US"/>
        </w:rPr>
        <w:t>PyTorch</w:t>
      </w:r>
      <w:proofErr w:type="spellEnd"/>
      <w:r w:rsidR="000C40A5" w:rsidRPr="00861AE3">
        <w:rPr>
          <w:rFonts w:cs="Times New Roman"/>
          <w:i/>
          <w:iCs/>
          <w:szCs w:val="24"/>
          <w:lang w:val="en-US"/>
        </w:rPr>
        <w:t xml:space="preserve"> 1.11.0 Documentation</w:t>
      </w:r>
      <w:r w:rsidR="000C40A5" w:rsidRPr="00861AE3">
        <w:rPr>
          <w:rFonts w:cs="Times New Roman"/>
          <w:szCs w:val="24"/>
          <w:lang w:val="en-US"/>
        </w:rPr>
        <w:t>, n.d.)</w:t>
      </w:r>
      <w:r w:rsidR="000C40A5">
        <w:rPr>
          <w:rFonts w:eastAsiaTheme="minorEastAsia"/>
          <w:i/>
          <w:iCs/>
          <w:lang w:val="en-US"/>
        </w:rPr>
        <w:fldChar w:fldCharType="end"/>
      </w:r>
      <w:r w:rsidR="009259F3">
        <w:rPr>
          <w:rFonts w:eastAsiaTheme="minorEastAsia"/>
          <w:lang w:val="en-US"/>
        </w:rPr>
        <w:t xml:space="preserve">, which </w:t>
      </w:r>
      <w:r w:rsidR="006967AE">
        <w:rPr>
          <w:rFonts w:eastAsiaTheme="minorEastAsia"/>
          <w:lang w:val="en-US"/>
        </w:rPr>
        <w:t>finds the average pixel value within the kernel</w:t>
      </w:r>
      <w:r w:rsidR="004A3C9D">
        <w:rPr>
          <w:rFonts w:eastAsiaTheme="minorEastAsia"/>
          <w:lang w:val="en-US"/>
        </w:rPr>
        <w:t>. Choosing the</w:t>
      </w:r>
      <w:r w:rsidR="00392DEB">
        <w:rPr>
          <w:rFonts w:eastAsiaTheme="minorEastAsia"/>
          <w:lang w:val="en-US"/>
        </w:rPr>
        <w:t xml:space="preserve"> right</w:t>
      </w:r>
      <w:r w:rsidR="004A3C9D">
        <w:rPr>
          <w:rFonts w:eastAsiaTheme="minorEastAsia"/>
          <w:lang w:val="en-US"/>
        </w:rPr>
        <w:t xml:space="preserve"> size of </w:t>
      </w:r>
      <w:r w:rsidR="006778AC">
        <w:rPr>
          <w:rFonts w:eastAsiaTheme="minorEastAsia"/>
          <w:lang w:val="en-US"/>
        </w:rPr>
        <w:t xml:space="preserve">the </w:t>
      </w:r>
      <w:r w:rsidR="00973F03">
        <w:rPr>
          <w:rFonts w:eastAsiaTheme="minorEastAsia"/>
          <w:lang w:val="en-US"/>
        </w:rPr>
        <w:t>quadrat</w:t>
      </w:r>
      <w:r w:rsidR="001231FF">
        <w:rPr>
          <w:rFonts w:eastAsiaTheme="minorEastAsia"/>
          <w:lang w:val="en-US"/>
        </w:rPr>
        <w:t>s</w:t>
      </w:r>
      <w:r w:rsidR="006778AC">
        <w:rPr>
          <w:rFonts w:eastAsiaTheme="minorEastAsia"/>
          <w:lang w:val="en-US"/>
        </w:rPr>
        <w:t xml:space="preserve"> is important, because </w:t>
      </w:r>
      <w:r w:rsidR="006677DF">
        <w:rPr>
          <w:rFonts w:eastAsiaTheme="minorEastAsia"/>
          <w:lang w:val="en-US"/>
        </w:rPr>
        <w:t>we</w:t>
      </w:r>
      <w:r w:rsidR="006778AC">
        <w:rPr>
          <w:rFonts w:eastAsiaTheme="minorEastAsia"/>
          <w:lang w:val="en-US"/>
        </w:rPr>
        <w:t xml:space="preserve"> want to cover</w:t>
      </w:r>
      <w:r w:rsidR="00EC3AB7">
        <w:rPr>
          <w:rFonts w:eastAsiaTheme="minorEastAsia"/>
          <w:lang w:val="en-US"/>
        </w:rPr>
        <w:t xml:space="preserve"> </w:t>
      </w:r>
      <w:r w:rsidR="00BD774B">
        <w:rPr>
          <w:rFonts w:eastAsiaTheme="minorEastAsia"/>
          <w:lang w:val="en-US"/>
        </w:rPr>
        <w:t>enough pixels</w:t>
      </w:r>
      <w:r w:rsidR="006778AC">
        <w:rPr>
          <w:rFonts w:eastAsiaTheme="minorEastAsia"/>
          <w:lang w:val="en-US"/>
        </w:rPr>
        <w:t xml:space="preserve"> to </w:t>
      </w:r>
      <w:r w:rsidR="002659F7">
        <w:rPr>
          <w:rFonts w:eastAsiaTheme="minorEastAsia"/>
          <w:lang w:val="en-US"/>
        </w:rPr>
        <w:t xml:space="preserve">get a significant </w:t>
      </w:r>
      <w:r w:rsidR="007F772F">
        <w:rPr>
          <w:rFonts w:eastAsiaTheme="minorEastAsia"/>
          <w:lang w:val="en-US"/>
        </w:rPr>
        <w:t>number</w:t>
      </w:r>
      <w:r w:rsidR="002659F7">
        <w:rPr>
          <w:rFonts w:eastAsiaTheme="minorEastAsia"/>
          <w:lang w:val="en-US"/>
        </w:rPr>
        <w:t xml:space="preserve"> of colonies within the </w:t>
      </w:r>
      <w:r w:rsidR="007F772F">
        <w:rPr>
          <w:rFonts w:eastAsiaTheme="minorEastAsia"/>
          <w:lang w:val="en-US"/>
        </w:rPr>
        <w:t>quadrat</w:t>
      </w:r>
      <w:r w:rsidR="00286F25">
        <w:rPr>
          <w:rFonts w:eastAsiaTheme="minorEastAsia"/>
          <w:lang w:val="en-US"/>
        </w:rPr>
        <w:t xml:space="preserve">. A 1 x 1 </w:t>
      </w:r>
      <w:r w:rsidR="00DC59C2">
        <w:rPr>
          <w:rFonts w:eastAsiaTheme="minorEastAsia"/>
          <w:lang w:val="en-US"/>
        </w:rPr>
        <w:t>pixel sized quadrat would greatly inflate the number of quadrats not containing any colonies</w:t>
      </w:r>
      <w:r w:rsidR="00B81B01">
        <w:rPr>
          <w:rFonts w:eastAsiaTheme="minorEastAsia"/>
          <w:lang w:val="en-US"/>
        </w:rPr>
        <w:t xml:space="preserve"> (zero inflation)</w:t>
      </w:r>
      <w:r w:rsidR="004B6B25">
        <w:rPr>
          <w:rFonts w:eastAsiaTheme="minorEastAsia"/>
          <w:lang w:val="en-US"/>
        </w:rPr>
        <w:t xml:space="preserve">, </w:t>
      </w:r>
      <w:r w:rsidR="00F37E9E">
        <w:rPr>
          <w:rFonts w:eastAsiaTheme="minorEastAsia"/>
          <w:lang w:val="en-US"/>
        </w:rPr>
        <w:t>making th</w:t>
      </w:r>
      <w:r w:rsidR="00062C55">
        <w:rPr>
          <w:rFonts w:eastAsiaTheme="minorEastAsia"/>
          <w:lang w:val="en-US"/>
        </w:rPr>
        <w:t>e d</w:t>
      </w:r>
      <w:r w:rsidR="007E66D6">
        <w:rPr>
          <w:rFonts w:eastAsiaTheme="minorEastAsia"/>
          <w:lang w:val="en-US"/>
        </w:rPr>
        <w:t>a</w:t>
      </w:r>
      <w:r w:rsidR="00B60318">
        <w:rPr>
          <w:rFonts w:eastAsiaTheme="minorEastAsia"/>
          <w:lang w:val="en-US"/>
        </w:rPr>
        <w:t>ta deviate from the Poisson distribution</w:t>
      </w:r>
      <w:r w:rsidR="001100A0">
        <w:rPr>
          <w:rFonts w:eastAsiaTheme="minorEastAsia"/>
          <w:lang w:val="en-US"/>
        </w:rPr>
        <w:t xml:space="preserve"> </w:t>
      </w:r>
      <w:r w:rsidR="00E766B8">
        <w:rPr>
          <w:rFonts w:eastAsiaTheme="minorEastAsia"/>
          <w:lang w:val="en-US"/>
        </w:rPr>
        <w:fldChar w:fldCharType="begin"/>
      </w:r>
      <w:r w:rsidR="00E766B8">
        <w:rPr>
          <w:rFonts w:eastAsiaTheme="minorEastAsia"/>
          <w:lang w:val="en-US"/>
        </w:rPr>
        <w:instrText xml:space="preserve"> ADDIN ZOTERO_ITEM CSL_CITATION {"citationID":"cmzCwY6w","properties":{"formattedCitation":"(Harrison, 2014)","plainCitation":"(Harrison, 2014)","noteIndex":0},"citationItems":[{"id":534,"uris":["http://zotero.org/users/9228513/items/KHGH4PR4"],"itemData":{"id":534,"type":"article-journal","abstract":"Overdispersion is common in models of count data in ecology and evolutionary biology, and can occur due to missing covariates, non-independent (aggregated) data, or an excess frequency of zeroes (zero-inflation). Accounting for overdispersion in such models is vital, as failing to do so can lead to biased parameter estimates, and false conclusions regarding hypotheses of interest. Observation-level random effects (OLRE), where each data point receives a unique level of a random effect that models the extra-Poisson variation present in the data, are commonly employed to cope with overdispersion in count data. However studies investigating the efficacy of observation-level random effects as a means to deal with overdispersion are scarce. Here I use simulations to show that in cases where overdispersion is caused by random extra-Poisson noise, or aggregation in the count data, observation-level random effects yield more accurate parameter estimates compared to when overdispersion is simply ignored. Conversely, OLRE fail to reduce bias in zero-inflated data, and in some cases increase bias at high levels of overdispersion. There was a positive relationship between the magnitude of overdispersion and the degree of bias in parameter estimates. Critically, the simulations reveal that failing to account for overdispersion in mixed models can erroneously inflate measures of explained variance (r2), which may lead to researchers overestimating the predictive power of variables of interest. This work suggests use of observation-level random effects provides a simple and robust means to account for overdispersion in count data, but also that their ability to minimise bias is not uniform across all types of overdispersion and must be applied judiciously.","container-title":"PeerJ","DOI":"10.7717/peerj.616","ISSN":"2167-8359","journalAbbreviation":"PeerJ","note":"PMID: 25320683\nPMCID: PMC4194460","page":"e616","source":"PubMed Central","title":"Using observation-level random effects to model overdispersion in count data in ecology and evolution","volume":"2","author":[{"family":"Harrison","given":"Xavier A."}],"issued":{"date-parts":[["2014",10,9]]}}}],"schema":"https://github.com/citation-style-language/schema/raw/master/csl-citation.json"} </w:instrText>
      </w:r>
      <w:r w:rsidR="00E766B8">
        <w:rPr>
          <w:rFonts w:eastAsiaTheme="minorEastAsia"/>
          <w:lang w:val="en-US"/>
        </w:rPr>
        <w:fldChar w:fldCharType="separate"/>
      </w:r>
      <w:r w:rsidR="00E766B8" w:rsidRPr="00D46011">
        <w:rPr>
          <w:rFonts w:cs="Times New Roman"/>
          <w:lang w:val="en-US"/>
        </w:rPr>
        <w:t>(Harrison, 2014)</w:t>
      </w:r>
      <w:r w:rsidR="00E766B8">
        <w:rPr>
          <w:rFonts w:eastAsiaTheme="minorEastAsia"/>
          <w:lang w:val="en-US"/>
        </w:rPr>
        <w:fldChar w:fldCharType="end"/>
      </w:r>
      <w:r w:rsidR="007C1E16">
        <w:rPr>
          <w:rFonts w:eastAsiaTheme="minorEastAsia"/>
          <w:lang w:val="en-US"/>
        </w:rPr>
        <w:t xml:space="preserve">. </w:t>
      </w:r>
      <w:r w:rsidR="007F772F">
        <w:rPr>
          <w:rFonts w:eastAsiaTheme="minorEastAsia"/>
          <w:lang w:val="en-US"/>
        </w:rPr>
        <w:t xml:space="preserve"> </w:t>
      </w:r>
      <w:r w:rsidR="007C1E16">
        <w:rPr>
          <w:rFonts w:eastAsiaTheme="minorEastAsia"/>
          <w:lang w:val="en-US"/>
        </w:rPr>
        <w:t>B</w:t>
      </w:r>
      <w:r w:rsidR="00BD774B">
        <w:rPr>
          <w:rFonts w:eastAsiaTheme="minorEastAsia"/>
          <w:lang w:val="en-US"/>
        </w:rPr>
        <w:t>ut</w:t>
      </w:r>
      <w:r w:rsidR="00EC3AB7">
        <w:rPr>
          <w:rFonts w:eastAsiaTheme="minorEastAsia"/>
          <w:lang w:val="en-US"/>
        </w:rPr>
        <w:t xml:space="preserve"> the</w:t>
      </w:r>
      <w:r w:rsidR="00287AC5">
        <w:rPr>
          <w:rFonts w:eastAsiaTheme="minorEastAsia"/>
          <w:lang w:val="en-US"/>
        </w:rPr>
        <w:t xml:space="preserve"> size of the</w:t>
      </w:r>
      <w:r w:rsidR="00EC3AB7">
        <w:rPr>
          <w:rFonts w:eastAsiaTheme="minorEastAsia"/>
          <w:lang w:val="en-US"/>
        </w:rPr>
        <w:t xml:space="preserve"> quadrats</w:t>
      </w:r>
      <w:r w:rsidR="00BD774B">
        <w:rPr>
          <w:rFonts w:eastAsiaTheme="minorEastAsia"/>
          <w:lang w:val="en-US"/>
        </w:rPr>
        <w:t xml:space="preserve"> </w:t>
      </w:r>
      <w:r w:rsidR="007C1E16">
        <w:rPr>
          <w:rFonts w:eastAsiaTheme="minorEastAsia"/>
          <w:lang w:val="en-US"/>
        </w:rPr>
        <w:t xml:space="preserve">must be </w:t>
      </w:r>
      <w:r w:rsidR="00287AC5">
        <w:rPr>
          <w:rFonts w:eastAsiaTheme="minorEastAsia"/>
          <w:lang w:val="en-US"/>
        </w:rPr>
        <w:t>adequate</w:t>
      </w:r>
      <w:r w:rsidR="007C1E16">
        <w:rPr>
          <w:rFonts w:eastAsiaTheme="minorEastAsia"/>
          <w:lang w:val="en-US"/>
        </w:rPr>
        <w:t xml:space="preserve">, so that the number of quadrats is </w:t>
      </w:r>
      <w:r w:rsidR="00F0444D">
        <w:rPr>
          <w:rFonts w:eastAsiaTheme="minorEastAsia"/>
          <w:lang w:val="en-US"/>
        </w:rPr>
        <w:t>large</w:t>
      </w:r>
      <w:r w:rsidR="007C1E16">
        <w:rPr>
          <w:rFonts w:eastAsiaTheme="minorEastAsia"/>
          <w:lang w:val="en-US"/>
        </w:rPr>
        <w:t xml:space="preserve"> </w:t>
      </w:r>
      <w:r w:rsidR="00FA7795">
        <w:rPr>
          <w:rFonts w:eastAsiaTheme="minorEastAsia"/>
          <w:lang w:val="en-US"/>
        </w:rPr>
        <w:t xml:space="preserve">enough to have sufficient data for Poisson regression. </w:t>
      </w:r>
      <w:r w:rsidR="00503649">
        <w:rPr>
          <w:rFonts w:eastAsiaTheme="minorEastAsia"/>
          <w:lang w:val="en-US"/>
        </w:rPr>
        <w:t xml:space="preserve">Also, choosing </w:t>
      </w:r>
      <w:r w:rsidR="00287AC5">
        <w:rPr>
          <w:rFonts w:eastAsiaTheme="minorEastAsia"/>
          <w:lang w:val="en-US"/>
        </w:rPr>
        <w:t xml:space="preserve">too large </w:t>
      </w:r>
      <w:r w:rsidR="00503649">
        <w:rPr>
          <w:rFonts w:eastAsiaTheme="minorEastAsia"/>
          <w:lang w:val="en-US"/>
        </w:rPr>
        <w:t>quadrats</w:t>
      </w:r>
      <w:r w:rsidR="00BD28A4">
        <w:rPr>
          <w:rFonts w:eastAsiaTheme="minorEastAsia"/>
          <w:lang w:val="en-US"/>
        </w:rPr>
        <w:t xml:space="preserve"> will</w:t>
      </w:r>
      <w:r w:rsidR="00287AC5">
        <w:rPr>
          <w:rFonts w:eastAsiaTheme="minorEastAsia"/>
          <w:lang w:val="en-US"/>
        </w:rPr>
        <w:t xml:space="preserve"> </w:t>
      </w:r>
      <w:r w:rsidR="00503649">
        <w:rPr>
          <w:rFonts w:eastAsiaTheme="minorEastAsia"/>
          <w:lang w:val="en-US"/>
        </w:rPr>
        <w:t xml:space="preserve">lead to </w:t>
      </w:r>
      <w:r w:rsidR="002A7981">
        <w:rPr>
          <w:rFonts w:eastAsiaTheme="minorEastAsia"/>
          <w:lang w:val="en-US"/>
        </w:rPr>
        <w:t xml:space="preserve">smoothing of doses because the quadrats </w:t>
      </w:r>
      <w:r w:rsidR="007F0135">
        <w:rPr>
          <w:rFonts w:eastAsiaTheme="minorEastAsia"/>
          <w:lang w:val="en-US"/>
        </w:rPr>
        <w:t xml:space="preserve">might cover </w:t>
      </w:r>
      <w:r w:rsidR="00777124">
        <w:rPr>
          <w:rFonts w:eastAsiaTheme="minorEastAsia"/>
          <w:lang w:val="en-US"/>
        </w:rPr>
        <w:t>an</w:t>
      </w:r>
      <w:r w:rsidR="00C54543">
        <w:rPr>
          <w:rFonts w:eastAsiaTheme="minorEastAsia"/>
          <w:lang w:val="en-US"/>
        </w:rPr>
        <w:t xml:space="preserve"> area between a peak and a valley</w:t>
      </w:r>
      <w:r w:rsidR="000E5E42">
        <w:rPr>
          <w:rFonts w:eastAsiaTheme="minorEastAsia"/>
          <w:lang w:val="en-US"/>
        </w:rPr>
        <w:t>.</w:t>
      </w:r>
      <w:r w:rsidR="007533EA">
        <w:rPr>
          <w:rFonts w:eastAsiaTheme="minorEastAsia"/>
          <w:lang w:val="en-US"/>
        </w:rPr>
        <w:br/>
      </w:r>
      <w:r w:rsidR="007533EA">
        <w:rPr>
          <w:rFonts w:eastAsiaTheme="minorEastAsia"/>
          <w:lang w:val="en-US"/>
        </w:rPr>
        <w:br/>
      </w:r>
      <w:r w:rsidR="002A7F91" w:rsidRPr="002A7F91">
        <w:rPr>
          <w:rFonts w:eastAsiaTheme="minorEastAsia"/>
          <w:lang w:val="en-US"/>
        </w:rPr>
        <w:t>We examined the</w:t>
      </w:r>
      <w:r w:rsidR="006B72AE">
        <w:rPr>
          <w:rFonts w:eastAsiaTheme="minorEastAsia"/>
          <w:lang w:val="en-US"/>
        </w:rPr>
        <w:t xml:space="preserve"> striped GRID</w:t>
      </w:r>
      <w:r w:rsidR="002A7F91" w:rsidRPr="002A7F91">
        <w:rPr>
          <w:rFonts w:eastAsiaTheme="minorEastAsia"/>
          <w:lang w:val="en-US"/>
        </w:rPr>
        <w:t xml:space="preserve"> survival data within quadrats using sizes of 0.5 x 0.5, 1 x 1, 2 x 2, 3 x </w:t>
      </w:r>
      <w:proofErr w:type="gramStart"/>
      <w:r w:rsidR="002A7F91" w:rsidRPr="002A7F91">
        <w:rPr>
          <w:rFonts w:eastAsiaTheme="minorEastAsia"/>
          <w:lang w:val="en-US"/>
        </w:rPr>
        <w:t>3</w:t>
      </w:r>
      <w:proofErr w:type="gramEnd"/>
      <w:r w:rsidR="002A7F91" w:rsidRPr="002A7F91">
        <w:rPr>
          <w:rFonts w:eastAsiaTheme="minorEastAsia"/>
          <w:lang w:val="en-US"/>
        </w:rPr>
        <w:t xml:space="preserve"> and 4 x 4 mm</w:t>
      </w:r>
      <w:r w:rsidR="002A7F91" w:rsidRPr="002A7F91">
        <w:rPr>
          <w:rFonts w:eastAsiaTheme="minorEastAsia"/>
          <w:vertAlign w:val="superscript"/>
          <w:lang w:val="en-US"/>
        </w:rPr>
        <w:t>2</w:t>
      </w:r>
      <w:r w:rsidR="007533EA">
        <w:rPr>
          <w:rFonts w:eastAsiaTheme="minorEastAsia"/>
          <w:lang w:val="en-US"/>
        </w:rPr>
        <w:t xml:space="preserve">. </w:t>
      </w:r>
      <w:r w:rsidR="002A7F91" w:rsidRPr="002A7F91">
        <w:rPr>
          <w:rFonts w:eastAsiaTheme="minorEastAsia"/>
          <w:lang w:val="en-US"/>
        </w:rPr>
        <w:t>Evaluations of each size were made using a set of measurements: zero inflation, dose variance</w:t>
      </w:r>
      <w:r w:rsidR="000E5E42">
        <w:rPr>
          <w:rFonts w:eastAsiaTheme="minorEastAsia"/>
          <w:lang w:val="en-US"/>
        </w:rPr>
        <w:t xml:space="preserve"> (smoothing)</w:t>
      </w:r>
      <w:r w:rsidR="00146A57">
        <w:rPr>
          <w:rFonts w:eastAsiaTheme="minorEastAsia"/>
          <w:lang w:val="en-US"/>
        </w:rPr>
        <w:t>,</w:t>
      </w:r>
      <w:r w:rsidR="002A7F91" w:rsidRPr="002A7F91">
        <w:rPr>
          <w:rFonts w:eastAsiaTheme="minorEastAsia"/>
          <w:lang w:val="en-US"/>
        </w:rPr>
        <w:t xml:space="preserve"> relative</w:t>
      </w:r>
      <w:r w:rsidR="007C6ED9">
        <w:rPr>
          <w:rFonts w:eastAsiaTheme="minorEastAsia"/>
          <w:lang w:val="en-US"/>
        </w:rPr>
        <w:t xml:space="preserve"> percentage</w:t>
      </w:r>
      <w:r w:rsidR="002A7F91" w:rsidRPr="002A7F91">
        <w:rPr>
          <w:rFonts w:eastAsiaTheme="minorEastAsia"/>
          <w:lang w:val="en-US"/>
        </w:rPr>
        <w:t xml:space="preserve"> difference</w:t>
      </w:r>
      <w:r w:rsidR="007C6ED9">
        <w:rPr>
          <w:rFonts w:eastAsiaTheme="minorEastAsia"/>
          <w:lang w:val="en-US"/>
        </w:rPr>
        <w:t xml:space="preserve"> (RPD)</w:t>
      </w:r>
      <w:r w:rsidR="002A7F91" w:rsidRPr="002A7F91">
        <w:rPr>
          <w:rFonts w:eastAsiaTheme="minorEastAsia"/>
          <w:lang w:val="en-US"/>
        </w:rPr>
        <w:t xml:space="preserve"> between variance and mean for peak and valley survival</w:t>
      </w:r>
      <w:r w:rsidR="00843762">
        <w:rPr>
          <w:rFonts w:eastAsiaTheme="minorEastAsia"/>
          <w:lang w:val="en-US"/>
        </w:rPr>
        <w:t xml:space="preserve"> and </w:t>
      </w:r>
      <w:r w:rsidR="007C6ED9">
        <w:rPr>
          <w:rFonts w:eastAsiaTheme="minorEastAsia"/>
          <w:lang w:val="en-US"/>
        </w:rPr>
        <w:t>a</w:t>
      </w:r>
      <w:r w:rsidR="004043CC">
        <w:rPr>
          <w:rFonts w:eastAsiaTheme="minorEastAsia"/>
          <w:lang w:val="en-US"/>
        </w:rPr>
        <w:t xml:space="preserve"> chi-squared</w:t>
      </w:r>
      <w:r w:rsidR="007C6ED9">
        <w:rPr>
          <w:rFonts w:eastAsiaTheme="minorEastAsia"/>
          <w:lang w:val="en-US"/>
        </w:rPr>
        <w:t xml:space="preserve"> </w:t>
      </w:r>
      <w:r w:rsidR="004043CC">
        <w:rPr>
          <w:rFonts w:eastAsiaTheme="minorEastAsia"/>
          <w:lang w:val="en-US"/>
        </w:rPr>
        <w:t>(</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EE3B13">
        <w:rPr>
          <w:rFonts w:eastAsiaTheme="minorEastAsia"/>
          <w:lang w:val="en-US"/>
        </w:rPr>
        <w:t>)</w:t>
      </w:r>
      <w:r w:rsidR="007C6ED9">
        <w:rPr>
          <w:rFonts w:eastAsiaTheme="minorEastAsia"/>
          <w:lang w:val="en-US"/>
        </w:rPr>
        <w:t xml:space="preserve">-test. </w:t>
      </w:r>
      <w:r w:rsidR="009D364D">
        <w:rPr>
          <w:rFonts w:eastAsiaTheme="minorEastAsia"/>
          <w:lang w:val="en-US"/>
        </w:rPr>
        <w:t xml:space="preserve">We assumed that optimal </w:t>
      </w:r>
      <w:r w:rsidR="00932CB4">
        <w:rPr>
          <w:rFonts w:eastAsiaTheme="minorEastAsia"/>
          <w:lang w:val="en-US"/>
        </w:rPr>
        <w:t xml:space="preserve">quadrat </w:t>
      </w:r>
      <w:r w:rsidR="009D364D">
        <w:rPr>
          <w:rFonts w:eastAsiaTheme="minorEastAsia"/>
          <w:lang w:val="en-US"/>
        </w:rPr>
        <w:t xml:space="preserve">size </w:t>
      </w:r>
      <w:r w:rsidR="002D7E24">
        <w:rPr>
          <w:rFonts w:eastAsiaTheme="minorEastAsia"/>
          <w:lang w:val="en-US"/>
        </w:rPr>
        <w:t xml:space="preserve">was </w:t>
      </w:r>
      <w:r w:rsidR="00425008">
        <w:rPr>
          <w:rFonts w:eastAsiaTheme="minorEastAsia"/>
          <w:lang w:val="en-US"/>
        </w:rPr>
        <w:t>the same for both GRID configurations.</w:t>
      </w:r>
      <w:r w:rsidR="00656580">
        <w:rPr>
          <w:rFonts w:eastAsiaTheme="minorEastAsia"/>
          <w:lang w:val="en-US"/>
        </w:rPr>
        <w:t xml:space="preserve"> </w:t>
      </w:r>
      <w:r w:rsidR="00614A30">
        <w:rPr>
          <w:rFonts w:eastAsiaTheme="minorEastAsia"/>
          <w:lang w:val="en-US"/>
        </w:rPr>
        <w:fldChar w:fldCharType="begin"/>
      </w:r>
      <w:r w:rsidR="00614A30">
        <w:rPr>
          <w:rFonts w:eastAsiaTheme="minorEastAsia"/>
          <w:lang w:val="en-US"/>
        </w:rPr>
        <w:instrText xml:space="preserve"> REF _Ref105244692 \h </w:instrText>
      </w:r>
      <w:r w:rsidR="00614A30">
        <w:rPr>
          <w:rFonts w:eastAsiaTheme="minorEastAsia"/>
          <w:lang w:val="en-US"/>
        </w:rPr>
      </w:r>
      <w:r w:rsidR="00614A30">
        <w:rPr>
          <w:rFonts w:eastAsiaTheme="minorEastAsia"/>
          <w:lang w:val="en-US"/>
        </w:rPr>
        <w:fldChar w:fldCharType="separate"/>
      </w:r>
      <w:r w:rsidR="00E65451" w:rsidRPr="001D5801">
        <w:rPr>
          <w:lang w:val="en-US"/>
        </w:rPr>
        <w:t xml:space="preserve">Figure </w:t>
      </w:r>
      <w:r w:rsidR="00E65451">
        <w:rPr>
          <w:noProof/>
          <w:lang w:val="en-US"/>
        </w:rPr>
        <w:t>7</w:t>
      </w:r>
      <w:r w:rsidR="00E65451">
        <w:rPr>
          <w:lang w:val="en-US"/>
        </w:rPr>
        <w:noBreakHyphen/>
      </w:r>
      <w:r w:rsidR="00E65451">
        <w:rPr>
          <w:noProof/>
          <w:lang w:val="en-US"/>
        </w:rPr>
        <w:t>6</w:t>
      </w:r>
      <w:r w:rsidR="00614A30">
        <w:rPr>
          <w:rFonts w:eastAsiaTheme="minorEastAsia"/>
          <w:lang w:val="en-US"/>
        </w:rPr>
        <w:fldChar w:fldCharType="end"/>
      </w:r>
      <w:r w:rsidR="00614A30">
        <w:rPr>
          <w:rFonts w:eastAsiaTheme="minorEastAsia"/>
          <w:lang w:val="en-US"/>
        </w:rPr>
        <w:t xml:space="preserve"> and </w:t>
      </w:r>
      <w:r w:rsidR="00614A30">
        <w:rPr>
          <w:rFonts w:eastAsiaTheme="minorEastAsia"/>
          <w:lang w:val="en-US"/>
        </w:rPr>
        <w:fldChar w:fldCharType="begin"/>
      </w:r>
      <w:r w:rsidR="00614A30">
        <w:rPr>
          <w:rFonts w:eastAsiaTheme="minorEastAsia"/>
          <w:lang w:val="en-US"/>
        </w:rPr>
        <w:instrText xml:space="preserve"> REF _Ref105244694 \h </w:instrText>
      </w:r>
      <w:r w:rsidR="00614A30">
        <w:rPr>
          <w:rFonts w:eastAsiaTheme="minorEastAsia"/>
          <w:lang w:val="en-US"/>
        </w:rPr>
      </w:r>
      <w:r w:rsidR="00614A30">
        <w:rPr>
          <w:rFonts w:eastAsiaTheme="minorEastAsia"/>
          <w:lang w:val="en-US"/>
        </w:rPr>
        <w:fldChar w:fldCharType="separate"/>
      </w:r>
      <w:r w:rsidR="00E65451" w:rsidRPr="00225A84">
        <w:rPr>
          <w:lang w:val="en-US"/>
        </w:rPr>
        <w:t xml:space="preserve">Figure </w:t>
      </w:r>
      <w:r w:rsidR="00E65451">
        <w:rPr>
          <w:noProof/>
          <w:lang w:val="en-US"/>
        </w:rPr>
        <w:t>7</w:t>
      </w:r>
      <w:r w:rsidR="00E65451">
        <w:rPr>
          <w:lang w:val="en-US"/>
        </w:rPr>
        <w:noBreakHyphen/>
      </w:r>
      <w:r w:rsidR="00E65451">
        <w:rPr>
          <w:noProof/>
          <w:lang w:val="en-US"/>
        </w:rPr>
        <w:t>7</w:t>
      </w:r>
      <w:r w:rsidR="00614A30">
        <w:rPr>
          <w:rFonts w:eastAsiaTheme="minorEastAsia"/>
          <w:lang w:val="en-US"/>
        </w:rPr>
        <w:fldChar w:fldCharType="end"/>
      </w:r>
      <w:r w:rsidR="00F773BA">
        <w:rPr>
          <w:rFonts w:eastAsiaTheme="minorEastAsia"/>
          <w:lang w:val="en-US"/>
        </w:rPr>
        <w:t xml:space="preserve"> </w:t>
      </w:r>
      <w:r w:rsidR="003F427E">
        <w:rPr>
          <w:rFonts w:eastAsiaTheme="minorEastAsia"/>
          <w:lang w:val="en-US"/>
        </w:rPr>
        <w:t xml:space="preserve">are visualizations </w:t>
      </w:r>
      <w:r w:rsidR="00406002">
        <w:rPr>
          <w:rFonts w:eastAsiaTheme="minorEastAsia"/>
          <w:lang w:val="en-US"/>
        </w:rPr>
        <w:t>of see</w:t>
      </w:r>
      <w:r w:rsidR="00F773BA">
        <w:rPr>
          <w:rFonts w:eastAsiaTheme="minorEastAsia"/>
          <w:lang w:val="en-US"/>
        </w:rPr>
        <w:t xml:space="preserve"> the cells with their associated dose for </w:t>
      </w:r>
      <w:r w:rsidR="0021511D">
        <w:rPr>
          <w:rFonts w:eastAsiaTheme="minorEastAsia"/>
          <w:lang w:val="en-US"/>
        </w:rPr>
        <w:t>0.5- and 4-mm quadrat sizes</w:t>
      </w:r>
      <w:r w:rsidR="00FF3DAC">
        <w:rPr>
          <w:rFonts w:eastAsiaTheme="minorEastAsia"/>
          <w:lang w:val="en-US"/>
        </w:rPr>
        <w:t xml:space="preserve"> and increasing doses</w:t>
      </w:r>
      <w:r w:rsidR="0021511D">
        <w:rPr>
          <w:rFonts w:eastAsiaTheme="minorEastAsia"/>
          <w:lang w:val="en-US"/>
        </w:rPr>
        <w:t xml:space="preserve">. </w:t>
      </w:r>
      <w:r w:rsidR="00BA117B">
        <w:rPr>
          <w:rFonts w:eastAsiaTheme="minorEastAsia"/>
          <w:lang w:val="en-US"/>
        </w:rPr>
        <w:t xml:space="preserve">For </w:t>
      </w:r>
      <w:r w:rsidR="00E160D5">
        <w:rPr>
          <w:rFonts w:eastAsiaTheme="minorEastAsia"/>
          <w:lang w:val="en-US"/>
        </w:rPr>
        <w:t xml:space="preserve">striped </w:t>
      </w:r>
      <w:r w:rsidR="00980300">
        <w:rPr>
          <w:rFonts w:eastAsiaTheme="minorEastAsia"/>
          <w:lang w:val="en-US"/>
        </w:rPr>
        <w:t>GRID</w:t>
      </w:r>
      <w:r w:rsidR="0087213F">
        <w:rPr>
          <w:rFonts w:eastAsiaTheme="minorEastAsia"/>
          <w:lang w:val="en-US"/>
        </w:rPr>
        <w:t>, larger quadrat sizes will not necessarily impact the results significantly</w:t>
      </w:r>
      <w:r w:rsidR="002552BC">
        <w:rPr>
          <w:rFonts w:eastAsiaTheme="minorEastAsia"/>
          <w:lang w:val="en-US"/>
        </w:rPr>
        <w:t xml:space="preserve"> compared to dotted </w:t>
      </w:r>
      <w:r w:rsidR="00406002">
        <w:rPr>
          <w:rFonts w:eastAsiaTheme="minorEastAsia"/>
          <w:lang w:val="en-US"/>
        </w:rPr>
        <w:t>GRID but</w:t>
      </w:r>
      <w:r w:rsidR="002552BC">
        <w:rPr>
          <w:rFonts w:eastAsiaTheme="minorEastAsia"/>
          <w:lang w:val="en-US"/>
        </w:rPr>
        <w:t xml:space="preserve"> </w:t>
      </w:r>
      <w:r w:rsidR="0087213F">
        <w:rPr>
          <w:rFonts w:eastAsiaTheme="minorEastAsia"/>
          <w:lang w:val="en-US"/>
        </w:rPr>
        <w:t>m</w:t>
      </w:r>
      <w:r w:rsidR="002552BC">
        <w:rPr>
          <w:rFonts w:eastAsiaTheme="minorEastAsia"/>
          <w:lang w:val="en-US"/>
        </w:rPr>
        <w:t>aking the quadrats smaller</w:t>
      </w:r>
      <w:r w:rsidR="00835EE8">
        <w:rPr>
          <w:rFonts w:eastAsiaTheme="minorEastAsia"/>
          <w:lang w:val="en-US"/>
        </w:rPr>
        <w:t xml:space="preserve"> </w:t>
      </w:r>
      <w:r w:rsidR="00DF011B">
        <w:rPr>
          <w:rFonts w:eastAsiaTheme="minorEastAsia"/>
          <w:lang w:val="en-US"/>
        </w:rPr>
        <w:t>will</w:t>
      </w:r>
      <w:r w:rsidR="002F6803">
        <w:rPr>
          <w:rFonts w:eastAsiaTheme="minorEastAsia"/>
          <w:lang w:val="en-US"/>
        </w:rPr>
        <w:t xml:space="preserve"> generally</w:t>
      </w:r>
      <w:r w:rsidR="00DF011B">
        <w:rPr>
          <w:rFonts w:eastAsiaTheme="minorEastAsia"/>
          <w:lang w:val="en-US"/>
        </w:rPr>
        <w:t xml:space="preserve"> reduce the </w:t>
      </w:r>
      <w:r w:rsidR="002F6803">
        <w:rPr>
          <w:rFonts w:eastAsiaTheme="minorEastAsia"/>
          <w:lang w:val="en-US"/>
        </w:rPr>
        <w:t>“smoothing”</w:t>
      </w:r>
      <w:r w:rsidR="00DF011B">
        <w:rPr>
          <w:rFonts w:eastAsiaTheme="minorEastAsia"/>
          <w:lang w:val="en-US"/>
        </w:rPr>
        <w:t xml:space="preserve"> </w:t>
      </w:r>
      <w:r w:rsidR="002F6803">
        <w:rPr>
          <w:rFonts w:eastAsiaTheme="minorEastAsia"/>
          <w:lang w:val="en-US"/>
        </w:rPr>
        <w:t>errors</w:t>
      </w:r>
      <w:r w:rsidR="00DF011B">
        <w:rPr>
          <w:rFonts w:eastAsiaTheme="minorEastAsia"/>
          <w:lang w:val="en-US"/>
        </w:rPr>
        <w:t xml:space="preserve">. </w:t>
      </w:r>
      <w:r w:rsidR="00656580">
        <w:rPr>
          <w:rFonts w:eastAsiaTheme="minorEastAsia"/>
          <w:lang w:val="en-US"/>
        </w:rPr>
        <w:br/>
      </w:r>
      <w:r w:rsidR="00425008">
        <w:rPr>
          <w:rFonts w:eastAsiaTheme="minorEastAsia"/>
          <w:lang w:val="en-US"/>
        </w:rPr>
        <w:t>Z</w:t>
      </w:r>
      <w:r w:rsidR="002A7F91" w:rsidRPr="002A7F91">
        <w:rPr>
          <w:rFonts w:eastAsiaTheme="minorEastAsia"/>
          <w:lang w:val="en-US"/>
        </w:rPr>
        <w:t>ero inflation was found by pooling the</w:t>
      </w:r>
      <w:r w:rsidR="00406002">
        <w:rPr>
          <w:rFonts w:eastAsiaTheme="minorEastAsia"/>
          <w:lang w:val="en-US"/>
        </w:rPr>
        <w:t xml:space="preserve"> colony maps generated from the</w:t>
      </w:r>
      <w:r w:rsidR="002A7F91" w:rsidRPr="002A7F91">
        <w:rPr>
          <w:rFonts w:eastAsiaTheme="minorEastAsia"/>
          <w:lang w:val="en-US"/>
        </w:rPr>
        <w:t xml:space="preserve"> control cell flasks and finding the number of quadrats with zero colonies. </w:t>
      </w:r>
      <w:r w:rsidR="005E2674">
        <w:rPr>
          <w:rFonts w:eastAsiaTheme="minorEastAsia"/>
          <w:lang w:val="en-US"/>
        </w:rPr>
        <w:t>Dose</w:t>
      </w:r>
      <w:r w:rsidR="002A7F91" w:rsidRPr="002A7F91">
        <w:rPr>
          <w:rFonts w:eastAsiaTheme="minorEastAsia"/>
          <w:lang w:val="en-US"/>
        </w:rPr>
        <w:t xml:space="preserve"> variance was found by </w:t>
      </w:r>
      <w:r w:rsidR="00A34372">
        <w:rPr>
          <w:rFonts w:eastAsiaTheme="minorEastAsia"/>
          <w:lang w:val="en-US"/>
        </w:rPr>
        <w:t>calculating</w:t>
      </w:r>
      <w:r w:rsidR="002A7F91" w:rsidRPr="002A7F91">
        <w:rPr>
          <w:rFonts w:eastAsiaTheme="minorEastAsia"/>
          <w:lang w:val="en-US"/>
        </w:rPr>
        <w:t xml:space="preserve"> the variance of the average pooled dose maps. </w:t>
      </w:r>
      <w:r w:rsidR="003E3592">
        <w:rPr>
          <w:rFonts w:eastAsiaTheme="minorEastAsia"/>
          <w:lang w:val="en-US"/>
        </w:rPr>
        <w:t>RPDs</w:t>
      </w:r>
      <w:r w:rsidR="002A7F91" w:rsidRPr="002A7F91">
        <w:rPr>
          <w:rFonts w:eastAsiaTheme="minorEastAsia"/>
          <w:lang w:val="en-US"/>
        </w:rPr>
        <w:t xml:space="preserve"> were found by separating the mean dose map for GRID into peak and valley doses, where peak and valley doses were defined as greater than 7</w:t>
      </w:r>
      <w:r w:rsidR="003A442B">
        <w:rPr>
          <w:rFonts w:eastAsiaTheme="minorEastAsia"/>
          <w:lang w:val="en-US"/>
        </w:rPr>
        <w:t>0</w:t>
      </w:r>
      <w:r w:rsidR="002A7F91" w:rsidRPr="002A7F91">
        <w:rPr>
          <w:rFonts w:eastAsiaTheme="minorEastAsia"/>
          <w:lang w:val="en-US"/>
        </w:rPr>
        <w:t>% of maximum, and smaller than 115% of minimum dose, respectively.</w:t>
      </w:r>
      <w:r w:rsidR="00F118E0">
        <w:rPr>
          <w:rFonts w:eastAsiaTheme="minorEastAsia"/>
          <w:lang w:val="en-US"/>
        </w:rPr>
        <w:t xml:space="preserve"> We increased the definition of peak and valley doses to ensure enough data within each category</w:t>
      </w:r>
      <w:r w:rsidR="00EB1D58">
        <w:rPr>
          <w:rFonts w:eastAsiaTheme="minorEastAsia"/>
          <w:lang w:val="en-US"/>
        </w:rPr>
        <w:t>.</w:t>
      </w:r>
      <w:r w:rsidR="00EF29C5">
        <w:rPr>
          <w:rFonts w:eastAsiaTheme="minorEastAsia"/>
          <w:lang w:val="en-US"/>
        </w:rPr>
        <w:t xml:space="preserve"> </w:t>
      </w:r>
      <w:r w:rsidR="001375E1">
        <w:rPr>
          <w:rFonts w:eastAsiaTheme="minorEastAsia"/>
          <w:lang w:val="en-US"/>
        </w:rPr>
        <w:t xml:space="preserve"> Quadrats outside </w:t>
      </w:r>
      <w:r w:rsidR="00187965">
        <w:rPr>
          <w:rFonts w:eastAsiaTheme="minorEastAsia"/>
          <w:lang w:val="en-US"/>
        </w:rPr>
        <w:t xml:space="preserve">these </w:t>
      </w:r>
      <w:r w:rsidR="00C0317B">
        <w:rPr>
          <w:rFonts w:eastAsiaTheme="minorEastAsia"/>
          <w:lang w:val="en-US"/>
        </w:rPr>
        <w:t>dose ranges were not included.</w:t>
      </w:r>
      <w:r w:rsidR="002A7F91" w:rsidRPr="002A7F91">
        <w:rPr>
          <w:rFonts w:eastAsiaTheme="minorEastAsia"/>
          <w:lang w:val="en-US"/>
        </w:rPr>
        <w:t xml:space="preserve"> Because the Poisson regression assumes Poisson distributed data with equal variance and mean, we calculated the </w:t>
      </w:r>
      <w:r w:rsidR="00D174A6">
        <w:rPr>
          <w:rFonts w:eastAsiaTheme="minorEastAsia"/>
          <w:lang w:val="en-US"/>
        </w:rPr>
        <w:t>RPD</w:t>
      </w:r>
      <w:r w:rsidR="002A7F91" w:rsidRPr="002A7F91">
        <w:rPr>
          <w:rFonts w:eastAsiaTheme="minorEastAsia"/>
          <w:lang w:val="en-US"/>
        </w:rPr>
        <w:t xml:space="preserve"> between these quantities for peak and valley quadrats</w:t>
      </w:r>
      <w:r w:rsidR="004C684D">
        <w:rPr>
          <w:rFonts w:eastAsiaTheme="minorEastAsia"/>
          <w:lang w:val="en-US"/>
        </w:rPr>
        <w:t xml:space="preserve">. </w:t>
      </w:r>
    </w:p>
    <w:p w14:paraId="4FD9A221" w14:textId="52629BFB" w:rsidR="00A54DC1" w:rsidRDefault="000C3CD9" w:rsidP="004C684D">
      <w:pPr>
        <w:spacing w:before="240" w:after="160" w:line="360" w:lineRule="auto"/>
        <w:rPr>
          <w:rFonts w:eastAsiaTheme="minorEastAsia"/>
          <w:lang w:val="en-US"/>
        </w:rPr>
      </w:pPr>
      <w:r>
        <w:rPr>
          <w:rFonts w:eastAsiaTheme="minorEastAsia"/>
          <w:lang w:val="en-US"/>
        </w:rPr>
        <w:t xml:space="preserve">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Pr>
          <w:rFonts w:eastAsiaTheme="minorEastAsia"/>
          <w:lang w:val="en-US"/>
        </w:rPr>
        <w:t>-test is a significance test</w:t>
      </w:r>
      <w:r w:rsidR="00193D64">
        <w:rPr>
          <w:rFonts w:eastAsiaTheme="minorEastAsia"/>
          <w:lang w:val="en-US"/>
        </w:rPr>
        <w:t xml:space="preserve">, to test </w:t>
      </w:r>
      <w:r w:rsidR="00972C76">
        <w:rPr>
          <w:rFonts w:eastAsiaTheme="minorEastAsia"/>
          <w:lang w:val="en-US"/>
        </w:rPr>
        <w:t>whether</w:t>
      </w:r>
      <w:r w:rsidR="00193D64">
        <w:rPr>
          <w:rFonts w:eastAsiaTheme="minorEastAsia"/>
          <w:lang w:val="en-US"/>
        </w:rPr>
        <w:t xml:space="preserve"> </w:t>
      </w:r>
      <w:r w:rsidR="004C6571">
        <w:rPr>
          <w:rFonts w:eastAsiaTheme="minorEastAsia"/>
          <w:lang w:val="en-US"/>
        </w:rPr>
        <w:t>the difference between observed and expected values are</w:t>
      </w:r>
      <w:r w:rsidR="00674C03">
        <w:rPr>
          <w:rFonts w:eastAsiaTheme="minorEastAsia"/>
          <w:lang w:val="en-US"/>
        </w:rPr>
        <w:t xml:space="preserve"> significantly different</w:t>
      </w:r>
      <w:r w:rsidR="008B0ABD">
        <w:rPr>
          <w:rFonts w:eastAsiaTheme="minorEastAsia"/>
          <w:lang w:val="en-US"/>
        </w:rPr>
        <w:t xml:space="preserve"> </w:t>
      </w:r>
      <w:r w:rsidR="008B0ABD">
        <w:rPr>
          <w:rFonts w:eastAsiaTheme="minorEastAsia"/>
          <w:lang w:val="en-US"/>
        </w:rPr>
        <w:fldChar w:fldCharType="begin"/>
      </w:r>
      <w:r w:rsidR="00670080">
        <w:rPr>
          <w:rFonts w:eastAsiaTheme="minorEastAsia"/>
          <w:lang w:val="en-US"/>
        </w:rPr>
        <w:instrText xml:space="preserve"> ADDIN ZOTERO_ITEM CSL_CITATION {"citationID":"MGdWHlBo","properties":{"formattedCitation":"(Heiberger &amp; Holland, 2015)","plainCitation":"(Heiberger &amp; Holland, 2015)","dontUpdate":true,"noteIndex":0},"citationItems":[{"id":575,"uris":["http://zotero.org/users/9228513/items/WYBA8JBW"],"itemData":{"id":575,"type":"chapter","container-title":"Statistical Analysis and Data Display","event-place":"New York, NY","ISBN":"978-1-4939-2121-8","note":"collection-title: Springer Texts in Statistics\nDOI: 10.1007/978-1-4939-2122-5_5","page":"123-165","publisher":"Springer New York","publisher-place":"New York, NY","source":"DOI.org (Crossref)","title":"Introductory Inference","URL":"http://link.springer.com/10.1007/978-1-4939-2122-5_5","container-author":[{"family":"Heiberger","given":"Richard M."},{"family":"Holland","given":"Burt"}],"author":[{"family":"Heiberger","given":"Richard M."},{"family":"Holland","given":"Burt"}],"accessed":{"date-parts":[["2022",5,31]]},"issued":{"date-parts":[["2015"]]}}}],"schema":"https://github.com/citation-style-language/schema/raw/master/csl-citation.json"} </w:instrText>
      </w:r>
      <w:r w:rsidR="008B0ABD">
        <w:rPr>
          <w:rFonts w:eastAsiaTheme="minorEastAsia"/>
          <w:lang w:val="en-US"/>
        </w:rPr>
        <w:fldChar w:fldCharType="separate"/>
      </w:r>
      <w:r w:rsidR="008B0ABD" w:rsidRPr="00972C76">
        <w:rPr>
          <w:rFonts w:cs="Times New Roman"/>
          <w:lang w:val="en-US"/>
        </w:rPr>
        <w:t>(</w:t>
      </w:r>
      <w:proofErr w:type="spellStart"/>
      <w:r w:rsidR="008B0ABD" w:rsidRPr="00972C76">
        <w:rPr>
          <w:rFonts w:cs="Times New Roman"/>
          <w:lang w:val="en-US"/>
        </w:rPr>
        <w:t>Heiberger</w:t>
      </w:r>
      <w:proofErr w:type="spellEnd"/>
      <w:r w:rsidR="008B0ABD" w:rsidRPr="00972C76">
        <w:rPr>
          <w:rFonts w:cs="Times New Roman"/>
          <w:lang w:val="en-US"/>
        </w:rPr>
        <w:t xml:space="preserve"> &amp; Holland, 2015</w:t>
      </w:r>
      <w:r w:rsidR="008B0ABD">
        <w:rPr>
          <w:rFonts w:cs="Times New Roman"/>
          <w:lang w:val="en-US"/>
        </w:rPr>
        <w:t>, p.149</w:t>
      </w:r>
      <w:r w:rsidR="008B0ABD" w:rsidRPr="00972C76">
        <w:rPr>
          <w:rFonts w:cs="Times New Roman"/>
          <w:lang w:val="en-US"/>
        </w:rPr>
        <w:t>)</w:t>
      </w:r>
      <w:r w:rsidR="008B0ABD">
        <w:rPr>
          <w:rFonts w:eastAsiaTheme="minorEastAsia"/>
          <w:lang w:val="en-US"/>
        </w:rPr>
        <w:fldChar w:fldCharType="end"/>
      </w:r>
      <w:r w:rsidR="00034A9F">
        <w:rPr>
          <w:rFonts w:eastAsiaTheme="minorEastAsia"/>
          <w:lang w:val="en-US"/>
        </w:rPr>
        <w:t xml:space="preserve">. </w:t>
      </w:r>
      <w:r w:rsidR="00482643">
        <w:rPr>
          <w:rFonts w:eastAsiaTheme="minorEastAsia"/>
          <w:lang w:val="en-US"/>
        </w:rPr>
        <w:t xml:space="preserve">We used the test to </w:t>
      </w:r>
      <w:r w:rsidR="00482643">
        <w:rPr>
          <w:rFonts w:eastAsiaTheme="minorEastAsia"/>
          <w:lang w:val="en-US"/>
        </w:rPr>
        <w:lastRenderedPageBreak/>
        <w:t>evaluate if our peak and valley survival data w</w:t>
      </w:r>
      <w:r w:rsidR="006D42E1">
        <w:rPr>
          <w:rFonts w:eastAsiaTheme="minorEastAsia"/>
          <w:lang w:val="en-US"/>
        </w:rPr>
        <w:t>ere</w:t>
      </w:r>
      <w:r w:rsidR="00482643">
        <w:rPr>
          <w:rFonts w:eastAsiaTheme="minorEastAsia"/>
          <w:lang w:val="en-US"/>
        </w:rPr>
        <w:t xml:space="preserve"> Poisson distributed.</w:t>
      </w:r>
      <w:r w:rsidR="00F077F0">
        <w:rPr>
          <w:rFonts w:eastAsiaTheme="minorEastAsia"/>
          <w:lang w:val="en-US"/>
        </w:rPr>
        <w:t xml:space="preserve"> </w:t>
      </w:r>
      <w:r w:rsidR="00967E87">
        <w:rPr>
          <w:rFonts w:eastAsiaTheme="minorEastAsia"/>
          <w:lang w:val="en-US"/>
        </w:rPr>
        <w:t>The null hypothesis</w:t>
      </w:r>
      <w:r w:rsidR="007A24A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0</m:t>
            </m:r>
          </m:sub>
        </m:sSub>
      </m:oMath>
      <w:r w:rsidR="00967E87">
        <w:rPr>
          <w:rFonts w:eastAsiaTheme="minorEastAsia"/>
          <w:lang w:val="en-US"/>
        </w:rPr>
        <w:t xml:space="preserve"> is that </w:t>
      </w:r>
      <w:r w:rsidR="007A24A0">
        <w:rPr>
          <w:rFonts w:eastAsiaTheme="minorEastAsia"/>
          <w:lang w:val="en-US"/>
        </w:rPr>
        <w:t xml:space="preserve">the data follows the Poisson distribution, and the alternative hypothesis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a</m:t>
            </m:r>
          </m:sub>
        </m:sSub>
      </m:oMath>
      <w:r w:rsidR="007A24A0">
        <w:rPr>
          <w:rFonts w:eastAsiaTheme="minorEastAsia"/>
          <w:lang w:val="en-US"/>
        </w:rPr>
        <w:t xml:space="preserve"> is that the data does not follow the Poisson distribution. </w:t>
      </w:r>
      <w:r w:rsidR="005F3577">
        <w:rPr>
          <w:rFonts w:eastAsiaTheme="minorEastAsia"/>
          <w:lang w:val="en-US"/>
        </w:rPr>
        <w:t>T</w:t>
      </w:r>
      <w:r w:rsidR="00E4112F">
        <w:rPr>
          <w:rFonts w:eastAsiaTheme="minorEastAsia"/>
          <w:lang w:val="en-US"/>
        </w:rPr>
        <w:t>he n</w:t>
      </w:r>
      <w:r w:rsidR="008006A5">
        <w:rPr>
          <w:rFonts w:eastAsiaTheme="minorEastAsia"/>
          <w:lang w:val="en-US"/>
        </w:rPr>
        <w:t>umber of colonies</w:t>
      </w:r>
      <w:r w:rsidR="001B441B">
        <w:rPr>
          <w:rFonts w:eastAsiaTheme="minorEastAsia"/>
          <w:lang w:val="en-US"/>
        </w:rPr>
        <w:t xml:space="preserve"> </w:t>
      </w:r>
      <w:r w:rsidR="00E82F74">
        <w:rPr>
          <w:rFonts w:eastAsiaTheme="minorEastAsia"/>
          <w:lang w:val="en-US"/>
        </w:rPr>
        <w:t xml:space="preserve">in all </w:t>
      </w:r>
      <w:r w:rsidR="00980F8A">
        <w:rPr>
          <w:rFonts w:eastAsiaTheme="minorEastAsia"/>
          <w:lang w:val="en-US"/>
        </w:rPr>
        <w:t>quadrats</w:t>
      </w:r>
      <w:r w:rsidR="00E82F74">
        <w:rPr>
          <w:rFonts w:eastAsiaTheme="minorEastAsia"/>
          <w:lang w:val="en-US"/>
        </w:rPr>
        <w:t xml:space="preserve"> </w:t>
      </w:r>
      <w:r w:rsidR="008006A5">
        <w:rPr>
          <w:rFonts w:eastAsiaTheme="minorEastAsia"/>
          <w:lang w:val="en-US"/>
        </w:rPr>
        <w:t>w</w:t>
      </w:r>
      <w:r w:rsidR="00980F8A">
        <w:rPr>
          <w:rFonts w:eastAsiaTheme="minorEastAsia"/>
          <w:lang w:val="en-US"/>
        </w:rPr>
        <w:t>ere</w:t>
      </w:r>
      <w:r w:rsidR="008006A5">
        <w:rPr>
          <w:rFonts w:eastAsiaTheme="minorEastAsia"/>
          <w:lang w:val="en-US"/>
        </w:rPr>
        <w:t xml:space="preserve"> recorded</w:t>
      </w:r>
      <w:r w:rsidR="00182FE9">
        <w:rPr>
          <w:rFonts w:eastAsiaTheme="minorEastAsia"/>
          <w:lang w:val="en-US"/>
        </w:rPr>
        <w:t xml:space="preserve"> and binned</w:t>
      </w:r>
      <w:r w:rsidR="00CB5B76">
        <w:rPr>
          <w:rFonts w:eastAsiaTheme="minorEastAsia"/>
          <w:lang w:val="en-US"/>
        </w:rPr>
        <w:t xml:space="preserve">. </w:t>
      </w:r>
      <w:r w:rsidR="006D597A">
        <w:rPr>
          <w:rFonts w:eastAsiaTheme="minorEastAsia"/>
          <w:lang w:val="en-US"/>
        </w:rPr>
        <w:t xml:space="preserve">These were our observed values. </w:t>
      </w:r>
      <w:r w:rsidR="00505114">
        <w:rPr>
          <w:rFonts w:eastAsiaTheme="minorEastAsia"/>
          <w:lang w:val="en-US"/>
        </w:rPr>
        <w:t xml:space="preserve">The expected values were </w:t>
      </w:r>
      <w:r w:rsidR="007240F0">
        <w:rPr>
          <w:rFonts w:eastAsiaTheme="minorEastAsia"/>
          <w:lang w:val="en-US"/>
        </w:rPr>
        <w:t>found</w:t>
      </w:r>
      <w:r w:rsidR="00505114">
        <w:rPr>
          <w:rFonts w:eastAsiaTheme="minorEastAsia"/>
          <w:lang w:val="en-US"/>
        </w:rPr>
        <w:t xml:space="preserve"> from a theoretical Poisson distribution </w:t>
      </w:r>
      <w:r w:rsidR="007240F0">
        <w:rPr>
          <w:rFonts w:eastAsiaTheme="minorEastAsia"/>
          <w:lang w:val="en-US"/>
        </w:rPr>
        <w:t>generated using the mean number of colonies from the observed values</w:t>
      </w:r>
      <w:r w:rsidR="00BA567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A54DC1">
        <w:rPr>
          <w:rFonts w:eastAsiaTheme="minorEastAsia"/>
          <w:lang w:val="en-US"/>
        </w:rPr>
        <w:t xml:space="preserve"> is found </w:t>
      </w:r>
      <w:r w:rsidR="00BA48F6">
        <w:rPr>
          <w:rFonts w:eastAsiaTheme="minorEastAsia"/>
          <w:lang w:val="en-US"/>
        </w:rPr>
        <w:t>using the sum</w:t>
      </w:r>
    </w:p>
    <w:p w14:paraId="775A1B59" w14:textId="7B291428" w:rsidR="00BA48F6" w:rsidRDefault="008573DA" w:rsidP="004D7B5D">
      <w:pPr>
        <w:spacing w:line="360" w:lineRule="auto"/>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k</m:t>
              </m:r>
            </m:sup>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unc>
                            <m:funcPr>
                              <m:ctrlPr>
                                <w:rPr>
                                  <w:rFonts w:ascii="Cambria Math" w:eastAsiaTheme="minorEastAsia" w:hAnsi="Cambria Math"/>
                                  <w:i/>
                                  <w:lang w:val="en-US"/>
                                </w:rPr>
                              </m:ctrlPr>
                            </m:funcPr>
                            <m:fName>
                              <m:sSub>
                                <m:sSubPr>
                                  <m:ctrlPr>
                                    <w:rPr>
                                      <w:rFonts w:ascii="Cambria Math" w:eastAsiaTheme="minorEastAsia" w:hAnsi="Cambria Math"/>
                                      <w:i/>
                                      <w:lang w:val="en-US"/>
                                    </w:rPr>
                                  </m:ctrlPr>
                                </m:sSubPr>
                                <m:e>
                                  <m:r>
                                    <m:rPr>
                                      <m:sty m:val="p"/>
                                    </m:rPr>
                                    <w:rPr>
                                      <w:rFonts w:ascii="Cambria Math" w:eastAsiaTheme="minorEastAsia" w:hAnsi="Cambria Math"/>
                                      <w:lang w:val="en-US"/>
                                    </w:rPr>
                                    <m:t>E</m:t>
                                  </m:r>
                                  <m:ctrlPr>
                                    <w:rPr>
                                      <w:rFonts w:ascii="Cambria Math" w:eastAsiaTheme="minorEastAsia" w:hAnsi="Cambria Math"/>
                                      <w:lang w:val="en-US"/>
                                    </w:rPr>
                                  </m:ctrlPr>
                                </m:e>
                                <m:sub>
                                  <m:r>
                                    <w:rPr>
                                      <w:rFonts w:ascii="Cambria Math" w:eastAsiaTheme="minorEastAsia" w:hAnsi="Cambria Math"/>
                                      <w:lang w:val="en-US"/>
                                    </w:rPr>
                                    <m:t>i</m:t>
                                  </m:r>
                                  <m:ctrlPr>
                                    <w:rPr>
                                      <w:rFonts w:ascii="Cambria Math" w:eastAsiaTheme="minorEastAsia" w:hAnsi="Cambria Math"/>
                                      <w:lang w:val="en-US"/>
                                    </w:rPr>
                                  </m:ctrlPr>
                                </m:sub>
                              </m:sSub>
                            </m:fName>
                            <m:e>
                              <m:r>
                                <w:rPr>
                                  <w:rFonts w:ascii="Cambria Math" w:eastAsiaTheme="minorEastAsia" w:hAnsi="Cambria Math"/>
                                  <w:lang w:val="en-US"/>
                                </w:rPr>
                                <m:t xml:space="preserve"> </m:t>
                              </m:r>
                            </m:e>
                          </m:fun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i</m:t>
                              </m:r>
                            </m:sub>
                          </m:sSub>
                        </m:e>
                      </m:d>
                    </m:e>
                    <m:sup>
                      <m:r>
                        <w:rPr>
                          <w:rFonts w:ascii="Cambria Math" w:eastAsiaTheme="minorEastAsia" w:hAnsi="Cambria Math"/>
                          <w:lang w:val="en-US"/>
                        </w:rPr>
                        <m:t>2</m:t>
                      </m:r>
                    </m:sup>
                  </m:sSup>
                </m:num>
                <m:den>
                  <m:sSub>
                    <m:sSubPr>
                      <m:ctrlPr>
                        <w:rPr>
                          <w:rFonts w:ascii="Cambria Math" w:eastAsiaTheme="minorEastAsia" w:hAnsi="Cambria Math"/>
                          <w:lang w:val="en-US"/>
                        </w:rPr>
                      </m:ctrlPr>
                    </m:sSubPr>
                    <m:e>
                      <m:r>
                        <m:rPr>
                          <m:sty m:val="p"/>
                        </m:rPr>
                        <w:rPr>
                          <w:rFonts w:ascii="Cambria Math" w:eastAsiaTheme="minorEastAsia" w:hAnsi="Cambria Math"/>
                          <w:lang w:val="en-US"/>
                        </w:rPr>
                        <m:t>E</m:t>
                      </m:r>
                    </m:e>
                    <m:sub>
                      <m:r>
                        <m:rPr>
                          <m:sty m:val="p"/>
                        </m:rPr>
                        <w:rPr>
                          <w:rFonts w:ascii="Cambria Math" w:eastAsiaTheme="minorEastAsia" w:hAnsi="Cambria Math"/>
                          <w:lang w:val="en-US"/>
                        </w:rPr>
                        <m:t>i</m:t>
                      </m:r>
                    </m:sub>
                  </m:sSub>
                </m:den>
              </m:f>
            </m:e>
          </m:nary>
          <m:r>
            <w:rPr>
              <w:rFonts w:ascii="Cambria Math" w:eastAsiaTheme="minorEastAsia" w:hAnsi="Cambria Math"/>
              <w:lang w:val="en-US"/>
            </w:rPr>
            <m:t xml:space="preserve">  ,</m:t>
          </m:r>
        </m:oMath>
      </m:oMathPara>
    </w:p>
    <w:p w14:paraId="083D6109" w14:textId="7A4FAC90" w:rsidR="00666121" w:rsidRDefault="00D91B22" w:rsidP="004D7B5D">
      <w:pPr>
        <w:spacing w:line="360" w:lineRule="auto"/>
        <w:rPr>
          <w:rFonts w:eastAsiaTheme="minorEastAsia"/>
          <w:lang w:val="en-US"/>
        </w:rPr>
      </w:pPr>
      <w:r>
        <w:rPr>
          <w:rFonts w:eastAsiaTheme="minorEastAsia"/>
          <w:lang w:val="en-US"/>
        </w:rPr>
        <w:t>with</w:t>
      </w:r>
      <w:r w:rsidR="00C160B7">
        <w:rPr>
          <w:rFonts w:eastAsiaTheme="minorEastAsia"/>
          <w:lang w:val="en-US"/>
        </w:rPr>
        <w:t xml:space="preserve"> </w:t>
      </w:r>
      <w:r w:rsidR="00227CFC">
        <w:rPr>
          <w:rFonts w:eastAsiaTheme="minorEastAsia"/>
          <w:lang w:val="en-US"/>
        </w:rPr>
        <w:t>k</w:t>
      </w:r>
      <w:r w:rsidR="00C160B7">
        <w:rPr>
          <w:rFonts w:eastAsiaTheme="minorEastAsia"/>
          <w:lang w:val="en-US"/>
        </w:rPr>
        <w:t xml:space="preserve"> being number of possible categories (1 colony, 2 colonies etc.)</w:t>
      </w:r>
      <w:r w:rsidR="00BE6EFF">
        <w:rPr>
          <w:rFonts w:eastAsiaTheme="minorEastAsia"/>
          <w:lang w:val="en-US"/>
        </w:rPr>
        <w:t>,</w:t>
      </w:r>
      <w:r>
        <w:rPr>
          <w:rFonts w:eastAsiaTheme="minorEastAsia"/>
          <w:lang w:val="en-US"/>
        </w:rPr>
        <w:t xml:space="preserve"> E being</w:t>
      </w:r>
      <w:r w:rsidR="00BE6EFF">
        <w:rPr>
          <w:rFonts w:eastAsiaTheme="minorEastAsia"/>
          <w:lang w:val="en-US"/>
        </w:rPr>
        <w:t xml:space="preserve"> the</w:t>
      </w:r>
      <w:r>
        <w:rPr>
          <w:rFonts w:eastAsiaTheme="minorEastAsia"/>
          <w:lang w:val="en-US"/>
        </w:rPr>
        <w:t xml:space="preserve"> expected values</w:t>
      </w:r>
      <w:r w:rsidR="00C160B7">
        <w:rPr>
          <w:rFonts w:eastAsiaTheme="minorEastAsia"/>
          <w:lang w:val="en-US"/>
        </w:rPr>
        <w:t xml:space="preserve"> and</w:t>
      </w:r>
      <w:r w:rsidR="00BE49DB">
        <w:rPr>
          <w:rFonts w:eastAsiaTheme="minorEastAsia"/>
          <w:lang w:val="en-US"/>
        </w:rPr>
        <w:t xml:space="preserve"> O being the observed values. From 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BE49DB">
        <w:rPr>
          <w:rFonts w:eastAsiaTheme="minorEastAsia"/>
          <w:lang w:val="en-US"/>
        </w:rPr>
        <w:t xml:space="preserve"> distribution</w:t>
      </w:r>
      <w:r w:rsidR="00C160B7">
        <w:rPr>
          <w:rFonts w:eastAsiaTheme="minorEastAsia"/>
          <w:lang w:val="en-US"/>
        </w:rPr>
        <w:t xml:space="preserve"> with </w:t>
      </w:r>
      <w:r w:rsidR="002370DB">
        <w:rPr>
          <w:rFonts w:eastAsiaTheme="minorEastAsia"/>
          <w:lang w:val="en-US"/>
        </w:rPr>
        <w:t xml:space="preserve">degrees of freedom </w:t>
      </w:r>
      <w:r w:rsidR="00227CFC">
        <w:rPr>
          <w:rFonts w:eastAsiaTheme="minorEastAsia"/>
          <w:lang w:val="en-US"/>
        </w:rPr>
        <w:t xml:space="preserve">k - 1 </w:t>
      </w:r>
      <w:r w:rsidR="00BE49DB">
        <w:rPr>
          <w:rFonts w:eastAsiaTheme="minorEastAsia"/>
          <w:lang w:val="en-US"/>
        </w:rPr>
        <w:t>we found the p-value</w:t>
      </w:r>
      <w:r w:rsidR="00C81C2D">
        <w:rPr>
          <w:rFonts w:eastAsiaTheme="minorEastAsia"/>
          <w:lang w:val="en-US"/>
        </w:rPr>
        <w:t xml:space="preserve">. </w:t>
      </w:r>
      <w:r w:rsidR="00C160B7">
        <w:rPr>
          <w:rFonts w:eastAsiaTheme="minorEastAsia"/>
          <w:lang w:val="en-US"/>
        </w:rPr>
        <w:t xml:space="preserve"> </w:t>
      </w:r>
      <w:r>
        <w:rPr>
          <w:rFonts w:eastAsiaTheme="minorEastAsia"/>
          <w:lang w:val="en-US"/>
        </w:rPr>
        <w:t xml:space="preserve"> </w:t>
      </w:r>
    </w:p>
    <w:p w14:paraId="1304D1F3" w14:textId="77777777" w:rsidR="00A54DC1" w:rsidRPr="00722E71" w:rsidRDefault="00A54DC1" w:rsidP="004D7B5D">
      <w:pPr>
        <w:spacing w:line="360" w:lineRule="auto"/>
        <w:rPr>
          <w:rFonts w:eastAsiaTheme="minorEastAsia"/>
          <w:lang w:val="en-US"/>
        </w:rPr>
      </w:pPr>
    </w:p>
    <w:p w14:paraId="2369CD9D" w14:textId="07373588" w:rsidR="00666121" w:rsidRDefault="00C64362" w:rsidP="004D7B5D">
      <w:pPr>
        <w:keepNext/>
        <w:spacing w:line="360" w:lineRule="auto"/>
      </w:pPr>
      <w:r>
        <w:rPr>
          <w:noProof/>
        </w:rPr>
        <w:drawing>
          <wp:inline distT="0" distB="0" distL="0" distR="0" wp14:anchorId="6C0D5881" wp14:editId="36B1465E">
            <wp:extent cx="4803914" cy="2512088"/>
            <wp:effectExtent l="0" t="0" r="0" b="2540"/>
            <wp:docPr id="57" name="Picture 5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rotWithShape="1">
                    <a:blip r:embed="rId55">
                      <a:extLst>
                        <a:ext uri="{28A0092B-C50C-407E-A947-70E740481C1C}">
                          <a14:useLocalDpi xmlns:a14="http://schemas.microsoft.com/office/drawing/2010/main" val="0"/>
                        </a:ext>
                      </a:extLst>
                    </a:blip>
                    <a:srcRect l="7612" t="15333" r="40313" b="36256"/>
                    <a:stretch/>
                  </pic:blipFill>
                  <pic:spPr bwMode="auto">
                    <a:xfrm>
                      <a:off x="0" y="0"/>
                      <a:ext cx="4816323" cy="2518577"/>
                    </a:xfrm>
                    <a:prstGeom prst="rect">
                      <a:avLst/>
                    </a:prstGeom>
                    <a:ln>
                      <a:noFill/>
                    </a:ln>
                    <a:extLst>
                      <a:ext uri="{53640926-AAD7-44D8-BBD7-CCE9431645EC}">
                        <a14:shadowObscured xmlns:a14="http://schemas.microsoft.com/office/drawing/2010/main"/>
                      </a:ext>
                    </a:extLst>
                  </pic:spPr>
                </pic:pic>
              </a:graphicData>
            </a:graphic>
          </wp:inline>
        </w:drawing>
      </w:r>
    </w:p>
    <w:p w14:paraId="7FE9D5DE" w14:textId="3B5377AA" w:rsidR="005656BD" w:rsidRPr="0010110D" w:rsidRDefault="00666121" w:rsidP="004D7B5D">
      <w:pPr>
        <w:pStyle w:val="Caption"/>
        <w:spacing w:line="360" w:lineRule="auto"/>
        <w:rPr>
          <w:b/>
          <w:bCs/>
          <w:lang w:val="en-US"/>
        </w:rPr>
      </w:pPr>
      <w:bookmarkStart w:id="168" w:name="_Ref102037739"/>
      <w:r w:rsidRPr="0066612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17</w:t>
      </w:r>
      <w:r w:rsidR="00543048">
        <w:rPr>
          <w:lang w:val="en-US"/>
        </w:rPr>
        <w:fldChar w:fldCharType="end"/>
      </w:r>
      <w:bookmarkEnd w:id="168"/>
      <w:r w:rsidR="00D772C1">
        <w:rPr>
          <w:lang w:val="en-US"/>
        </w:rPr>
        <w:t xml:space="preserve">. Sum pooling, with a 2 x 2 kernel moving </w:t>
      </w:r>
      <w:r w:rsidR="0004044C">
        <w:rPr>
          <w:lang w:val="en-US"/>
        </w:rPr>
        <w:t xml:space="preserve">in 2 x 2 strides across the image, summing up the pixel values within the kernel. </w:t>
      </w:r>
      <w:r w:rsidR="00C64362">
        <w:rPr>
          <w:lang w:val="en-US"/>
        </w:rPr>
        <w:t>The arrows indicate the movement of the kernel</w:t>
      </w:r>
      <w:r w:rsidR="0030374E">
        <w:rPr>
          <w:lang w:val="en-US"/>
        </w:rPr>
        <w:t>.</w:t>
      </w:r>
    </w:p>
    <w:p w14:paraId="54CAEF7E" w14:textId="1BC99A20" w:rsidR="005656BD" w:rsidRDefault="002D1CDC" w:rsidP="004D7B5D">
      <w:pPr>
        <w:pStyle w:val="Heading4"/>
        <w:spacing w:line="360" w:lineRule="auto"/>
        <w:rPr>
          <w:lang w:val="en-US"/>
        </w:rPr>
      </w:pPr>
      <w:bookmarkStart w:id="169" w:name="_Ref102489315"/>
      <w:r>
        <w:rPr>
          <w:lang w:val="en-US"/>
        </w:rPr>
        <w:t>Poisson Regression</w:t>
      </w:r>
      <w:bookmarkEnd w:id="169"/>
    </w:p>
    <w:p w14:paraId="6F59D911" w14:textId="777C1F51" w:rsidR="006713E1" w:rsidRDefault="007634B1" w:rsidP="004D7B5D">
      <w:pPr>
        <w:spacing w:line="360" w:lineRule="auto"/>
        <w:rPr>
          <w:lang w:val="en-US"/>
        </w:rPr>
      </w:pPr>
      <w:r w:rsidRPr="007634B1">
        <w:rPr>
          <w:lang w:val="en-US"/>
        </w:rPr>
        <w:t xml:space="preserve">For the Poisson regression itself, we chose the Generalized Linear Models (GLM) from the </w:t>
      </w:r>
      <w:proofErr w:type="spellStart"/>
      <w:r w:rsidRPr="007634B1">
        <w:rPr>
          <w:i/>
          <w:iCs/>
          <w:lang w:val="en-US"/>
        </w:rPr>
        <w:t>statsmodels</w:t>
      </w:r>
      <w:proofErr w:type="spellEnd"/>
      <w:r w:rsidRPr="007634B1">
        <w:rPr>
          <w:i/>
          <w:iCs/>
          <w:lang w:val="en-US"/>
        </w:rPr>
        <w:t xml:space="preserve"> </w:t>
      </w:r>
      <w:r w:rsidRPr="007634B1">
        <w:rPr>
          <w:lang w:val="en-US"/>
        </w:rPr>
        <w:t xml:space="preserve">module </w:t>
      </w:r>
      <w:r w:rsidRPr="007634B1">
        <w:rPr>
          <w:lang w:val="en-US"/>
        </w:rPr>
        <w:fldChar w:fldCharType="begin"/>
      </w:r>
      <w:r w:rsidR="00E766B8">
        <w:rPr>
          <w:lang w:val="en-US"/>
        </w:rPr>
        <w:instrText xml:space="preserve"> ADDIN ZOTERO_ITEM CSL_CITATION {"citationID":"TUZsuqR1","properties":{"formattedCitation":"(Seabold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Pr="007634B1">
        <w:rPr>
          <w:lang w:val="en-US"/>
        </w:rPr>
        <w:fldChar w:fldCharType="separate"/>
      </w:r>
      <w:r w:rsidRPr="007634B1">
        <w:rPr>
          <w:rFonts w:cs="Times New Roman"/>
          <w:lang w:val="en-US"/>
        </w:rPr>
        <w:t>(</w:t>
      </w:r>
      <w:proofErr w:type="spellStart"/>
      <w:r w:rsidRPr="007634B1">
        <w:rPr>
          <w:rFonts w:cs="Times New Roman"/>
          <w:lang w:val="en-US"/>
        </w:rPr>
        <w:t>Seabold</w:t>
      </w:r>
      <w:proofErr w:type="spellEnd"/>
      <w:r w:rsidRPr="007634B1">
        <w:rPr>
          <w:rFonts w:cs="Times New Roman"/>
          <w:lang w:val="en-US"/>
        </w:rPr>
        <w:t xml:space="preserve"> &amp; </w:t>
      </w:r>
      <w:proofErr w:type="spellStart"/>
      <w:r w:rsidRPr="007634B1">
        <w:rPr>
          <w:rFonts w:cs="Times New Roman"/>
          <w:lang w:val="en-US"/>
        </w:rPr>
        <w:t>Perktold</w:t>
      </w:r>
      <w:proofErr w:type="spellEnd"/>
      <w:r w:rsidRPr="007634B1">
        <w:rPr>
          <w:rFonts w:cs="Times New Roman"/>
          <w:lang w:val="en-US"/>
        </w:rPr>
        <w:t>, 2010)</w:t>
      </w:r>
      <w:r w:rsidRPr="007634B1">
        <w:rPr>
          <w:lang w:val="en-US"/>
        </w:rPr>
        <w:fldChar w:fldCharType="end"/>
      </w:r>
      <w:r w:rsidRPr="007634B1">
        <w:rPr>
          <w:lang w:val="en-US"/>
        </w:rPr>
        <w:t>. GLM takes the response data</w:t>
      </w:r>
      <w:r w:rsidRPr="00650C19">
        <w:rPr>
          <w:b/>
          <w:bCs/>
          <w:lang w:val="en-US"/>
        </w:rPr>
        <w:t xml:space="preserve"> </w:t>
      </w:r>
      <m:oMath>
        <m:r>
          <m:rPr>
            <m:sty m:val="bi"/>
          </m:rPr>
          <w:rPr>
            <w:rFonts w:ascii="Cambria Math" w:hAnsi="Cambria Math"/>
            <w:lang w:val="en-US"/>
          </w:rPr>
          <m:t>y</m:t>
        </m:r>
      </m:oMath>
      <w:r w:rsidRPr="00650C19">
        <w:rPr>
          <w:b/>
          <w:bCs/>
          <w:lang w:val="en-US"/>
        </w:rPr>
        <w:t xml:space="preserve"> </w:t>
      </w:r>
      <w:r w:rsidRPr="007634B1">
        <w:rPr>
          <w:lang w:val="en-US"/>
        </w:rPr>
        <w:t>and the explanatory data</w:t>
      </w:r>
      <w:r w:rsidRPr="00650C19">
        <w:rPr>
          <w:b/>
          <w:bCs/>
          <w:lang w:val="en-US"/>
        </w:rPr>
        <w:t xml:space="preserve"> </w:t>
      </w:r>
      <m:oMath>
        <m:r>
          <m:rPr>
            <m:sty m:val="bi"/>
          </m:rPr>
          <w:rPr>
            <w:rFonts w:ascii="Cambria Math" w:hAnsi="Cambria Math"/>
            <w:lang w:val="en-US"/>
          </w:rPr>
          <m:t>X</m:t>
        </m:r>
      </m:oMath>
      <w:r w:rsidRPr="00650C19">
        <w:rPr>
          <w:rFonts w:eastAsiaTheme="minorEastAsia"/>
          <w:b/>
          <w:bCs/>
          <w:lang w:val="en-US"/>
        </w:rPr>
        <w:t xml:space="preserve">. </w:t>
      </w:r>
      <w:r w:rsidR="00E75B4D">
        <w:rPr>
          <w:rFonts w:eastAsiaTheme="minorEastAsia"/>
          <w:b/>
          <w:bCs/>
          <w:lang w:val="en-US"/>
        </w:rPr>
        <w:t xml:space="preserve"> </w:t>
      </w:r>
      <w:r w:rsidR="00C108E1">
        <w:rPr>
          <w:rFonts w:eastAsiaTheme="minorEastAsia"/>
          <w:lang w:val="en-US"/>
        </w:rPr>
        <w:t>We chose to s</w:t>
      </w:r>
      <w:r w:rsidR="00FA266F">
        <w:rPr>
          <w:rFonts w:eastAsiaTheme="minorEastAsia"/>
          <w:lang w:val="en-US"/>
        </w:rPr>
        <w:t>plit</w:t>
      </w:r>
      <w:r w:rsidR="00C108E1">
        <w:rPr>
          <w:rFonts w:eastAsiaTheme="minorEastAsia"/>
          <w:lang w:val="en-US"/>
        </w:rPr>
        <w:t xml:space="preserve"> the data into training and test (80/20 split)</w:t>
      </w:r>
      <w:r w:rsidR="00DA7C4F">
        <w:rPr>
          <w:rFonts w:eastAsiaTheme="minorEastAsia"/>
          <w:lang w:val="en-US"/>
        </w:rPr>
        <w:t xml:space="preserve">. The </w:t>
      </w:r>
      <w:r w:rsidR="00135CCD">
        <w:rPr>
          <w:rFonts w:eastAsiaTheme="minorEastAsia"/>
          <w:lang w:val="en-US"/>
        </w:rPr>
        <w:t xml:space="preserve">training </w:t>
      </w:r>
      <w:r w:rsidR="00135CCD">
        <w:rPr>
          <w:rFonts w:eastAsiaTheme="minorEastAsia"/>
          <w:lang w:val="en-US"/>
        </w:rPr>
        <w:lastRenderedPageBreak/>
        <w:t xml:space="preserve">data was stacked together, </w:t>
      </w:r>
      <w:r w:rsidR="000E379C">
        <w:rPr>
          <w:rFonts w:eastAsiaTheme="minorEastAsia"/>
          <w:lang w:val="en-US"/>
        </w:rPr>
        <w:t>to generate a</w:t>
      </w:r>
      <w:r w:rsidR="00135CCD">
        <w:rPr>
          <w:rFonts w:eastAsiaTheme="minorEastAsia"/>
          <w:lang w:val="en-US"/>
        </w:rPr>
        <w:t xml:space="preserve"> model </w:t>
      </w:r>
      <w:r w:rsidR="00D16D26">
        <w:rPr>
          <w:rFonts w:eastAsiaTheme="minorEastAsia"/>
          <w:lang w:val="en-US"/>
        </w:rPr>
        <w:t xml:space="preserve">suitable for all irradiation scenarios: </w:t>
      </w:r>
      <w:r w:rsidR="009D6E1D">
        <w:rPr>
          <w:rFonts w:eastAsiaTheme="minorEastAsia"/>
          <w:lang w:val="en-US"/>
        </w:rPr>
        <w:t>control, OPEN field, GRID stripes and GRID dots survival data</w:t>
      </w:r>
      <w:r w:rsidR="00D16D26">
        <w:rPr>
          <w:rFonts w:eastAsiaTheme="minorEastAsia"/>
          <w:lang w:val="en-US"/>
        </w:rPr>
        <w:t>.</w:t>
      </w:r>
      <w:r w:rsidR="00365911">
        <w:rPr>
          <w:rFonts w:eastAsiaTheme="minorEastAsia"/>
          <w:lang w:val="en-US"/>
        </w:rPr>
        <w:t xml:space="preserve"> </w:t>
      </w:r>
      <w:r w:rsidR="00D16D26">
        <w:rPr>
          <w:rFonts w:eastAsiaTheme="minorEastAsia"/>
          <w:lang w:val="en-US"/>
        </w:rPr>
        <w:t>T</w:t>
      </w:r>
      <w:r w:rsidR="00365911">
        <w:rPr>
          <w:rFonts w:eastAsiaTheme="minorEastAsia"/>
          <w:lang w:val="en-US"/>
        </w:rPr>
        <w:t>he test data was kept</w:t>
      </w:r>
      <w:r w:rsidR="00FA266F">
        <w:rPr>
          <w:rFonts w:eastAsiaTheme="minorEastAsia"/>
          <w:lang w:val="en-US"/>
        </w:rPr>
        <w:t xml:space="preserve"> </w:t>
      </w:r>
      <w:r w:rsidR="005A0944">
        <w:rPr>
          <w:rFonts w:eastAsiaTheme="minorEastAsia"/>
          <w:lang w:val="en-US"/>
        </w:rPr>
        <w:t xml:space="preserve">separate for model evaluation, which we will explain further in </w:t>
      </w:r>
      <w:r w:rsidR="005A0944">
        <w:rPr>
          <w:rFonts w:eastAsiaTheme="minorEastAsia"/>
          <w:lang w:val="en-US"/>
        </w:rPr>
        <w:fldChar w:fldCharType="begin"/>
      </w:r>
      <w:r w:rsidR="005A0944">
        <w:rPr>
          <w:rFonts w:eastAsiaTheme="minorEastAsia"/>
          <w:lang w:val="en-US"/>
        </w:rPr>
        <w:instrText xml:space="preserve"> REF _Ref102483652 \r \h </w:instrText>
      </w:r>
      <w:r w:rsidR="004D7B5D">
        <w:rPr>
          <w:rFonts w:eastAsiaTheme="minorEastAsia"/>
          <w:lang w:val="en-US"/>
        </w:rPr>
        <w:instrText xml:space="preserve"> \* MERGEFORMAT </w:instrText>
      </w:r>
      <w:r w:rsidR="005A0944">
        <w:rPr>
          <w:rFonts w:eastAsiaTheme="minorEastAsia"/>
          <w:lang w:val="en-US"/>
        </w:rPr>
      </w:r>
      <w:r w:rsidR="005A0944">
        <w:rPr>
          <w:rFonts w:eastAsiaTheme="minorEastAsia"/>
          <w:lang w:val="en-US"/>
        </w:rPr>
        <w:fldChar w:fldCharType="separate"/>
      </w:r>
      <w:r w:rsidR="00380EB7">
        <w:rPr>
          <w:rFonts w:eastAsiaTheme="minorEastAsia"/>
          <w:lang w:val="en-US"/>
        </w:rPr>
        <w:t>2.4.3.5</w:t>
      </w:r>
      <w:r w:rsidR="005A0944">
        <w:rPr>
          <w:rFonts w:eastAsiaTheme="minorEastAsia"/>
          <w:lang w:val="en-US"/>
        </w:rPr>
        <w:fldChar w:fldCharType="end"/>
      </w:r>
      <w:r w:rsidR="00453566">
        <w:rPr>
          <w:rFonts w:eastAsiaTheme="minorEastAsia"/>
          <w:lang w:val="en-US"/>
        </w:rPr>
        <w:t>.</w:t>
      </w:r>
      <w:r w:rsidR="00EC5D9D">
        <w:rPr>
          <w:rFonts w:eastAsiaTheme="minorEastAsia"/>
          <w:lang w:val="en-US"/>
        </w:rPr>
        <w:t xml:space="preserve"> </w:t>
      </w:r>
      <w:r w:rsidR="00325797">
        <w:rPr>
          <w:rFonts w:eastAsiaTheme="minorEastAsia"/>
          <w:lang w:val="en-US"/>
        </w:rPr>
        <w:t>Input data</w:t>
      </w:r>
      <w:r w:rsidR="00FA2F6A">
        <w:rPr>
          <w:rFonts w:eastAsiaTheme="minorEastAsia"/>
          <w:lang w:val="en-US"/>
        </w:rPr>
        <w:t xml:space="preserve"> passed to GLM</w:t>
      </w:r>
      <w:r w:rsidR="00325797">
        <w:rPr>
          <w:rFonts w:eastAsiaTheme="minorEastAsia"/>
          <w:lang w:val="en-US"/>
        </w:rPr>
        <w:t xml:space="preserve"> </w:t>
      </w:r>
      <w:r w:rsidR="00D6782E">
        <w:rPr>
          <w:rFonts w:eastAsiaTheme="minorEastAsia"/>
          <w:lang w:val="en-US"/>
        </w:rPr>
        <w:t xml:space="preserve">needs to have the same shape as for OLS in 1D survival </w:t>
      </w:r>
      <w:r w:rsidR="00D6782E">
        <w:rPr>
          <w:rFonts w:eastAsiaTheme="minorEastAsia"/>
          <w:lang w:val="en-US"/>
        </w:rPr>
        <w:fldChar w:fldCharType="begin"/>
      </w:r>
      <w:r w:rsidR="00D6782E">
        <w:rPr>
          <w:rFonts w:eastAsiaTheme="minorEastAsia"/>
          <w:lang w:val="en-US"/>
        </w:rPr>
        <w:instrText xml:space="preserve"> REF _Ref103620795 \r \h </w:instrText>
      </w:r>
      <w:r w:rsidR="004D7B5D">
        <w:rPr>
          <w:rFonts w:eastAsiaTheme="minorEastAsia"/>
          <w:lang w:val="en-US"/>
        </w:rPr>
        <w:instrText xml:space="preserve"> \* MERGEFORMAT </w:instrText>
      </w:r>
      <w:r w:rsidR="00D6782E">
        <w:rPr>
          <w:rFonts w:eastAsiaTheme="minorEastAsia"/>
          <w:lang w:val="en-US"/>
        </w:rPr>
      </w:r>
      <w:r w:rsidR="00D6782E">
        <w:rPr>
          <w:rFonts w:eastAsiaTheme="minorEastAsia"/>
          <w:lang w:val="en-US"/>
        </w:rPr>
        <w:fldChar w:fldCharType="separate"/>
      </w:r>
      <w:r w:rsidR="00380EB7">
        <w:rPr>
          <w:rFonts w:eastAsiaTheme="minorEastAsia"/>
          <w:lang w:val="en-US"/>
        </w:rPr>
        <w:t>3.3.1</w:t>
      </w:r>
      <w:r w:rsidR="00D6782E">
        <w:rPr>
          <w:rFonts w:eastAsiaTheme="minorEastAsia"/>
          <w:lang w:val="en-US"/>
        </w:rPr>
        <w:fldChar w:fldCharType="end"/>
      </w:r>
      <w:r w:rsidR="00D6782E">
        <w:rPr>
          <w:rFonts w:eastAsiaTheme="minorEastAsia"/>
          <w:lang w:val="en-US"/>
        </w:rPr>
        <w:t>.</w:t>
      </w:r>
      <w:r w:rsidR="00FA2F6A">
        <w:rPr>
          <w:lang w:val="en-US"/>
        </w:rPr>
        <w:t xml:space="preserve"> </w:t>
      </w:r>
      <w:r w:rsidR="00643B69">
        <w:rPr>
          <w:lang w:val="en-US"/>
        </w:rPr>
        <w:t xml:space="preserve">GLM also takes </w:t>
      </w:r>
      <w:r w:rsidR="007308B5">
        <w:rPr>
          <w:lang w:val="en-US"/>
        </w:rPr>
        <w:t xml:space="preserve">a </w:t>
      </w:r>
      <w:r w:rsidR="00D4747B">
        <w:rPr>
          <w:lang w:val="en-US"/>
        </w:rPr>
        <w:t xml:space="preserve">family </w:t>
      </w:r>
      <w:r w:rsidR="007335F4">
        <w:rPr>
          <w:lang w:val="en-US"/>
        </w:rPr>
        <w:t xml:space="preserve">class. </w:t>
      </w:r>
      <w:r w:rsidR="007A1462">
        <w:rPr>
          <w:lang w:val="en-US"/>
        </w:rPr>
        <w:t xml:space="preserve">The family class provides the link function and the mean-variance relationship. </w:t>
      </w:r>
      <w:r w:rsidR="00E64A2E">
        <w:rPr>
          <w:lang w:val="en-US"/>
        </w:rPr>
        <w:t xml:space="preserve">We will of course use the Poisson family for our Poisson regression. </w:t>
      </w:r>
      <w:r w:rsidR="00E04F56">
        <w:rPr>
          <w:lang w:val="en-US"/>
        </w:rPr>
        <w:t xml:space="preserve">After fitting the data, the GLM returns the estimated coefficients for our </w:t>
      </w:r>
      <w:r w:rsidR="009C45B7">
        <w:rPr>
          <w:lang w:val="en-US"/>
        </w:rPr>
        <w:t>explanatory variables</w:t>
      </w:r>
      <w:r w:rsidR="00E04F56">
        <w:rPr>
          <w:lang w:val="en-US"/>
        </w:rPr>
        <w:t xml:space="preserve">, and </w:t>
      </w:r>
      <w:r w:rsidR="00D47623">
        <w:rPr>
          <w:lang w:val="en-US"/>
        </w:rPr>
        <w:t>numerous</w:t>
      </w:r>
      <w:r w:rsidR="00C5761E">
        <w:rPr>
          <w:lang w:val="en-US"/>
        </w:rPr>
        <w:t xml:space="preserve"> </w:t>
      </w:r>
      <w:r w:rsidR="007B393B">
        <w:rPr>
          <w:lang w:val="en-US"/>
        </w:rPr>
        <w:t xml:space="preserve">statistical quantities. </w:t>
      </w:r>
      <w:r w:rsidR="00EA121F">
        <w:rPr>
          <w:lang w:val="en-US"/>
        </w:rPr>
        <w:t xml:space="preserve">Comparing the 2D analysis to the 1D band analysis was not straightforward, </w:t>
      </w:r>
      <w:r w:rsidR="003F47D2">
        <w:rPr>
          <w:lang w:val="en-US"/>
        </w:rPr>
        <w:t>because band analysis draws survival profiles</w:t>
      </w:r>
      <w:r w:rsidR="00277696">
        <w:rPr>
          <w:lang w:val="en-US"/>
        </w:rPr>
        <w:t xml:space="preserve"> along the length of the </w:t>
      </w:r>
      <w:r w:rsidR="00406002">
        <w:rPr>
          <w:lang w:val="en-US"/>
        </w:rPr>
        <w:t>colony map</w:t>
      </w:r>
      <w:r w:rsidR="008B5BDD">
        <w:rPr>
          <w:lang w:val="en-US"/>
        </w:rPr>
        <w:t xml:space="preserve"> and</w:t>
      </w:r>
      <w:r w:rsidR="00E51FDA">
        <w:rPr>
          <w:lang w:val="en-US"/>
        </w:rPr>
        <w:t xml:space="preserve"> compares the profile with pre</w:t>
      </w:r>
      <w:r w:rsidR="008B5BDD">
        <w:rPr>
          <w:lang w:val="en-US"/>
        </w:rPr>
        <w:t>dicted survival from a LQ model</w:t>
      </w:r>
      <w:r w:rsidR="00C84DFC">
        <w:rPr>
          <w:lang w:val="en-US"/>
        </w:rPr>
        <w:t xml:space="preserve"> fitted to OPEN field </w:t>
      </w:r>
      <w:r w:rsidR="00D2363D">
        <w:rPr>
          <w:lang w:val="en-US"/>
        </w:rPr>
        <w:t>survival data</w:t>
      </w:r>
      <w:r w:rsidR="008B5BDD">
        <w:rPr>
          <w:lang w:val="en-US"/>
        </w:rPr>
        <w:t>,</w:t>
      </w:r>
      <w:r w:rsidR="003F47D2">
        <w:rPr>
          <w:lang w:val="en-US"/>
        </w:rPr>
        <w:t xml:space="preserve"> while the 2D analysis</w:t>
      </w:r>
      <w:r w:rsidR="00277696">
        <w:rPr>
          <w:lang w:val="en-US"/>
        </w:rPr>
        <w:t xml:space="preserve"> splits the </w:t>
      </w:r>
      <w:r w:rsidR="00435BA5">
        <w:rPr>
          <w:lang w:val="en-US"/>
        </w:rPr>
        <w:t xml:space="preserve">flask into quadrats </w:t>
      </w:r>
      <w:r w:rsidR="00207392">
        <w:rPr>
          <w:lang w:val="en-US"/>
        </w:rPr>
        <w:t>where the position</w:t>
      </w:r>
      <w:r w:rsidR="00146B8A">
        <w:rPr>
          <w:lang w:val="en-US"/>
        </w:rPr>
        <w:t>s</w:t>
      </w:r>
      <w:r w:rsidR="00207392">
        <w:rPr>
          <w:lang w:val="en-US"/>
        </w:rPr>
        <w:t xml:space="preserve"> of said quadrats within the </w:t>
      </w:r>
      <w:r w:rsidR="00406002">
        <w:rPr>
          <w:lang w:val="en-US"/>
        </w:rPr>
        <w:t>colony map</w:t>
      </w:r>
      <w:r w:rsidR="00207392">
        <w:rPr>
          <w:lang w:val="en-US"/>
        </w:rPr>
        <w:t xml:space="preserve"> </w:t>
      </w:r>
      <w:r w:rsidR="00146B8A">
        <w:rPr>
          <w:lang w:val="en-US"/>
        </w:rPr>
        <w:t>are</w:t>
      </w:r>
      <w:r w:rsidR="00207392">
        <w:rPr>
          <w:lang w:val="en-US"/>
        </w:rPr>
        <w:t xml:space="preserve"> unknown. </w:t>
      </w:r>
      <w:r w:rsidR="00146B8A">
        <w:rPr>
          <w:lang w:val="en-US"/>
        </w:rPr>
        <w:t xml:space="preserve">We therefore found a way to compare the peak and valley survival with </w:t>
      </w:r>
      <w:r w:rsidR="001E3870">
        <w:rPr>
          <w:lang w:val="en-US"/>
        </w:rPr>
        <w:t>predicted survival from a Poisson regression model fitted to</w:t>
      </w:r>
      <w:r w:rsidR="00D2363D">
        <w:rPr>
          <w:lang w:val="en-US"/>
        </w:rPr>
        <w:t xml:space="preserve"> the</w:t>
      </w:r>
      <w:r w:rsidR="001E3870">
        <w:rPr>
          <w:lang w:val="en-US"/>
        </w:rPr>
        <w:t xml:space="preserve"> OPEN field </w:t>
      </w:r>
      <w:r w:rsidR="00A57991">
        <w:rPr>
          <w:lang w:val="en-US"/>
        </w:rPr>
        <w:t xml:space="preserve">survival data with dose and dose squared as explanatory variables. It was yet again necessary to define </w:t>
      </w:r>
      <w:r w:rsidR="00C31F64">
        <w:rPr>
          <w:lang w:val="en-US"/>
        </w:rPr>
        <w:t xml:space="preserve">the peak and valley doses. The definition was increased </w:t>
      </w:r>
      <w:r w:rsidR="003E6E8A">
        <w:rPr>
          <w:lang w:val="en-US"/>
        </w:rPr>
        <w:t xml:space="preserve">to allow natural occurring variation. Peak was now defined as being doses above 70% of maximum, while valley was defined as doses being below 130% of minimum. </w:t>
      </w:r>
      <w:r w:rsidR="00E775D2">
        <w:rPr>
          <w:lang w:val="en-US"/>
        </w:rPr>
        <w:t>The quadrats were separated into their respective category</w:t>
      </w:r>
      <w:r w:rsidR="008F6957">
        <w:rPr>
          <w:lang w:val="en-US"/>
        </w:rPr>
        <w:t xml:space="preserve">, before </w:t>
      </w:r>
      <w:r w:rsidR="009A3B90">
        <w:rPr>
          <w:lang w:val="en-US"/>
        </w:rPr>
        <w:t xml:space="preserve">the mean SC was found </w:t>
      </w:r>
      <w:r w:rsidR="00B60B26">
        <w:rPr>
          <w:lang w:val="en-US"/>
        </w:rPr>
        <w:t xml:space="preserve">with standard error. </w:t>
      </w:r>
      <w:r w:rsidR="004A3F97">
        <w:rPr>
          <w:lang w:val="en-US"/>
        </w:rPr>
        <w:t>These would act as the observed data</w:t>
      </w:r>
      <w:r w:rsidR="00D96535">
        <w:rPr>
          <w:lang w:val="en-US"/>
        </w:rPr>
        <w:t xml:space="preserve">, </w:t>
      </w:r>
      <w:r w:rsidR="001C4B46">
        <w:rPr>
          <w:lang w:val="en-US"/>
        </w:rPr>
        <w:t>to be</w:t>
      </w:r>
      <w:r w:rsidR="00D96535">
        <w:rPr>
          <w:lang w:val="en-US"/>
        </w:rPr>
        <w:t xml:space="preserve"> compared to </w:t>
      </w:r>
      <w:r w:rsidR="00BA5D2D">
        <w:rPr>
          <w:lang w:val="en-US"/>
        </w:rPr>
        <w:t xml:space="preserve">the predicted data. </w:t>
      </w:r>
    </w:p>
    <w:p w14:paraId="24C91E9D" w14:textId="62FF2E9D" w:rsidR="00FD65A4" w:rsidRPr="003E2F66" w:rsidRDefault="00FD65A4" w:rsidP="004D7B5D">
      <w:pPr>
        <w:spacing w:line="360" w:lineRule="auto"/>
        <w:rPr>
          <w:lang w:val="en-US"/>
        </w:rPr>
      </w:pPr>
      <w:r>
        <w:rPr>
          <w:lang w:val="en-US"/>
        </w:rPr>
        <w:t xml:space="preserve">We wanted to expand </w:t>
      </w:r>
      <w:r w:rsidR="00123AA0">
        <w:rPr>
          <w:lang w:val="en-US"/>
        </w:rPr>
        <w:t xml:space="preserve">the model and include </w:t>
      </w:r>
      <w:r w:rsidR="009C45B7">
        <w:rPr>
          <w:lang w:val="en-US"/>
        </w:rPr>
        <w:t>explanatory variables</w:t>
      </w:r>
      <w:r w:rsidR="00123AA0">
        <w:rPr>
          <w:lang w:val="en-US"/>
        </w:rPr>
        <w:t xml:space="preserve"> that could possibly explain </w:t>
      </w:r>
      <w:r w:rsidR="00AC4429">
        <w:rPr>
          <w:lang w:val="en-US"/>
        </w:rPr>
        <w:t xml:space="preserve">difference in survival of GRID compared to OPEN field </w:t>
      </w:r>
      <w:r w:rsidR="009B5951">
        <w:rPr>
          <w:lang w:val="en-US"/>
        </w:rPr>
        <w:t>irradiated cells.</w:t>
      </w:r>
      <w:r w:rsidR="00045ACF">
        <w:rPr>
          <w:lang w:val="en-US"/>
        </w:rPr>
        <w:t xml:space="preserve"> </w:t>
      </w:r>
      <w:r w:rsidR="00276CDB">
        <w:rPr>
          <w:lang w:val="en-US"/>
        </w:rPr>
        <w:t xml:space="preserve">We first incorporated </w:t>
      </w:r>
      <w:r w:rsidR="000C751C">
        <w:rPr>
          <w:lang w:val="en-US"/>
        </w:rPr>
        <w:t>the peak area ratio</w:t>
      </w:r>
      <w:r w:rsidR="00DD7DB4">
        <w:rPr>
          <w:lang w:val="en-US"/>
        </w:rPr>
        <w:t xml:space="preserve"> (see below)</w:t>
      </w:r>
      <w:r w:rsidR="00C85062">
        <w:rPr>
          <w:lang w:val="en-US"/>
        </w:rPr>
        <w:t xml:space="preserve">. </w:t>
      </w:r>
      <w:r w:rsidR="003B69B5">
        <w:rPr>
          <w:lang w:val="en-US"/>
        </w:rPr>
        <w:t xml:space="preserve">The </w:t>
      </w:r>
      <w:r w:rsidR="00DD7DB4">
        <w:rPr>
          <w:lang w:val="en-US"/>
        </w:rPr>
        <w:t xml:space="preserve">aim </w:t>
      </w:r>
      <w:r w:rsidR="00C2270C">
        <w:rPr>
          <w:lang w:val="en-US"/>
        </w:rPr>
        <w:t>was</w:t>
      </w:r>
      <w:r w:rsidR="003B69B5">
        <w:rPr>
          <w:lang w:val="en-US"/>
        </w:rPr>
        <w:t xml:space="preserve"> that the ratios could describe </w:t>
      </w:r>
      <w:r w:rsidR="00C2270C">
        <w:rPr>
          <w:lang w:val="en-US"/>
        </w:rPr>
        <w:t xml:space="preserve">degree of cell killing caused by </w:t>
      </w:r>
      <w:r w:rsidR="00B24E1E">
        <w:rPr>
          <w:lang w:val="en-US"/>
        </w:rPr>
        <w:t>changing GRID configuration</w:t>
      </w:r>
      <w:r w:rsidR="002F2C83">
        <w:rPr>
          <w:lang w:val="en-US"/>
        </w:rPr>
        <w:t>s</w:t>
      </w:r>
      <w:r w:rsidR="00B24E1E">
        <w:rPr>
          <w:lang w:val="en-US"/>
        </w:rPr>
        <w:t>.</w:t>
      </w:r>
      <w:r w:rsidR="002F2C83">
        <w:rPr>
          <w:lang w:val="en-US"/>
        </w:rPr>
        <w:t xml:space="preserve"> </w:t>
      </w:r>
      <w:r w:rsidR="005F6F09">
        <w:rPr>
          <w:lang w:val="en-US"/>
        </w:rPr>
        <w:t>Secondly,</w:t>
      </w:r>
      <w:r w:rsidR="002F2C83">
        <w:rPr>
          <w:lang w:val="en-US"/>
        </w:rPr>
        <w:t xml:space="preserve"> incorporate</w:t>
      </w:r>
      <w:r w:rsidR="00DD7DB4">
        <w:rPr>
          <w:lang w:val="en-US"/>
        </w:rPr>
        <w:t>d</w:t>
      </w:r>
      <w:r w:rsidR="002F2C83">
        <w:rPr>
          <w:lang w:val="en-US"/>
        </w:rPr>
        <w:t xml:space="preserve"> the distance from a quadrat to nearest peak. </w:t>
      </w:r>
      <w:r w:rsidR="005F6F09">
        <w:rPr>
          <w:lang w:val="en-US"/>
        </w:rPr>
        <w:t xml:space="preserve">This distance might explain </w:t>
      </w:r>
      <w:r w:rsidR="00DD7DB4">
        <w:rPr>
          <w:lang w:val="en-US"/>
        </w:rPr>
        <w:t>the</w:t>
      </w:r>
      <w:r w:rsidR="0018592D">
        <w:rPr>
          <w:lang w:val="en-US"/>
        </w:rPr>
        <w:t xml:space="preserve"> bystander effects</w:t>
      </w:r>
      <w:r w:rsidR="00E767D3">
        <w:rPr>
          <w:lang w:val="en-US"/>
        </w:rPr>
        <w:t xml:space="preserve"> occurring between the cells. </w:t>
      </w:r>
      <w:r w:rsidR="009071C9">
        <w:rPr>
          <w:lang w:val="en-US"/>
        </w:rPr>
        <w:t xml:space="preserve">When introducing new </w:t>
      </w:r>
      <w:r w:rsidR="00541628">
        <w:rPr>
          <w:lang w:val="en-US"/>
        </w:rPr>
        <w:t xml:space="preserve">explanatory </w:t>
      </w:r>
      <w:r w:rsidR="00812ED4">
        <w:rPr>
          <w:lang w:val="en-US"/>
        </w:rPr>
        <w:t>variables,</w:t>
      </w:r>
      <w:r w:rsidR="00541628">
        <w:rPr>
          <w:lang w:val="en-US"/>
        </w:rPr>
        <w:t xml:space="preserve"> we needed to test for collinearity</w:t>
      </w:r>
      <w:r w:rsidR="00F17F67">
        <w:rPr>
          <w:lang w:val="en-US"/>
        </w:rPr>
        <w:t xml:space="preserve">. </w:t>
      </w:r>
      <w:r w:rsidR="00B06A67">
        <w:rPr>
          <w:lang w:val="en-US"/>
        </w:rPr>
        <w:t>Multicollinearity</w:t>
      </w:r>
      <w:r w:rsidR="00F17F67">
        <w:rPr>
          <w:lang w:val="en-US"/>
        </w:rPr>
        <w:t xml:space="preserve"> </w:t>
      </w:r>
      <w:r w:rsidR="0058729F">
        <w:rPr>
          <w:lang w:val="en-US"/>
        </w:rPr>
        <w:t xml:space="preserve">is </w:t>
      </w:r>
      <w:r w:rsidR="000B3523">
        <w:rPr>
          <w:lang w:val="en-US"/>
        </w:rPr>
        <w:t>significant correlation between the explanatory variable</w:t>
      </w:r>
      <w:r w:rsidR="0058729F">
        <w:rPr>
          <w:lang w:val="en-US"/>
        </w:rPr>
        <w:t xml:space="preserve">s making them </w:t>
      </w:r>
      <w:r w:rsidR="00707D71">
        <w:rPr>
          <w:lang w:val="en-US"/>
        </w:rPr>
        <w:t xml:space="preserve">incapable of </w:t>
      </w:r>
      <w:r w:rsidR="00E47C1E">
        <w:rPr>
          <w:lang w:val="en-US"/>
        </w:rPr>
        <w:t xml:space="preserve">independently </w:t>
      </w:r>
      <w:r w:rsidR="00242485">
        <w:rPr>
          <w:lang w:val="en-US"/>
        </w:rPr>
        <w:t>predicting</w:t>
      </w:r>
      <w:r w:rsidR="00E47C1E">
        <w:rPr>
          <w:lang w:val="en-US"/>
        </w:rPr>
        <w:t xml:space="preserve"> the dependent variable </w:t>
      </w:r>
      <w:r w:rsidR="00AB5F26">
        <w:rPr>
          <w:lang w:val="en-US"/>
        </w:rPr>
        <w:fldChar w:fldCharType="begin"/>
      </w:r>
      <w:r w:rsidR="00AB5F26">
        <w:rPr>
          <w:lang w:val="en-US"/>
        </w:rPr>
        <w:instrText xml:space="preserve"> ADDIN ZOTERO_ITEM CSL_CITATION {"citationID":"2UWZkWxn","properties":{"formattedCitation":"({\\i{}Collinearity | Statistics | Britannica}, 2013)","plainCitation":"(Collinearity | Statistics | Britannica, 2013)","noteIndex":0},"citationItems":[{"id":584,"uris":["http://zotero.org/users/9228513/items/ZFMA28RX"],"itemData":{"id":584,"type":"webpage","abstract":"collinearity, in statistics, correlation between predictor variables (or independent variables), such that they express a linear relationship in a regression model. When predictor variables in the same regression model are correlated, they cannot independently predict the value of the dependent variable. In other words, they explain some of the same variance in the dependent variable, which in turn reduces their statistical significance. Collinearity becomes a concern in regression analysis when there is a high correlation or an association between two potential predictor variables, when there is a dramatic increase in the p value (i.e., reduction in the significance level) of","language":"en","title":"collinearity | statistics | Britannica","URL":"https://www.britannica.com/topic/collinearity-statistics","accessed":{"date-parts":[["2022",6,3]]},"issued":{"date-parts":[["2013",12,24]]}}}],"schema":"https://github.com/citation-style-language/schema/raw/master/csl-citation.json"} </w:instrText>
      </w:r>
      <w:r w:rsidR="00AB5F26">
        <w:rPr>
          <w:lang w:val="en-US"/>
        </w:rPr>
        <w:fldChar w:fldCharType="separate"/>
      </w:r>
      <w:r w:rsidR="00AB5F26" w:rsidRPr="00242485">
        <w:rPr>
          <w:rFonts w:cs="Times New Roman"/>
          <w:szCs w:val="24"/>
          <w:lang w:val="en-US"/>
        </w:rPr>
        <w:t>(</w:t>
      </w:r>
      <w:r w:rsidR="00AB5F26" w:rsidRPr="00242485">
        <w:rPr>
          <w:rFonts w:cs="Times New Roman"/>
          <w:i/>
          <w:iCs/>
          <w:szCs w:val="24"/>
          <w:lang w:val="en-US"/>
        </w:rPr>
        <w:t>Collinearity | Statistics | Britannica</w:t>
      </w:r>
      <w:r w:rsidR="00AB5F26" w:rsidRPr="00242485">
        <w:rPr>
          <w:rFonts w:cs="Times New Roman"/>
          <w:szCs w:val="24"/>
          <w:lang w:val="en-US"/>
        </w:rPr>
        <w:t>, 2013)</w:t>
      </w:r>
      <w:r w:rsidR="00AB5F26">
        <w:rPr>
          <w:lang w:val="en-US"/>
        </w:rPr>
        <w:fldChar w:fldCharType="end"/>
      </w:r>
      <w:r w:rsidR="00242485">
        <w:rPr>
          <w:lang w:val="en-US"/>
        </w:rPr>
        <w:t xml:space="preserve">. </w:t>
      </w:r>
      <w:r w:rsidR="00F82449">
        <w:rPr>
          <w:lang w:val="en-US"/>
        </w:rPr>
        <w:t xml:space="preserve">Multicollinearity also has a tendency of </w:t>
      </w:r>
      <w:r w:rsidR="00C51DB3">
        <w:rPr>
          <w:lang w:val="en-US"/>
        </w:rPr>
        <w:t>increasing the estimated coefficients’ standard error, thereby decreasing the precision of the estimates</w:t>
      </w:r>
      <w:r w:rsidR="000C6692">
        <w:rPr>
          <w:lang w:val="en-US"/>
        </w:rPr>
        <w:t xml:space="preserve"> </w:t>
      </w:r>
      <w:r w:rsidR="000C6692">
        <w:rPr>
          <w:lang w:val="en-US"/>
        </w:rPr>
        <w:fldChar w:fldCharType="begin"/>
      </w:r>
      <w:r w:rsidR="000C6692">
        <w:rPr>
          <w:lang w:val="en-US"/>
        </w:rPr>
        <w:instrText xml:space="preserve"> ADDIN ZOTERO_ITEM CSL_CITATION {"citationID":"hTvCeZPw","properties":{"formattedCitation":"(Alin, 2010)","plainCitation":"(Alin, 2010)","noteIndex":0},"citationItems":[{"id":586,"uris":["http://zotero.org/users/9228513/items/E65X8PHU"],"itemData":{"id":586,"type":"article-journal","abstract":"Multicollinearity refers to the linear relation among two or more variables. It is a data problem which may cause serious difficulty with the reliability of the estimates of the model parameters. In this article, multicollinearity among the explanatory variables in the multiple linear regression model is considered. Its effects on the linear regression model and some multicollinearity diagnostics for this model are presented. Copyright © 2010 John Wiley &amp; Sons, Inc. This article is categorized under: Statistical Models &gt; Linear Models Statistical Models &gt; Multivariate Models","container-title":"WIREs Computational Statistics","DOI":"10.1002/wics.84","ISSN":"1939-0068","issue":"3","language":"en","note":"_eprint: https://onlinelibrary.wiley.com/doi/pdf/10.1002/wics.84","page":"370-374","source":"Wiley Online Library","title":"Multicollinearity","volume":"2","author":[{"family":"Alin","given":"Aylin"}],"issued":{"date-parts":[["2010"]]}}}],"schema":"https://github.com/citation-style-language/schema/raw/master/csl-citation.json"} </w:instrText>
      </w:r>
      <w:r w:rsidR="000C6692">
        <w:rPr>
          <w:lang w:val="en-US"/>
        </w:rPr>
        <w:fldChar w:fldCharType="separate"/>
      </w:r>
      <w:r w:rsidR="000C6692" w:rsidRPr="000C6692">
        <w:rPr>
          <w:rFonts w:cs="Times New Roman"/>
          <w:lang w:val="en-US"/>
        </w:rPr>
        <w:t>(Alin, 2010)</w:t>
      </w:r>
      <w:r w:rsidR="000C6692">
        <w:rPr>
          <w:lang w:val="en-US"/>
        </w:rPr>
        <w:fldChar w:fldCharType="end"/>
      </w:r>
      <w:r w:rsidR="00C51DB3">
        <w:rPr>
          <w:lang w:val="en-US"/>
        </w:rPr>
        <w:t xml:space="preserve">. </w:t>
      </w:r>
    </w:p>
    <w:p w14:paraId="618B5C3A" w14:textId="6497D5F7" w:rsidR="004C2070" w:rsidRPr="004C2070" w:rsidRDefault="00B654AF" w:rsidP="004C2070">
      <w:pPr>
        <w:pStyle w:val="Heading4"/>
        <w:spacing w:line="360" w:lineRule="auto"/>
        <w:rPr>
          <w:lang w:val="en-US"/>
        </w:rPr>
      </w:pPr>
      <w:r w:rsidRPr="00AC6AC2">
        <w:rPr>
          <w:lang w:val="en-US"/>
        </w:rPr>
        <w:lastRenderedPageBreak/>
        <w:t xml:space="preserve">Peak </w:t>
      </w:r>
      <w:r w:rsidR="00AC6AC2" w:rsidRPr="00AC6AC2">
        <w:rPr>
          <w:lang w:val="en-US"/>
        </w:rPr>
        <w:t>area r</w:t>
      </w:r>
      <w:r w:rsidR="00AC6AC2">
        <w:rPr>
          <w:lang w:val="en-US"/>
        </w:rPr>
        <w:t>atio</w:t>
      </w:r>
    </w:p>
    <w:p w14:paraId="0036726F" w14:textId="17ED0FE3" w:rsidR="002661B8" w:rsidRDefault="002661B8" w:rsidP="00084C53">
      <w:pPr>
        <w:pStyle w:val="NoSpacing"/>
        <w:spacing w:line="360" w:lineRule="auto"/>
        <w:rPr>
          <w:lang w:val="en-US"/>
        </w:rPr>
      </w:pPr>
      <w:r>
        <w:rPr>
          <w:noProof/>
        </w:rPr>
        <w:drawing>
          <wp:anchor distT="0" distB="0" distL="114300" distR="114300" simplePos="0" relativeHeight="251658275" behindDoc="1" locked="0" layoutInCell="1" allowOverlap="1" wp14:anchorId="601B80AE" wp14:editId="6DF37D7D">
            <wp:simplePos x="0" y="0"/>
            <wp:positionH relativeFrom="column">
              <wp:posOffset>-377190</wp:posOffset>
            </wp:positionH>
            <wp:positionV relativeFrom="paragraph">
              <wp:posOffset>3683635</wp:posOffset>
            </wp:positionV>
            <wp:extent cx="2640965" cy="3495040"/>
            <wp:effectExtent l="0" t="0" r="6985" b="0"/>
            <wp:wrapTight wrapText="bothSides">
              <wp:wrapPolygon edited="0">
                <wp:start x="0" y="0"/>
                <wp:lineTo x="0" y="21427"/>
                <wp:lineTo x="21501" y="21427"/>
                <wp:lineTo x="21501" y="0"/>
                <wp:lineTo x="0" y="0"/>
              </wp:wrapPolygon>
            </wp:wrapTight>
            <wp:docPr id="64" name="Picture 6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diagram&#10;&#10;Description automatically generated"/>
                    <pic:cNvPicPr/>
                  </pic:nvPicPr>
                  <pic:blipFill rotWithShape="1">
                    <a:blip r:embed="rId56">
                      <a:extLst>
                        <a:ext uri="{28A0092B-C50C-407E-A947-70E740481C1C}">
                          <a14:useLocalDpi xmlns:a14="http://schemas.microsoft.com/office/drawing/2010/main" val="0"/>
                        </a:ext>
                      </a:extLst>
                    </a:blip>
                    <a:srcRect l="56586" t="7473" r="6035" b="4589"/>
                    <a:stretch/>
                  </pic:blipFill>
                  <pic:spPr bwMode="auto">
                    <a:xfrm>
                      <a:off x="0" y="0"/>
                      <a:ext cx="2640965" cy="349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4C53">
        <w:rPr>
          <w:noProof/>
        </w:rPr>
        <mc:AlternateContent>
          <mc:Choice Requires="wps">
            <w:drawing>
              <wp:anchor distT="0" distB="0" distL="114300" distR="114300" simplePos="0" relativeHeight="251658276" behindDoc="1" locked="0" layoutInCell="1" allowOverlap="1" wp14:anchorId="0AE63E90" wp14:editId="28CC07C1">
                <wp:simplePos x="0" y="0"/>
                <wp:positionH relativeFrom="margin">
                  <wp:posOffset>-137445</wp:posOffset>
                </wp:positionH>
                <wp:positionV relativeFrom="paragraph">
                  <wp:posOffset>7169785</wp:posOffset>
                </wp:positionV>
                <wp:extent cx="2220595" cy="635"/>
                <wp:effectExtent l="0" t="0" r="8255" b="0"/>
                <wp:wrapTight wrapText="bothSides">
                  <wp:wrapPolygon edited="0">
                    <wp:start x="0" y="0"/>
                    <wp:lineTo x="0" y="20521"/>
                    <wp:lineTo x="21495" y="20521"/>
                    <wp:lineTo x="21495"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561AB3AB" w14:textId="5672C481" w:rsidR="001B7486" w:rsidRPr="00141239" w:rsidRDefault="001B7486" w:rsidP="001B7486">
                            <w:pPr>
                              <w:pStyle w:val="Caption"/>
                              <w:rPr>
                                <w:noProof/>
                                <w:sz w:val="24"/>
                                <w:lang w:val="en-US"/>
                              </w:rPr>
                            </w:pPr>
                            <w:bookmarkStart w:id="170" w:name="_Ref104900980"/>
                            <w:r w:rsidRPr="00141239">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18</w:t>
                            </w:r>
                            <w:r w:rsidR="00543048">
                              <w:rPr>
                                <w:lang w:val="en-US"/>
                              </w:rPr>
                              <w:fldChar w:fldCharType="end"/>
                            </w:r>
                            <w:bookmarkEnd w:id="170"/>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63E90" id="Text Box 67" o:spid="_x0000_s1049" type="#_x0000_t202" style="position:absolute;margin-left:-10.8pt;margin-top:564.55pt;width:174.85pt;height:.05pt;z-index:-2516582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" stroked="f">
                <v:textbox style="mso-fit-shape-to-text:t" inset="0,0,0,0">
                  <w:txbxContent>
                    <w:p w14:paraId="561AB3AB" w14:textId="5672C481" w:rsidR="001B7486" w:rsidRPr="00141239" w:rsidRDefault="001B7486" w:rsidP="001B7486">
                      <w:pPr>
                        <w:pStyle w:val="Caption"/>
                        <w:rPr>
                          <w:noProof/>
                          <w:sz w:val="24"/>
                          <w:lang w:val="en-US"/>
                        </w:rPr>
                      </w:pPr>
                      <w:bookmarkStart w:id="171" w:name="_Ref104900980"/>
                      <w:r w:rsidRPr="00141239">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18</w:t>
                      </w:r>
                      <w:r w:rsidR="00543048">
                        <w:rPr>
                          <w:lang w:val="en-US"/>
                        </w:rPr>
                        <w:fldChar w:fldCharType="end"/>
                      </w:r>
                      <w:bookmarkEnd w:id="171"/>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v:textbox>
                <w10:wrap type="tight" anchorx="margin"/>
              </v:shape>
            </w:pict>
          </mc:Fallback>
        </mc:AlternateContent>
      </w:r>
      <w:r w:rsidR="009B794F" w:rsidRPr="004C2070">
        <w:rPr>
          <w:lang w:val="en-US"/>
        </w:rPr>
        <w:t xml:space="preserve">For both striped and dotted GRID we measured </w:t>
      </w:r>
      <w:r w:rsidR="00303294" w:rsidRPr="004C2070">
        <w:rPr>
          <w:lang w:val="en-US"/>
        </w:rPr>
        <w:t xml:space="preserve">the area </w:t>
      </w:r>
      <w:r w:rsidR="0084385C" w:rsidRPr="004C2070">
        <w:rPr>
          <w:lang w:val="en-US"/>
        </w:rPr>
        <w:t xml:space="preserve">positioned </w:t>
      </w:r>
      <w:r w:rsidR="00303294" w:rsidRPr="004C2070">
        <w:rPr>
          <w:lang w:val="en-US"/>
        </w:rPr>
        <w:t xml:space="preserve">underneath the grid </w:t>
      </w:r>
      <w:r w:rsidR="00530EDB" w:rsidRPr="004C2070">
        <w:rPr>
          <w:lang w:val="en-US"/>
        </w:rPr>
        <w:t>opening</w:t>
      </w:r>
      <w:r w:rsidR="00E167FB" w:rsidRPr="004C2070">
        <w:rPr>
          <w:lang w:val="en-US"/>
        </w:rPr>
        <w:t>, called peak area</w:t>
      </w:r>
      <w:r w:rsidR="002474C2" w:rsidRPr="004C2070">
        <w:rPr>
          <w:lang w:val="en-US"/>
        </w:rPr>
        <w:t xml:space="preserve">. </w:t>
      </w:r>
      <w:r w:rsidR="002856CA" w:rsidRPr="00983B3E">
        <w:rPr>
          <w:lang w:val="en-US"/>
        </w:rPr>
        <w:t>Using a</w:t>
      </w:r>
      <w:r w:rsidR="007F1802" w:rsidRPr="00983B3E">
        <w:rPr>
          <w:lang w:val="en-US"/>
        </w:rPr>
        <w:t xml:space="preserve"> caliper and one</w:t>
      </w:r>
      <w:r w:rsidR="002856CA" w:rsidRPr="00983B3E">
        <w:rPr>
          <w:lang w:val="en-US"/>
        </w:rPr>
        <w:t xml:space="preserve"> irradiated EBT3 film, we were able to measure the area of the stripes</w:t>
      </w:r>
      <w:r w:rsidR="00335C07">
        <w:rPr>
          <w:lang w:val="en-US"/>
        </w:rPr>
        <w:t xml:space="preserve"> appearing in the films to calculate the peak area</w:t>
      </w:r>
      <w:r w:rsidR="002F0039" w:rsidRPr="00983B3E">
        <w:rPr>
          <w:lang w:val="en-US"/>
        </w:rPr>
        <w:t xml:space="preserve"> </w:t>
      </w:r>
      <w:r w:rsidR="00983B3E">
        <w:rPr>
          <w:lang w:val="en-US"/>
        </w:rPr>
        <w:t xml:space="preserve">(measurements </w:t>
      </w:r>
      <w:r w:rsidR="00564A47">
        <w:rPr>
          <w:lang w:val="en-US"/>
        </w:rPr>
        <w:t xml:space="preserve">in </w:t>
      </w:r>
      <w:r w:rsidR="00564A47">
        <w:rPr>
          <w:lang w:val="en-US"/>
        </w:rPr>
        <w:fldChar w:fldCharType="begin"/>
      </w:r>
      <w:r w:rsidR="00564A47">
        <w:rPr>
          <w:lang w:val="en-US"/>
        </w:rPr>
        <w:instrText xml:space="preserve"> REF _Ref104900980 \h </w:instrText>
      </w:r>
      <w:r w:rsidR="00130191">
        <w:rPr>
          <w:lang w:val="en-US"/>
        </w:rPr>
        <w:instrText xml:space="preserve"> \* MERGEFORMAT </w:instrText>
      </w:r>
      <w:r w:rsidR="00564A47">
        <w:rPr>
          <w:lang w:val="en-US"/>
        </w:rPr>
      </w:r>
      <w:r w:rsidR="00564A47">
        <w:rPr>
          <w:lang w:val="en-US"/>
        </w:rPr>
        <w:fldChar w:fldCharType="separate"/>
      </w:r>
      <w:r w:rsidR="00380EB7" w:rsidRPr="00141239">
        <w:rPr>
          <w:lang w:val="en-US"/>
        </w:rPr>
        <w:t xml:space="preserve">Figure </w:t>
      </w:r>
      <w:r w:rsidR="00380EB7">
        <w:rPr>
          <w:noProof/>
          <w:lang w:val="en-US"/>
        </w:rPr>
        <w:t>2</w:t>
      </w:r>
      <w:r w:rsidR="00380EB7">
        <w:rPr>
          <w:lang w:val="en-US"/>
        </w:rPr>
        <w:noBreakHyphen/>
      </w:r>
      <w:r w:rsidR="00380EB7">
        <w:rPr>
          <w:noProof/>
          <w:lang w:val="en-US"/>
        </w:rPr>
        <w:t>18</w:t>
      </w:r>
      <w:r w:rsidR="00564A47">
        <w:rPr>
          <w:lang w:val="en-US"/>
        </w:rPr>
        <w:fldChar w:fldCharType="end"/>
      </w:r>
      <w:r w:rsidR="00983B3E">
        <w:rPr>
          <w:lang w:val="en-US"/>
        </w:rPr>
        <w:t>)</w:t>
      </w:r>
      <w:r w:rsidR="002F0039" w:rsidRPr="00983B3E">
        <w:rPr>
          <w:lang w:val="en-US"/>
        </w:rPr>
        <w:t xml:space="preserve">. </w:t>
      </w:r>
      <w:r w:rsidR="002F0039" w:rsidRPr="0075160D">
        <w:rPr>
          <w:lang w:val="en-US"/>
        </w:rPr>
        <w:t>However,</w:t>
      </w:r>
      <w:r w:rsidR="00407BCE" w:rsidRPr="0075160D">
        <w:rPr>
          <w:lang w:val="en-US"/>
        </w:rPr>
        <w:t xml:space="preserve"> poor cutting accuracy causes this area to be slightly different for all </w:t>
      </w:r>
      <w:r w:rsidR="0019287B" w:rsidRPr="0075160D">
        <w:rPr>
          <w:lang w:val="en-US"/>
        </w:rPr>
        <w:t>films and</w:t>
      </w:r>
      <w:r w:rsidR="00407BCE" w:rsidRPr="0075160D">
        <w:rPr>
          <w:lang w:val="en-US"/>
        </w:rPr>
        <w:t xml:space="preserve"> does not perfectly represent the peak area of the </w:t>
      </w:r>
      <w:r w:rsidR="00E53502" w:rsidRPr="0075160D">
        <w:rPr>
          <w:lang w:val="en-US"/>
        </w:rPr>
        <w:t xml:space="preserve">irradiated cells. </w:t>
      </w:r>
      <w:r w:rsidR="00FF3590" w:rsidRPr="0075160D">
        <w:rPr>
          <w:lang w:val="en-US"/>
        </w:rPr>
        <w:t xml:space="preserve">For </w:t>
      </w:r>
      <w:r w:rsidR="00500C61" w:rsidRPr="0075160D">
        <w:rPr>
          <w:lang w:val="en-US"/>
        </w:rPr>
        <w:t>peak 3 we assumed the same area as peak 1 and 2</w:t>
      </w:r>
      <w:r w:rsidR="00272115">
        <w:rPr>
          <w:lang w:val="en-US"/>
        </w:rPr>
        <w:t>;</w:t>
      </w:r>
      <w:r w:rsidR="00B84DB3" w:rsidRPr="0075160D">
        <w:rPr>
          <w:lang w:val="en-US"/>
        </w:rPr>
        <w:t xml:space="preserve"> </w:t>
      </w:r>
      <m:oMath>
        <m:r>
          <w:rPr>
            <w:rFonts w:ascii="Cambria Math" w:hAnsi="Cambria Math"/>
            <w:lang w:val="en-US"/>
          </w:rPr>
          <m:t xml:space="preserve">4.3⋅0.5=2.15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544DA0" w:rsidRPr="0075160D">
        <w:rPr>
          <w:lang w:val="en-US"/>
        </w:rPr>
        <w:t xml:space="preserve">. </w:t>
      </w:r>
      <w:r w:rsidR="00271B21">
        <w:rPr>
          <w:lang w:val="en-US"/>
        </w:rPr>
        <w:t>This</w:t>
      </w:r>
      <w:r w:rsidR="00544DA0" w:rsidRPr="0075160D">
        <w:rPr>
          <w:lang w:val="en-US"/>
        </w:rPr>
        <w:t xml:space="preserve"> result</w:t>
      </w:r>
      <w:r w:rsidR="00E17BCA">
        <w:rPr>
          <w:lang w:val="en-US"/>
        </w:rPr>
        <w:t>ed</w:t>
      </w:r>
      <w:r w:rsidR="00544DA0" w:rsidRPr="0075160D">
        <w:rPr>
          <w:lang w:val="en-US"/>
        </w:rPr>
        <w:t xml:space="preserve"> in the total area for peak 1, 2</w:t>
      </w:r>
      <w:r w:rsidR="000059EF">
        <w:rPr>
          <w:lang w:val="en-US"/>
        </w:rPr>
        <w:t>;</w:t>
      </w:r>
      <w:r w:rsidR="00544DA0" w:rsidRPr="0075160D">
        <w:rPr>
          <w:lang w:val="en-US"/>
        </w:rPr>
        <w:t xml:space="preserve"> and 3 of </w:t>
      </w:r>
      <m:oMath>
        <m:r>
          <w:rPr>
            <w:rFonts w:ascii="Cambria Math" w:hAnsi="Cambria Math"/>
            <w:lang w:val="en-US"/>
          </w:rPr>
          <m:t xml:space="preserve">3⋅2.15=6.45±0.01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2565C3" w:rsidRPr="0075160D">
        <w:rPr>
          <w:lang w:val="en-US"/>
        </w:rPr>
        <w:t xml:space="preserve">. </w:t>
      </w:r>
      <w:r w:rsidR="00AF49CD" w:rsidRPr="0075160D">
        <w:rPr>
          <w:lang w:val="en-US"/>
        </w:rPr>
        <w:t xml:space="preserve">Peak 0 had a trapezoidal shape, with the area of </w:t>
      </w:r>
      <w:r w:rsidR="007C77CB" w:rsidRPr="0075160D">
        <w:rPr>
          <w:lang w:val="en-US"/>
        </w:rPr>
        <w:t xml:space="preserve">    </w:t>
      </w:r>
      <m:oMath>
        <m:f>
          <m:fPr>
            <m:ctrlPr>
              <w:rPr>
                <w:rFonts w:ascii="Cambria Math" w:hAnsi="Cambria Math"/>
              </w:rPr>
            </m:ctrlPr>
          </m:fPr>
          <m:num>
            <m:r>
              <w:rPr>
                <w:rFonts w:ascii="Cambria Math" w:hAnsi="Cambria Math"/>
                <w:lang w:val="en-US"/>
              </w:rPr>
              <m:t>3.19+3.64</m:t>
            </m:r>
          </m:num>
          <m:den>
            <m:r>
              <w:rPr>
                <w:rFonts w:ascii="Cambria Math" w:hAnsi="Cambria Math"/>
                <w:lang w:val="en-US"/>
              </w:rPr>
              <m:t>2</m:t>
            </m:r>
          </m:den>
        </m:f>
        <m:r>
          <w:rPr>
            <w:rFonts w:ascii="Cambria Math" w:hAnsi="Cambria Math"/>
            <w:lang w:val="en-US"/>
          </w:rPr>
          <m:t xml:space="preserve">⋅0.5=1.7075±0.0004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733E97" w:rsidRPr="0075160D">
        <w:rPr>
          <w:lang w:val="en-US"/>
        </w:rPr>
        <w:t xml:space="preserve">, which results in a total peak area of </w:t>
      </w:r>
      <w:r w:rsidR="003719C2" w:rsidRPr="0075160D">
        <w:rPr>
          <w:lang w:val="en-US"/>
        </w:rPr>
        <w:t xml:space="preserve">approximately </w:t>
      </w:r>
      <m:oMath>
        <m:r>
          <w:rPr>
            <w:rFonts w:ascii="Cambria Math" w:hAnsi="Cambria Math"/>
            <w:lang w:val="en-US"/>
          </w:rPr>
          <m:t xml:space="preserve">8.16 ±0.01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C93131" w:rsidRPr="0075160D">
        <w:rPr>
          <w:lang w:val="en-US"/>
        </w:rPr>
        <w:t>. The total peak area was divided by the</w:t>
      </w:r>
      <w:r w:rsidR="00E30395">
        <w:rPr>
          <w:lang w:val="en-US"/>
        </w:rPr>
        <w:t xml:space="preserve"> total</w:t>
      </w:r>
      <w:r w:rsidR="00C93131" w:rsidRPr="0075160D">
        <w:rPr>
          <w:lang w:val="en-US"/>
        </w:rPr>
        <w:t xml:space="preserve"> area of the bottom of the cell flask (25 cm2)</w:t>
      </w:r>
      <w:r w:rsidR="00FD5690" w:rsidRPr="0075160D">
        <w:rPr>
          <w:lang w:val="en-US"/>
        </w:rPr>
        <w:t xml:space="preserve"> to obtain peak area ratio</w:t>
      </w:r>
      <w:r w:rsidR="00EA10C9">
        <w:rPr>
          <w:lang w:val="en-US"/>
        </w:rPr>
        <w:t xml:space="preserve"> (PAR)</w:t>
      </w:r>
      <w:r w:rsidR="0064369C" w:rsidRPr="0075160D">
        <w:rPr>
          <w:lang w:val="en-US"/>
        </w:rPr>
        <w:t xml:space="preserve">.  </w:t>
      </w:r>
      <w:r w:rsidR="00DB7043" w:rsidRPr="0075160D">
        <w:rPr>
          <w:lang w:val="en-US"/>
        </w:rPr>
        <w:t xml:space="preserve">Uncertainties were found using the error propagation </w:t>
      </w:r>
      <w:r w:rsidR="00F2037E" w:rsidRPr="0075160D">
        <w:rPr>
          <w:lang w:val="en-US"/>
        </w:rPr>
        <w:t xml:space="preserve">in equation </w:t>
      </w:r>
      <w:r w:rsidR="0067571C" w:rsidRPr="004C2070">
        <w:fldChar w:fldCharType="begin"/>
      </w:r>
      <w:r w:rsidR="0067571C" w:rsidRPr="0075160D">
        <w:rPr>
          <w:lang w:val="en-US"/>
        </w:rPr>
        <w:instrText xml:space="preserve"> REF _Ref100759194 \h </w:instrText>
      </w:r>
      <w:r w:rsidR="004D7B5D" w:rsidRPr="0075160D">
        <w:rPr>
          <w:lang w:val="en-US"/>
        </w:rPr>
        <w:instrText xml:space="preserve"> \* MERGEFORMAT </w:instrText>
      </w:r>
      <w:r w:rsidR="0067571C" w:rsidRPr="004C2070">
        <w:fldChar w:fldCharType="separate"/>
      </w:r>
      <w:r w:rsidR="00380EB7" w:rsidRPr="00380EB7">
        <w:rPr>
          <w:lang w:val="en-US"/>
        </w:rPr>
        <w:t>2</w:t>
      </w:r>
      <w:r w:rsidR="00380EB7" w:rsidRPr="00380EB7">
        <w:rPr>
          <w:lang w:val="en-US"/>
        </w:rPr>
        <w:noBreakHyphen/>
        <w:t>3</w:t>
      </w:r>
      <w:r w:rsidR="0067571C" w:rsidRPr="004C2070">
        <w:fldChar w:fldCharType="end"/>
      </w:r>
      <w:r w:rsidR="00067C3A" w:rsidRPr="0075160D">
        <w:rPr>
          <w:lang w:val="en-US"/>
        </w:rPr>
        <w:t xml:space="preserve">, with the assumption of no uncertainty in the </w:t>
      </w:r>
      <w:r w:rsidR="00E92368" w:rsidRPr="0075160D">
        <w:rPr>
          <w:lang w:val="en-US"/>
        </w:rPr>
        <w:t>width of the grid slits</w:t>
      </w:r>
      <w:r w:rsidR="002D3109" w:rsidRPr="0075160D">
        <w:rPr>
          <w:lang w:val="en-US"/>
        </w:rPr>
        <w:t xml:space="preserve"> and the uncertainty of the caliper being 0.001 cm</w:t>
      </w:r>
      <w:r w:rsidR="0067571C" w:rsidRPr="0075160D">
        <w:rPr>
          <w:lang w:val="en-US"/>
        </w:rPr>
        <w:t xml:space="preserve">. </w:t>
      </w:r>
      <w:r w:rsidR="00500C61" w:rsidRPr="0075160D">
        <w:rPr>
          <w:lang w:val="en-US"/>
        </w:rPr>
        <w:t xml:space="preserve"> </w:t>
      </w:r>
      <w:r w:rsidR="00A57F65" w:rsidRPr="0075160D">
        <w:rPr>
          <w:lang w:val="en-US"/>
        </w:rPr>
        <w:br/>
      </w:r>
    </w:p>
    <w:p w14:paraId="1C71CA50" w14:textId="040C1318" w:rsidR="00084C53" w:rsidRDefault="00A57F65" w:rsidP="00084C53">
      <w:pPr>
        <w:pStyle w:val="NoSpacing"/>
        <w:spacing w:line="360" w:lineRule="auto"/>
        <w:rPr>
          <w:lang w:val="en-US"/>
        </w:rPr>
      </w:pPr>
      <w:r w:rsidRPr="0075160D">
        <w:rPr>
          <w:lang w:val="en-US"/>
        </w:rPr>
        <w:t>For dotted GRID the peak area</w:t>
      </w:r>
      <w:r w:rsidR="00E30395">
        <w:rPr>
          <w:lang w:val="en-US"/>
        </w:rPr>
        <w:t xml:space="preserve"> ratio</w:t>
      </w:r>
      <w:r w:rsidRPr="0075160D">
        <w:rPr>
          <w:lang w:val="en-US"/>
        </w:rPr>
        <w:t xml:space="preserve"> was found by multiplying the number of holes</w:t>
      </w:r>
      <w:r w:rsidR="00640B9D" w:rsidRPr="0075160D">
        <w:rPr>
          <w:lang w:val="en-US"/>
        </w:rPr>
        <w:t xml:space="preserve"> </w:t>
      </w:r>
      <w:r w:rsidR="00EF7B11" w:rsidRPr="0075160D">
        <w:rPr>
          <w:lang w:val="en-US"/>
        </w:rPr>
        <w:t>within the irradiated films</w:t>
      </w:r>
      <w:r w:rsidR="004A3F30" w:rsidRPr="0075160D">
        <w:rPr>
          <w:lang w:val="en-US"/>
        </w:rPr>
        <w:t>, of which there was 7,</w:t>
      </w:r>
      <w:r w:rsidR="002A600D" w:rsidRPr="0075160D">
        <w:rPr>
          <w:lang w:val="en-US"/>
        </w:rPr>
        <w:t xml:space="preserve"> with </w:t>
      </w:r>
      <w:r w:rsidR="00EF7B11" w:rsidRPr="0075160D">
        <w:rPr>
          <w:lang w:val="en-US"/>
        </w:rPr>
        <w:t>the</w:t>
      </w:r>
      <w:r w:rsidR="00576E49" w:rsidRPr="0075160D">
        <w:rPr>
          <w:lang w:val="en-US"/>
        </w:rPr>
        <w:t xml:space="preserve"> area of th</w:t>
      </w:r>
      <w:r w:rsidR="005A2377" w:rsidRPr="0075160D">
        <w:rPr>
          <w:lang w:val="en-US"/>
        </w:rPr>
        <w:t>e holes.</w:t>
      </w:r>
      <w:r w:rsidR="008C79BD" w:rsidRPr="0075160D">
        <w:rPr>
          <w:lang w:val="en-US"/>
        </w:rPr>
        <w:t xml:space="preserve"> The holes ha</w:t>
      </w:r>
      <w:r w:rsidR="005A5DF9" w:rsidRPr="0075160D">
        <w:rPr>
          <w:lang w:val="en-US"/>
        </w:rPr>
        <w:t>ve</w:t>
      </w:r>
      <w:r w:rsidR="008C79BD" w:rsidRPr="0075160D">
        <w:rPr>
          <w:lang w:val="en-US"/>
        </w:rPr>
        <w:t xml:space="preserve"> a diameter of 5 mm,</w:t>
      </w:r>
      <w:r w:rsidR="005A2377" w:rsidRPr="0075160D">
        <w:rPr>
          <w:lang w:val="en-US"/>
        </w:rPr>
        <w:t xml:space="preserve"> </w:t>
      </w:r>
      <w:r w:rsidR="008C79BD" w:rsidRPr="0075160D">
        <w:rPr>
          <w:lang w:val="en-US"/>
        </w:rPr>
        <w:t>r</w:t>
      </w:r>
      <w:r w:rsidR="004506E1" w:rsidRPr="0075160D">
        <w:rPr>
          <w:lang w:val="en-US"/>
        </w:rPr>
        <w:t xml:space="preserve">esulting in a peak area of </w:t>
      </w:r>
      <m:oMath>
        <m:r>
          <w:rPr>
            <w:rFonts w:ascii="Cambria Math" w:hAnsi="Cambria Math"/>
            <w:lang w:val="en-US"/>
          </w:rPr>
          <m:t>7⋅</m:t>
        </m:r>
        <m:r>
          <w:rPr>
            <w:rFonts w:ascii="Cambria Math" w:hAnsi="Cambria Math"/>
          </w:rPr>
          <m:t>π</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lang w:val="en-US"/>
                      </w:rPr>
                      <m:t>0.5</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=1.37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F11BE1" w:rsidRPr="0075160D">
        <w:rPr>
          <w:lang w:val="en-US"/>
        </w:rPr>
        <w:t xml:space="preserve"> </w:t>
      </w:r>
      <w:r w:rsidR="002326BF" w:rsidRPr="0075160D">
        <w:rPr>
          <w:lang w:val="en-US"/>
        </w:rPr>
        <w:t>No uncertainties</w:t>
      </w:r>
      <w:r w:rsidR="00430EA6" w:rsidRPr="0075160D">
        <w:rPr>
          <w:lang w:val="en-US"/>
        </w:rPr>
        <w:t xml:space="preserve"> were estimated because no caliper measurements were needed</w:t>
      </w:r>
      <w:r w:rsidR="00EB1005" w:rsidRPr="0075160D">
        <w:rPr>
          <w:lang w:val="en-US"/>
        </w:rPr>
        <w:t>.</w:t>
      </w:r>
      <w:r w:rsidR="0018292C" w:rsidRPr="0075160D">
        <w:rPr>
          <w:lang w:val="en-US"/>
        </w:rPr>
        <w:t xml:space="preserve"> For OPEN field all area would be within a “peak”, and </w:t>
      </w:r>
      <w:r w:rsidR="00775C40">
        <w:rPr>
          <w:lang w:val="en-US"/>
        </w:rPr>
        <w:t>PAR</w:t>
      </w:r>
      <w:r w:rsidR="0018292C" w:rsidRPr="0075160D">
        <w:rPr>
          <w:lang w:val="en-US"/>
        </w:rPr>
        <w:t xml:space="preserve"> </w:t>
      </w:r>
      <w:r w:rsidR="00573025" w:rsidRPr="0075160D">
        <w:rPr>
          <w:lang w:val="en-US"/>
        </w:rPr>
        <w:t>was</w:t>
      </w:r>
      <w:r w:rsidR="0018292C" w:rsidRPr="0075160D">
        <w:rPr>
          <w:lang w:val="en-US"/>
        </w:rPr>
        <w:t xml:space="preserve"> therefore 1. </w:t>
      </w:r>
      <w:r w:rsidR="008205D5" w:rsidRPr="0075160D">
        <w:rPr>
          <w:lang w:val="en-US"/>
        </w:rPr>
        <w:t xml:space="preserve">The control films were not </w:t>
      </w:r>
      <w:r w:rsidR="002A7B02" w:rsidRPr="0075160D">
        <w:rPr>
          <w:lang w:val="en-US"/>
        </w:rPr>
        <w:t>irradiated;</w:t>
      </w:r>
      <w:r w:rsidR="009B5E5B" w:rsidRPr="0075160D">
        <w:rPr>
          <w:lang w:val="en-US"/>
        </w:rPr>
        <w:t xml:space="preserve"> hence</w:t>
      </w:r>
      <w:r w:rsidR="008205D5" w:rsidRPr="0075160D">
        <w:rPr>
          <w:lang w:val="en-US"/>
        </w:rPr>
        <w:t xml:space="preserve"> </w:t>
      </w:r>
      <w:r w:rsidR="00F57B59" w:rsidRPr="0075160D">
        <w:rPr>
          <w:lang w:val="en-US"/>
        </w:rPr>
        <w:t>they are neither peak nor valley and</w:t>
      </w:r>
      <w:r w:rsidR="003271DE" w:rsidRPr="0075160D">
        <w:rPr>
          <w:lang w:val="en-US"/>
        </w:rPr>
        <w:t xml:space="preserve"> the</w:t>
      </w:r>
      <w:r w:rsidR="00F57B59" w:rsidRPr="0075160D">
        <w:rPr>
          <w:lang w:val="en-US"/>
        </w:rPr>
        <w:t xml:space="preserve"> </w:t>
      </w:r>
      <w:r w:rsidR="00775C40">
        <w:rPr>
          <w:lang w:val="en-US"/>
        </w:rPr>
        <w:t>PAR</w:t>
      </w:r>
      <w:r w:rsidR="00F57B59" w:rsidRPr="0075160D">
        <w:rPr>
          <w:lang w:val="en-US"/>
        </w:rPr>
        <w:t xml:space="preserve"> </w:t>
      </w:r>
      <w:r w:rsidR="003271DE" w:rsidRPr="0075160D">
        <w:rPr>
          <w:lang w:val="en-US"/>
        </w:rPr>
        <w:t>was</w:t>
      </w:r>
      <w:r w:rsidR="00F57B59" w:rsidRPr="0075160D">
        <w:rPr>
          <w:lang w:val="en-US"/>
        </w:rPr>
        <w:t xml:space="preserve"> set to 0. </w:t>
      </w:r>
      <w:r w:rsidR="00EA35A2" w:rsidRPr="0075160D">
        <w:rPr>
          <w:lang w:val="en-US"/>
        </w:rPr>
        <w:br/>
      </w:r>
      <w:r w:rsidR="00EA35A2">
        <w:rPr>
          <w:lang w:val="en-US"/>
        </w:rPr>
        <w:t xml:space="preserve">In </w:t>
      </w:r>
      <w:r w:rsidR="001267F4">
        <w:rPr>
          <w:lang w:val="en-US"/>
        </w:rPr>
        <w:fldChar w:fldCharType="begin"/>
      </w:r>
      <w:r w:rsidR="001267F4">
        <w:rPr>
          <w:lang w:val="en-US"/>
        </w:rPr>
        <w:instrText xml:space="preserve"> REF _Ref102385691 \h </w:instrText>
      </w:r>
      <w:r w:rsidR="004D7B5D">
        <w:rPr>
          <w:lang w:val="en-US"/>
        </w:rPr>
        <w:instrText xml:space="preserve"> \* MERGEFORMAT </w:instrText>
      </w:r>
      <w:r w:rsidR="001267F4">
        <w:rPr>
          <w:lang w:val="en-US"/>
        </w:rPr>
      </w:r>
      <w:r w:rsidR="001267F4">
        <w:rPr>
          <w:lang w:val="en-US"/>
        </w:rPr>
        <w:fldChar w:fldCharType="separate"/>
      </w:r>
      <w:r w:rsidR="00380EB7" w:rsidRPr="00604310">
        <w:rPr>
          <w:lang w:val="en-US"/>
        </w:rPr>
        <w:t>Table</w:t>
      </w:r>
      <w:r w:rsidR="00380EB7" w:rsidRPr="00604310">
        <w:rPr>
          <w:noProof/>
          <w:lang w:val="en-US"/>
        </w:rPr>
        <w:t xml:space="preserve"> </w:t>
      </w:r>
      <w:r w:rsidR="00380EB7">
        <w:rPr>
          <w:noProof/>
          <w:lang w:val="en-US"/>
        </w:rPr>
        <w:t>2</w:t>
      </w:r>
      <w:r w:rsidR="00380EB7">
        <w:rPr>
          <w:noProof/>
          <w:lang w:val="en-US"/>
        </w:rPr>
        <w:noBreakHyphen/>
        <w:t>3</w:t>
      </w:r>
      <w:r w:rsidR="001267F4">
        <w:rPr>
          <w:lang w:val="en-US"/>
        </w:rPr>
        <w:fldChar w:fldCharType="end"/>
      </w:r>
      <w:r w:rsidR="001267F4">
        <w:rPr>
          <w:lang w:val="en-US"/>
        </w:rPr>
        <w:t xml:space="preserve"> </w:t>
      </w:r>
      <w:r w:rsidR="00EA35A2">
        <w:rPr>
          <w:lang w:val="en-US"/>
        </w:rPr>
        <w:t xml:space="preserve">we see the </w:t>
      </w:r>
      <w:r w:rsidR="00775C40">
        <w:rPr>
          <w:lang w:val="en-US"/>
        </w:rPr>
        <w:t>PARs</w:t>
      </w:r>
      <w:r w:rsidR="00EA35A2">
        <w:rPr>
          <w:lang w:val="en-US"/>
        </w:rPr>
        <w:t xml:space="preserve"> for </w:t>
      </w:r>
      <w:r w:rsidR="002A7B02">
        <w:rPr>
          <w:lang w:val="en-US"/>
        </w:rPr>
        <w:t>all irradiation configurations</w:t>
      </w:r>
      <w:r w:rsidR="00EA35A2">
        <w:rPr>
          <w:lang w:val="en-US"/>
        </w:rPr>
        <w:t>.</w:t>
      </w:r>
      <w:bookmarkStart w:id="172" w:name="_Ref102385691"/>
    </w:p>
    <w:p w14:paraId="45FD72E4" w14:textId="77777777" w:rsidR="002661B8" w:rsidRDefault="002661B8" w:rsidP="00084C53">
      <w:pPr>
        <w:pStyle w:val="NoSpacing"/>
        <w:spacing w:line="360" w:lineRule="auto"/>
        <w:rPr>
          <w:lang w:val="en-US"/>
        </w:rPr>
      </w:pPr>
    </w:p>
    <w:p w14:paraId="14EA2892" w14:textId="77777777" w:rsidR="002661B8" w:rsidRDefault="002661B8" w:rsidP="00084C53">
      <w:pPr>
        <w:pStyle w:val="NoSpacing"/>
        <w:spacing w:line="360" w:lineRule="auto"/>
        <w:rPr>
          <w:lang w:val="en-US"/>
        </w:rPr>
      </w:pPr>
    </w:p>
    <w:p w14:paraId="3FAD1BB9" w14:textId="77777777" w:rsidR="002661B8" w:rsidRDefault="002661B8" w:rsidP="00084C53">
      <w:pPr>
        <w:pStyle w:val="NoSpacing"/>
        <w:spacing w:line="360" w:lineRule="auto"/>
        <w:rPr>
          <w:lang w:val="en-US"/>
        </w:rPr>
      </w:pPr>
    </w:p>
    <w:p w14:paraId="3643CC2B" w14:textId="3C485F10" w:rsidR="002661B8" w:rsidRDefault="002661B8" w:rsidP="00084C53">
      <w:pPr>
        <w:pStyle w:val="NoSpacing"/>
        <w:spacing w:line="360" w:lineRule="auto"/>
        <w:rPr>
          <w:lang w:val="en-US"/>
        </w:rPr>
      </w:pPr>
    </w:p>
    <w:p w14:paraId="6C81D4EF" w14:textId="74784159" w:rsidR="00934973" w:rsidRPr="00604310" w:rsidRDefault="00934973" w:rsidP="004D7B5D">
      <w:pPr>
        <w:pStyle w:val="Caption"/>
        <w:keepNext/>
        <w:spacing w:line="360" w:lineRule="auto"/>
        <w:rPr>
          <w:lang w:val="en-US"/>
        </w:rPr>
      </w:pPr>
      <w:r w:rsidRPr="00604310">
        <w:rPr>
          <w:lang w:val="en-US"/>
        </w:rPr>
        <w:lastRenderedPageBreak/>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2</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3</w:t>
      </w:r>
      <w:r w:rsidR="00526C25">
        <w:rPr>
          <w:lang w:val="en-US"/>
        </w:rPr>
        <w:fldChar w:fldCharType="end"/>
      </w:r>
      <w:bookmarkEnd w:id="172"/>
      <w:r w:rsidRPr="00604310">
        <w:rPr>
          <w:lang w:val="en-US"/>
        </w:rPr>
        <w:t xml:space="preserve">. </w:t>
      </w:r>
      <w:r w:rsidR="00775C40">
        <w:rPr>
          <w:lang w:val="en-US"/>
        </w:rPr>
        <w:t xml:space="preserve">PAR </w:t>
      </w:r>
      <w:r w:rsidR="00F53EA7">
        <w:rPr>
          <w:lang w:val="en-US"/>
        </w:rPr>
        <w:t xml:space="preserve">for dotted and striped GRID. The area measurements for striped GRID were found using an irradiated EBT3 film. </w:t>
      </w:r>
    </w:p>
    <w:tbl>
      <w:tblPr>
        <w:tblStyle w:val="TableGrid"/>
        <w:tblpPr w:leftFromText="180" w:rightFromText="180" w:vertAnchor="text" w:horzAnchor="margin" w:tblpY="1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5"/>
        <w:gridCol w:w="1176"/>
        <w:gridCol w:w="2189"/>
        <w:gridCol w:w="810"/>
        <w:gridCol w:w="1080"/>
      </w:tblGrid>
      <w:tr w:rsidR="00084C53" w14:paraId="5EF859C5" w14:textId="77777777" w:rsidTr="00084C53">
        <w:tc>
          <w:tcPr>
            <w:tcW w:w="2665" w:type="dxa"/>
            <w:tcBorders>
              <w:bottom w:val="single" w:sz="4" w:space="0" w:color="auto"/>
              <w:right w:val="single" w:sz="4" w:space="0" w:color="auto"/>
            </w:tcBorders>
          </w:tcPr>
          <w:p w14:paraId="3D931373" w14:textId="77777777" w:rsidR="00084C53" w:rsidRDefault="00084C53" w:rsidP="00084C53">
            <w:pPr>
              <w:spacing w:line="360" w:lineRule="auto"/>
              <w:rPr>
                <w:lang w:val="en-US"/>
              </w:rPr>
            </w:pPr>
          </w:p>
        </w:tc>
        <w:tc>
          <w:tcPr>
            <w:tcW w:w="1176" w:type="dxa"/>
            <w:tcBorders>
              <w:left w:val="single" w:sz="4" w:space="0" w:color="auto"/>
              <w:bottom w:val="single" w:sz="4" w:space="0" w:color="auto"/>
            </w:tcBorders>
          </w:tcPr>
          <w:p w14:paraId="4E5DEBFB" w14:textId="77777777" w:rsidR="00084C53" w:rsidRDefault="00084C53" w:rsidP="00084C53">
            <w:pPr>
              <w:spacing w:line="360" w:lineRule="auto"/>
              <w:rPr>
                <w:lang w:val="en-US"/>
              </w:rPr>
            </w:pPr>
            <w:r>
              <w:rPr>
                <w:lang w:val="en-US"/>
              </w:rPr>
              <w:t>Dots</w:t>
            </w:r>
          </w:p>
        </w:tc>
        <w:tc>
          <w:tcPr>
            <w:tcW w:w="2189" w:type="dxa"/>
            <w:tcBorders>
              <w:bottom w:val="single" w:sz="4" w:space="0" w:color="auto"/>
            </w:tcBorders>
          </w:tcPr>
          <w:p w14:paraId="0432E7C9" w14:textId="77777777" w:rsidR="00084C53" w:rsidRDefault="00084C53" w:rsidP="00084C53">
            <w:pPr>
              <w:spacing w:line="360" w:lineRule="auto"/>
              <w:rPr>
                <w:lang w:val="en-US"/>
              </w:rPr>
            </w:pPr>
            <w:r>
              <w:rPr>
                <w:lang w:val="en-US"/>
              </w:rPr>
              <w:t>Stripes</w:t>
            </w:r>
          </w:p>
        </w:tc>
        <w:tc>
          <w:tcPr>
            <w:tcW w:w="810" w:type="dxa"/>
            <w:tcBorders>
              <w:bottom w:val="single" w:sz="4" w:space="0" w:color="auto"/>
            </w:tcBorders>
          </w:tcPr>
          <w:p w14:paraId="2FF2B734" w14:textId="77777777" w:rsidR="00084C53" w:rsidRDefault="00084C53" w:rsidP="00084C53">
            <w:pPr>
              <w:spacing w:line="360" w:lineRule="auto"/>
              <w:rPr>
                <w:lang w:val="en-US"/>
              </w:rPr>
            </w:pPr>
            <w:r>
              <w:rPr>
                <w:lang w:val="en-US"/>
              </w:rPr>
              <w:t>Open</w:t>
            </w:r>
          </w:p>
        </w:tc>
        <w:tc>
          <w:tcPr>
            <w:tcW w:w="1080" w:type="dxa"/>
            <w:tcBorders>
              <w:bottom w:val="single" w:sz="4" w:space="0" w:color="auto"/>
            </w:tcBorders>
          </w:tcPr>
          <w:p w14:paraId="0D6B0DAD" w14:textId="77777777" w:rsidR="00084C53" w:rsidRDefault="00084C53" w:rsidP="00084C53">
            <w:pPr>
              <w:spacing w:line="360" w:lineRule="auto"/>
              <w:rPr>
                <w:lang w:val="en-US"/>
              </w:rPr>
            </w:pPr>
            <w:r>
              <w:rPr>
                <w:lang w:val="en-US"/>
              </w:rPr>
              <w:t>Control</w:t>
            </w:r>
          </w:p>
        </w:tc>
      </w:tr>
      <w:tr w:rsidR="00084C53" w14:paraId="2C8F027B" w14:textId="77777777" w:rsidTr="00084C53">
        <w:tc>
          <w:tcPr>
            <w:tcW w:w="2665" w:type="dxa"/>
            <w:tcBorders>
              <w:top w:val="single" w:sz="4" w:space="0" w:color="auto"/>
              <w:right w:val="single" w:sz="4" w:space="0" w:color="auto"/>
            </w:tcBorders>
          </w:tcPr>
          <w:p w14:paraId="7898D60C" w14:textId="77777777" w:rsidR="00084C53" w:rsidRDefault="00084C53" w:rsidP="00084C53">
            <w:pPr>
              <w:spacing w:line="360" w:lineRule="auto"/>
              <w:rPr>
                <w:lang w:val="en-US"/>
              </w:rPr>
            </w:pPr>
            <w:r>
              <w:rPr>
                <w:lang w:val="en-US"/>
              </w:rPr>
              <w:t>Peak area ratio</w:t>
            </w:r>
          </w:p>
        </w:tc>
        <w:tc>
          <w:tcPr>
            <w:tcW w:w="1176" w:type="dxa"/>
            <w:tcBorders>
              <w:top w:val="single" w:sz="4" w:space="0" w:color="auto"/>
              <w:left w:val="single" w:sz="4" w:space="0" w:color="auto"/>
            </w:tcBorders>
          </w:tcPr>
          <w:p w14:paraId="1A587163" w14:textId="14DBF30B" w:rsidR="00084C53" w:rsidRDefault="00084C53" w:rsidP="00084C53">
            <w:pPr>
              <w:spacing w:line="360" w:lineRule="auto"/>
              <w:rPr>
                <w:lang w:val="en-US"/>
              </w:rPr>
            </w:pPr>
            <m:oMathPara>
              <m:oMath>
                <m:r>
                  <w:rPr>
                    <w:rFonts w:ascii="Cambria Math" w:hAnsi="Cambria Math"/>
                    <w:lang w:val="en-US"/>
                  </w:rPr>
                  <m:t>0.05</m:t>
                </m:r>
              </m:oMath>
            </m:oMathPara>
          </w:p>
        </w:tc>
        <w:tc>
          <w:tcPr>
            <w:tcW w:w="2189" w:type="dxa"/>
            <w:tcBorders>
              <w:top w:val="single" w:sz="4" w:space="0" w:color="auto"/>
            </w:tcBorders>
          </w:tcPr>
          <w:p w14:paraId="4E02B383" w14:textId="5507B65A" w:rsidR="00084C53" w:rsidRDefault="00084C53" w:rsidP="00084C53">
            <w:pPr>
              <w:spacing w:line="360" w:lineRule="auto"/>
              <w:rPr>
                <w:lang w:val="en-US"/>
              </w:rPr>
            </w:pPr>
            <m:oMathPara>
              <m:oMath>
                <m:r>
                  <w:rPr>
                    <w:rFonts w:ascii="Cambria Math" w:hAnsi="Cambria Math"/>
                    <w:lang w:val="en-US"/>
                  </w:rPr>
                  <m:t>0.3264±0.0005</m:t>
                </m:r>
              </m:oMath>
            </m:oMathPara>
          </w:p>
        </w:tc>
        <w:tc>
          <w:tcPr>
            <w:tcW w:w="810" w:type="dxa"/>
            <w:tcBorders>
              <w:top w:val="single" w:sz="4" w:space="0" w:color="auto"/>
            </w:tcBorders>
          </w:tcPr>
          <w:p w14:paraId="58AD8C8B" w14:textId="77777777" w:rsidR="00084C53" w:rsidRDefault="00084C53" w:rsidP="00084C53">
            <w:pPr>
              <w:spacing w:line="360" w:lineRule="auto"/>
              <w:rPr>
                <w:rFonts w:ascii="Calibri Light" w:eastAsia="Calibri" w:hAnsi="Calibri Light" w:cs="Calibri Light"/>
                <w:i/>
                <w:lang w:val="en-US"/>
              </w:rPr>
            </w:pPr>
            <m:oMathPara>
              <m:oMath>
                <m:r>
                  <w:rPr>
                    <w:rFonts w:ascii="Cambria Math" w:eastAsia="Calibri" w:hAnsi="Cambria Math" w:cs="Calibri Light"/>
                    <w:lang w:val="en-US"/>
                  </w:rPr>
                  <m:t>1</m:t>
                </m:r>
              </m:oMath>
            </m:oMathPara>
          </w:p>
        </w:tc>
        <w:tc>
          <w:tcPr>
            <w:tcW w:w="1080" w:type="dxa"/>
            <w:tcBorders>
              <w:top w:val="single" w:sz="4" w:space="0" w:color="auto"/>
            </w:tcBorders>
          </w:tcPr>
          <w:p w14:paraId="14F5962D" w14:textId="77777777" w:rsidR="00084C53" w:rsidRDefault="00084C53" w:rsidP="00084C53">
            <w:pPr>
              <w:spacing w:line="360" w:lineRule="auto"/>
              <w:rPr>
                <w:rFonts w:ascii="Calibri Light" w:eastAsia="Calibri" w:hAnsi="Calibri Light" w:cs="Calibri Light"/>
                <w:i/>
                <w:lang w:val="en-US"/>
              </w:rPr>
            </w:pPr>
            <m:oMathPara>
              <m:oMath>
                <m:r>
                  <w:rPr>
                    <w:rFonts w:ascii="Cambria Math" w:eastAsia="Calibri" w:hAnsi="Cambria Math" w:cs="Calibri Light"/>
                    <w:lang w:val="en-US"/>
                  </w:rPr>
                  <m:t>0</m:t>
                </m:r>
              </m:oMath>
            </m:oMathPara>
          </w:p>
        </w:tc>
      </w:tr>
    </w:tbl>
    <w:p w14:paraId="138432EF" w14:textId="77777777" w:rsidR="00787405" w:rsidRDefault="00787405" w:rsidP="004D7B5D">
      <w:pPr>
        <w:spacing w:line="360" w:lineRule="auto"/>
        <w:rPr>
          <w:lang w:val="en-US"/>
        </w:rPr>
      </w:pPr>
    </w:p>
    <w:p w14:paraId="6B0CA790" w14:textId="77777777" w:rsidR="00D6223F" w:rsidRDefault="00D6223F" w:rsidP="004D7B5D">
      <w:pPr>
        <w:spacing w:line="360" w:lineRule="auto"/>
        <w:rPr>
          <w:lang w:val="en-US"/>
        </w:rPr>
      </w:pPr>
    </w:p>
    <w:p w14:paraId="01992D58" w14:textId="77777777" w:rsidR="00D6223F" w:rsidRDefault="00D6223F" w:rsidP="004D7B5D">
      <w:pPr>
        <w:spacing w:line="360" w:lineRule="auto"/>
        <w:rPr>
          <w:lang w:val="en-US"/>
        </w:rPr>
      </w:pPr>
    </w:p>
    <w:p w14:paraId="29B61639" w14:textId="276FB1AA" w:rsidR="00721D6D" w:rsidRDefault="000A33FF" w:rsidP="004D7B5D">
      <w:pPr>
        <w:pStyle w:val="Heading4"/>
        <w:spacing w:line="360" w:lineRule="auto"/>
        <w:rPr>
          <w:lang w:val="en-US"/>
        </w:rPr>
      </w:pPr>
      <w:r>
        <w:rPr>
          <w:lang w:val="en-US"/>
        </w:rPr>
        <w:t>Peak distance</w:t>
      </w:r>
      <w:r w:rsidR="00721D6D">
        <w:rPr>
          <w:lang w:val="en-US"/>
        </w:rPr>
        <w:t xml:space="preserve"> estimation</w:t>
      </w:r>
    </w:p>
    <w:p w14:paraId="503833D0" w14:textId="27486431" w:rsidR="001B24E1" w:rsidRPr="007C240C" w:rsidRDefault="00A10250" w:rsidP="004D7B5D">
      <w:pPr>
        <w:spacing w:line="360" w:lineRule="auto"/>
        <w:rPr>
          <w:lang w:val="en-US"/>
        </w:rPr>
      </w:pPr>
      <w:r>
        <w:rPr>
          <w:lang w:val="en-US"/>
        </w:rPr>
        <w:t xml:space="preserve">An algorithm was made to loop over each quadrat and find the distance to the nearest peak. The code can be found in </w:t>
      </w:r>
      <w:r w:rsidRPr="000219C5">
        <w:rPr>
          <w:szCs w:val="24"/>
          <w:lang w:val="en-US"/>
        </w:rPr>
        <w:fldChar w:fldCharType="begin"/>
      </w:r>
      <w:r w:rsidRPr="000219C5">
        <w:rPr>
          <w:szCs w:val="24"/>
          <w:lang w:val="en-US"/>
        </w:rPr>
        <w:instrText xml:space="preserve"> REF _Ref94693997 \h  \* MERGEFORMAT </w:instrText>
      </w:r>
      <w:r w:rsidRPr="000219C5">
        <w:rPr>
          <w:szCs w:val="24"/>
          <w:lang w:val="en-US"/>
        </w:rPr>
      </w:r>
      <w:r w:rsidRPr="000219C5">
        <w:rPr>
          <w:szCs w:val="24"/>
          <w:lang w:val="en-US"/>
        </w:rPr>
        <w:fldChar w:fldCharType="separate"/>
      </w:r>
      <w:r w:rsidR="000219C5" w:rsidRPr="000219C5">
        <w:rPr>
          <w:szCs w:val="24"/>
          <w:lang w:val="en-US"/>
        </w:rPr>
        <w:fldChar w:fldCharType="begin"/>
      </w:r>
      <w:r w:rsidR="000219C5" w:rsidRPr="000219C5">
        <w:rPr>
          <w:szCs w:val="24"/>
          <w:lang w:val="en-US"/>
        </w:rPr>
        <w:instrText xml:space="preserve"> REF _Ref102311849 \h </w:instrText>
      </w:r>
      <w:r w:rsidR="000219C5">
        <w:rPr>
          <w:szCs w:val="24"/>
          <w:lang w:val="en-US"/>
        </w:rPr>
        <w:instrText xml:space="preserve"> \* MERGEFORMAT </w:instrText>
      </w:r>
      <w:r w:rsidR="000219C5" w:rsidRPr="000219C5">
        <w:rPr>
          <w:szCs w:val="24"/>
          <w:lang w:val="en-US"/>
        </w:rPr>
      </w:r>
      <w:r w:rsidR="000219C5" w:rsidRPr="000219C5">
        <w:rPr>
          <w:szCs w:val="24"/>
          <w:lang w:val="en-US"/>
        </w:rPr>
        <w:fldChar w:fldCharType="separate"/>
      </w:r>
      <w:r w:rsidR="000219C5" w:rsidRPr="000219C5">
        <w:rPr>
          <w:szCs w:val="24"/>
          <w:lang w:val="en-US"/>
        </w:rPr>
        <w:t>Appendix</w:t>
      </w:r>
      <w:r w:rsidR="000219C5" w:rsidRPr="000219C5">
        <w:rPr>
          <w:szCs w:val="24"/>
          <w:lang w:val="en-US"/>
        </w:rPr>
        <w:fldChar w:fldCharType="end"/>
      </w:r>
      <w:r w:rsidRPr="000219C5">
        <w:rPr>
          <w:szCs w:val="24"/>
          <w:lang w:val="en-US"/>
        </w:rPr>
        <w:fldChar w:fldCharType="end"/>
      </w:r>
      <w:r w:rsidR="00EE7671">
        <w:rPr>
          <w:szCs w:val="24"/>
          <w:lang w:val="en-US"/>
        </w:rPr>
        <w:t xml:space="preserve">. </w:t>
      </w:r>
      <w:r w:rsidR="005538AD">
        <w:rPr>
          <w:szCs w:val="24"/>
          <w:lang w:val="en-US"/>
        </w:rPr>
        <w:t xml:space="preserve">Note that </w:t>
      </w:r>
      <w:proofErr w:type="spellStart"/>
      <m:oMath>
        <m:r>
          <m:rPr>
            <m:nor/>
          </m:rPr>
          <w:rPr>
            <w:rFonts w:ascii="Cambria Math" w:hAnsi="Cambria Math"/>
            <w:szCs w:val="24"/>
            <w:lang w:val="en-US"/>
          </w:rPr>
          <m:t>kernel_size</m:t>
        </m:r>
      </m:oMath>
      <w:proofErr w:type="spellEnd"/>
      <w:r w:rsidR="005526D1">
        <w:rPr>
          <w:szCs w:val="24"/>
          <w:lang w:val="en-US"/>
        </w:rPr>
        <w:t xml:space="preserve"> is the </w:t>
      </w:r>
      <w:r w:rsidR="00BA541F">
        <w:rPr>
          <w:szCs w:val="24"/>
          <w:lang w:val="en-US"/>
        </w:rPr>
        <w:t xml:space="preserve">length of the sides of the quadrats converted to pixels. </w:t>
      </w:r>
    </w:p>
    <w:p w14:paraId="5A595104" w14:textId="3F4F0C76" w:rsidR="00BA357F" w:rsidRPr="00281E1F" w:rsidRDefault="00AB6AE5" w:rsidP="00130F69">
      <w:pPr>
        <w:spacing w:line="360" w:lineRule="auto"/>
        <w:rPr>
          <w:i/>
          <w:iCs/>
          <w:lang w:val="en-US"/>
        </w:rPr>
      </w:pPr>
      <w:r>
        <w:rPr>
          <w:lang w:val="en-US"/>
        </w:rPr>
        <w:t>P</w:t>
      </w:r>
      <w:r w:rsidR="00B16F53">
        <w:rPr>
          <w:lang w:val="en-US"/>
        </w:rPr>
        <w:t>eaks</w:t>
      </w:r>
      <w:r>
        <w:rPr>
          <w:lang w:val="en-US"/>
        </w:rPr>
        <w:t xml:space="preserve"> were identified </w:t>
      </w:r>
      <w:r w:rsidR="006E79A7">
        <w:rPr>
          <w:lang w:val="en-US"/>
        </w:rPr>
        <w:t xml:space="preserve">with contour </w:t>
      </w:r>
      <w:r w:rsidR="00B16F53">
        <w:rPr>
          <w:lang w:val="en-US"/>
        </w:rPr>
        <w:t>lines</w:t>
      </w:r>
      <w:r w:rsidR="00677904">
        <w:rPr>
          <w:lang w:val="en-US"/>
        </w:rPr>
        <w:t>. To exclude sporadical</w:t>
      </w:r>
      <w:r w:rsidR="00E80CCB">
        <w:rPr>
          <w:lang w:val="en-US"/>
        </w:rPr>
        <w:t>ly occurring</w:t>
      </w:r>
      <w:r w:rsidR="00677904">
        <w:rPr>
          <w:lang w:val="en-US"/>
        </w:rPr>
        <w:t xml:space="preserve"> high intensity pixels, which did not constitute </w:t>
      </w:r>
      <w:r w:rsidR="00F319E2">
        <w:rPr>
          <w:lang w:val="en-US"/>
        </w:rPr>
        <w:t xml:space="preserve">peak doses, we </w:t>
      </w:r>
      <w:r w:rsidR="00F714B1">
        <w:rPr>
          <w:lang w:val="en-US"/>
        </w:rPr>
        <w:t xml:space="preserve">only included lines surpassing </w:t>
      </w:r>
      <w:r w:rsidR="00604A12">
        <w:rPr>
          <w:lang w:val="en-US"/>
        </w:rPr>
        <w:t>500</w:t>
      </w:r>
      <w:r w:rsidR="000210BD">
        <w:rPr>
          <w:lang w:val="en-US"/>
        </w:rPr>
        <w:t xml:space="preserve"> </w:t>
      </w:r>
      <w:r w:rsidR="00604A12">
        <w:rPr>
          <w:lang w:val="en-US"/>
        </w:rPr>
        <w:t xml:space="preserve">pixels. </w:t>
      </w:r>
      <w:r w:rsidR="007B67BE">
        <w:rPr>
          <w:lang w:val="en-US"/>
        </w:rPr>
        <w:t>The two loops are</w:t>
      </w:r>
      <w:r w:rsidR="00B44D4C">
        <w:rPr>
          <w:lang w:val="en-US"/>
        </w:rPr>
        <w:t xml:space="preserve"> iterating</w:t>
      </w:r>
      <w:r w:rsidR="007B67BE">
        <w:rPr>
          <w:lang w:val="en-US"/>
        </w:rPr>
        <w:t xml:space="preserve"> over rows</w:t>
      </w:r>
      <w:r w:rsidR="00970505">
        <w:rPr>
          <w:lang w:val="en-US"/>
        </w:rPr>
        <w:t xml:space="preserve"> (y-axis)</w:t>
      </w:r>
      <w:r w:rsidR="007B67BE">
        <w:rPr>
          <w:lang w:val="en-US"/>
        </w:rPr>
        <w:t xml:space="preserve"> and columns</w:t>
      </w:r>
      <w:r w:rsidR="00970505">
        <w:rPr>
          <w:lang w:val="en-US"/>
        </w:rPr>
        <w:t xml:space="preserve"> (x-axis)</w:t>
      </w:r>
      <w:r w:rsidR="007B67BE">
        <w:rPr>
          <w:lang w:val="en-US"/>
        </w:rPr>
        <w:t xml:space="preserve"> in the </w:t>
      </w:r>
      <w:r w:rsidR="00253E9A">
        <w:rPr>
          <w:lang w:val="en-US"/>
        </w:rPr>
        <w:t xml:space="preserve">pooled </w:t>
      </w:r>
      <w:r w:rsidR="004E73E6">
        <w:rPr>
          <w:lang w:val="en-US"/>
        </w:rPr>
        <w:t xml:space="preserve">image, jumping from quadrat center to quadrat center. </w:t>
      </w:r>
      <w:r w:rsidR="00307D03">
        <w:rPr>
          <w:lang w:val="en-US"/>
        </w:rPr>
        <w:t xml:space="preserve">For all centers </w:t>
      </w:r>
      <w:r w:rsidR="00447E01">
        <w:rPr>
          <w:lang w:val="en-US"/>
        </w:rPr>
        <w:t xml:space="preserve">the algorithm </w:t>
      </w:r>
      <w:r w:rsidR="00D5334A">
        <w:rPr>
          <w:lang w:val="en-US"/>
        </w:rPr>
        <w:t>searches for</w:t>
      </w:r>
      <w:r w:rsidR="00447E01">
        <w:rPr>
          <w:lang w:val="en-US"/>
        </w:rPr>
        <w:t xml:space="preserve"> </w:t>
      </w:r>
      <w:r w:rsidR="00F6122E">
        <w:rPr>
          <w:lang w:val="en-US"/>
        </w:rPr>
        <w:t xml:space="preserve">the smallest Euclidean distance between the center and </w:t>
      </w:r>
      <w:r w:rsidR="00DA465F">
        <w:rPr>
          <w:lang w:val="en-US"/>
        </w:rPr>
        <w:t>the</w:t>
      </w:r>
      <w:r w:rsidR="00AC7D49">
        <w:rPr>
          <w:lang w:val="en-US"/>
        </w:rPr>
        <w:t xml:space="preserve"> </w:t>
      </w:r>
      <w:r w:rsidR="00312743">
        <w:rPr>
          <w:lang w:val="en-US"/>
        </w:rPr>
        <w:t>peak</w:t>
      </w:r>
      <w:r w:rsidR="00C67C96">
        <w:rPr>
          <w:lang w:val="en-US"/>
        </w:rPr>
        <w:t xml:space="preserve"> contour </w:t>
      </w:r>
      <w:r w:rsidR="00E04C25">
        <w:rPr>
          <w:lang w:val="en-US"/>
        </w:rPr>
        <w:t>lines and</w:t>
      </w:r>
      <w:r w:rsidR="00D52377">
        <w:rPr>
          <w:lang w:val="en-US"/>
        </w:rPr>
        <w:t xml:space="preserve"> stores them in a matrix with the same dimension as the pooled image</w:t>
      </w:r>
      <w:r w:rsidR="00CE672C">
        <w:rPr>
          <w:lang w:val="en-US"/>
        </w:rPr>
        <w:t xml:space="preserve">. </w:t>
      </w:r>
      <w:r w:rsidR="00615002">
        <w:rPr>
          <w:lang w:val="en-US"/>
        </w:rPr>
        <w:t xml:space="preserve">If the </w:t>
      </w:r>
      <w:r w:rsidR="00C753CC">
        <w:rPr>
          <w:lang w:val="en-US"/>
        </w:rPr>
        <w:t>center</w:t>
      </w:r>
      <w:r w:rsidR="00615002">
        <w:rPr>
          <w:lang w:val="en-US"/>
        </w:rPr>
        <w:t xml:space="preserve"> is positioned within a peak, then the distance </w:t>
      </w:r>
      <w:r w:rsidR="003975FF">
        <w:rPr>
          <w:lang w:val="en-US"/>
        </w:rPr>
        <w:t>is</w:t>
      </w:r>
      <w:r w:rsidR="008B65F1">
        <w:rPr>
          <w:lang w:val="en-US"/>
        </w:rPr>
        <w:t xml:space="preserve"> set to</w:t>
      </w:r>
      <w:r w:rsidR="00615002">
        <w:rPr>
          <w:lang w:val="en-US"/>
        </w:rPr>
        <w:t xml:space="preserve"> 0. </w:t>
      </w:r>
      <w:r w:rsidR="00BB174F">
        <w:rPr>
          <w:lang w:val="en-US"/>
        </w:rPr>
        <w:t xml:space="preserve">Because we are </w:t>
      </w:r>
      <w:r w:rsidR="002B7403">
        <w:rPr>
          <w:lang w:val="en-US"/>
        </w:rPr>
        <w:t>iterating</w:t>
      </w:r>
      <w:r w:rsidR="00BB174F">
        <w:rPr>
          <w:lang w:val="en-US"/>
        </w:rPr>
        <w:t xml:space="preserve"> over</w:t>
      </w:r>
      <w:r w:rsidR="009307AE">
        <w:rPr>
          <w:lang w:val="en-US"/>
        </w:rPr>
        <w:t xml:space="preserve"> the coordinates of the</w:t>
      </w:r>
      <w:r w:rsidR="00BB174F">
        <w:rPr>
          <w:lang w:val="en-US"/>
        </w:rPr>
        <w:t xml:space="preserve"> quadrat centers, </w:t>
      </w:r>
      <w:r w:rsidR="00281E1F">
        <w:rPr>
          <w:lang w:val="en-US"/>
        </w:rPr>
        <w:t xml:space="preserve">the </w:t>
      </w:r>
      <w:r w:rsidR="00E04C25">
        <w:rPr>
          <w:lang w:val="en-US"/>
        </w:rPr>
        <w:t xml:space="preserve">indexes </w:t>
      </w:r>
      <w:proofErr w:type="spellStart"/>
      <w:r w:rsidR="00E04C25">
        <w:rPr>
          <w:i/>
          <w:iCs/>
          <w:lang w:val="en-US"/>
        </w:rPr>
        <w:t>i</w:t>
      </w:r>
      <w:proofErr w:type="spellEnd"/>
      <w:r w:rsidR="00775C4F">
        <w:rPr>
          <w:lang w:val="en-US"/>
        </w:rPr>
        <w:t xml:space="preserve"> </w:t>
      </w:r>
      <w:r w:rsidR="00D85721" w:rsidRPr="008D479B">
        <w:rPr>
          <w:lang w:val="en-US"/>
        </w:rPr>
        <w:t>do</w:t>
      </w:r>
      <w:r w:rsidR="00281E1F" w:rsidRPr="008D479B">
        <w:rPr>
          <w:lang w:val="en-US"/>
        </w:rPr>
        <w:t xml:space="preserve"> not follow 0, 1, 2 etc</w:t>
      </w:r>
      <w:r w:rsidR="00281E1F">
        <w:rPr>
          <w:i/>
          <w:iCs/>
          <w:lang w:val="en-US"/>
        </w:rPr>
        <w:t xml:space="preserve">. </w:t>
      </w:r>
      <w:r w:rsidR="00801A20">
        <w:rPr>
          <w:lang w:val="en-US"/>
        </w:rPr>
        <w:t>but</w:t>
      </w:r>
      <w:r w:rsidR="00AA1802">
        <w:rPr>
          <w:lang w:val="en-US"/>
        </w:rPr>
        <w:t xml:space="preserve"> </w:t>
      </w:r>
      <w:r w:rsidR="0040191A">
        <w:rPr>
          <w:lang w:val="en-US"/>
        </w:rPr>
        <w:t>rather</w:t>
      </w:r>
      <w:r w:rsidR="00D22C37">
        <w:rPr>
          <w:lang w:val="en-US"/>
        </w:rPr>
        <w:t xml:space="preserve"> </w:t>
      </w:r>
      <m:oMath>
        <m:nary>
          <m:naryPr>
            <m:chr m:val="∑"/>
            <m:supHide m:val="1"/>
            <m:ctrlPr>
              <w:rPr>
                <w:rFonts w:ascii="Cambria Math" w:hAnsi="Cambria Math"/>
                <w:i/>
                <w:lang w:val="en-US"/>
              </w:rPr>
            </m:ctrlPr>
          </m:naryPr>
          <m:sub>
            <m:r>
              <w:rPr>
                <w:rFonts w:ascii="Cambria Math" w:hAnsi="Cambria Math"/>
                <w:lang w:val="en-US"/>
              </w:rPr>
              <m:t>k=0</m:t>
            </m:r>
          </m:sub>
          <m:sup/>
          <m:e>
            <m:d>
              <m:dPr>
                <m:ctrlPr>
                  <w:rPr>
                    <w:rFonts w:ascii="Cambria Math" w:hAnsi="Cambria Math"/>
                    <w:i/>
                    <w:lang w:val="en-US"/>
                  </w:rPr>
                </m:ctrlPr>
              </m:dPr>
              <m:e>
                <m:f>
                  <m:fPr>
                    <m:ctrlPr>
                      <w:rPr>
                        <w:rFonts w:ascii="Cambria Math" w:hAnsi="Cambria Math"/>
                        <w:i/>
                        <w:lang w:val="en-US"/>
                      </w:rPr>
                    </m:ctrlPr>
                  </m:fPr>
                  <m:num>
                    <m:r>
                      <m:rPr>
                        <m:nor/>
                      </m:rPr>
                      <w:rPr>
                        <w:rFonts w:ascii="Cambria Math" w:hAnsi="Cambria Math"/>
                        <w:lang w:val="en-US"/>
                      </w:rPr>
                      <m:t>kernel_size</m:t>
                    </m:r>
                    <m:ctrlPr>
                      <w:rPr>
                        <w:rFonts w:ascii="Cambria Math" w:hAnsi="Cambria Math"/>
                        <w:lang w:val="en-US"/>
                      </w:rPr>
                    </m:ctrlPr>
                  </m:num>
                  <m:den>
                    <m:r>
                      <w:rPr>
                        <w:rFonts w:ascii="Cambria Math" w:hAnsi="Cambria Math"/>
                        <w:lang w:val="en-US"/>
                      </w:rPr>
                      <m:t>2</m:t>
                    </m:r>
                  </m:den>
                </m:f>
                <m:r>
                  <w:rPr>
                    <w:rFonts w:ascii="Cambria Math" w:hAnsi="Cambria Math"/>
                    <w:lang w:val="en-US"/>
                  </w:rPr>
                  <m:t>+</m:t>
                </m:r>
                <m:r>
                  <m:rPr>
                    <m:nor/>
                  </m:rPr>
                  <w:rPr>
                    <w:rFonts w:ascii="Cambria Math" w:hAnsi="Cambria Math"/>
                    <w:lang w:val="en-US"/>
                  </w:rPr>
                  <m:t>kernel_size</m:t>
                </m:r>
                <m:r>
                  <w:rPr>
                    <w:rFonts w:ascii="Cambria Math" w:hAnsi="Cambria Math"/>
                    <w:lang w:val="en-US"/>
                  </w:rPr>
                  <m:t>⋅k</m:t>
                </m:r>
              </m:e>
            </m:d>
          </m:e>
        </m:nary>
      </m:oMath>
      <w:r w:rsidR="00801A20">
        <w:rPr>
          <w:rFonts w:eastAsiaTheme="minorEastAsia"/>
          <w:lang w:val="en-US"/>
        </w:rPr>
        <w:t xml:space="preserve">. </w:t>
      </w:r>
      <w:r w:rsidR="00801A20">
        <w:rPr>
          <w:lang w:val="en-US"/>
        </w:rPr>
        <w:t>In the case of a 3 x 3 mm</w:t>
      </w:r>
      <w:r w:rsidR="00801A20">
        <w:rPr>
          <w:vertAlign w:val="superscript"/>
          <w:lang w:val="en-US"/>
        </w:rPr>
        <w:t>2</w:t>
      </w:r>
      <w:r w:rsidR="00801A20">
        <w:rPr>
          <w:lang w:val="en-US"/>
        </w:rPr>
        <w:t xml:space="preserve"> quadrat converted to 141 x 141 pixels </w:t>
      </w:r>
      <w:r w:rsidR="008F703C">
        <w:rPr>
          <w:lang w:val="en-US"/>
        </w:rPr>
        <w:t>for a 1200 dpi</w:t>
      </w:r>
      <w:r w:rsidR="00957998">
        <w:rPr>
          <w:lang w:val="en-US"/>
        </w:rPr>
        <w:t xml:space="preserve"> image</w:t>
      </w:r>
      <w:r w:rsidR="00801A20">
        <w:rPr>
          <w:lang w:val="en-US"/>
        </w:rPr>
        <w:t>,</w:t>
      </w:r>
      <w:r w:rsidR="00107643">
        <w:rPr>
          <w:lang w:val="en-US"/>
        </w:rPr>
        <w:t xml:space="preserve"> the </w:t>
      </w:r>
      <w:r w:rsidR="0021168E">
        <w:rPr>
          <w:lang w:val="en-US"/>
        </w:rPr>
        <w:t>indexes</w:t>
      </w:r>
      <w:r w:rsidR="00E04C25">
        <w:rPr>
          <w:lang w:val="en-US"/>
        </w:rPr>
        <w:t xml:space="preserve"> </w:t>
      </w:r>
      <w:proofErr w:type="spellStart"/>
      <w:r w:rsidR="00E04C25">
        <w:rPr>
          <w:i/>
          <w:iCs/>
          <w:lang w:val="en-US"/>
        </w:rPr>
        <w:t>i</w:t>
      </w:r>
      <w:proofErr w:type="spellEnd"/>
      <w:r w:rsidR="00107643">
        <w:rPr>
          <w:lang w:val="en-US"/>
        </w:rPr>
        <w:t xml:space="preserve"> </w:t>
      </w:r>
      <w:r w:rsidR="00C747EC">
        <w:rPr>
          <w:lang w:val="en-US"/>
        </w:rPr>
        <w:t>become</w:t>
      </w:r>
      <w:r w:rsidR="00801A20">
        <w:rPr>
          <w:lang w:val="en-US"/>
        </w:rPr>
        <w:t xml:space="preserve"> 70,</w:t>
      </w:r>
      <w:r w:rsidR="00415A16">
        <w:rPr>
          <w:lang w:val="en-US"/>
        </w:rPr>
        <w:t xml:space="preserve"> </w:t>
      </w:r>
      <w:r w:rsidR="00801A20">
        <w:rPr>
          <w:lang w:val="en-US"/>
        </w:rPr>
        <w:t>211,</w:t>
      </w:r>
      <w:r w:rsidR="00415A16">
        <w:rPr>
          <w:lang w:val="en-US"/>
        </w:rPr>
        <w:t xml:space="preserve"> </w:t>
      </w:r>
      <w:r w:rsidR="00801A20">
        <w:rPr>
          <w:lang w:val="en-US"/>
        </w:rPr>
        <w:t>352 etc.</w:t>
      </w:r>
      <w:r w:rsidR="00C723C7">
        <w:rPr>
          <w:lang w:val="en-US"/>
        </w:rPr>
        <w:t xml:space="preserve"> </w:t>
      </w:r>
      <w:r w:rsidR="00A50449">
        <w:rPr>
          <w:lang w:val="en-US"/>
        </w:rPr>
        <w:t xml:space="preserve">One cannot index the distance matrix using </w:t>
      </w:r>
      <w:r w:rsidR="00704F76">
        <w:rPr>
          <w:lang w:val="en-US"/>
        </w:rPr>
        <w:t>these values</w:t>
      </w:r>
      <w:r w:rsidR="00572129">
        <w:rPr>
          <w:lang w:val="en-US"/>
        </w:rPr>
        <w:t>, i</w:t>
      </w:r>
      <w:r w:rsidR="00472067">
        <w:rPr>
          <w:lang w:val="en-US"/>
        </w:rPr>
        <w:t xml:space="preserve">t was therefore necessary to find a general expression to </w:t>
      </w:r>
      <w:r w:rsidR="00964400">
        <w:rPr>
          <w:lang w:val="en-US"/>
        </w:rPr>
        <w:t>downscale</w:t>
      </w:r>
      <w:r w:rsidR="00472067">
        <w:rPr>
          <w:lang w:val="en-US"/>
        </w:rPr>
        <w:t xml:space="preserve"> the indexes, so they bec</w:t>
      </w:r>
      <w:r w:rsidR="00964400">
        <w:rPr>
          <w:lang w:val="en-US"/>
        </w:rPr>
        <w:t>o</w:t>
      </w:r>
      <w:r w:rsidR="00472067">
        <w:rPr>
          <w:lang w:val="en-US"/>
        </w:rPr>
        <w:t>me 0,1,2 etc.</w:t>
      </w:r>
      <w:r w:rsidR="00A43B3E">
        <w:rPr>
          <w:lang w:val="en-US"/>
        </w:rPr>
        <w:t xml:space="preserve"> </w:t>
      </w:r>
      <w:r w:rsidR="00EB7B58">
        <w:rPr>
          <w:lang w:val="en-US"/>
        </w:rPr>
        <w:t xml:space="preserve">For </w:t>
      </w:r>
      <w:r w:rsidR="002C60BD">
        <w:rPr>
          <w:lang w:val="en-US"/>
        </w:rPr>
        <w:t xml:space="preserve">even </w:t>
      </w:r>
      <w:r w:rsidR="000A7FE2">
        <w:rPr>
          <w:lang w:val="en-US"/>
        </w:rPr>
        <w:t xml:space="preserve">quadrat pixel </w:t>
      </w:r>
      <w:r w:rsidR="00C61BA0">
        <w:rPr>
          <w:lang w:val="en-US"/>
        </w:rPr>
        <w:t>sizes,</w:t>
      </w:r>
      <w:r w:rsidR="00383857">
        <w:rPr>
          <w:lang w:val="en-US"/>
        </w:rPr>
        <w:t xml:space="preserve"> </w:t>
      </w:r>
      <w:r w:rsidR="000010D4">
        <w:rPr>
          <w:lang w:val="en-US"/>
        </w:rPr>
        <w:t xml:space="preserve">we </w:t>
      </w:r>
      <w:r w:rsidR="00C61BA0">
        <w:rPr>
          <w:lang w:val="en-US"/>
        </w:rPr>
        <w:t xml:space="preserve">could </w:t>
      </w:r>
      <w:r w:rsidR="00100F2B">
        <w:rPr>
          <w:lang w:val="en-US"/>
        </w:rPr>
        <w:t>subtract the</w:t>
      </w:r>
      <w:r w:rsidR="001900F4">
        <w:rPr>
          <w:lang w:val="en-US"/>
        </w:rPr>
        <w:t xml:space="preserve"> index with</w:t>
      </w:r>
      <w:r w:rsidR="00C61BA0">
        <w:rPr>
          <w:lang w:val="en-US"/>
        </w:rPr>
        <w:t xml:space="preserve"> integer divi</w:t>
      </w:r>
      <w:r w:rsidR="001900F4">
        <w:rPr>
          <w:lang w:val="en-US"/>
        </w:rPr>
        <w:t xml:space="preserve">ded </w:t>
      </w:r>
      <w:r w:rsidR="00CD3646">
        <w:rPr>
          <w:lang w:val="en-US"/>
        </w:rPr>
        <w:t xml:space="preserve">quadrat size following </w:t>
      </w:r>
      <m:oMath>
        <m:r>
          <w:rPr>
            <w:rFonts w:ascii="Cambria Math" w:hAnsi="Cambria Math"/>
            <w:lang w:val="en-US"/>
          </w:rPr>
          <m:t>i-</m:t>
        </m:r>
        <m:f>
          <m:fPr>
            <m:ctrlPr>
              <w:rPr>
                <w:rFonts w:ascii="Cambria Math" w:hAnsi="Cambria Math"/>
                <w:i/>
                <w:lang w:val="en-US"/>
              </w:rPr>
            </m:ctrlPr>
          </m:fPr>
          <m:num>
            <m:r>
              <m:rPr>
                <m:nor/>
              </m:rPr>
              <w:rPr>
                <w:rFonts w:ascii="Cambria Math" w:hAnsi="Cambria Math"/>
                <w:i/>
                <w:lang w:val="en-US"/>
              </w:rPr>
              <m:t>kernel_size</m:t>
            </m:r>
          </m:num>
          <m:den>
            <m:r>
              <w:rPr>
                <w:rFonts w:ascii="Cambria Math" w:hAnsi="Cambria Math"/>
                <w:lang w:val="en-US"/>
              </w:rPr>
              <m:t>2</m:t>
            </m:r>
          </m:den>
        </m:f>
      </m:oMath>
      <w:r w:rsidR="00C61BA0">
        <w:rPr>
          <w:lang w:val="en-US"/>
        </w:rPr>
        <w:t>.</w:t>
      </w:r>
      <w:r w:rsidR="00AC66A8">
        <w:rPr>
          <w:lang w:val="en-US"/>
        </w:rPr>
        <w:t xml:space="preserve"> </w:t>
      </w:r>
      <w:r w:rsidR="00130F69">
        <w:rPr>
          <w:lang w:val="en-US"/>
        </w:rPr>
        <w:t xml:space="preserve">For odd quadrat pixel </w:t>
      </w:r>
      <w:proofErr w:type="gramStart"/>
      <w:r w:rsidR="00130F69">
        <w:rPr>
          <w:lang w:val="en-US"/>
        </w:rPr>
        <w:t>sizes</w:t>
      </w:r>
      <w:proofErr w:type="gramEnd"/>
      <w:r w:rsidR="00EB7B58">
        <w:rPr>
          <w:lang w:val="en-US"/>
        </w:rPr>
        <w:t xml:space="preserve"> </w:t>
      </w:r>
      <w:r w:rsidR="00880D4D">
        <w:rPr>
          <w:lang w:val="en-US"/>
        </w:rPr>
        <w:t xml:space="preserve">we used the formula </w:t>
      </w:r>
    </w:p>
    <w:p w14:paraId="79B0D4D4" w14:textId="534019E9" w:rsidR="00880D4D" w:rsidRPr="00485887" w:rsidRDefault="00AB0A9B" w:rsidP="004D7B5D">
      <w:pPr>
        <w:spacing w:line="360" w:lineRule="auto"/>
        <w:rPr>
          <w:rFonts w:eastAsiaTheme="minorEastAsia"/>
          <w:lang w:val="en-US"/>
        </w:rPr>
      </w:pPr>
      <m:oMathPara>
        <m:oMath>
          <m:r>
            <w:rPr>
              <w:rFonts w:ascii="Cambria Math" w:hAnsi="Cambria Math"/>
              <w:lang w:val="en-US"/>
            </w:rPr>
            <m:t>i-</m:t>
          </m:r>
          <m:f>
            <m:fPr>
              <m:ctrlPr>
                <w:rPr>
                  <w:rFonts w:ascii="Cambria Math" w:hAnsi="Cambria Math"/>
                  <w:i/>
                  <w:lang w:val="en-US"/>
                </w:rPr>
              </m:ctrlPr>
            </m:fPr>
            <m:num>
              <m:r>
                <m:rPr>
                  <m:nor/>
                </m:rPr>
                <w:rPr>
                  <w:rFonts w:ascii="Cambria Math" w:hAnsi="Cambria Math"/>
                  <w:lang w:val="en-US"/>
                </w:rPr>
                <m:t>kernel_size</m:t>
              </m:r>
            </m:num>
            <m:den>
              <m:r>
                <w:rPr>
                  <w:rFonts w:ascii="Cambria Math" w:hAnsi="Cambria Math"/>
                  <w:lang w:val="en-US"/>
                </w:rPr>
                <m:t>2</m:t>
              </m:r>
            </m:den>
          </m:f>
          <m:r>
            <w:rPr>
              <w:rFonts w:ascii="Cambria Math" w:hAnsi="Cambria Math"/>
              <w:lang w:val="en-US"/>
            </w:rPr>
            <m:t>⋅</m:t>
          </m:r>
          <m:r>
            <m:rPr>
              <m:nor/>
            </m:rPr>
            <w:rPr>
              <w:rFonts w:ascii="Cambria Math" w:hAnsi="Cambria Math"/>
              <w:lang w:val="en-US"/>
            </w:rPr>
            <m:t>odd_i</m:t>
          </m:r>
          <m:r>
            <w:rPr>
              <w:rFonts w:ascii="Cambria Math" w:hAnsi="Cambria Math"/>
              <w:lang w:val="en-US"/>
            </w:rPr>
            <m:t xml:space="preserve"> , </m:t>
          </m:r>
        </m:oMath>
      </m:oMathPara>
    </w:p>
    <w:p w14:paraId="6A690079" w14:textId="4C865B37" w:rsidR="0014087D" w:rsidRDefault="00485887" w:rsidP="0014087D">
      <w:pPr>
        <w:rPr>
          <w:lang w:val="en-US"/>
        </w:rPr>
      </w:pPr>
      <w:r>
        <w:rPr>
          <w:rFonts w:eastAsiaTheme="minorEastAsia"/>
          <w:lang w:val="en-US"/>
        </w:rPr>
        <w:t xml:space="preserve">where </w:t>
      </w:r>
      <w:proofErr w:type="spellStart"/>
      <w:r>
        <w:rPr>
          <w:rFonts w:eastAsiaTheme="minorEastAsia"/>
          <w:lang w:val="en-US"/>
        </w:rPr>
        <w:t>odd_i</w:t>
      </w:r>
      <w:proofErr w:type="spellEnd"/>
      <w:r>
        <w:rPr>
          <w:rFonts w:eastAsiaTheme="minorEastAsia"/>
          <w:lang w:val="en-US"/>
        </w:rPr>
        <w:t xml:space="preserve"> </w:t>
      </w:r>
      <w:r w:rsidR="00A30319">
        <w:rPr>
          <w:rFonts w:eastAsiaTheme="minorEastAsia"/>
          <w:lang w:val="en-US"/>
        </w:rPr>
        <w:t>increases with one each iteration</w:t>
      </w:r>
      <w:r w:rsidR="00A42319">
        <w:rPr>
          <w:rFonts w:eastAsiaTheme="minorEastAsia"/>
          <w:lang w:val="en-US"/>
        </w:rPr>
        <w:t xml:space="preserve"> </w:t>
      </w:r>
      <w:r w:rsidR="00A30319">
        <w:rPr>
          <w:rFonts w:eastAsiaTheme="minorEastAsia"/>
          <w:lang w:val="en-US"/>
        </w:rPr>
        <w:t>(</w:t>
      </w:r>
      <w:r w:rsidR="00A42319">
        <w:rPr>
          <w:rFonts w:eastAsiaTheme="minorEastAsia"/>
          <w:lang w:val="en-US"/>
        </w:rPr>
        <w:t>1,3,5 etc.</w:t>
      </w:r>
      <w:r w:rsidR="00A30319">
        <w:rPr>
          <w:rFonts w:eastAsiaTheme="minorEastAsia"/>
          <w:lang w:val="en-US"/>
        </w:rPr>
        <w:t>).</w:t>
      </w:r>
      <w:r w:rsidR="0027542C">
        <w:rPr>
          <w:rFonts w:eastAsiaTheme="minorEastAsia"/>
          <w:lang w:val="en-US"/>
        </w:rPr>
        <w:t xml:space="preserve">  </w:t>
      </w:r>
      <w:r w:rsidR="00042519">
        <w:rPr>
          <w:rFonts w:eastAsiaTheme="minorEastAsia"/>
          <w:lang w:val="en-US"/>
        </w:rPr>
        <w:t xml:space="preserve">The resulting distance measurement are illustrated in </w:t>
      </w:r>
      <w:r w:rsidR="008345E1">
        <w:rPr>
          <w:rFonts w:eastAsiaTheme="minorEastAsia"/>
          <w:lang w:val="en-US"/>
        </w:rPr>
        <w:fldChar w:fldCharType="begin"/>
      </w:r>
      <w:r w:rsidR="008345E1">
        <w:rPr>
          <w:rFonts w:eastAsiaTheme="minorEastAsia"/>
          <w:lang w:val="en-US"/>
        </w:rPr>
        <w:instrText xml:space="preserve"> REF _Ref102398450 \h </w:instrText>
      </w:r>
      <w:r w:rsidR="004D7B5D">
        <w:rPr>
          <w:rFonts w:eastAsiaTheme="minorEastAsia"/>
          <w:lang w:val="en-US"/>
        </w:rPr>
        <w:instrText xml:space="preserve"> \* MERGEFORMAT </w:instrText>
      </w:r>
      <w:r w:rsidR="008345E1">
        <w:rPr>
          <w:rFonts w:eastAsiaTheme="minorEastAsia"/>
          <w:lang w:val="en-US"/>
        </w:rPr>
      </w:r>
      <w:r w:rsidR="008345E1">
        <w:rPr>
          <w:rFonts w:eastAsiaTheme="minorEastAsia"/>
          <w:lang w:val="en-US"/>
        </w:rPr>
        <w:fldChar w:fldCharType="separate"/>
      </w:r>
      <w:r w:rsidR="00E65451" w:rsidRPr="00A63DF8">
        <w:rPr>
          <w:lang w:val="en-US"/>
        </w:rPr>
        <w:t xml:space="preserve">Figure </w:t>
      </w:r>
      <w:r w:rsidR="00E65451">
        <w:rPr>
          <w:noProof/>
          <w:lang w:val="en-US"/>
        </w:rPr>
        <w:t>2</w:t>
      </w:r>
      <w:r w:rsidR="00E65451">
        <w:rPr>
          <w:lang w:val="en-US"/>
        </w:rPr>
        <w:noBreakHyphen/>
      </w:r>
      <w:r w:rsidR="00E65451">
        <w:rPr>
          <w:noProof/>
          <w:lang w:val="en-US"/>
        </w:rPr>
        <w:t>19</w:t>
      </w:r>
      <w:r w:rsidR="008345E1">
        <w:rPr>
          <w:rFonts w:eastAsiaTheme="minorEastAsia"/>
          <w:lang w:val="en-US"/>
        </w:rPr>
        <w:fldChar w:fldCharType="end"/>
      </w:r>
      <w:r w:rsidR="008345E1">
        <w:rPr>
          <w:rFonts w:eastAsiaTheme="minorEastAsia"/>
          <w:lang w:val="en-US"/>
        </w:rPr>
        <w:t>.</w:t>
      </w:r>
      <w:bookmarkStart w:id="173" w:name="_Ref102398450"/>
    </w:p>
    <w:p w14:paraId="1F838263" w14:textId="2B34167A" w:rsidR="0014087D" w:rsidRDefault="0014087D" w:rsidP="00C1684D">
      <w:pPr>
        <w:pStyle w:val="Caption"/>
        <w:spacing w:line="360" w:lineRule="auto"/>
        <w:rPr>
          <w:lang w:val="en-US"/>
        </w:rPr>
      </w:pPr>
      <w:r>
        <w:rPr>
          <w:rFonts w:eastAsiaTheme="minorEastAsia"/>
          <w:noProof/>
          <w:lang w:val="en-US"/>
        </w:rPr>
        <w:lastRenderedPageBreak/>
        <w:drawing>
          <wp:anchor distT="0" distB="0" distL="114300" distR="114300" simplePos="0" relativeHeight="251658312" behindDoc="1" locked="0" layoutInCell="1" allowOverlap="1" wp14:anchorId="25E1002C" wp14:editId="21FEA5AD">
            <wp:simplePos x="0" y="0"/>
            <wp:positionH relativeFrom="column">
              <wp:posOffset>1303020</wp:posOffset>
            </wp:positionH>
            <wp:positionV relativeFrom="paragraph">
              <wp:posOffset>10160</wp:posOffset>
            </wp:positionV>
            <wp:extent cx="3187065" cy="3741420"/>
            <wp:effectExtent l="0" t="0" r="0" b="0"/>
            <wp:wrapTight wrapText="bothSides">
              <wp:wrapPolygon edited="0">
                <wp:start x="0" y="0"/>
                <wp:lineTo x="0" y="21446"/>
                <wp:lineTo x="21432" y="21446"/>
                <wp:lineTo x="21432" y="0"/>
                <wp:lineTo x="0" y="0"/>
              </wp:wrapPolygon>
            </wp:wrapTight>
            <wp:docPr id="68" name="Picture 68"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diagram, bubbl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87065" cy="3741420"/>
                    </a:xfrm>
                    <a:prstGeom prst="rect">
                      <a:avLst/>
                    </a:prstGeom>
                  </pic:spPr>
                </pic:pic>
              </a:graphicData>
            </a:graphic>
            <wp14:sizeRelH relativeFrom="margin">
              <wp14:pctWidth>0</wp14:pctWidth>
            </wp14:sizeRelH>
            <wp14:sizeRelV relativeFrom="margin">
              <wp14:pctHeight>0</wp14:pctHeight>
            </wp14:sizeRelV>
          </wp:anchor>
        </w:drawing>
      </w:r>
    </w:p>
    <w:p w14:paraId="5EE8E9A0" w14:textId="77777777" w:rsidR="0014087D" w:rsidRDefault="0014087D" w:rsidP="00C1684D">
      <w:pPr>
        <w:pStyle w:val="Caption"/>
        <w:spacing w:line="360" w:lineRule="auto"/>
        <w:rPr>
          <w:lang w:val="en-US"/>
        </w:rPr>
      </w:pPr>
    </w:p>
    <w:p w14:paraId="40637AE9" w14:textId="77777777" w:rsidR="0014087D" w:rsidRDefault="0014087D" w:rsidP="00C1684D">
      <w:pPr>
        <w:pStyle w:val="Caption"/>
        <w:spacing w:line="360" w:lineRule="auto"/>
        <w:rPr>
          <w:lang w:val="en-US"/>
        </w:rPr>
      </w:pPr>
    </w:p>
    <w:p w14:paraId="15995D6C" w14:textId="77777777" w:rsidR="0014087D" w:rsidRDefault="0014087D" w:rsidP="00C1684D">
      <w:pPr>
        <w:pStyle w:val="Caption"/>
        <w:spacing w:line="360" w:lineRule="auto"/>
        <w:rPr>
          <w:lang w:val="en-US"/>
        </w:rPr>
      </w:pPr>
    </w:p>
    <w:p w14:paraId="532DB54B" w14:textId="77777777" w:rsidR="0014087D" w:rsidRDefault="0014087D" w:rsidP="00C1684D">
      <w:pPr>
        <w:pStyle w:val="Caption"/>
        <w:spacing w:line="360" w:lineRule="auto"/>
        <w:rPr>
          <w:lang w:val="en-US"/>
        </w:rPr>
      </w:pPr>
    </w:p>
    <w:p w14:paraId="1FB2EAAC" w14:textId="77777777" w:rsidR="0014087D" w:rsidRDefault="0014087D" w:rsidP="00C1684D">
      <w:pPr>
        <w:pStyle w:val="Caption"/>
        <w:spacing w:line="360" w:lineRule="auto"/>
        <w:rPr>
          <w:lang w:val="en-US"/>
        </w:rPr>
      </w:pPr>
    </w:p>
    <w:p w14:paraId="434B4544" w14:textId="77777777" w:rsidR="0014087D" w:rsidRDefault="0014087D" w:rsidP="00C1684D">
      <w:pPr>
        <w:pStyle w:val="Caption"/>
        <w:spacing w:line="360" w:lineRule="auto"/>
        <w:rPr>
          <w:lang w:val="en-US"/>
        </w:rPr>
      </w:pPr>
    </w:p>
    <w:p w14:paraId="400C606B" w14:textId="77777777" w:rsidR="0014087D" w:rsidRDefault="0014087D" w:rsidP="00C1684D">
      <w:pPr>
        <w:pStyle w:val="Caption"/>
        <w:spacing w:line="360" w:lineRule="auto"/>
        <w:rPr>
          <w:lang w:val="en-US"/>
        </w:rPr>
      </w:pPr>
    </w:p>
    <w:p w14:paraId="4CB51BAD" w14:textId="77777777" w:rsidR="0014087D" w:rsidRDefault="0014087D" w:rsidP="00C1684D">
      <w:pPr>
        <w:pStyle w:val="Caption"/>
        <w:spacing w:line="360" w:lineRule="auto"/>
        <w:rPr>
          <w:lang w:val="en-US"/>
        </w:rPr>
      </w:pPr>
    </w:p>
    <w:p w14:paraId="2ABA948E" w14:textId="77777777" w:rsidR="0014087D" w:rsidRDefault="0014087D" w:rsidP="00C1684D">
      <w:pPr>
        <w:pStyle w:val="Caption"/>
        <w:spacing w:line="360" w:lineRule="auto"/>
        <w:rPr>
          <w:lang w:val="en-US"/>
        </w:rPr>
      </w:pPr>
    </w:p>
    <w:p w14:paraId="3DC12891" w14:textId="77777777" w:rsidR="0014087D" w:rsidRDefault="0014087D" w:rsidP="00C1684D">
      <w:pPr>
        <w:pStyle w:val="Caption"/>
        <w:spacing w:line="360" w:lineRule="auto"/>
        <w:rPr>
          <w:lang w:val="en-US"/>
        </w:rPr>
      </w:pPr>
    </w:p>
    <w:p w14:paraId="051B652F" w14:textId="77777777" w:rsidR="0014087D" w:rsidRDefault="0014087D" w:rsidP="00C1684D">
      <w:pPr>
        <w:pStyle w:val="Caption"/>
        <w:spacing w:line="360" w:lineRule="auto"/>
        <w:rPr>
          <w:lang w:val="en-US"/>
        </w:rPr>
      </w:pPr>
    </w:p>
    <w:p w14:paraId="2B64D9C6" w14:textId="783C5CC9" w:rsidR="00450542" w:rsidRPr="00494D62" w:rsidRDefault="00680FA2" w:rsidP="00E75DAA">
      <w:pPr>
        <w:pStyle w:val="Caption"/>
        <w:spacing w:line="360" w:lineRule="auto"/>
        <w:rPr>
          <w:lang w:val="en-US"/>
        </w:rPr>
      </w:pPr>
      <w:r w:rsidRPr="00A63DF8">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19</w:t>
      </w:r>
      <w:r w:rsidR="00543048">
        <w:rPr>
          <w:lang w:val="en-US"/>
        </w:rPr>
        <w:fldChar w:fldCharType="end"/>
      </w:r>
      <w:bookmarkEnd w:id="173"/>
      <w:r w:rsidRPr="00A63DF8">
        <w:rPr>
          <w:lang w:val="en-US"/>
        </w:rPr>
        <w:t xml:space="preserve">. </w:t>
      </w:r>
      <w:r w:rsidR="00D50A62" w:rsidRPr="00A63DF8">
        <w:rPr>
          <w:lang w:val="en-US"/>
        </w:rPr>
        <w:t>Illustration</w:t>
      </w:r>
      <w:r w:rsidRPr="00A63DF8">
        <w:rPr>
          <w:lang w:val="en-US"/>
        </w:rPr>
        <w:t xml:space="preserve"> of </w:t>
      </w:r>
      <w:r w:rsidR="00A63DF8" w:rsidRPr="00A63DF8">
        <w:rPr>
          <w:lang w:val="en-US"/>
        </w:rPr>
        <w:t>nearest p</w:t>
      </w:r>
      <w:r w:rsidR="00A63DF8">
        <w:rPr>
          <w:lang w:val="en-US"/>
        </w:rPr>
        <w:t>eak distance for all quadrats of size 3 x 3 mm</w:t>
      </w:r>
      <w:r w:rsidR="00A63DF8">
        <w:rPr>
          <w:vertAlign w:val="superscript"/>
          <w:lang w:val="en-US"/>
        </w:rPr>
        <w:t>2</w:t>
      </w:r>
      <w:r w:rsidR="004F046B">
        <w:rPr>
          <w:lang w:val="en-US"/>
        </w:rPr>
        <w:t xml:space="preserve"> with dotted GRID configuration. </w:t>
      </w:r>
      <w:r w:rsidR="008043E0">
        <w:rPr>
          <w:lang w:val="en-US"/>
        </w:rPr>
        <w:t xml:space="preserve">The distances of quadrats with center located inside a peak, are </w:t>
      </w:r>
      <w:r w:rsidR="00F05D65">
        <w:rPr>
          <w:lang w:val="en-US"/>
        </w:rPr>
        <w:t>set to zero</w:t>
      </w:r>
      <w:r w:rsidR="008043E0">
        <w:rPr>
          <w:lang w:val="en-US"/>
        </w:rPr>
        <w:t>.</w:t>
      </w:r>
    </w:p>
    <w:p w14:paraId="15D33B52" w14:textId="191D9623" w:rsidR="00012346" w:rsidRDefault="00E8617A" w:rsidP="004D7B5D">
      <w:pPr>
        <w:pStyle w:val="Heading4"/>
        <w:spacing w:line="360" w:lineRule="auto"/>
        <w:rPr>
          <w:lang w:val="en-US"/>
        </w:rPr>
      </w:pPr>
      <w:bookmarkStart w:id="174" w:name="_Ref102483652"/>
      <w:r>
        <w:rPr>
          <w:lang w:val="en-US"/>
        </w:rPr>
        <w:t>Model Evaluation</w:t>
      </w:r>
      <w:bookmarkEnd w:id="174"/>
    </w:p>
    <w:p w14:paraId="6A4C0C8C" w14:textId="4B6620C9" w:rsidR="00AE3BCE" w:rsidRDefault="006D6E01" w:rsidP="004D7B5D">
      <w:pPr>
        <w:spacing w:line="360" w:lineRule="auto"/>
        <w:rPr>
          <w:lang w:val="en-US"/>
        </w:rPr>
      </w:pPr>
      <w:r>
        <w:rPr>
          <w:lang w:val="en-US"/>
        </w:rPr>
        <w:t xml:space="preserve">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Pr>
          <w:rFonts w:eastAsiaTheme="minorEastAsia"/>
          <w:lang w:val="en-US"/>
        </w:rPr>
        <w:t xml:space="preserve"> test was performed to </w:t>
      </w:r>
      <w:r w:rsidR="00217089">
        <w:rPr>
          <w:rFonts w:eastAsiaTheme="minorEastAsia"/>
          <w:lang w:val="en-US"/>
        </w:rPr>
        <w:t>provide</w:t>
      </w:r>
      <w:r w:rsidR="001248D0">
        <w:rPr>
          <w:rFonts w:eastAsiaTheme="minorEastAsia"/>
          <w:lang w:val="en-US"/>
        </w:rPr>
        <w:t xml:space="preserve"> the first indicator of goodness of fit. </w:t>
      </w:r>
      <w:proofErr w:type="spellStart"/>
      <w:r w:rsidR="001248D0" w:rsidRPr="00CA0022">
        <w:rPr>
          <w:rFonts w:eastAsiaTheme="minorEastAsia"/>
          <w:i/>
          <w:iCs/>
          <w:lang w:val="en-US"/>
        </w:rPr>
        <w:t>Statsmodels</w:t>
      </w:r>
      <w:proofErr w:type="spellEnd"/>
      <w:r w:rsidR="001248D0">
        <w:rPr>
          <w:rFonts w:eastAsiaTheme="minorEastAsia"/>
          <w:lang w:val="en-US"/>
        </w:rPr>
        <w:t xml:space="preserve"> provide 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1248D0">
        <w:rPr>
          <w:rFonts w:eastAsiaTheme="minorEastAsia"/>
          <w:lang w:val="en-US"/>
        </w:rPr>
        <w:t xml:space="preserve"> </w:t>
      </w:r>
      <w:r w:rsidR="00CA0022">
        <w:rPr>
          <w:rFonts w:eastAsiaTheme="minorEastAsia"/>
          <w:lang w:val="en-US"/>
        </w:rPr>
        <w:t xml:space="preserve">value, and we could use the </w:t>
      </w:r>
      <w:r w:rsidR="00E028E8">
        <w:rPr>
          <w:rFonts w:eastAsiaTheme="minorEastAsia"/>
          <w:lang w:val="en-US"/>
        </w:rPr>
        <w:t xml:space="preserve">cumulative </w:t>
      </w:r>
      <w:r w:rsidR="003661BD">
        <w:rPr>
          <w:rFonts w:eastAsiaTheme="minorEastAsia"/>
          <w:lang w:val="en-US"/>
        </w:rPr>
        <w:t xml:space="preserve">distribution function from the </w:t>
      </w:r>
      <w:proofErr w:type="spellStart"/>
      <w:proofErr w:type="gramStart"/>
      <w:r w:rsidR="003661BD" w:rsidRPr="003661BD">
        <w:rPr>
          <w:rFonts w:eastAsiaTheme="minorEastAsia"/>
          <w:i/>
          <w:iCs/>
          <w:lang w:val="en-US"/>
        </w:rPr>
        <w:t>scipy.stats</w:t>
      </w:r>
      <w:proofErr w:type="spellEnd"/>
      <w:proofErr w:type="gramEnd"/>
      <w:r w:rsidR="003661BD">
        <w:rPr>
          <w:rFonts w:eastAsiaTheme="minorEastAsia"/>
          <w:lang w:val="en-US"/>
        </w:rPr>
        <w:t xml:space="preserve"> library</w:t>
      </w:r>
      <w:r w:rsidR="00E028E8">
        <w:rPr>
          <w:rFonts w:eastAsiaTheme="minorEastAsia"/>
          <w:lang w:val="en-US"/>
        </w:rPr>
        <w:t xml:space="preserve"> </w:t>
      </w:r>
      <w:r w:rsidR="00CA0022">
        <w:rPr>
          <w:rFonts w:eastAsiaTheme="minorEastAsia"/>
          <w:lang w:val="en-US"/>
        </w:rPr>
        <w:t>to</w:t>
      </w:r>
      <w:r w:rsidR="003661BD">
        <w:rPr>
          <w:rFonts w:eastAsiaTheme="minorEastAsia"/>
          <w:lang w:val="en-US"/>
        </w:rPr>
        <w:t xml:space="preserve"> calculate the p-value. </w:t>
      </w:r>
      <w:r w:rsidR="00CA0022">
        <w:rPr>
          <w:rFonts w:eastAsiaTheme="minorEastAsia"/>
          <w:lang w:val="en-US"/>
        </w:rPr>
        <w:t xml:space="preserve"> </w:t>
      </w:r>
      <w:r w:rsidR="00356445">
        <w:rPr>
          <w:lang w:val="en-US"/>
        </w:rPr>
        <w:t xml:space="preserve">Introducing more </w:t>
      </w:r>
      <w:r w:rsidR="009C45B7">
        <w:rPr>
          <w:lang w:val="en-US"/>
        </w:rPr>
        <w:t>explanatory variables</w:t>
      </w:r>
      <w:r w:rsidR="00356445">
        <w:rPr>
          <w:lang w:val="en-US"/>
        </w:rPr>
        <w:t xml:space="preserve"> </w:t>
      </w:r>
      <w:r w:rsidR="00680221">
        <w:rPr>
          <w:lang w:val="en-US"/>
        </w:rPr>
        <w:t xml:space="preserve">might lead to a </w:t>
      </w:r>
      <w:r w:rsidR="00825785">
        <w:rPr>
          <w:lang w:val="en-US"/>
        </w:rPr>
        <w:t xml:space="preserve">better </w:t>
      </w:r>
      <w:r w:rsidR="00D57693">
        <w:rPr>
          <w:lang w:val="en-US"/>
        </w:rPr>
        <w:t>result but</w:t>
      </w:r>
      <w:r w:rsidR="00A125DD">
        <w:rPr>
          <w:lang w:val="en-US"/>
        </w:rPr>
        <w:t xml:space="preserve"> </w:t>
      </w:r>
      <w:r w:rsidR="00970956">
        <w:rPr>
          <w:lang w:val="en-US"/>
        </w:rPr>
        <w:t xml:space="preserve">making a more complex model might lead to </w:t>
      </w:r>
      <w:r w:rsidR="00AA4CD2">
        <w:rPr>
          <w:lang w:val="en-US"/>
        </w:rPr>
        <w:t xml:space="preserve">overfitting. </w:t>
      </w:r>
      <w:r w:rsidR="008449C9">
        <w:rPr>
          <w:lang w:val="en-US"/>
        </w:rPr>
        <w:t xml:space="preserve">The opposite problem occurs if not </w:t>
      </w:r>
      <w:r w:rsidR="0003214B">
        <w:rPr>
          <w:lang w:val="en-US"/>
        </w:rPr>
        <w:t>sufficient</w:t>
      </w:r>
      <w:r w:rsidR="008449C9">
        <w:rPr>
          <w:lang w:val="en-US"/>
        </w:rPr>
        <w:t xml:space="preserve"> </w:t>
      </w:r>
      <w:r w:rsidR="00D57693">
        <w:rPr>
          <w:lang w:val="en-US"/>
        </w:rPr>
        <w:t xml:space="preserve">complexity is introduced. </w:t>
      </w:r>
      <w:r w:rsidR="006772DB">
        <w:rPr>
          <w:lang w:val="en-US"/>
        </w:rPr>
        <w:br/>
        <w:t xml:space="preserve">Overfitting and underfitting </w:t>
      </w:r>
      <w:r w:rsidR="0003214B">
        <w:rPr>
          <w:lang w:val="en-US"/>
        </w:rPr>
        <w:t>are</w:t>
      </w:r>
      <w:r w:rsidR="000B6DE4">
        <w:rPr>
          <w:lang w:val="en-US"/>
        </w:rPr>
        <w:t xml:space="preserve"> illustrated using polynomial fitting in </w:t>
      </w:r>
      <w:r w:rsidR="000B6DE4">
        <w:rPr>
          <w:lang w:val="en-US"/>
        </w:rPr>
        <w:fldChar w:fldCharType="begin"/>
      </w:r>
      <w:r w:rsidR="000B6DE4">
        <w:rPr>
          <w:lang w:val="en-US"/>
        </w:rPr>
        <w:instrText xml:space="preserve"> REF _Ref102485164 \h </w:instrText>
      </w:r>
      <w:r w:rsidR="004D7B5D">
        <w:rPr>
          <w:lang w:val="en-US"/>
        </w:rPr>
        <w:instrText xml:space="preserve"> \* MERGEFORMAT </w:instrText>
      </w:r>
      <w:r w:rsidR="000B6DE4">
        <w:rPr>
          <w:lang w:val="en-US"/>
        </w:rPr>
      </w:r>
      <w:r w:rsidR="000B6DE4">
        <w:rPr>
          <w:lang w:val="en-US"/>
        </w:rPr>
        <w:fldChar w:fldCharType="separate"/>
      </w:r>
      <w:r w:rsidR="00E65451" w:rsidRPr="004B7F70">
        <w:rPr>
          <w:lang w:val="en-US"/>
        </w:rPr>
        <w:t xml:space="preserve">Figure </w:t>
      </w:r>
      <w:r w:rsidR="00E65451">
        <w:rPr>
          <w:noProof/>
          <w:lang w:val="en-US"/>
        </w:rPr>
        <w:t>2</w:t>
      </w:r>
      <w:r w:rsidR="00E65451">
        <w:rPr>
          <w:noProof/>
          <w:lang w:val="en-US"/>
        </w:rPr>
        <w:noBreakHyphen/>
        <w:t>20</w:t>
      </w:r>
      <w:r w:rsidR="000B6DE4">
        <w:rPr>
          <w:lang w:val="en-US"/>
        </w:rPr>
        <w:fldChar w:fldCharType="end"/>
      </w:r>
      <w:r w:rsidR="000B6DE4">
        <w:rPr>
          <w:lang w:val="en-US"/>
        </w:rPr>
        <w:t>.</w:t>
      </w:r>
      <w:r w:rsidR="006772DB">
        <w:rPr>
          <w:lang w:val="en-US"/>
        </w:rPr>
        <w:t xml:space="preserve"> </w:t>
      </w:r>
      <w:r w:rsidR="00BD300A">
        <w:rPr>
          <w:lang w:val="en-US"/>
        </w:rPr>
        <w:br/>
        <w:t xml:space="preserve">Akaike information criteria (AIC) </w:t>
      </w:r>
      <w:r w:rsidR="005C2822">
        <w:rPr>
          <w:lang w:val="en-US"/>
        </w:rPr>
        <w:t xml:space="preserve">is a model selection </w:t>
      </w:r>
      <w:r w:rsidR="00AA3500">
        <w:rPr>
          <w:lang w:val="en-US"/>
        </w:rPr>
        <w:t xml:space="preserve">metric </w:t>
      </w:r>
      <w:r w:rsidR="00A5254F">
        <w:rPr>
          <w:lang w:val="en-US"/>
        </w:rPr>
        <w:t>that represents the tradeoff between overfitting and underfitting, and is found using the expression</w:t>
      </w:r>
      <w:r w:rsidR="00677BF3">
        <w:rPr>
          <w:lang w:val="en-US"/>
        </w:rPr>
        <w:t xml:space="preserve"> </w:t>
      </w:r>
      <w:r w:rsidR="00677BF3">
        <w:rPr>
          <w:lang w:val="en-US"/>
        </w:rPr>
        <w:fldChar w:fldCharType="begin"/>
      </w:r>
      <w:r w:rsidR="00E10773">
        <w:rPr>
          <w:lang w:val="en-US"/>
        </w:rPr>
        <w:instrText xml:space="preserve"> ADDIN ZOTERO_ITEM CSL_CITATION {"citationID":"l4Xipu9w","properties":{"formattedCitation":"(Burnham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677BF3">
        <w:rPr>
          <w:lang w:val="en-US"/>
        </w:rPr>
        <w:fldChar w:fldCharType="separate"/>
      </w:r>
      <w:r w:rsidR="00677BF3" w:rsidRPr="00677BF3">
        <w:rPr>
          <w:rFonts w:cs="Times New Roman"/>
          <w:lang w:val="en-US"/>
        </w:rPr>
        <w:t>(Burnham &amp; Anderson, 1998</w:t>
      </w:r>
      <w:r w:rsidR="002713BC">
        <w:rPr>
          <w:rFonts w:cs="Times New Roman"/>
          <w:lang w:val="en-US"/>
        </w:rPr>
        <w:t>, p.</w:t>
      </w:r>
      <w:r w:rsidR="00DC367F">
        <w:rPr>
          <w:rFonts w:cs="Times New Roman"/>
          <w:lang w:val="en-US"/>
        </w:rPr>
        <w:t>47</w:t>
      </w:r>
      <w:r w:rsidR="00677BF3" w:rsidRPr="00677BF3">
        <w:rPr>
          <w:rFonts w:cs="Times New Roman"/>
          <w:lang w:val="en-US"/>
        </w:rPr>
        <w:t>)</w:t>
      </w:r>
      <w:r w:rsidR="00677BF3">
        <w:rPr>
          <w:lang w:val="en-US"/>
        </w:rPr>
        <w:fldChar w:fldCharType="end"/>
      </w:r>
    </w:p>
    <w:p w14:paraId="0D6C32D2" w14:textId="6B01505D" w:rsidR="00AE3BCE" w:rsidRPr="00AE3BCE" w:rsidRDefault="00AE3BCE" w:rsidP="004D7B5D">
      <w:pPr>
        <w:spacing w:line="360" w:lineRule="auto"/>
        <w:rPr>
          <w:rFonts w:eastAsiaTheme="minorEastAsia"/>
          <w:lang w:val="en-US"/>
        </w:rPr>
      </w:pPr>
      <m:oMathPara>
        <m:oMath>
          <m:r>
            <w:rPr>
              <w:rFonts w:ascii="Cambria Math" w:hAnsi="Cambria Math"/>
              <w:lang w:val="en-US"/>
            </w:rPr>
            <m:t>AIC=2k-2</m:t>
          </m:r>
          <m:func>
            <m:funcPr>
              <m:ctrlPr>
                <w:rPr>
                  <w:rFonts w:ascii="Cambria Math" w:hAnsi="Cambria Math"/>
                  <w:i/>
                  <w:lang w:val="en-US"/>
                </w:rPr>
              </m:ctrlPr>
            </m:funcPr>
            <m:fName>
              <m:r>
                <m:rPr>
                  <m:sty m:val="p"/>
                </m:rPr>
                <w:rPr>
                  <w:rFonts w:ascii="Cambria Math" w:hAnsi="Cambria Math"/>
                  <w:lang w:val="en-US"/>
                </w:rPr>
                <m:t>ln</m:t>
              </m:r>
            </m:fName>
            <m:e>
              <m:acc>
                <m:accPr>
                  <m:ctrlPr>
                    <w:rPr>
                      <w:rFonts w:ascii="Cambria Math" w:hAnsi="Cambria Math"/>
                      <w:i/>
                      <w:lang w:val="en-US"/>
                    </w:rPr>
                  </m:ctrlPr>
                </m:accPr>
                <m:e>
                  <m:r>
                    <w:rPr>
                      <w:rFonts w:ascii="Cambria Math" w:hAnsi="Cambria Math"/>
                      <w:lang w:val="en-US"/>
                    </w:rPr>
                    <m:t>L</m:t>
                  </m:r>
                </m:e>
              </m:acc>
            </m:e>
          </m:func>
          <m:r>
            <w:rPr>
              <w:rFonts w:ascii="Cambria Math" w:hAnsi="Cambria Math"/>
              <w:lang w:val="en-US"/>
            </w:rPr>
            <m:t xml:space="preserve"> ,</m:t>
          </m:r>
        </m:oMath>
      </m:oMathPara>
    </w:p>
    <w:p w14:paraId="1128BB93" w14:textId="2CEEBA33" w:rsidR="00AE3BCE" w:rsidRPr="004C1475" w:rsidRDefault="00AE3BCE" w:rsidP="004D7B5D">
      <w:pPr>
        <w:spacing w:line="360" w:lineRule="auto"/>
        <w:rPr>
          <w:lang w:val="en-US"/>
        </w:rPr>
      </w:pPr>
      <w:r>
        <w:rPr>
          <w:rFonts w:eastAsiaTheme="minorEastAsia"/>
          <w:lang w:val="en-US"/>
        </w:rPr>
        <w:t xml:space="preserve">where </w:t>
      </w:r>
      <m:oMath>
        <m:acc>
          <m:accPr>
            <m:ctrlPr>
              <w:rPr>
                <w:rFonts w:ascii="Cambria Math" w:eastAsiaTheme="minorEastAsia" w:hAnsi="Cambria Math"/>
                <w:i/>
                <w:lang w:val="en-US"/>
              </w:rPr>
            </m:ctrlPr>
          </m:accPr>
          <m:e>
            <m:r>
              <w:rPr>
                <w:rFonts w:ascii="Cambria Math" w:eastAsiaTheme="minorEastAsia" w:hAnsi="Cambria Math"/>
                <w:lang w:val="en-US"/>
              </w:rPr>
              <m:t>L</m:t>
            </m:r>
            <m:ctrlPr>
              <w:rPr>
                <w:rFonts w:ascii="Cambria Math" w:hAnsi="Cambria Math"/>
                <w:i/>
                <w:lang w:val="en-US"/>
              </w:rPr>
            </m:ctrlPr>
          </m:e>
        </m:acc>
      </m:oMath>
      <w:r w:rsidR="00F3570D">
        <w:rPr>
          <w:rFonts w:eastAsiaTheme="minorEastAsia"/>
          <w:lang w:val="en-US"/>
        </w:rPr>
        <w:t xml:space="preserve"> is the</w:t>
      </w:r>
      <w:r w:rsidR="008E5288">
        <w:rPr>
          <w:rFonts w:eastAsiaTheme="minorEastAsia"/>
          <w:lang w:val="en-US"/>
        </w:rPr>
        <w:t xml:space="preserve"> </w:t>
      </w:r>
      <w:r w:rsidR="007A6234">
        <w:rPr>
          <w:rFonts w:eastAsiaTheme="minorEastAsia"/>
          <w:lang w:val="en-US"/>
        </w:rPr>
        <w:t xml:space="preserve">likelihood </w:t>
      </w:r>
      <w:r w:rsidR="005E3C3D">
        <w:rPr>
          <w:rFonts w:eastAsiaTheme="minorEastAsia"/>
          <w:lang w:val="en-US"/>
        </w:rPr>
        <w:t xml:space="preserve">(see maximum likelihood function </w:t>
      </w:r>
      <w:r w:rsidR="005E3C3D">
        <w:rPr>
          <w:rFonts w:eastAsiaTheme="minorEastAsia"/>
          <w:lang w:val="en-US"/>
        </w:rPr>
        <w:fldChar w:fldCharType="begin"/>
      </w:r>
      <w:r w:rsidR="005E3C3D">
        <w:rPr>
          <w:rFonts w:eastAsiaTheme="minorEastAsia"/>
          <w:lang w:val="en-US"/>
        </w:rPr>
        <w:instrText xml:space="preserve"> REF _Ref99552466 \r \h </w:instrText>
      </w:r>
      <w:r w:rsidR="004D7B5D">
        <w:rPr>
          <w:rFonts w:eastAsiaTheme="minorEastAsia"/>
          <w:lang w:val="en-US"/>
        </w:rPr>
        <w:instrText xml:space="preserve"> \* MERGEFORMAT </w:instrText>
      </w:r>
      <w:r w:rsidR="005E3C3D">
        <w:rPr>
          <w:rFonts w:eastAsiaTheme="minorEastAsia"/>
          <w:lang w:val="en-US"/>
        </w:rPr>
      </w:r>
      <w:r w:rsidR="005E3C3D">
        <w:rPr>
          <w:rFonts w:eastAsiaTheme="minorEastAsia"/>
          <w:lang w:val="en-US"/>
        </w:rPr>
        <w:fldChar w:fldCharType="separate"/>
      </w:r>
      <w:r w:rsidR="00380EB7">
        <w:rPr>
          <w:rFonts w:eastAsiaTheme="minorEastAsia"/>
          <w:lang w:val="en-US"/>
        </w:rPr>
        <w:t>1.6.2</w:t>
      </w:r>
      <w:r w:rsidR="005E3C3D">
        <w:rPr>
          <w:rFonts w:eastAsiaTheme="minorEastAsia"/>
          <w:lang w:val="en-US"/>
        </w:rPr>
        <w:fldChar w:fldCharType="end"/>
      </w:r>
      <w:r w:rsidR="005E3C3D">
        <w:rPr>
          <w:rFonts w:eastAsiaTheme="minorEastAsia"/>
          <w:lang w:val="en-US"/>
        </w:rPr>
        <w:t>)</w:t>
      </w:r>
      <w:r w:rsidR="002C385A">
        <w:rPr>
          <w:rFonts w:eastAsiaTheme="minorEastAsia"/>
          <w:lang w:val="en-US"/>
        </w:rPr>
        <w:t xml:space="preserve"> </w:t>
      </w:r>
      <w:r w:rsidR="00572A08">
        <w:rPr>
          <w:rFonts w:eastAsiaTheme="minorEastAsia"/>
          <w:lang w:val="en-US"/>
        </w:rPr>
        <w:t xml:space="preserve">when the algorithm reaches </w:t>
      </w:r>
      <w:r w:rsidR="00294BDD">
        <w:rPr>
          <w:rFonts w:eastAsiaTheme="minorEastAsia"/>
          <w:lang w:val="en-US"/>
        </w:rPr>
        <w:t xml:space="preserve">convergence (or maximum iterations have been </w:t>
      </w:r>
      <w:proofErr w:type="gramStart"/>
      <w:r w:rsidR="0000073D">
        <w:rPr>
          <w:rFonts w:eastAsiaTheme="minorEastAsia"/>
          <w:lang w:val="en-US"/>
        </w:rPr>
        <w:t>reached).</w:t>
      </w:r>
      <w:proofErr w:type="gramEnd"/>
      <w:r w:rsidR="00294BDD">
        <w:rPr>
          <w:rFonts w:eastAsiaTheme="minorEastAsia"/>
          <w:lang w:val="en-US"/>
        </w:rPr>
        <w:t xml:space="preserve"> </w:t>
      </w:r>
      <w:r w:rsidR="00980D58">
        <w:rPr>
          <w:rFonts w:eastAsiaTheme="minorEastAsia"/>
          <w:lang w:val="en-US"/>
        </w:rPr>
        <w:t xml:space="preserve"> </w:t>
      </w:r>
      <m:oMath>
        <m:r>
          <w:rPr>
            <w:rFonts w:ascii="Cambria Math" w:eastAsiaTheme="minorEastAsia" w:hAnsi="Cambria Math"/>
            <w:lang w:val="en-US"/>
          </w:rPr>
          <m:t>-2</m:t>
        </m:r>
        <m:func>
          <m:funcPr>
            <m:ctrlPr>
              <w:rPr>
                <w:rFonts w:ascii="Cambria Math" w:eastAsiaTheme="minorEastAsia" w:hAnsi="Cambria Math"/>
                <w:i/>
                <w:lang w:val="en-US"/>
              </w:rPr>
            </m:ctrlPr>
          </m:funcPr>
          <m:fName>
            <m:r>
              <m:rPr>
                <m:sty m:val="p"/>
              </m:rPr>
              <w:rPr>
                <w:rFonts w:ascii="Cambria Math" w:eastAsiaTheme="minorEastAsia" w:hAnsi="Cambria Math"/>
                <w:lang w:val="en-US"/>
              </w:rPr>
              <m:t>ln</m:t>
            </m:r>
          </m:fName>
          <m:e>
            <m:acc>
              <m:accPr>
                <m:ctrlPr>
                  <w:rPr>
                    <w:rFonts w:ascii="Cambria Math" w:eastAsiaTheme="minorEastAsia" w:hAnsi="Cambria Math"/>
                    <w:i/>
                    <w:lang w:val="en-US"/>
                  </w:rPr>
                </m:ctrlPr>
              </m:accPr>
              <m:e>
                <m:r>
                  <w:rPr>
                    <w:rFonts w:ascii="Cambria Math" w:eastAsiaTheme="minorEastAsia" w:hAnsi="Cambria Math"/>
                    <w:lang w:val="en-US"/>
                  </w:rPr>
                  <m:t>L</m:t>
                </m:r>
              </m:e>
            </m:acc>
          </m:e>
        </m:func>
      </m:oMath>
      <w:r w:rsidR="00CD2335">
        <w:rPr>
          <w:rFonts w:eastAsiaTheme="minorEastAsia"/>
          <w:lang w:val="en-US"/>
        </w:rPr>
        <w:t xml:space="preserve"> </w:t>
      </w:r>
      <w:r w:rsidR="00F03BF0">
        <w:rPr>
          <w:rFonts w:eastAsiaTheme="minorEastAsia"/>
          <w:lang w:val="en-US"/>
        </w:rPr>
        <w:t xml:space="preserve">tends to shrink </w:t>
      </w:r>
      <w:r w:rsidR="005A594F">
        <w:rPr>
          <w:rFonts w:eastAsiaTheme="minorEastAsia"/>
          <w:lang w:val="en-US"/>
        </w:rPr>
        <w:t xml:space="preserve">when </w:t>
      </w:r>
      <w:r w:rsidR="005A594F">
        <w:rPr>
          <w:rFonts w:eastAsiaTheme="minorEastAsia"/>
          <w:lang w:val="en-US"/>
        </w:rPr>
        <w:lastRenderedPageBreak/>
        <w:t xml:space="preserve">introducing </w:t>
      </w:r>
      <w:r w:rsidR="004908E3">
        <w:rPr>
          <w:rFonts w:eastAsiaTheme="minorEastAsia"/>
          <w:lang w:val="en-US"/>
        </w:rPr>
        <w:t xml:space="preserve">more </w:t>
      </w:r>
      <w:r w:rsidR="009C45B7">
        <w:rPr>
          <w:rFonts w:eastAsiaTheme="minorEastAsia"/>
          <w:lang w:val="en-US"/>
        </w:rPr>
        <w:t>explanatory variables</w:t>
      </w:r>
      <w:r w:rsidR="004337F7">
        <w:rPr>
          <w:rFonts w:eastAsiaTheme="minorEastAsia"/>
          <w:lang w:val="en-US"/>
        </w:rPr>
        <w:t xml:space="preserve">. </w:t>
      </w:r>
      <w:r w:rsidR="0082163F">
        <w:rPr>
          <w:rFonts w:eastAsiaTheme="minorEastAsia"/>
          <w:i/>
          <w:iCs/>
          <w:lang w:val="en-US"/>
        </w:rPr>
        <w:t>k</w:t>
      </w:r>
      <w:r w:rsidR="0082163F">
        <w:rPr>
          <w:rFonts w:eastAsiaTheme="minorEastAsia"/>
          <w:lang w:val="en-US"/>
        </w:rPr>
        <w:t xml:space="preserve"> is the number of estimated </w:t>
      </w:r>
      <w:r w:rsidR="0032678E">
        <w:rPr>
          <w:rFonts w:eastAsiaTheme="minorEastAsia"/>
          <w:lang w:val="en-US"/>
        </w:rPr>
        <w:t>parameters</w:t>
      </w:r>
      <w:r w:rsidR="00955A50">
        <w:rPr>
          <w:rFonts w:eastAsiaTheme="minorEastAsia"/>
          <w:lang w:val="en-US"/>
        </w:rPr>
        <w:t xml:space="preserve"> making AIC increase when adding </w:t>
      </w:r>
      <w:r w:rsidR="00D60EFA">
        <w:rPr>
          <w:rFonts w:eastAsiaTheme="minorEastAsia"/>
          <w:lang w:val="en-US"/>
        </w:rPr>
        <w:t xml:space="preserve">more </w:t>
      </w:r>
      <w:r w:rsidR="009C45B7">
        <w:rPr>
          <w:rFonts w:eastAsiaTheme="minorEastAsia"/>
          <w:lang w:val="en-US"/>
        </w:rPr>
        <w:t>explanatory variables</w:t>
      </w:r>
      <w:r w:rsidR="00A43DB5">
        <w:rPr>
          <w:rFonts w:eastAsiaTheme="minorEastAsia"/>
          <w:lang w:val="en-US"/>
        </w:rPr>
        <w:t xml:space="preserve">. </w:t>
      </w:r>
      <w:r w:rsidR="00626C31">
        <w:rPr>
          <w:rFonts w:eastAsiaTheme="minorEastAsia"/>
          <w:lang w:val="en-US"/>
        </w:rPr>
        <w:t xml:space="preserve">A small AIC is desired, but evaluating a model using AIC alone is not </w:t>
      </w:r>
      <w:r w:rsidR="00262488">
        <w:rPr>
          <w:rFonts w:eastAsiaTheme="minorEastAsia"/>
          <w:lang w:val="en-US"/>
        </w:rPr>
        <w:t xml:space="preserve">fruitful, as AIC </w:t>
      </w:r>
      <w:r w:rsidR="00AE1980">
        <w:rPr>
          <w:rFonts w:eastAsiaTheme="minorEastAsia"/>
          <w:lang w:val="en-US"/>
        </w:rPr>
        <w:t>increase with sample size</w:t>
      </w:r>
      <w:r w:rsidR="002713BC">
        <w:rPr>
          <w:rFonts w:eastAsiaTheme="minorEastAsia"/>
          <w:lang w:val="en-US"/>
        </w:rPr>
        <w:t xml:space="preserve"> </w:t>
      </w:r>
      <w:r w:rsidR="002713BC">
        <w:rPr>
          <w:rFonts w:eastAsiaTheme="minorEastAsia"/>
          <w:lang w:val="en-US"/>
        </w:rPr>
        <w:fldChar w:fldCharType="begin"/>
      </w:r>
      <w:r w:rsidR="00E10773">
        <w:rPr>
          <w:rFonts w:eastAsiaTheme="minorEastAsia"/>
          <w:lang w:val="en-US"/>
        </w:rPr>
        <w:instrText xml:space="preserve"> ADDIN ZOTERO_ITEM CSL_CITATION {"citationID":"DvUbtTod","properties":{"formattedCitation":"(Burnham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2713BC">
        <w:rPr>
          <w:rFonts w:eastAsiaTheme="minorEastAsia"/>
          <w:lang w:val="en-US"/>
        </w:rPr>
        <w:fldChar w:fldCharType="separate"/>
      </w:r>
      <w:r w:rsidR="002713BC" w:rsidRPr="002713BC">
        <w:rPr>
          <w:rFonts w:cs="Times New Roman"/>
          <w:lang w:val="en-US"/>
        </w:rPr>
        <w:t>(Burnham &amp; Anderson, 1998</w:t>
      </w:r>
      <w:r w:rsidR="002713BC">
        <w:rPr>
          <w:rFonts w:cs="Times New Roman"/>
          <w:lang w:val="en-US"/>
        </w:rPr>
        <w:t>, p.55</w:t>
      </w:r>
      <w:r w:rsidR="002713BC" w:rsidRPr="002713BC">
        <w:rPr>
          <w:rFonts w:cs="Times New Roman"/>
          <w:lang w:val="en-US"/>
        </w:rPr>
        <w:t>)</w:t>
      </w:r>
      <w:r w:rsidR="002713BC">
        <w:rPr>
          <w:rFonts w:eastAsiaTheme="minorEastAsia"/>
          <w:lang w:val="en-US"/>
        </w:rPr>
        <w:fldChar w:fldCharType="end"/>
      </w:r>
      <w:r w:rsidR="00AE1980">
        <w:rPr>
          <w:rFonts w:eastAsiaTheme="minorEastAsia"/>
          <w:lang w:val="en-US"/>
        </w:rPr>
        <w:t xml:space="preserve">. </w:t>
      </w:r>
      <w:r w:rsidR="00C225DD">
        <w:rPr>
          <w:rFonts w:eastAsiaTheme="minorEastAsia"/>
          <w:lang w:val="en-US"/>
        </w:rPr>
        <w:t xml:space="preserve">However, </w:t>
      </w:r>
      <w:r w:rsidR="00421960">
        <w:rPr>
          <w:rFonts w:eastAsiaTheme="minorEastAsia"/>
          <w:lang w:val="en-US"/>
        </w:rPr>
        <w:t xml:space="preserve">if two models are curated from the same dataset, we can use AIC to find the </w:t>
      </w:r>
      <w:r w:rsidR="00CC0E68">
        <w:rPr>
          <w:rFonts w:eastAsiaTheme="minorEastAsia"/>
          <w:lang w:val="en-US"/>
        </w:rPr>
        <w:t xml:space="preserve">model </w:t>
      </w:r>
      <w:r w:rsidR="00421960">
        <w:rPr>
          <w:rFonts w:eastAsiaTheme="minorEastAsia"/>
          <w:lang w:val="en-US"/>
        </w:rPr>
        <w:t xml:space="preserve">that strikes the best balance between </w:t>
      </w:r>
      <w:r w:rsidR="007366AB">
        <w:rPr>
          <w:rFonts w:eastAsiaTheme="minorEastAsia"/>
          <w:lang w:val="en-US"/>
        </w:rPr>
        <w:t xml:space="preserve">complexity and generality. </w:t>
      </w:r>
      <w:r w:rsidR="00726185">
        <w:rPr>
          <w:rFonts w:eastAsiaTheme="minorEastAsia"/>
          <w:lang w:val="en-US"/>
        </w:rPr>
        <w:t>AIC</w:t>
      </w:r>
      <w:r w:rsidR="0078233B">
        <w:rPr>
          <w:rFonts w:eastAsiaTheme="minorEastAsia"/>
          <w:lang w:val="en-US"/>
        </w:rPr>
        <w:t xml:space="preserve"> values were extracted from the GLM </w:t>
      </w:r>
      <w:r w:rsidR="007C67F4">
        <w:rPr>
          <w:rFonts w:eastAsiaTheme="minorEastAsia"/>
          <w:lang w:val="en-US"/>
        </w:rPr>
        <w:t xml:space="preserve">model. </w:t>
      </w:r>
      <w:r w:rsidR="00391811">
        <w:rPr>
          <w:rFonts w:eastAsiaTheme="minorEastAsia"/>
          <w:lang w:val="en-US"/>
        </w:rPr>
        <w:br/>
      </w:r>
      <w:r w:rsidR="00A52147">
        <w:rPr>
          <w:lang w:val="en-US"/>
        </w:rPr>
        <w:t xml:space="preserve">The model was also evaluated based on how well it predicted </w:t>
      </w:r>
      <w:r w:rsidR="00D91964">
        <w:rPr>
          <w:lang w:val="en-US"/>
        </w:rPr>
        <w:t xml:space="preserve">survival </w:t>
      </w:r>
      <m:oMath>
        <m:acc>
          <m:accPr>
            <m:ctrlPr>
              <w:rPr>
                <w:rFonts w:ascii="Cambria Math" w:hAnsi="Cambria Math"/>
                <w:i/>
                <w:lang w:val="en-US"/>
              </w:rPr>
            </m:ctrlPr>
          </m:accPr>
          <m:e>
            <m:r>
              <m:rPr>
                <m:sty m:val="bi"/>
              </m:rPr>
              <w:rPr>
                <w:rFonts w:ascii="Cambria Math" w:hAnsi="Cambria Math"/>
                <w:lang w:val="en-US"/>
              </w:rPr>
              <m:t>y</m:t>
            </m:r>
          </m:e>
        </m:acc>
      </m:oMath>
      <w:r w:rsidR="00044D16">
        <w:rPr>
          <w:rFonts w:eastAsiaTheme="minorEastAsia"/>
          <w:lang w:val="en-US"/>
        </w:rPr>
        <w:t xml:space="preserve"> </w:t>
      </w:r>
      <w:r w:rsidR="006715E9">
        <w:rPr>
          <w:rFonts w:eastAsiaTheme="minorEastAsia"/>
          <w:lang w:val="en-US"/>
        </w:rPr>
        <w:t>of</w:t>
      </w:r>
      <w:r w:rsidR="00044D16">
        <w:rPr>
          <w:rFonts w:eastAsiaTheme="minorEastAsia"/>
          <w:lang w:val="en-US"/>
        </w:rPr>
        <w:t xml:space="preserve"> the test data</w:t>
      </w:r>
      <w:r w:rsidR="00136AD2">
        <w:rPr>
          <w:rFonts w:eastAsiaTheme="minorEastAsia"/>
          <w:lang w:val="en-US"/>
        </w:rPr>
        <w:t>.</w:t>
      </w:r>
      <w:r w:rsidR="00AF093F">
        <w:rPr>
          <w:rFonts w:eastAsiaTheme="minorEastAsia"/>
          <w:lang w:val="en-US"/>
        </w:rPr>
        <w:t xml:space="preserve"> </w:t>
      </w:r>
      <w:r w:rsidR="00AF093F">
        <w:rPr>
          <w:lang w:val="en-US"/>
        </w:rPr>
        <w:t xml:space="preserve">For all irradiation configurations, including control, we found the </w:t>
      </w:r>
      <w:r w:rsidR="004C1475">
        <w:rPr>
          <w:lang w:val="en-US"/>
        </w:rPr>
        <w:t>MSE</w:t>
      </w:r>
      <w:r w:rsidR="00AF093F">
        <w:rPr>
          <w:lang w:val="en-US"/>
        </w:rPr>
        <w:t xml:space="preserve">. </w:t>
      </w:r>
      <w:r w:rsidR="00CD1171">
        <w:rPr>
          <w:lang w:val="en-US"/>
        </w:rPr>
        <w:t xml:space="preserve">Thus, </w:t>
      </w:r>
      <w:r w:rsidR="00320862">
        <w:rPr>
          <w:lang w:val="en-US"/>
        </w:rPr>
        <w:t xml:space="preserve">we could test if the model predicted certain categories better than others, and which </w:t>
      </w:r>
      <w:r w:rsidR="00B65C32">
        <w:rPr>
          <w:lang w:val="en-US"/>
        </w:rPr>
        <w:t xml:space="preserve">explanatory variables were responsible for potential improvements or </w:t>
      </w:r>
      <w:r w:rsidR="008F66FD">
        <w:rPr>
          <w:lang w:val="en-US"/>
        </w:rPr>
        <w:t>decline</w:t>
      </w:r>
      <w:r w:rsidR="004C1475">
        <w:rPr>
          <w:lang w:val="en-US"/>
        </w:rPr>
        <w:t>s</w:t>
      </w:r>
      <w:r w:rsidR="008F66FD">
        <w:rPr>
          <w:lang w:val="en-US"/>
        </w:rPr>
        <w:t xml:space="preserve"> in</w:t>
      </w:r>
      <w:r w:rsidR="004C1475">
        <w:rPr>
          <w:lang w:val="en-US"/>
        </w:rPr>
        <w:t xml:space="preserve"> MSE. </w:t>
      </w:r>
      <w:r w:rsidR="00136AD2">
        <w:rPr>
          <w:rFonts w:eastAsiaTheme="minorEastAsia"/>
          <w:lang w:val="en-US"/>
        </w:rPr>
        <w:t xml:space="preserve">Separation of </w:t>
      </w:r>
      <w:r w:rsidR="001A173A">
        <w:rPr>
          <w:rFonts w:eastAsiaTheme="minorEastAsia"/>
          <w:lang w:val="en-US"/>
        </w:rPr>
        <w:t xml:space="preserve">training and test data </w:t>
      </w:r>
      <w:r w:rsidR="00F93E91">
        <w:rPr>
          <w:rFonts w:eastAsiaTheme="minorEastAsia"/>
          <w:lang w:val="en-US"/>
        </w:rPr>
        <w:t>is</w:t>
      </w:r>
      <w:r w:rsidR="007334EC">
        <w:rPr>
          <w:rFonts w:eastAsiaTheme="minorEastAsia"/>
          <w:lang w:val="en-US"/>
        </w:rPr>
        <w:t xml:space="preserve"> a</w:t>
      </w:r>
      <w:r w:rsidR="00F93E91">
        <w:rPr>
          <w:rFonts w:eastAsiaTheme="minorEastAsia"/>
          <w:lang w:val="en-US"/>
        </w:rPr>
        <w:t xml:space="preserve"> </w:t>
      </w:r>
      <w:r w:rsidR="007334EC">
        <w:rPr>
          <w:rFonts w:eastAsiaTheme="minorEastAsia"/>
          <w:lang w:val="en-US"/>
        </w:rPr>
        <w:t xml:space="preserve">highly used method of </w:t>
      </w:r>
      <w:r w:rsidR="00CD1171">
        <w:rPr>
          <w:rFonts w:eastAsiaTheme="minorEastAsia"/>
          <w:lang w:val="en-US"/>
        </w:rPr>
        <w:t>assessing</w:t>
      </w:r>
      <w:r w:rsidR="007334EC">
        <w:rPr>
          <w:rFonts w:eastAsiaTheme="minorEastAsia"/>
          <w:lang w:val="en-US"/>
        </w:rPr>
        <w:t xml:space="preserve"> overfitting in machine learning. </w:t>
      </w:r>
      <w:r w:rsidR="003F57A1">
        <w:rPr>
          <w:rFonts w:eastAsiaTheme="minorEastAsia"/>
          <w:lang w:val="en-US"/>
        </w:rPr>
        <w:t xml:space="preserve">The fitting parameters are found for the training data, </w:t>
      </w:r>
      <w:r w:rsidR="004753D8">
        <w:rPr>
          <w:rFonts w:eastAsiaTheme="minorEastAsia"/>
          <w:lang w:val="en-US"/>
        </w:rPr>
        <w:t xml:space="preserve">before testing the model on the test data. This ensures that the model </w:t>
      </w:r>
      <w:r w:rsidR="0017083A">
        <w:rPr>
          <w:rFonts w:eastAsiaTheme="minorEastAsia"/>
          <w:lang w:val="en-US"/>
        </w:rPr>
        <w:t xml:space="preserve">works </w:t>
      </w:r>
      <w:r w:rsidR="00EB491C">
        <w:rPr>
          <w:rFonts w:eastAsiaTheme="minorEastAsia"/>
          <w:lang w:val="en-US"/>
        </w:rPr>
        <w:t xml:space="preserve">even when being exposed to </w:t>
      </w:r>
      <w:r w:rsidR="0056748D">
        <w:rPr>
          <w:rFonts w:eastAsiaTheme="minorEastAsia"/>
          <w:lang w:val="en-US"/>
        </w:rPr>
        <w:t>unknown data</w:t>
      </w:r>
      <w:r w:rsidR="0017083A">
        <w:rPr>
          <w:rFonts w:eastAsiaTheme="minorEastAsia"/>
          <w:lang w:val="en-US"/>
        </w:rPr>
        <w:t>.</w:t>
      </w:r>
      <w:r w:rsidR="00A52147">
        <w:rPr>
          <w:lang w:val="en-US"/>
        </w:rPr>
        <w:t xml:space="preserve"> </w:t>
      </w:r>
    </w:p>
    <w:p w14:paraId="62B17A5D" w14:textId="01188194" w:rsidR="004B7F70" w:rsidRDefault="00086A59" w:rsidP="004D7B5D">
      <w:pPr>
        <w:keepNext/>
        <w:spacing w:line="360" w:lineRule="auto"/>
      </w:pPr>
      <w:r>
        <w:rPr>
          <w:noProof/>
          <w:lang w:val="en-US"/>
        </w:rPr>
        <w:drawing>
          <wp:inline distT="0" distB="0" distL="0" distR="0" wp14:anchorId="242FB4BA" wp14:editId="5535129F">
            <wp:extent cx="3574473" cy="2463179"/>
            <wp:effectExtent l="0" t="0" r="6985"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87543" cy="2472186"/>
                    </a:xfrm>
                    <a:prstGeom prst="rect">
                      <a:avLst/>
                    </a:prstGeom>
                  </pic:spPr>
                </pic:pic>
              </a:graphicData>
            </a:graphic>
          </wp:inline>
        </w:drawing>
      </w:r>
    </w:p>
    <w:p w14:paraId="3FC6810C" w14:textId="0ED6C80D" w:rsidR="00260909" w:rsidRPr="00C82919" w:rsidRDefault="004B7F70" w:rsidP="00C82919">
      <w:pPr>
        <w:pStyle w:val="Caption"/>
        <w:spacing w:line="360" w:lineRule="auto"/>
        <w:rPr>
          <w:lang w:val="en-US"/>
        </w:rPr>
      </w:pPr>
      <w:bookmarkStart w:id="175" w:name="_Ref102485164"/>
      <w:r w:rsidRPr="004B7F70">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2</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20</w:t>
      </w:r>
      <w:r w:rsidR="00543048">
        <w:rPr>
          <w:lang w:val="en-US"/>
        </w:rPr>
        <w:fldChar w:fldCharType="end"/>
      </w:r>
      <w:bookmarkEnd w:id="175"/>
      <w:r w:rsidRPr="004B7F70">
        <w:rPr>
          <w:lang w:val="en-US"/>
        </w:rPr>
        <w:t>. Overfittin</w:t>
      </w:r>
      <w:r>
        <w:rPr>
          <w:lang w:val="en-US"/>
        </w:rPr>
        <w:t xml:space="preserve">g vs underfitting of data. </w:t>
      </w:r>
      <w:r w:rsidR="003A11EE">
        <w:rPr>
          <w:lang w:val="en-US"/>
        </w:rPr>
        <w:t xml:space="preserve">The </w:t>
      </w:r>
      <w:r>
        <w:rPr>
          <w:lang w:val="en-US"/>
        </w:rPr>
        <w:t>Straight</w:t>
      </w:r>
      <w:r w:rsidR="003A11EE">
        <w:rPr>
          <w:lang w:val="en-US"/>
        </w:rPr>
        <w:t xml:space="preserve"> blue</w:t>
      </w:r>
      <w:r>
        <w:rPr>
          <w:lang w:val="en-US"/>
        </w:rPr>
        <w:t xml:space="preserve"> line fit</w:t>
      </w:r>
      <w:r w:rsidR="00C838CF">
        <w:rPr>
          <w:lang w:val="en-US"/>
        </w:rPr>
        <w:t>s</w:t>
      </w:r>
      <w:r>
        <w:rPr>
          <w:lang w:val="en-US"/>
        </w:rPr>
        <w:t xml:space="preserve"> the data using a </w:t>
      </w:r>
      <w:r w:rsidR="00C9138C">
        <w:rPr>
          <w:lang w:val="en-US"/>
        </w:rPr>
        <w:t>one-degree</w:t>
      </w:r>
      <w:r>
        <w:rPr>
          <w:lang w:val="en-US"/>
        </w:rPr>
        <w:t xml:space="preserve"> polynomial</w:t>
      </w:r>
      <w:r w:rsidR="00EB7DFD">
        <w:rPr>
          <w:lang w:val="en-US"/>
        </w:rPr>
        <w:t xml:space="preserve"> (underfitting)</w:t>
      </w:r>
      <w:r>
        <w:rPr>
          <w:lang w:val="en-US"/>
        </w:rPr>
        <w:t xml:space="preserve">, while </w:t>
      </w:r>
      <w:r w:rsidR="003A11EE">
        <w:rPr>
          <w:lang w:val="en-US"/>
        </w:rPr>
        <w:t xml:space="preserve">the green line fits the data using a </w:t>
      </w:r>
      <w:r w:rsidR="00A5622C">
        <w:rPr>
          <w:lang w:val="en-US"/>
        </w:rPr>
        <w:t>tenth-degree</w:t>
      </w:r>
      <w:r w:rsidR="00C838CF">
        <w:rPr>
          <w:lang w:val="en-US"/>
        </w:rPr>
        <w:t xml:space="preserve"> polynomial</w:t>
      </w:r>
      <w:r w:rsidR="00EB7DFD">
        <w:rPr>
          <w:lang w:val="en-US"/>
        </w:rPr>
        <w:t xml:space="preserve"> (overfitting)</w:t>
      </w:r>
      <w:r w:rsidR="00C838CF">
        <w:rPr>
          <w:lang w:val="en-US"/>
        </w:rPr>
        <w:t>.</w:t>
      </w:r>
    </w:p>
    <w:p w14:paraId="6951AE09" w14:textId="32D5BC28" w:rsidR="00BF47C5" w:rsidRDefault="00FC6289" w:rsidP="004D7B5D">
      <w:pPr>
        <w:pStyle w:val="Heading1"/>
        <w:spacing w:line="360" w:lineRule="auto"/>
        <w:rPr>
          <w:lang w:val="en-US"/>
        </w:rPr>
      </w:pPr>
      <w:bookmarkStart w:id="176" w:name="_Toc107354700"/>
      <w:r>
        <w:rPr>
          <w:lang w:val="en-US"/>
        </w:rPr>
        <w:lastRenderedPageBreak/>
        <w:t>Results</w:t>
      </w:r>
      <w:bookmarkEnd w:id="176"/>
    </w:p>
    <w:p w14:paraId="5ACB189A" w14:textId="04BFB02B" w:rsidR="008A16B8" w:rsidRPr="007F3EE6" w:rsidRDefault="008A16B8" w:rsidP="004D7B5D">
      <w:pPr>
        <w:pStyle w:val="Heading2"/>
        <w:spacing w:line="360" w:lineRule="auto"/>
        <w:rPr>
          <w:lang w:val="en-US"/>
        </w:rPr>
      </w:pPr>
      <w:bookmarkStart w:id="177" w:name="_Toc107354701"/>
      <w:r>
        <w:rPr>
          <w:lang w:val="en-US"/>
        </w:rPr>
        <w:t>X-ray dosimetry</w:t>
      </w:r>
      <w:bookmarkEnd w:id="177"/>
    </w:p>
    <w:p w14:paraId="16C57703" w14:textId="4DE1833A" w:rsidR="00565CFD" w:rsidRDefault="004F144C" w:rsidP="004D7B5D">
      <w:pPr>
        <w:spacing w:line="360" w:lineRule="auto"/>
        <w:rPr>
          <w:lang w:val="en-US"/>
        </w:rPr>
      </w:pPr>
      <w:r>
        <w:rPr>
          <w:rFonts w:eastAsiaTheme="minorEastAsia"/>
          <w:noProof/>
          <w:lang w:val="en-US"/>
        </w:rPr>
        <w:drawing>
          <wp:anchor distT="0" distB="0" distL="114300" distR="114300" simplePos="0" relativeHeight="251658285" behindDoc="1" locked="0" layoutInCell="1" allowOverlap="1" wp14:anchorId="5801F41D" wp14:editId="563B2272">
            <wp:simplePos x="0" y="0"/>
            <wp:positionH relativeFrom="margin">
              <wp:align>center</wp:align>
            </wp:positionH>
            <wp:positionV relativeFrom="paragraph">
              <wp:posOffset>2000181</wp:posOffset>
            </wp:positionV>
            <wp:extent cx="7341235" cy="4635500"/>
            <wp:effectExtent l="0" t="0" r="0" b="0"/>
            <wp:wrapTight wrapText="bothSides">
              <wp:wrapPolygon edited="0">
                <wp:start x="0" y="0"/>
                <wp:lineTo x="0" y="21482"/>
                <wp:lineTo x="21523" y="21482"/>
                <wp:lineTo x="21523" y="0"/>
                <wp:lineTo x="0" y="0"/>
              </wp:wrapPolygon>
            </wp:wrapTight>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rotWithShape="1">
                    <a:blip r:embed="rId59" cstate="print">
                      <a:extLst>
                        <a:ext uri="{28A0092B-C50C-407E-A947-70E740481C1C}">
                          <a14:useLocalDpi xmlns:a14="http://schemas.microsoft.com/office/drawing/2010/main" val="0"/>
                        </a:ext>
                      </a:extLst>
                    </a:blip>
                    <a:srcRect l="5201" t="6139" r="8664" b="3194"/>
                    <a:stretch/>
                  </pic:blipFill>
                  <pic:spPr bwMode="auto">
                    <a:xfrm>
                      <a:off x="0" y="0"/>
                      <a:ext cx="7341235" cy="463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E13">
        <w:rPr>
          <w:lang w:val="en-US"/>
        </w:rPr>
        <w:t xml:space="preserve">X-ray dosimetry was necessary to </w:t>
      </w:r>
      <w:r w:rsidR="00BC0684">
        <w:rPr>
          <w:lang w:val="en-US"/>
        </w:rPr>
        <w:t xml:space="preserve">have a known radiation field </w:t>
      </w:r>
      <w:r w:rsidR="00482A99">
        <w:rPr>
          <w:lang w:val="en-US"/>
        </w:rPr>
        <w:t>when</w:t>
      </w:r>
      <w:r w:rsidR="00BC0684">
        <w:rPr>
          <w:lang w:val="en-US"/>
        </w:rPr>
        <w:t xml:space="preserve"> calibrat</w:t>
      </w:r>
      <w:r w:rsidR="00482A99">
        <w:rPr>
          <w:lang w:val="en-US"/>
        </w:rPr>
        <w:t>ing</w:t>
      </w:r>
      <w:r w:rsidR="00BC0684">
        <w:rPr>
          <w:lang w:val="en-US"/>
        </w:rPr>
        <w:t xml:space="preserve"> the EBT3 film</w:t>
      </w:r>
      <w:r w:rsidR="006E5971">
        <w:rPr>
          <w:lang w:val="en-US"/>
        </w:rPr>
        <w:t xml:space="preserve">s. </w:t>
      </w:r>
      <w:r w:rsidR="00482A99">
        <w:rPr>
          <w:lang w:val="en-US"/>
        </w:rPr>
        <w:t>T</w:t>
      </w:r>
      <w:r w:rsidR="00F870D2">
        <w:rPr>
          <w:lang w:val="en-US"/>
        </w:rPr>
        <w:t>wo calibrations were performed</w:t>
      </w:r>
      <w:r w:rsidR="00630DFA">
        <w:rPr>
          <w:lang w:val="en-US"/>
        </w:rPr>
        <w:t>:</w:t>
      </w:r>
      <w:r w:rsidR="00F870D2">
        <w:rPr>
          <w:lang w:val="en-US"/>
        </w:rPr>
        <w:t xml:space="preserve"> </w:t>
      </w:r>
      <w:r w:rsidR="00970DFD">
        <w:rPr>
          <w:lang w:val="en-US"/>
        </w:rPr>
        <w:t>o</w:t>
      </w:r>
      <w:r w:rsidR="00F870D2">
        <w:rPr>
          <w:lang w:val="en-US"/>
        </w:rPr>
        <w:t xml:space="preserve">ne for </w:t>
      </w:r>
      <w:r w:rsidR="00243992">
        <w:rPr>
          <w:lang w:val="en-US"/>
        </w:rPr>
        <w:t>striped</w:t>
      </w:r>
      <w:r w:rsidR="00AF0562">
        <w:rPr>
          <w:lang w:val="en-US"/>
        </w:rPr>
        <w:t xml:space="preserve"> and dott</w:t>
      </w:r>
      <w:r w:rsidR="00482A99">
        <w:rPr>
          <w:lang w:val="en-US"/>
        </w:rPr>
        <w:t>e</w:t>
      </w:r>
      <w:r w:rsidR="00AF0562">
        <w:rPr>
          <w:lang w:val="en-US"/>
        </w:rPr>
        <w:t>d</w:t>
      </w:r>
      <w:r w:rsidR="00243992">
        <w:rPr>
          <w:lang w:val="en-US"/>
        </w:rPr>
        <w:t xml:space="preserve"> GRID</w:t>
      </w:r>
      <w:r w:rsidR="00915573">
        <w:rPr>
          <w:lang w:val="en-US"/>
        </w:rPr>
        <w:t>. The methodology was the same, e</w:t>
      </w:r>
      <w:r w:rsidR="00797F07">
        <w:rPr>
          <w:lang w:val="en-US"/>
        </w:rPr>
        <w:t>xc</w:t>
      </w:r>
      <w:r w:rsidR="00915573">
        <w:rPr>
          <w:lang w:val="en-US"/>
        </w:rPr>
        <w:t>e</w:t>
      </w:r>
      <w:r w:rsidR="00797F07">
        <w:rPr>
          <w:lang w:val="en-US"/>
        </w:rPr>
        <w:t>p</w:t>
      </w:r>
      <w:r w:rsidR="00915573">
        <w:rPr>
          <w:lang w:val="en-US"/>
        </w:rPr>
        <w:t xml:space="preserve">t </w:t>
      </w:r>
      <w:r w:rsidR="00445A94">
        <w:rPr>
          <w:lang w:val="en-US"/>
        </w:rPr>
        <w:t xml:space="preserve">for </w:t>
      </w:r>
      <w:r w:rsidR="008C3944">
        <w:rPr>
          <w:lang w:val="en-US"/>
        </w:rPr>
        <w:t>three</w:t>
      </w:r>
      <w:r w:rsidR="00EE6FE3">
        <w:rPr>
          <w:lang w:val="en-US"/>
        </w:rPr>
        <w:t xml:space="preserve"> repeated measurements </w:t>
      </w:r>
      <w:r w:rsidR="00445A94">
        <w:rPr>
          <w:lang w:val="en-US"/>
        </w:rPr>
        <w:t>being</w:t>
      </w:r>
      <w:r w:rsidR="00EE6FE3">
        <w:rPr>
          <w:lang w:val="en-US"/>
        </w:rPr>
        <w:t xml:space="preserve"> </w:t>
      </w:r>
      <w:r w:rsidR="004D073D">
        <w:rPr>
          <w:lang w:val="en-US"/>
        </w:rPr>
        <w:t xml:space="preserve">done </w:t>
      </w:r>
      <w:r w:rsidR="00EE6FE3">
        <w:rPr>
          <w:lang w:val="en-US"/>
        </w:rPr>
        <w:t>in the first calibration</w:t>
      </w:r>
      <w:r w:rsidR="00375461">
        <w:rPr>
          <w:lang w:val="en-US"/>
        </w:rPr>
        <w:t xml:space="preserve"> versus </w:t>
      </w:r>
      <w:r w:rsidR="008C3944">
        <w:rPr>
          <w:lang w:val="en-US"/>
        </w:rPr>
        <w:t>four</w:t>
      </w:r>
      <w:r w:rsidR="00375461">
        <w:rPr>
          <w:lang w:val="en-US"/>
        </w:rPr>
        <w:t xml:space="preserve"> in the second. We therefore decided to only include the most important results from the second calibration</w:t>
      </w:r>
      <w:r w:rsidR="00CD5CFA">
        <w:rPr>
          <w:lang w:val="en-US"/>
        </w:rPr>
        <w:t>.</w:t>
      </w:r>
      <w:r w:rsidR="00957ADC">
        <w:rPr>
          <w:lang w:val="en-US"/>
        </w:rPr>
        <w:t xml:space="preserve"> </w:t>
      </w:r>
      <w:r w:rsidR="00957ADC">
        <w:rPr>
          <w:lang w:val="en-US"/>
        </w:rPr>
        <w:fldChar w:fldCharType="begin"/>
      </w:r>
      <w:r w:rsidR="00957ADC">
        <w:rPr>
          <w:lang w:val="en-US"/>
        </w:rPr>
        <w:instrText xml:space="preserve"> REF _Ref103881745 \h </w:instrText>
      </w:r>
      <w:r w:rsidR="00957ADC">
        <w:rPr>
          <w:lang w:val="en-US"/>
        </w:rPr>
      </w:r>
      <w:r w:rsidR="00957ADC">
        <w:rPr>
          <w:lang w:val="en-US"/>
        </w:rPr>
        <w:fldChar w:fldCharType="separate"/>
      </w:r>
      <w:r w:rsidR="004D073D" w:rsidRPr="00AD4E2A">
        <w:rPr>
          <w:lang w:val="en-US"/>
        </w:rPr>
        <w:t xml:space="preserve">Table </w:t>
      </w:r>
      <w:r w:rsidR="004D073D">
        <w:rPr>
          <w:noProof/>
          <w:lang w:val="en-US"/>
        </w:rPr>
        <w:t>7</w:t>
      </w:r>
      <w:r w:rsidR="004D073D">
        <w:rPr>
          <w:lang w:val="en-US"/>
        </w:rPr>
        <w:noBreakHyphen/>
      </w:r>
      <w:r w:rsidR="004D073D">
        <w:rPr>
          <w:noProof/>
          <w:lang w:val="en-US"/>
        </w:rPr>
        <w:t>1</w:t>
      </w:r>
      <w:r w:rsidR="00957ADC">
        <w:rPr>
          <w:lang w:val="en-US"/>
        </w:rPr>
        <w:fldChar w:fldCharType="end"/>
      </w:r>
      <w:r w:rsidR="00957ADC">
        <w:rPr>
          <w:lang w:val="en-US"/>
        </w:rPr>
        <w:t xml:space="preserve"> shows the </w:t>
      </w:r>
      <w:r w:rsidR="00E259C1">
        <w:rPr>
          <w:lang w:val="en-US"/>
        </w:rPr>
        <w:t xml:space="preserve">charge </w:t>
      </w:r>
      <w:r w:rsidR="00957ADC">
        <w:rPr>
          <w:lang w:val="en-US"/>
        </w:rPr>
        <w:t>output</w:t>
      </w:r>
      <w:r w:rsidR="00E259C1">
        <w:rPr>
          <w:lang w:val="en-US"/>
        </w:rPr>
        <w:t xml:space="preserve"> (</w:t>
      </w:r>
      <w:proofErr w:type="spellStart"/>
      <w:r w:rsidR="00E259C1">
        <w:rPr>
          <w:lang w:val="en-US"/>
        </w:rPr>
        <w:t>nC</w:t>
      </w:r>
      <w:proofErr w:type="spellEnd"/>
      <w:r w:rsidR="00E259C1">
        <w:rPr>
          <w:lang w:val="en-US"/>
        </w:rPr>
        <w:t>)</w:t>
      </w:r>
      <w:r w:rsidR="00957ADC">
        <w:rPr>
          <w:lang w:val="en-US"/>
        </w:rPr>
        <w:t xml:space="preserve"> from </w:t>
      </w:r>
      <w:r w:rsidR="00E259C1">
        <w:rPr>
          <w:lang w:val="en-US"/>
        </w:rPr>
        <w:t xml:space="preserve">all four </w:t>
      </w:r>
      <w:r w:rsidR="004D073D">
        <w:rPr>
          <w:lang w:val="en-US"/>
        </w:rPr>
        <w:t xml:space="preserve">cell flask </w:t>
      </w:r>
      <w:r w:rsidR="00E259C1">
        <w:rPr>
          <w:lang w:val="en-US"/>
        </w:rPr>
        <w:t>positions</w:t>
      </w:r>
      <w:r w:rsidR="009361C9">
        <w:rPr>
          <w:lang w:val="en-US"/>
        </w:rPr>
        <w:t xml:space="preserve"> for both calibrations. The</w:t>
      </w:r>
      <w:r w:rsidR="00A01996">
        <w:rPr>
          <w:lang w:val="en-US"/>
        </w:rPr>
        <w:t xml:space="preserve"> low dose</w:t>
      </w:r>
      <w:r w:rsidR="009361C9">
        <w:rPr>
          <w:lang w:val="en-US"/>
        </w:rPr>
        <w:t xml:space="preserve"> regression plots</w:t>
      </w:r>
      <w:r w:rsidR="00A01996">
        <w:rPr>
          <w:lang w:val="en-US"/>
        </w:rPr>
        <w:t xml:space="preserve"> for 5, 10, 15 and 20 second exposure times</w:t>
      </w:r>
      <w:r w:rsidR="009361C9">
        <w:rPr>
          <w:lang w:val="en-US"/>
        </w:rPr>
        <w:t xml:space="preserve"> can be seen in </w:t>
      </w:r>
      <w:r w:rsidR="009F387F">
        <w:rPr>
          <w:lang w:val="en-US"/>
        </w:rPr>
        <w:fldChar w:fldCharType="begin"/>
      </w:r>
      <w:r w:rsidR="009F387F">
        <w:rPr>
          <w:lang w:val="en-US"/>
        </w:rPr>
        <w:instrText xml:space="preserve"> REF _Ref105578374 \h </w:instrText>
      </w:r>
      <w:r w:rsidR="009F387F">
        <w:rPr>
          <w:lang w:val="en-US"/>
        </w:rPr>
      </w:r>
      <w:r w:rsidR="009F387F">
        <w:rPr>
          <w:lang w:val="en-US"/>
        </w:rPr>
        <w:fldChar w:fldCharType="separate"/>
      </w:r>
      <w:r w:rsidR="00380EB7" w:rsidRPr="00076C4E">
        <w:rPr>
          <w:lang w:val="en-US"/>
        </w:rPr>
        <w:t xml:space="preserve">Figure </w:t>
      </w:r>
      <w:r w:rsidR="00380EB7">
        <w:rPr>
          <w:noProof/>
          <w:lang w:val="en-US"/>
        </w:rPr>
        <w:t>3</w:t>
      </w:r>
      <w:r w:rsidR="00380EB7">
        <w:rPr>
          <w:lang w:val="en-US"/>
        </w:rPr>
        <w:noBreakHyphen/>
      </w:r>
      <w:r w:rsidR="00380EB7">
        <w:rPr>
          <w:noProof/>
          <w:lang w:val="en-US"/>
        </w:rPr>
        <w:t>1</w:t>
      </w:r>
      <w:r w:rsidR="009F387F">
        <w:rPr>
          <w:lang w:val="en-US"/>
        </w:rPr>
        <w:fldChar w:fldCharType="end"/>
      </w:r>
      <w:r w:rsidR="000166DC">
        <w:rPr>
          <w:lang w:val="en-US"/>
        </w:rPr>
        <w:t xml:space="preserve"> with the associated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0166DC">
        <w:rPr>
          <w:rFonts w:eastAsiaTheme="minorEastAsia"/>
          <w:lang w:val="en-US"/>
        </w:rPr>
        <w:t xml:space="preserve">. </w:t>
      </w:r>
    </w:p>
    <w:p w14:paraId="59A24B0A" w14:textId="77777777" w:rsidR="007F2A7D" w:rsidRDefault="009F387F" w:rsidP="004D7B5D">
      <w:pPr>
        <w:spacing w:line="360" w:lineRule="auto"/>
        <w:rPr>
          <w:rFonts w:eastAsiaTheme="minorEastAsia"/>
          <w:b/>
          <w:bCs/>
          <w:lang w:val="en-US"/>
        </w:rPr>
      </w:pPr>
      <w:r>
        <w:rPr>
          <w:noProof/>
        </w:rPr>
        <mc:AlternateContent>
          <mc:Choice Requires="wps">
            <w:drawing>
              <wp:anchor distT="0" distB="0" distL="114300" distR="114300" simplePos="0" relativeHeight="251658286" behindDoc="1" locked="0" layoutInCell="1" allowOverlap="1" wp14:anchorId="4465972D" wp14:editId="76E7E81F">
                <wp:simplePos x="0" y="0"/>
                <wp:positionH relativeFrom="margin">
                  <wp:align>center</wp:align>
                </wp:positionH>
                <wp:positionV relativeFrom="paragraph">
                  <wp:posOffset>4958227</wp:posOffset>
                </wp:positionV>
                <wp:extent cx="6332220" cy="635"/>
                <wp:effectExtent l="0" t="0" r="0" b="3810"/>
                <wp:wrapTight wrapText="bothSides">
                  <wp:wrapPolygon edited="0">
                    <wp:start x="0" y="0"/>
                    <wp:lineTo x="0" y="20348"/>
                    <wp:lineTo x="21509" y="20348"/>
                    <wp:lineTo x="21509"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33CF3AFE" w14:textId="06BE7A2F" w:rsidR="00875D24" w:rsidRPr="00076C4E" w:rsidRDefault="00875D24" w:rsidP="00875D24">
                            <w:pPr>
                              <w:pStyle w:val="Caption"/>
                              <w:rPr>
                                <w:noProof/>
                                <w:sz w:val="24"/>
                                <w:lang w:val="en-US"/>
                              </w:rPr>
                            </w:pPr>
                            <w:bookmarkStart w:id="178" w:name="_Ref105578369"/>
                            <w:bookmarkStart w:id="179" w:name="_Ref105578374"/>
                            <w:r w:rsidRPr="00076C4E">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w:t>
                            </w:r>
                            <w:r w:rsidR="00543048">
                              <w:rPr>
                                <w:lang w:val="en-US"/>
                              </w:rPr>
                              <w:fldChar w:fldCharType="end"/>
                            </w:r>
                            <w:bookmarkEnd w:id="179"/>
                            <w:r w:rsidRPr="00076C4E">
                              <w:rPr>
                                <w:lang w:val="en-US"/>
                              </w:rPr>
                              <w:t>. Regression lines</w:t>
                            </w:r>
                            <w:r w:rsidR="00EA11CE">
                              <w:rPr>
                                <w:lang w:val="en-US"/>
                              </w:rPr>
                              <w:t xml:space="preserve"> generated from the ionization chamber output irradiated in all positions of the cell flasks </w:t>
                            </w:r>
                            <w:r w:rsidR="00DB5281">
                              <w:rPr>
                                <w:lang w:val="en-US"/>
                              </w:rPr>
                              <w:t>holder,</w:t>
                            </w:r>
                            <w:r w:rsidR="00076C4E">
                              <w:rPr>
                                <w:lang w:val="en-US"/>
                              </w:rPr>
                              <w:t xml:space="preserve"> with  </w:t>
                            </w:r>
                            <m:oMath>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2</m:t>
                                  </m:r>
                                </m:sup>
                              </m:sSup>
                            </m:oMath>
                            <w:r w:rsidR="00076C4E">
                              <w:rPr>
                                <w:rFonts w:eastAsiaTheme="minorEastAsia"/>
                                <w:lang w:val="en-US"/>
                              </w:rPr>
                              <w: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5972D" id="Text Box 72" o:spid="_x0000_s1050" type="#_x0000_t202" style="position:absolute;margin-left:0;margin-top:390.4pt;width:498.6pt;height:.05pt;z-index:-25165819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" stroked="f">
                <v:textbox style="mso-fit-shape-to-text:t" inset="0,0,0,0">
                  <w:txbxContent>
                    <w:p w14:paraId="33CF3AFE" w14:textId="06BE7A2F" w:rsidR="00875D24" w:rsidRPr="00076C4E" w:rsidRDefault="00875D24" w:rsidP="00875D24">
                      <w:pPr>
                        <w:pStyle w:val="Caption"/>
                        <w:rPr>
                          <w:noProof/>
                          <w:sz w:val="24"/>
                          <w:lang w:val="en-US"/>
                        </w:rPr>
                      </w:pPr>
                      <w:bookmarkStart w:id="180" w:name="_Ref105578369"/>
                      <w:bookmarkStart w:id="181" w:name="_Ref105578374"/>
                      <w:r w:rsidRPr="00076C4E">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w:t>
                      </w:r>
                      <w:r w:rsidR="00543048">
                        <w:rPr>
                          <w:lang w:val="en-US"/>
                        </w:rPr>
                        <w:fldChar w:fldCharType="end"/>
                      </w:r>
                      <w:bookmarkEnd w:id="181"/>
                      <w:r w:rsidRPr="00076C4E">
                        <w:rPr>
                          <w:lang w:val="en-US"/>
                        </w:rPr>
                        <w:t>. Regression lines</w:t>
                      </w:r>
                      <w:r w:rsidR="00EA11CE">
                        <w:rPr>
                          <w:lang w:val="en-US"/>
                        </w:rPr>
                        <w:t xml:space="preserve"> generated from the ionization chamber output irradiated in all positions of the cell flasks </w:t>
                      </w:r>
                      <w:r w:rsidR="00DB5281">
                        <w:rPr>
                          <w:lang w:val="en-US"/>
                        </w:rPr>
                        <w:t>holder,</w:t>
                      </w:r>
                      <w:r w:rsidR="00076C4E">
                        <w:rPr>
                          <w:lang w:val="en-US"/>
                        </w:rPr>
                        <w:t xml:space="preserve"> with  </w:t>
                      </w:r>
                      <m:oMath>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2</m:t>
                            </m:r>
                          </m:sup>
                        </m:sSup>
                      </m:oMath>
                      <w:r w:rsidR="00076C4E">
                        <w:rPr>
                          <w:rFonts w:eastAsiaTheme="minorEastAsia"/>
                          <w:lang w:val="en-US"/>
                        </w:rPr>
                        <w:t>.</w:t>
                      </w:r>
                      <w:bookmarkEnd w:id="180"/>
                    </w:p>
                  </w:txbxContent>
                </v:textbox>
                <w10:wrap type="tight" anchorx="margin"/>
              </v:shape>
            </w:pict>
          </mc:Fallback>
        </mc:AlternateContent>
      </w:r>
    </w:p>
    <w:p w14:paraId="212A071A" w14:textId="3DC7F230" w:rsidR="004D2157" w:rsidRDefault="004D2157" w:rsidP="004D7B5D">
      <w:pPr>
        <w:spacing w:line="360" w:lineRule="auto"/>
        <w:rPr>
          <w:lang w:val="en-US"/>
        </w:rPr>
      </w:pPr>
      <w:r>
        <w:rPr>
          <w:noProof/>
          <w:lang w:val="en-US"/>
        </w:rPr>
        <w:lastRenderedPageBreak/>
        <w:drawing>
          <wp:anchor distT="0" distB="0" distL="114300" distR="114300" simplePos="0" relativeHeight="251658326" behindDoc="1" locked="0" layoutInCell="1" allowOverlap="1" wp14:anchorId="2934E5D4" wp14:editId="349A02CC">
            <wp:simplePos x="0" y="0"/>
            <wp:positionH relativeFrom="margin">
              <wp:posOffset>-451451</wp:posOffset>
            </wp:positionH>
            <wp:positionV relativeFrom="paragraph">
              <wp:posOffset>34</wp:posOffset>
            </wp:positionV>
            <wp:extent cx="4893013" cy="3466333"/>
            <wp:effectExtent l="0" t="0" r="3175" b="1270"/>
            <wp:wrapTight wrapText="bothSides">
              <wp:wrapPolygon edited="0">
                <wp:start x="0" y="0"/>
                <wp:lineTo x="0" y="21489"/>
                <wp:lineTo x="21530" y="21489"/>
                <wp:lineTo x="21530" y="0"/>
                <wp:lineTo x="0" y="0"/>
              </wp:wrapPolygon>
            </wp:wrapTight>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line chart&#10;&#10;Description automatically generated"/>
                    <pic:cNvPicPr/>
                  </pic:nvPicPr>
                  <pic:blipFill rotWithShape="1">
                    <a:blip r:embed="rId60" cstate="print">
                      <a:extLst>
                        <a:ext uri="{28A0092B-C50C-407E-A947-70E740481C1C}">
                          <a14:useLocalDpi xmlns:a14="http://schemas.microsoft.com/office/drawing/2010/main" val="0"/>
                        </a:ext>
                      </a:extLst>
                    </a:blip>
                    <a:srcRect l="2275" t="2804" b="2915"/>
                    <a:stretch/>
                  </pic:blipFill>
                  <pic:spPr bwMode="auto">
                    <a:xfrm>
                      <a:off x="0" y="0"/>
                      <a:ext cx="4893013" cy="3466333"/>
                    </a:xfrm>
                    <a:prstGeom prst="rect">
                      <a:avLst/>
                    </a:prstGeom>
                    <a:ln>
                      <a:noFill/>
                    </a:ln>
                    <a:extLst>
                      <a:ext uri="{53640926-AAD7-44D8-BBD7-CCE9431645EC}">
                        <a14:shadowObscured xmlns:a14="http://schemas.microsoft.com/office/drawing/2010/main"/>
                      </a:ext>
                    </a:extLst>
                  </pic:spPr>
                </pic:pic>
              </a:graphicData>
            </a:graphic>
          </wp:anchor>
        </w:drawing>
      </w:r>
    </w:p>
    <w:p w14:paraId="33EE8402" w14:textId="370FB956" w:rsidR="004D2157" w:rsidRDefault="004D2157" w:rsidP="004D7B5D">
      <w:pPr>
        <w:spacing w:line="360" w:lineRule="auto"/>
        <w:rPr>
          <w:lang w:val="en-US"/>
        </w:rPr>
      </w:pPr>
    </w:p>
    <w:p w14:paraId="38E8A525" w14:textId="720BB0EC" w:rsidR="004D2157" w:rsidRDefault="004D2157" w:rsidP="004D7B5D">
      <w:pPr>
        <w:spacing w:line="360" w:lineRule="auto"/>
        <w:rPr>
          <w:lang w:val="en-US"/>
        </w:rPr>
      </w:pPr>
      <w:r>
        <w:rPr>
          <w:noProof/>
        </w:rPr>
        <mc:AlternateContent>
          <mc:Choice Requires="wps">
            <w:drawing>
              <wp:anchor distT="0" distB="0" distL="114300" distR="114300" simplePos="0" relativeHeight="251658327" behindDoc="1" locked="0" layoutInCell="1" allowOverlap="1" wp14:anchorId="3BBE2C36" wp14:editId="10A1A006">
                <wp:simplePos x="0" y="0"/>
                <wp:positionH relativeFrom="column">
                  <wp:posOffset>4423496</wp:posOffset>
                </wp:positionH>
                <wp:positionV relativeFrom="paragraph">
                  <wp:posOffset>381463</wp:posOffset>
                </wp:positionV>
                <wp:extent cx="2100580" cy="1004570"/>
                <wp:effectExtent l="0" t="0" r="0" b="5080"/>
                <wp:wrapTight wrapText="bothSides">
                  <wp:wrapPolygon edited="0">
                    <wp:start x="0" y="0"/>
                    <wp:lineTo x="0" y="21300"/>
                    <wp:lineTo x="21352" y="21300"/>
                    <wp:lineTo x="21352"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2100580" cy="1004570"/>
                        </a:xfrm>
                        <a:prstGeom prst="rect">
                          <a:avLst/>
                        </a:prstGeom>
                        <a:solidFill>
                          <a:prstClr val="white"/>
                        </a:solidFill>
                        <a:ln>
                          <a:noFill/>
                        </a:ln>
                      </wps:spPr>
                      <wps:txbx>
                        <w:txbxContent>
                          <w:p w14:paraId="2AE4651F" w14:textId="5251B4EF" w:rsidR="004D2157" w:rsidRDefault="004D2157" w:rsidP="004D2157">
                            <w:pPr>
                              <w:pStyle w:val="Caption"/>
                              <w:keepNext/>
                              <w:spacing w:line="360" w:lineRule="auto"/>
                              <w:rPr>
                                <w:lang w:val="en-US"/>
                              </w:rPr>
                            </w:pPr>
                            <w:r w:rsidRPr="004D215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w:t>
                            </w:r>
                            <w:r w:rsidR="00543048">
                              <w:rPr>
                                <w:lang w:val="en-US"/>
                              </w:rPr>
                              <w:fldChar w:fldCharType="end"/>
                            </w:r>
                            <w:r w:rsidRPr="004D2157">
                              <w:rPr>
                                <w:lang w:val="en-US"/>
                              </w:rPr>
                              <w:t xml:space="preserve">. </w:t>
                            </w:r>
                            <w:r w:rsidRPr="007B1A59">
                              <w:rPr>
                                <w:lang w:val="en-US"/>
                              </w:rPr>
                              <w:t xml:space="preserve">Mean fit </w:t>
                            </w:r>
                            <w:r>
                              <w:rPr>
                                <w:lang w:val="en-US"/>
                              </w:rPr>
                              <w:t>generated from four regression lines (see previous plot) for all positions (</w:t>
                            </w:r>
                            <w:proofErr w:type="gramStart"/>
                            <w:r>
                              <w:rPr>
                                <w:lang w:val="en-US"/>
                              </w:rPr>
                              <w:t>A,B</w:t>
                            </w:r>
                            <w:proofErr w:type="gramEnd"/>
                            <w:r>
                              <w:rPr>
                                <w:lang w:val="en-US"/>
                              </w:rPr>
                              <w:t xml:space="preserve">,C,D) of the cell flask holder.  </w:t>
                            </w:r>
                          </w:p>
                          <w:p w14:paraId="247F2895" w14:textId="170827B6" w:rsidR="004D2157" w:rsidRPr="004D2157" w:rsidRDefault="004D2157" w:rsidP="004D2157">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2C36" id="Text Box 196" o:spid="_x0000_s1051" type="#_x0000_t202" style="position:absolute;margin-left:348.3pt;margin-top:30.05pt;width:165.4pt;height:79.1pt;z-index:-251658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" stroked="f">
                <v:textbox inset="0,0,0,0">
                  <w:txbxContent>
                    <w:p w14:paraId="2AE4651F" w14:textId="5251B4EF" w:rsidR="004D2157" w:rsidRDefault="004D2157" w:rsidP="004D2157">
                      <w:pPr>
                        <w:pStyle w:val="Caption"/>
                        <w:keepNext/>
                        <w:spacing w:line="360" w:lineRule="auto"/>
                        <w:rPr>
                          <w:lang w:val="en-US"/>
                        </w:rPr>
                      </w:pPr>
                      <w:r w:rsidRPr="004D215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w:t>
                      </w:r>
                      <w:r w:rsidR="00543048">
                        <w:rPr>
                          <w:lang w:val="en-US"/>
                        </w:rPr>
                        <w:fldChar w:fldCharType="end"/>
                      </w:r>
                      <w:r w:rsidRPr="004D2157">
                        <w:rPr>
                          <w:lang w:val="en-US"/>
                        </w:rPr>
                        <w:t xml:space="preserve">. </w:t>
                      </w:r>
                      <w:r w:rsidRPr="007B1A59">
                        <w:rPr>
                          <w:lang w:val="en-US"/>
                        </w:rPr>
                        <w:t xml:space="preserve">Mean fit </w:t>
                      </w:r>
                      <w:r>
                        <w:rPr>
                          <w:lang w:val="en-US"/>
                        </w:rPr>
                        <w:t>generated from four regression lines (see previous plot) for all positions (</w:t>
                      </w:r>
                      <w:proofErr w:type="gramStart"/>
                      <w:r>
                        <w:rPr>
                          <w:lang w:val="en-US"/>
                        </w:rPr>
                        <w:t>A,B</w:t>
                      </w:r>
                      <w:proofErr w:type="gramEnd"/>
                      <w:r>
                        <w:rPr>
                          <w:lang w:val="en-US"/>
                        </w:rPr>
                        <w:t xml:space="preserve">,C,D) of the cell flask holder.  </w:t>
                      </w:r>
                    </w:p>
                    <w:p w14:paraId="247F2895" w14:textId="170827B6" w:rsidR="004D2157" w:rsidRPr="004D2157" w:rsidRDefault="004D2157" w:rsidP="004D2157">
                      <w:pPr>
                        <w:pStyle w:val="Caption"/>
                        <w:rPr>
                          <w:noProof/>
                          <w:sz w:val="24"/>
                          <w:lang w:val="en-US"/>
                        </w:rPr>
                      </w:pPr>
                    </w:p>
                  </w:txbxContent>
                </v:textbox>
                <w10:wrap type="tight"/>
              </v:shape>
            </w:pict>
          </mc:Fallback>
        </mc:AlternateContent>
      </w:r>
    </w:p>
    <w:p w14:paraId="387B0B9A" w14:textId="47DEAD63" w:rsidR="004D2157" w:rsidRDefault="004D2157" w:rsidP="004D7B5D">
      <w:pPr>
        <w:spacing w:line="360" w:lineRule="auto"/>
        <w:rPr>
          <w:lang w:val="en-US"/>
        </w:rPr>
      </w:pPr>
    </w:p>
    <w:p w14:paraId="321DA150" w14:textId="059A3DFF" w:rsidR="004D2157" w:rsidRDefault="004D2157" w:rsidP="004D7B5D">
      <w:pPr>
        <w:spacing w:line="360" w:lineRule="auto"/>
        <w:rPr>
          <w:lang w:val="en-US"/>
        </w:rPr>
      </w:pPr>
    </w:p>
    <w:p w14:paraId="22C0F56C" w14:textId="74F0CEBB" w:rsidR="004D2157" w:rsidRDefault="004D2157" w:rsidP="004D7B5D">
      <w:pPr>
        <w:spacing w:line="360" w:lineRule="auto"/>
        <w:rPr>
          <w:lang w:val="en-US"/>
        </w:rPr>
      </w:pPr>
    </w:p>
    <w:p w14:paraId="2DA3A945" w14:textId="77777777" w:rsidR="004D2157" w:rsidRDefault="004D2157" w:rsidP="004D7B5D">
      <w:pPr>
        <w:spacing w:line="360" w:lineRule="auto"/>
        <w:rPr>
          <w:lang w:val="en-US"/>
        </w:rPr>
      </w:pPr>
    </w:p>
    <w:p w14:paraId="4B59B698" w14:textId="585F3A0B" w:rsidR="00BF47C5" w:rsidRPr="007F2A7D" w:rsidRDefault="007F2A7D" w:rsidP="004D7B5D">
      <w:pPr>
        <w:spacing w:line="360" w:lineRule="auto"/>
        <w:rPr>
          <w:rFonts w:eastAsiaTheme="minorEastAsia"/>
          <w:b/>
          <w:bCs/>
          <w:lang w:val="en-US"/>
        </w:rPr>
      </w:pPr>
      <w:r>
        <w:rPr>
          <w:lang w:val="en-US"/>
        </w:rPr>
        <w:t xml:space="preserve">The </w:t>
      </w:r>
      <w:r w:rsidR="004C182E">
        <w:rPr>
          <w:lang w:val="en-US"/>
        </w:rPr>
        <w:t>mean fit</w:t>
      </w:r>
      <w:r w:rsidR="00A46769">
        <w:rPr>
          <w:lang w:val="en-US"/>
        </w:rPr>
        <w:t xml:space="preserve"> in equation </w:t>
      </w:r>
      <w:r w:rsidR="00A46769">
        <w:rPr>
          <w:lang w:val="en-US"/>
        </w:rPr>
        <w:fldChar w:fldCharType="begin"/>
      </w:r>
      <w:r w:rsidR="00A46769">
        <w:rPr>
          <w:lang w:val="en-US"/>
        </w:rPr>
        <w:instrText xml:space="preserve"> REF _Ref103762017 \h </w:instrText>
      </w:r>
      <w:r w:rsidR="00A46769">
        <w:rPr>
          <w:lang w:val="en-US"/>
        </w:rPr>
      </w:r>
      <w:r w:rsidR="00A46769">
        <w:rPr>
          <w:lang w:val="en-US"/>
        </w:rPr>
        <w:fldChar w:fldCharType="separate"/>
      </w:r>
      <w:r w:rsidR="00625486" w:rsidRPr="00625486">
        <w:rPr>
          <w:noProof/>
          <w:lang w:val="en-US"/>
        </w:rPr>
        <w:t>3</w:t>
      </w:r>
      <w:r w:rsidR="00625486" w:rsidRPr="00625486">
        <w:rPr>
          <w:lang w:val="en-US"/>
        </w:rPr>
        <w:noBreakHyphen/>
      </w:r>
      <w:r w:rsidR="00625486" w:rsidRPr="00625486">
        <w:rPr>
          <w:noProof/>
          <w:lang w:val="en-US"/>
        </w:rPr>
        <w:t>1</w:t>
      </w:r>
      <w:r w:rsidR="00A46769">
        <w:rPr>
          <w:lang w:val="en-US"/>
        </w:rPr>
        <w:fldChar w:fldCharType="end"/>
      </w:r>
      <w:r w:rsidR="004C182E">
        <w:rPr>
          <w:lang w:val="en-US"/>
        </w:rPr>
        <w:t xml:space="preserve"> </w:t>
      </w:r>
      <w:r w:rsidR="00625486">
        <w:rPr>
          <w:lang w:val="en-US"/>
        </w:rPr>
        <w:t xml:space="preserve">below </w:t>
      </w:r>
      <w:r w:rsidR="004C182E">
        <w:rPr>
          <w:lang w:val="en-US"/>
        </w:rPr>
        <w:t>represented the</w:t>
      </w:r>
      <w:r w:rsidR="002B365D">
        <w:rPr>
          <w:lang w:val="en-US"/>
        </w:rPr>
        <w:t xml:space="preserve"> linear</w:t>
      </w:r>
      <w:r w:rsidR="004C182E">
        <w:rPr>
          <w:lang w:val="en-US"/>
        </w:rPr>
        <w:t xml:space="preserve"> </w:t>
      </w:r>
      <w:r w:rsidR="008F6AE7">
        <w:rPr>
          <w:lang w:val="en-US"/>
        </w:rPr>
        <w:t>relationship between exposure time T [s] and</w:t>
      </w:r>
      <w:r w:rsidR="00C66ECC">
        <w:rPr>
          <w:lang w:val="en-US"/>
        </w:rPr>
        <w:t xml:space="preserve"> </w:t>
      </w:r>
      <w:r w:rsidR="008F6AE7">
        <w:rPr>
          <w:lang w:val="en-US"/>
        </w:rPr>
        <w:t>dose [</w:t>
      </w:r>
      <w:proofErr w:type="spellStart"/>
      <w:r w:rsidR="008F6AE7">
        <w:rPr>
          <w:lang w:val="en-US"/>
        </w:rPr>
        <w:t>Gy</w:t>
      </w:r>
      <w:proofErr w:type="spellEnd"/>
      <w:r w:rsidR="008F6AE7">
        <w:rPr>
          <w:lang w:val="en-US"/>
        </w:rPr>
        <w:t xml:space="preserve">] for low </w:t>
      </w:r>
      <w:r w:rsidR="00A46769">
        <w:rPr>
          <w:lang w:val="en-US"/>
        </w:rPr>
        <w:t>doses</w:t>
      </w:r>
      <w:r w:rsidR="002B365D">
        <w:rPr>
          <w:lang w:val="en-US"/>
        </w:rPr>
        <w:t xml:space="preserve">, with a measured </w:t>
      </w:r>
      <m:oMath>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oMath>
      <w:r w:rsidR="002B365D">
        <w:rPr>
          <w:rFonts w:eastAsiaTheme="minorEastAsia"/>
          <w:lang w:val="en-US"/>
        </w:rPr>
        <w:t xml:space="preserve"> of  </w:t>
      </w:r>
      <m:oMath>
        <m:r>
          <w:rPr>
            <w:rFonts w:ascii="Cambria Math" w:eastAsiaTheme="minorEastAsia" w:hAnsi="Cambria Math"/>
            <w:lang w:val="en-US"/>
          </w:rPr>
          <m:t>0.9976±0.0001</m:t>
        </m:r>
      </m:oMath>
      <w:r w:rsidR="002B365D">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C91" w14:paraId="6DDDF775" w14:textId="77777777" w:rsidTr="00E63C91">
        <w:tc>
          <w:tcPr>
            <w:tcW w:w="8815" w:type="dxa"/>
          </w:tcPr>
          <w:p w14:paraId="3C384F7D" w14:textId="4E4D09AE" w:rsidR="00E63C91" w:rsidRDefault="008573DA" w:rsidP="004D7B5D">
            <w:pPr>
              <w:spacing w:line="360" w:lineRule="auto"/>
            </w:pPr>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=0.010±0.0002 </m:t>
                </m:r>
                <m:d>
                  <m:dPr>
                    <m:begChr m:val="["/>
                    <m:endChr m:val="]"/>
                    <m:ctrlPr>
                      <w:rPr>
                        <w:rFonts w:ascii="Cambria Math" w:hAnsi="Cambria Math"/>
                        <w:i/>
                        <w:lang w:val="en-US"/>
                      </w:rPr>
                    </m:ctrlPr>
                  </m:dPr>
                  <m:e>
                    <m:r>
                      <w:rPr>
                        <w:rFonts w:ascii="Cambria Math" w:hAnsi="Cambria Math"/>
                        <w:lang w:val="en-US"/>
                      </w:rPr>
                      <m:t>Gy/s</m:t>
                    </m:r>
                  </m:e>
                </m:d>
                <m:r>
                  <w:rPr>
                    <w:rFonts w:ascii="Cambria Math" w:hAnsi="Cambria Math"/>
                    <w:lang w:val="en-US"/>
                  </w:rPr>
                  <m:t xml:space="preserve">⋅T </m:t>
                </m:r>
                <m:d>
                  <m:dPr>
                    <m:begChr m:val="["/>
                    <m:endChr m:val="]"/>
                    <m:ctrlPr>
                      <w:rPr>
                        <w:rFonts w:ascii="Cambria Math" w:hAnsi="Cambria Math"/>
                        <w:i/>
                        <w:lang w:val="en-US"/>
                      </w:rPr>
                    </m:ctrlPr>
                  </m:dPr>
                  <m:e>
                    <m:r>
                      <w:rPr>
                        <w:rFonts w:ascii="Cambria Math" w:hAnsi="Cambria Math"/>
                        <w:lang w:val="en-US"/>
                      </w:rPr>
                      <m:t>s</m:t>
                    </m:r>
                  </m:e>
                </m:d>
                <m:r>
                  <w:rPr>
                    <w:rFonts w:ascii="Cambria Math" w:hAnsi="Cambria Math"/>
                    <w:lang w:val="en-US"/>
                  </w:rPr>
                  <m:t xml:space="preserve">-0.029±0.003 </m:t>
                </m:r>
                <m:d>
                  <m:dPr>
                    <m:begChr m:val="["/>
                    <m:endChr m:val="]"/>
                    <m:ctrlPr>
                      <w:rPr>
                        <w:rFonts w:ascii="Cambria Math" w:hAnsi="Cambria Math"/>
                        <w:i/>
                        <w:lang w:val="en-US"/>
                      </w:rPr>
                    </m:ctrlPr>
                  </m:dPr>
                  <m:e>
                    <m:r>
                      <w:rPr>
                        <w:rFonts w:ascii="Cambria Math" w:hAnsi="Cambria Math"/>
                        <w:lang w:val="en-US"/>
                      </w:rPr>
                      <m:t>Gy</m:t>
                    </m:r>
                  </m:e>
                </m:d>
                <m:r>
                  <w:rPr>
                    <w:rFonts w:ascii="Cambria Math" w:hAnsi="Cambria Math"/>
                    <w:lang w:val="en-US"/>
                  </w:rPr>
                  <m:t>.</m:t>
                </m:r>
              </m:oMath>
            </m:oMathPara>
          </w:p>
        </w:tc>
        <w:bookmarkStart w:id="182" w:name="_Ref103762017"/>
        <w:tc>
          <w:tcPr>
            <w:tcW w:w="535" w:type="dxa"/>
          </w:tcPr>
          <w:p w14:paraId="574E31EB" w14:textId="4C7EF645" w:rsidR="00E63C91" w:rsidRDefault="00E63C91" w:rsidP="004D7B5D">
            <w:pPr>
              <w:spacing w:line="360" w:lineRule="auto"/>
            </w:pPr>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182"/>
          </w:p>
        </w:tc>
      </w:tr>
    </w:tbl>
    <w:p w14:paraId="39A5D899" w14:textId="45A0F7C6" w:rsidR="00447BD9" w:rsidRDefault="00F71FC0" w:rsidP="004D7B5D">
      <w:pPr>
        <w:spacing w:line="360" w:lineRule="auto"/>
        <w:rPr>
          <w:rFonts w:eastAsiaTheme="minorEastAsia"/>
          <w:lang w:val="en-US"/>
        </w:rPr>
      </w:pPr>
      <w:r>
        <w:rPr>
          <w:rFonts w:eastAsiaTheme="minorEastAsia"/>
          <w:lang w:val="en-US"/>
        </w:rPr>
        <w:t xml:space="preserve">Rearranging the </w:t>
      </w:r>
      <w:r w:rsidR="00292200">
        <w:rPr>
          <w:rFonts w:eastAsiaTheme="minorEastAsia"/>
          <w:lang w:val="en-US"/>
        </w:rPr>
        <w:t xml:space="preserve">equation for time </w:t>
      </w:r>
      <m:oMath>
        <m:r>
          <w:rPr>
            <w:rFonts w:ascii="Cambria Math" w:eastAsiaTheme="minorEastAsia" w:hAnsi="Cambria Math"/>
            <w:lang w:val="en-US"/>
          </w:rPr>
          <m:t>T</m:t>
        </m:r>
      </m:oMath>
      <w:r w:rsidR="00292200">
        <w:rPr>
          <w:rFonts w:eastAsiaTheme="minorEastAsia"/>
          <w:lang w:val="en-US"/>
        </w:rPr>
        <w:t xml:space="preserve"> and inserting </w:t>
      </w:r>
      <m:oMath>
        <m:r>
          <w:rPr>
            <w:rFonts w:ascii="Cambria Math" w:eastAsiaTheme="minorEastAsia" w:hAnsi="Cambria Math"/>
            <w:lang w:val="en-US"/>
          </w:rPr>
          <m:t>D = 0</m:t>
        </m:r>
      </m:oMath>
      <w:r w:rsidR="00292200">
        <w:rPr>
          <w:rFonts w:eastAsiaTheme="minorEastAsia"/>
          <w:lang w:val="en-US"/>
        </w:rPr>
        <w:t xml:space="preserve">, we measured a ramp-up time of </w:t>
      </w:r>
      <w:r w:rsidR="001A5E85">
        <w:rPr>
          <w:rFonts w:eastAsiaTheme="minorEastAsia"/>
          <w:lang w:val="en-US"/>
        </w:rPr>
        <w:t>2.9 seconds.</w:t>
      </w:r>
      <w:r w:rsidR="00904676">
        <w:rPr>
          <w:rFonts w:eastAsiaTheme="minorEastAsia"/>
          <w:lang w:val="en-US"/>
        </w:rPr>
        <w:t xml:space="preserve"> </w:t>
      </w:r>
      <w:r w:rsidR="004053BA">
        <w:rPr>
          <w:rFonts w:eastAsiaTheme="minorEastAsia"/>
          <w:lang w:val="en-US"/>
        </w:rPr>
        <w:t xml:space="preserve">Converting the </w:t>
      </w:r>
      <w:r w:rsidR="00FF5CA8">
        <w:rPr>
          <w:rFonts w:eastAsiaTheme="minorEastAsia"/>
          <w:lang w:val="en-US"/>
        </w:rPr>
        <w:t>dose rate</w:t>
      </w:r>
      <w:r w:rsidR="00851620">
        <w:rPr>
          <w:rFonts w:eastAsiaTheme="minorEastAsia"/>
          <w:lang w:val="en-US"/>
        </w:rPr>
        <w:t xml:space="preserve"> from [</w:t>
      </w:r>
      <w:proofErr w:type="spellStart"/>
      <w:r w:rsidR="00851620">
        <w:rPr>
          <w:rFonts w:eastAsiaTheme="minorEastAsia"/>
          <w:lang w:val="en-US"/>
        </w:rPr>
        <w:t>Gy</w:t>
      </w:r>
      <w:proofErr w:type="spellEnd"/>
      <w:r w:rsidR="00851620">
        <w:rPr>
          <w:rFonts w:eastAsiaTheme="minorEastAsia"/>
          <w:lang w:val="en-US"/>
        </w:rPr>
        <w:t>/s] to [</w:t>
      </w:r>
      <w:proofErr w:type="spellStart"/>
      <w:r w:rsidR="00851620">
        <w:rPr>
          <w:rFonts w:eastAsiaTheme="minorEastAsia"/>
          <w:lang w:val="en-US"/>
        </w:rPr>
        <w:t>Gy</w:t>
      </w:r>
      <w:proofErr w:type="spellEnd"/>
      <w:r w:rsidR="00851620">
        <w:rPr>
          <w:rFonts w:eastAsiaTheme="minorEastAsia"/>
          <w:lang w:val="en-US"/>
        </w:rPr>
        <w:t>/min]</w:t>
      </w:r>
      <w:r w:rsidR="00FF5CA8">
        <w:rPr>
          <w:rFonts w:eastAsiaTheme="minorEastAsia"/>
          <w:lang w:val="en-US"/>
        </w:rPr>
        <w:t xml:space="preserve"> we g</w:t>
      </w:r>
      <w:r w:rsidR="00851620">
        <w:rPr>
          <w:rFonts w:eastAsiaTheme="minorEastAsia"/>
          <w:lang w:val="en-US"/>
        </w:rPr>
        <w:t>ot</w:t>
      </w:r>
      <w:r w:rsidR="00FF5CA8">
        <w:rPr>
          <w:rFonts w:eastAsiaTheme="minorEastAsia"/>
          <w:lang w:val="en-US"/>
        </w:rPr>
        <w:t xml:space="preserve"> </w:t>
      </w:r>
    </w:p>
    <w:p w14:paraId="05363AA8" w14:textId="5D80C7CF" w:rsidR="007B4B13" w:rsidRDefault="008573DA" w:rsidP="004D7B5D">
      <w:pPr>
        <w:spacing w:line="360" w:lineRule="auto"/>
        <w:rPr>
          <w:lang w:val="en-US"/>
        </w:rPr>
      </w:pPr>
      <m:oMathPara>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=0.60±0.01 Gy/min </m:t>
          </m:r>
        </m:oMath>
      </m:oMathPara>
    </w:p>
    <w:p w14:paraId="3CA61CF2" w14:textId="0201BB0B" w:rsidR="007470E9" w:rsidRDefault="00AD3DCD" w:rsidP="004D7B5D">
      <w:pPr>
        <w:spacing w:line="360" w:lineRule="auto"/>
        <w:rPr>
          <w:lang w:val="en-US"/>
        </w:rPr>
      </w:pPr>
      <w:r>
        <w:rPr>
          <w:lang w:val="en-US"/>
        </w:rPr>
        <w:t xml:space="preserve">For doses higher than </w:t>
      </w:r>
      <w:r w:rsidR="00904676">
        <w:rPr>
          <w:lang w:val="en-US"/>
        </w:rPr>
        <w:t>0.5</w:t>
      </w:r>
      <w:r w:rsidR="001755B5">
        <w:rPr>
          <w:lang w:val="en-US"/>
        </w:rPr>
        <w:t xml:space="preserve"> it was assumed that a steady production of X-ray was reached</w:t>
      </w:r>
      <w:r w:rsidR="00EF5D9D">
        <w:rPr>
          <w:lang w:val="en-US"/>
        </w:rPr>
        <w:t xml:space="preserve">, and the negative intercept’s impact on dose </w:t>
      </w:r>
      <w:r w:rsidR="005872A9">
        <w:rPr>
          <w:lang w:val="en-US"/>
        </w:rPr>
        <w:t>could be</w:t>
      </w:r>
      <w:r w:rsidR="00EF5D9D">
        <w:rPr>
          <w:lang w:val="en-US"/>
        </w:rPr>
        <w:t xml:space="preserve"> neglected. </w:t>
      </w:r>
      <w:r w:rsidR="001D1F49">
        <w:rPr>
          <w:lang w:val="en-US"/>
        </w:rPr>
        <w:t>From 60 second measurements</w:t>
      </w:r>
      <w:r w:rsidR="008D6103">
        <w:rPr>
          <w:lang w:val="en-US"/>
        </w:rPr>
        <w:t xml:space="preserve"> we found </w:t>
      </w:r>
      <w:r w:rsidR="00185D75">
        <w:rPr>
          <w:lang w:val="en-US"/>
        </w:rPr>
        <w:t xml:space="preserve">a dose rate </w:t>
      </w:r>
      <w:r w:rsidR="001F5A36">
        <w:rPr>
          <w:lang w:val="en-US"/>
        </w:rPr>
        <w:t>of</w:t>
      </w:r>
      <w:r w:rsidR="00185D75">
        <w:rPr>
          <w:lang w:val="en-US"/>
        </w:rPr>
        <w:t xml:space="preserve">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0.59±0.02 Gy/min</m:t>
        </m:r>
      </m:oMath>
      <w:r w:rsidR="004D2157">
        <w:rPr>
          <w:rFonts w:eastAsiaTheme="minorEastAsia"/>
          <w:lang w:val="en-US"/>
        </w:rPr>
        <w:t>.</w:t>
      </w:r>
    </w:p>
    <w:p w14:paraId="69745EFD" w14:textId="3C149E27" w:rsidR="00700854" w:rsidRDefault="00507154" w:rsidP="004D7B5D">
      <w:pPr>
        <w:spacing w:line="360" w:lineRule="auto"/>
        <w:rPr>
          <w:lang w:val="en-US"/>
        </w:rPr>
      </w:pPr>
      <w:r>
        <w:rPr>
          <w:lang w:val="en-US"/>
        </w:rPr>
        <w:t>On the second calibration we obtained a mean</w:t>
      </w:r>
      <w:r w:rsidR="003B227A">
        <w:rPr>
          <w:lang w:val="en-US"/>
        </w:rPr>
        <w:t xml:space="preserve"> fit of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FB14D2" w14:paraId="2F84985B" w14:textId="77777777" w:rsidTr="00FB14D2">
        <w:tc>
          <w:tcPr>
            <w:tcW w:w="8815" w:type="dxa"/>
          </w:tcPr>
          <w:p w14:paraId="6F10598D" w14:textId="770BF753" w:rsidR="00FB14D2" w:rsidRDefault="008573DA" w:rsidP="003477DB">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=0.0102±0.0002 </m:t>
                </m:r>
                <m:d>
                  <m:dPr>
                    <m:begChr m:val="["/>
                    <m:endChr m:val="]"/>
                    <m:ctrlPr>
                      <w:rPr>
                        <w:rFonts w:ascii="Cambria Math" w:hAnsi="Cambria Math"/>
                        <w:i/>
                        <w:lang w:val="en-US"/>
                      </w:rPr>
                    </m:ctrlPr>
                  </m:dPr>
                  <m:e>
                    <m:r>
                      <w:rPr>
                        <w:rFonts w:ascii="Cambria Math" w:hAnsi="Cambria Math"/>
                        <w:lang w:val="en-US"/>
                      </w:rPr>
                      <m:t>Gy/s</m:t>
                    </m:r>
                  </m:e>
                </m:d>
                <m:r>
                  <w:rPr>
                    <w:rFonts w:ascii="Cambria Math" w:hAnsi="Cambria Math"/>
                    <w:lang w:val="en-US"/>
                  </w:rPr>
                  <m:t xml:space="preserve">⋅T </m:t>
                </m:r>
                <m:d>
                  <m:dPr>
                    <m:begChr m:val="["/>
                    <m:endChr m:val="]"/>
                    <m:ctrlPr>
                      <w:rPr>
                        <w:rFonts w:ascii="Cambria Math" w:hAnsi="Cambria Math"/>
                        <w:i/>
                        <w:lang w:val="en-US"/>
                      </w:rPr>
                    </m:ctrlPr>
                  </m:dPr>
                  <m:e>
                    <m:r>
                      <w:rPr>
                        <w:rFonts w:ascii="Cambria Math" w:hAnsi="Cambria Math"/>
                        <w:lang w:val="en-US"/>
                      </w:rPr>
                      <m:t>s</m:t>
                    </m:r>
                  </m:e>
                </m:d>
                <m:r>
                  <w:rPr>
                    <w:rFonts w:ascii="Cambria Math" w:hAnsi="Cambria Math"/>
                    <w:lang w:val="en-US"/>
                  </w:rPr>
                  <m:t xml:space="preserve">-0.031±0.002 </m:t>
                </m:r>
                <m:d>
                  <m:dPr>
                    <m:begChr m:val="["/>
                    <m:endChr m:val="]"/>
                    <m:ctrlPr>
                      <w:rPr>
                        <w:rFonts w:ascii="Cambria Math" w:hAnsi="Cambria Math"/>
                        <w:i/>
                        <w:lang w:val="en-US"/>
                      </w:rPr>
                    </m:ctrlPr>
                  </m:dPr>
                  <m:e>
                    <m:r>
                      <w:rPr>
                        <w:rFonts w:ascii="Cambria Math" w:hAnsi="Cambria Math"/>
                        <w:lang w:val="en-US"/>
                      </w:rPr>
                      <m:t>Gy</m:t>
                    </m:r>
                  </m:e>
                </m:d>
                <m:r>
                  <w:rPr>
                    <w:rFonts w:ascii="Cambria Math" w:hAnsi="Cambria Math"/>
                    <w:lang w:val="en-US"/>
                  </w:rPr>
                  <m:t xml:space="preserve"> .</m:t>
                </m:r>
              </m:oMath>
            </m:oMathPara>
          </w:p>
        </w:tc>
        <w:bookmarkStart w:id="183" w:name="_Ref107252889"/>
        <w:tc>
          <w:tcPr>
            <w:tcW w:w="535" w:type="dxa"/>
          </w:tcPr>
          <w:p w14:paraId="614858D4" w14:textId="556D9130" w:rsidR="00FB14D2" w:rsidRDefault="00FB14D2" w:rsidP="003477DB">
            <w:r>
              <w:fldChar w:fldCharType="begin"/>
            </w:r>
            <w:r>
              <w:instrText xml:space="preserve"> STYLEREF 1 \s </w:instrText>
            </w:r>
            <w:r>
              <w:fldChar w:fldCharType="separate"/>
            </w:r>
            <w:r>
              <w:rPr>
                <w:noProof/>
              </w:rPr>
              <w:t>3</w:t>
            </w:r>
            <w:r>
              <w:fldChar w:fldCharType="end"/>
            </w:r>
            <w:r>
              <w:noBreakHyphen/>
            </w:r>
            <w:r>
              <w:fldChar w:fldCharType="begin"/>
            </w:r>
            <w:r>
              <w:instrText xml:space="preserve"> SEQ Equation \* ARABIC \s 1 </w:instrText>
            </w:r>
            <w:r>
              <w:fldChar w:fldCharType="separate"/>
            </w:r>
            <w:r>
              <w:rPr>
                <w:noProof/>
              </w:rPr>
              <w:t>2</w:t>
            </w:r>
            <w:r>
              <w:fldChar w:fldCharType="end"/>
            </w:r>
            <w:bookmarkEnd w:id="183"/>
          </w:p>
        </w:tc>
      </w:tr>
    </w:tbl>
    <w:p w14:paraId="35A19676" w14:textId="0D5BCDFA" w:rsidR="004A4761" w:rsidRDefault="005F7942" w:rsidP="004D7B5D">
      <w:pPr>
        <w:spacing w:line="360" w:lineRule="auto"/>
        <w:rPr>
          <w:lang w:val="en-US"/>
        </w:rPr>
      </w:pPr>
      <w:r>
        <w:rPr>
          <w:lang w:val="en-US"/>
        </w:rPr>
        <w:t xml:space="preserve">The 60 second measurements resulted in a </w:t>
      </w:r>
      <w:r w:rsidR="00673E7D">
        <w:rPr>
          <w:lang w:val="en-US"/>
        </w:rPr>
        <w:t>dose rate of</w:t>
      </w:r>
      <w:r w:rsidR="00FB24C2">
        <w:rPr>
          <w:lang w:val="en-US"/>
        </w:rPr>
        <w:t xml:space="preserve">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0.60±0.02 Gy/min</m:t>
        </m:r>
      </m:oMath>
      <w:r w:rsidR="00FB24C2">
        <w:rPr>
          <w:rFonts w:eastAsiaTheme="minorEastAsia"/>
          <w:lang w:val="en-US"/>
        </w:rPr>
        <w:t>.</w:t>
      </w:r>
    </w:p>
    <w:p w14:paraId="466EB81D" w14:textId="76444114" w:rsidR="00BA612F" w:rsidRPr="009044F5" w:rsidRDefault="00786F59" w:rsidP="004D7B5D">
      <w:pPr>
        <w:spacing w:after="160" w:line="360" w:lineRule="auto"/>
        <w:rPr>
          <w:rFonts w:eastAsiaTheme="minorEastAsia"/>
          <w:szCs w:val="24"/>
          <w:lang w:val="en-US"/>
        </w:rPr>
      </w:pPr>
      <w:r>
        <w:rPr>
          <w:rFonts w:eastAsiaTheme="minorEastAsia"/>
          <w:lang w:val="en-US"/>
        </w:rPr>
        <w:lastRenderedPageBreak/>
        <w:t>Exposure times necessary to achieve 0.1, 0.2, 0.5</w:t>
      </w:r>
      <w:r w:rsidR="002F3B89">
        <w:rPr>
          <w:rFonts w:eastAsiaTheme="minorEastAsia"/>
          <w:lang w:val="en-US"/>
        </w:rPr>
        <w:t xml:space="preserve"> </w:t>
      </w:r>
      <w:proofErr w:type="spellStart"/>
      <w:r w:rsidR="002F3B89">
        <w:rPr>
          <w:rFonts w:eastAsiaTheme="minorEastAsia"/>
          <w:lang w:val="en-US"/>
        </w:rPr>
        <w:t>Gy</w:t>
      </w:r>
      <w:proofErr w:type="spellEnd"/>
      <w:r>
        <w:rPr>
          <w:rFonts w:eastAsiaTheme="minorEastAsia"/>
          <w:lang w:val="en-US"/>
        </w:rPr>
        <w:t xml:space="preserve"> was found using </w:t>
      </w:r>
      <w:r w:rsidR="00506915">
        <w:rPr>
          <w:rFonts w:eastAsiaTheme="minorEastAsia"/>
          <w:lang w:val="en-US"/>
        </w:rPr>
        <w:t xml:space="preserve">the mean fit equations </w:t>
      </w:r>
      <w:r w:rsidR="00506915">
        <w:rPr>
          <w:rFonts w:eastAsiaTheme="minorEastAsia"/>
          <w:lang w:val="en-US"/>
        </w:rPr>
        <w:fldChar w:fldCharType="begin"/>
      </w:r>
      <w:r w:rsidR="00506915">
        <w:rPr>
          <w:rFonts w:eastAsiaTheme="minorEastAsia"/>
          <w:lang w:val="en-US"/>
        </w:rPr>
        <w:instrText xml:space="preserve"> REF _Ref103762017 \h </w:instrText>
      </w:r>
      <w:r w:rsidR="00506915">
        <w:rPr>
          <w:rFonts w:eastAsiaTheme="minorEastAsia"/>
          <w:lang w:val="en-US"/>
        </w:rPr>
      </w:r>
      <w:r w:rsidR="00506915">
        <w:rPr>
          <w:rFonts w:eastAsiaTheme="minorEastAsia"/>
          <w:lang w:val="en-US"/>
        </w:rPr>
        <w:fldChar w:fldCharType="separate"/>
      </w:r>
      <w:r w:rsidR="00506915" w:rsidRPr="00506915">
        <w:rPr>
          <w:noProof/>
          <w:lang w:val="en-US"/>
        </w:rPr>
        <w:t>3</w:t>
      </w:r>
      <w:r w:rsidR="00506915" w:rsidRPr="00506915">
        <w:rPr>
          <w:lang w:val="en-US"/>
        </w:rPr>
        <w:noBreakHyphen/>
      </w:r>
      <w:r w:rsidR="00506915" w:rsidRPr="00506915">
        <w:rPr>
          <w:noProof/>
          <w:lang w:val="en-US"/>
        </w:rPr>
        <w:t>1</w:t>
      </w:r>
      <w:r w:rsidR="00506915">
        <w:rPr>
          <w:rFonts w:eastAsiaTheme="minorEastAsia"/>
          <w:lang w:val="en-US"/>
        </w:rPr>
        <w:fldChar w:fldCharType="end"/>
      </w:r>
      <w:r w:rsidR="00CF1089">
        <w:rPr>
          <w:rFonts w:eastAsiaTheme="minorEastAsia"/>
          <w:lang w:val="en-US"/>
        </w:rPr>
        <w:t xml:space="preserve"> and </w:t>
      </w:r>
      <w:r w:rsidR="00506915">
        <w:rPr>
          <w:rFonts w:eastAsiaTheme="minorEastAsia"/>
          <w:lang w:val="en-US"/>
        </w:rPr>
        <w:fldChar w:fldCharType="begin"/>
      </w:r>
      <w:r w:rsidR="00506915">
        <w:rPr>
          <w:rFonts w:eastAsiaTheme="minorEastAsia"/>
          <w:lang w:val="en-US"/>
        </w:rPr>
        <w:instrText xml:space="preserve"> REF _Ref107252889 \h </w:instrText>
      </w:r>
      <w:r w:rsidR="00506915">
        <w:rPr>
          <w:rFonts w:eastAsiaTheme="minorEastAsia"/>
          <w:lang w:val="en-US"/>
        </w:rPr>
      </w:r>
      <w:r w:rsidR="00506915">
        <w:rPr>
          <w:rFonts w:eastAsiaTheme="minorEastAsia"/>
          <w:lang w:val="en-US"/>
        </w:rPr>
        <w:fldChar w:fldCharType="separate"/>
      </w:r>
      <w:r w:rsidR="00506915" w:rsidRPr="00506915">
        <w:rPr>
          <w:noProof/>
          <w:lang w:val="en-US"/>
        </w:rPr>
        <w:t>3</w:t>
      </w:r>
      <w:r w:rsidR="00506915" w:rsidRPr="00506915">
        <w:rPr>
          <w:lang w:val="en-US"/>
        </w:rPr>
        <w:noBreakHyphen/>
      </w:r>
      <w:r w:rsidR="00506915" w:rsidRPr="00506915">
        <w:rPr>
          <w:noProof/>
          <w:lang w:val="en-US"/>
        </w:rPr>
        <w:t>2</w:t>
      </w:r>
      <w:r w:rsidR="00506915">
        <w:rPr>
          <w:rFonts w:eastAsiaTheme="minorEastAsia"/>
          <w:lang w:val="en-US"/>
        </w:rPr>
        <w:fldChar w:fldCharType="end"/>
      </w:r>
      <w:r w:rsidR="009A48FC">
        <w:rPr>
          <w:rFonts w:eastAsiaTheme="minorEastAsia"/>
          <w:lang w:val="en-US"/>
        </w:rPr>
        <w:t xml:space="preserve"> (accounting for non-zero intercept)</w:t>
      </w:r>
      <w:r w:rsidR="002F3B89">
        <w:rPr>
          <w:rFonts w:eastAsiaTheme="minorEastAsia"/>
          <w:lang w:val="en-US"/>
        </w:rPr>
        <w:t xml:space="preserve">, while doses above 0.5 </w:t>
      </w:r>
      <w:proofErr w:type="spellStart"/>
      <w:r w:rsidR="002F3B89">
        <w:rPr>
          <w:rFonts w:eastAsiaTheme="minorEastAsia"/>
          <w:lang w:val="en-US"/>
        </w:rPr>
        <w:t>Gy</w:t>
      </w:r>
      <w:proofErr w:type="spellEnd"/>
      <w:r w:rsidR="002F3B89">
        <w:rPr>
          <w:rFonts w:eastAsiaTheme="minorEastAsia"/>
          <w:lang w:val="en-US"/>
        </w:rPr>
        <w:t xml:space="preserve"> was found using the dose rate</w:t>
      </w:r>
      <w:r w:rsidR="00CF1089">
        <w:rPr>
          <w:rFonts w:eastAsiaTheme="minorEastAsia"/>
          <w:lang w:val="en-US"/>
        </w:rPr>
        <w:t>s</w:t>
      </w:r>
      <w:r w:rsidR="00F55F5E">
        <w:rPr>
          <w:rFonts w:eastAsiaTheme="minorEastAsia"/>
          <w:lang w:val="en-US"/>
        </w:rPr>
        <w:t xml:space="preserve">. </w:t>
      </w:r>
      <w:r w:rsidR="000E2FDA">
        <w:rPr>
          <w:rFonts w:eastAsiaTheme="minorEastAsia"/>
          <w:lang w:val="en-US"/>
        </w:rPr>
        <w:t xml:space="preserve">All doses </w:t>
      </w:r>
      <w:r w:rsidR="00072924">
        <w:rPr>
          <w:rFonts w:eastAsiaTheme="minorEastAsia"/>
          <w:lang w:val="en-US"/>
        </w:rPr>
        <w:t>were</w:t>
      </w:r>
      <w:r w:rsidR="000E2FDA">
        <w:rPr>
          <w:rFonts w:eastAsiaTheme="minorEastAsia"/>
          <w:lang w:val="en-US"/>
        </w:rPr>
        <w:t xml:space="preserve"> multiplied with the </w:t>
      </w:r>
      <w:r w:rsidR="007F6A47">
        <w:rPr>
          <w:rFonts w:eastAsiaTheme="minorEastAsia"/>
          <w:lang w:val="en-US"/>
        </w:rPr>
        <w:t xml:space="preserve">correction factor 1.026, correcting for the height difference between the ionization chamber’s sensitive volume and the </w:t>
      </w:r>
      <w:r w:rsidR="009070D3">
        <w:rPr>
          <w:rFonts w:eastAsiaTheme="minorEastAsia"/>
          <w:lang w:val="en-US"/>
        </w:rPr>
        <w:t xml:space="preserve">EBT3 films positioned on the bottom of the cell flasks. </w:t>
      </w:r>
      <w:r w:rsidR="009B5DE6">
        <w:rPr>
          <w:rFonts w:eastAsiaTheme="minorEastAsia"/>
          <w:lang w:val="en-US"/>
        </w:rPr>
        <w:t>The exposure times</w:t>
      </w:r>
      <w:r w:rsidR="00F55F5E">
        <w:rPr>
          <w:rFonts w:eastAsiaTheme="minorEastAsia"/>
          <w:lang w:val="en-US"/>
        </w:rPr>
        <w:t xml:space="preserve"> for both calibrations</w:t>
      </w:r>
      <w:r w:rsidR="009B5DE6">
        <w:rPr>
          <w:rFonts w:eastAsiaTheme="minorEastAsia"/>
          <w:lang w:val="en-US"/>
        </w:rPr>
        <w:t xml:space="preserve"> can be found </w:t>
      </w:r>
      <w:r w:rsidR="00F55F5E">
        <w:rPr>
          <w:rFonts w:eastAsiaTheme="minorEastAsia"/>
          <w:lang w:val="en-US"/>
        </w:rPr>
        <w:t>in</w:t>
      </w:r>
      <w:r w:rsidR="00734497">
        <w:rPr>
          <w:rFonts w:eastAsiaTheme="minorEastAsia"/>
          <w:lang w:val="en-US"/>
        </w:rPr>
        <w:t xml:space="preserve"> </w:t>
      </w:r>
      <w:r w:rsidR="00CC1C50">
        <w:rPr>
          <w:rFonts w:eastAsiaTheme="minorEastAsia"/>
          <w:lang w:val="en-US"/>
        </w:rPr>
        <w:fldChar w:fldCharType="begin"/>
      </w:r>
      <w:r w:rsidR="00CC1C50">
        <w:rPr>
          <w:rFonts w:eastAsiaTheme="minorEastAsia"/>
          <w:lang w:val="en-US"/>
        </w:rPr>
        <w:instrText xml:space="preserve"> REF _Ref105582268 \h </w:instrText>
      </w:r>
      <w:r w:rsidR="00CC1C50">
        <w:rPr>
          <w:rFonts w:eastAsiaTheme="minorEastAsia"/>
          <w:lang w:val="en-US"/>
        </w:rPr>
      </w:r>
      <w:r w:rsidR="00CC1C50">
        <w:rPr>
          <w:rFonts w:eastAsiaTheme="minorEastAsia"/>
          <w:lang w:val="en-US"/>
        </w:rPr>
        <w:fldChar w:fldCharType="separate"/>
      </w:r>
      <w:r w:rsidR="00EA5BCD" w:rsidRPr="008D5B80">
        <w:rPr>
          <w:lang w:val="en-US"/>
        </w:rPr>
        <w:t xml:space="preserve">Table </w:t>
      </w:r>
      <w:r w:rsidR="00EA5BCD">
        <w:rPr>
          <w:noProof/>
          <w:lang w:val="en-US"/>
        </w:rPr>
        <w:t>7</w:t>
      </w:r>
      <w:r w:rsidR="00EA5BCD">
        <w:rPr>
          <w:lang w:val="en-US"/>
        </w:rPr>
        <w:noBreakHyphen/>
      </w:r>
      <w:r w:rsidR="00EA5BCD">
        <w:rPr>
          <w:noProof/>
          <w:lang w:val="en-US"/>
        </w:rPr>
        <w:t>2</w:t>
      </w:r>
      <w:r w:rsidR="00CC1C50">
        <w:rPr>
          <w:rFonts w:eastAsiaTheme="minorEastAsia"/>
          <w:lang w:val="en-US"/>
        </w:rPr>
        <w:fldChar w:fldCharType="end"/>
      </w:r>
      <w:r w:rsidR="00C32690">
        <w:rPr>
          <w:rFonts w:eastAsiaTheme="minorEastAsia"/>
          <w:lang w:val="en-US"/>
        </w:rPr>
        <w:t>.</w:t>
      </w:r>
      <w:r w:rsidR="00AD2383">
        <w:rPr>
          <w:rFonts w:eastAsiaTheme="minorEastAsia"/>
          <w:szCs w:val="24"/>
          <w:lang w:val="en-US"/>
        </w:rPr>
        <w:t xml:space="preserve"> </w:t>
      </w:r>
    </w:p>
    <w:p w14:paraId="4F1ED1CC" w14:textId="3ECF59B4" w:rsidR="001F5E5B" w:rsidRPr="006E231C" w:rsidRDefault="008A16B8" w:rsidP="006E231C">
      <w:pPr>
        <w:pStyle w:val="Heading2"/>
        <w:spacing w:line="360" w:lineRule="auto"/>
        <w:rPr>
          <w:lang w:val="en-US"/>
        </w:rPr>
      </w:pPr>
      <w:bookmarkStart w:id="184" w:name="_Toc107354702"/>
      <w:proofErr w:type="spellStart"/>
      <w:r>
        <w:rPr>
          <w:rFonts w:eastAsiaTheme="minorEastAsia"/>
          <w:lang w:val="en-US"/>
        </w:rPr>
        <w:t>Gafchromic</w:t>
      </w:r>
      <w:proofErr w:type="spellEnd"/>
      <w:r>
        <w:rPr>
          <w:rFonts w:eastAsiaTheme="minorEastAsia"/>
          <w:lang w:val="en-US"/>
        </w:rPr>
        <w:t xml:space="preserve"> film</w:t>
      </w:r>
      <w:r w:rsidR="00EF77D9">
        <w:rPr>
          <w:rFonts w:eastAsiaTheme="minorEastAsia"/>
          <w:lang w:val="en-US"/>
        </w:rPr>
        <w:t xml:space="preserve"> dosimetry</w:t>
      </w:r>
      <w:bookmarkEnd w:id="184"/>
    </w:p>
    <w:p w14:paraId="5478C309" w14:textId="5FACAFE6" w:rsidR="0064037D" w:rsidRPr="003D6815" w:rsidRDefault="0096458C" w:rsidP="004D7B5D">
      <w:pPr>
        <w:spacing w:line="360" w:lineRule="auto"/>
        <w:rPr>
          <w:lang w:val="en-US"/>
        </w:rPr>
      </w:pPr>
      <w:r>
        <w:rPr>
          <w:lang w:val="en-US"/>
        </w:rPr>
        <w:t xml:space="preserve">The calibration films </w:t>
      </w:r>
      <w:r w:rsidR="00195032">
        <w:rPr>
          <w:lang w:val="en-US"/>
        </w:rPr>
        <w:t xml:space="preserve">were given 0.1, 0.2, 0.5, 1, 2, 5 and 10 </w:t>
      </w:r>
      <w:proofErr w:type="spellStart"/>
      <w:r w:rsidR="00195032">
        <w:rPr>
          <w:lang w:val="en-US"/>
        </w:rPr>
        <w:t>Gy</w:t>
      </w:r>
      <w:proofErr w:type="spellEnd"/>
      <w:r w:rsidR="003944C3">
        <w:rPr>
          <w:lang w:val="en-US"/>
        </w:rPr>
        <w:t xml:space="preserve"> using the exposure times from </w:t>
      </w:r>
      <w:r w:rsidR="003944C3">
        <w:rPr>
          <w:rFonts w:eastAsiaTheme="minorEastAsia"/>
          <w:lang w:val="en-US"/>
        </w:rPr>
        <w:fldChar w:fldCharType="begin"/>
      </w:r>
      <w:r w:rsidR="003944C3">
        <w:rPr>
          <w:rFonts w:eastAsiaTheme="minorEastAsia"/>
          <w:lang w:val="en-US"/>
        </w:rPr>
        <w:instrText xml:space="preserve"> REF _Ref105582268 \h </w:instrText>
      </w:r>
      <w:r w:rsidR="003944C3">
        <w:rPr>
          <w:rFonts w:eastAsiaTheme="minorEastAsia"/>
          <w:lang w:val="en-US"/>
        </w:rPr>
      </w:r>
      <w:r w:rsidR="003944C3">
        <w:rPr>
          <w:rFonts w:eastAsiaTheme="minorEastAsia"/>
          <w:lang w:val="en-US"/>
        </w:rPr>
        <w:fldChar w:fldCharType="separate"/>
      </w:r>
      <w:r w:rsidR="00EA5BCD" w:rsidRPr="008D5B80">
        <w:rPr>
          <w:lang w:val="en-US"/>
        </w:rPr>
        <w:t xml:space="preserve">Table </w:t>
      </w:r>
      <w:r w:rsidR="00EA5BCD">
        <w:rPr>
          <w:noProof/>
          <w:lang w:val="en-US"/>
        </w:rPr>
        <w:t>7</w:t>
      </w:r>
      <w:r w:rsidR="00EA5BCD">
        <w:rPr>
          <w:lang w:val="en-US"/>
        </w:rPr>
        <w:noBreakHyphen/>
      </w:r>
      <w:r w:rsidR="00EA5BCD">
        <w:rPr>
          <w:noProof/>
          <w:lang w:val="en-US"/>
        </w:rPr>
        <w:t>2</w:t>
      </w:r>
      <w:r w:rsidR="003944C3">
        <w:rPr>
          <w:rFonts w:eastAsiaTheme="minorEastAsia"/>
          <w:lang w:val="en-US"/>
        </w:rPr>
        <w:fldChar w:fldCharType="end"/>
      </w:r>
      <w:r w:rsidR="003944C3">
        <w:rPr>
          <w:rFonts w:eastAsiaTheme="minorEastAsia"/>
          <w:lang w:val="en-US"/>
        </w:rPr>
        <w:t xml:space="preserve">. </w:t>
      </w:r>
      <w:r w:rsidR="003F3B2F">
        <w:rPr>
          <w:rFonts w:eastAsiaTheme="minorEastAsia"/>
          <w:lang w:val="en-US"/>
        </w:rPr>
        <w:t xml:space="preserve">We wanted to evaluate if the light from the scanner </w:t>
      </w:r>
      <w:r w:rsidR="006D25FD">
        <w:rPr>
          <w:rFonts w:eastAsiaTheme="minorEastAsia"/>
          <w:lang w:val="en-US"/>
        </w:rPr>
        <w:t xml:space="preserve">affected the response of the films. </w:t>
      </w:r>
      <w:r w:rsidR="008C3944">
        <w:rPr>
          <w:rFonts w:eastAsiaTheme="minorEastAsia"/>
          <w:lang w:val="en-US"/>
        </w:rPr>
        <w:t>Therefore,</w:t>
      </w:r>
      <w:r w:rsidR="006D25FD">
        <w:rPr>
          <w:rFonts w:eastAsiaTheme="minorEastAsia"/>
          <w:lang w:val="en-US"/>
        </w:rPr>
        <w:t xml:space="preserve"> </w:t>
      </w:r>
      <w:r w:rsidR="00632BDB">
        <w:rPr>
          <w:rFonts w:eastAsiaTheme="minorEastAsia"/>
          <w:lang w:val="en-US"/>
        </w:rPr>
        <w:t>four</w:t>
      </w:r>
      <w:r w:rsidR="006D25FD">
        <w:rPr>
          <w:rFonts w:eastAsiaTheme="minorEastAsia"/>
          <w:lang w:val="en-US"/>
        </w:rPr>
        <w:t xml:space="preserve"> scans were made</w:t>
      </w:r>
      <w:r w:rsidR="00E91D3C">
        <w:rPr>
          <w:rFonts w:eastAsiaTheme="minorEastAsia"/>
          <w:lang w:val="en-US"/>
        </w:rPr>
        <w:t xml:space="preserve"> and </w:t>
      </w:r>
      <w:r w:rsidR="007A7BC0">
        <w:rPr>
          <w:rFonts w:eastAsiaTheme="minorEastAsia"/>
          <w:lang w:val="en-US"/>
        </w:rPr>
        <w:t xml:space="preserve">the RPD </w:t>
      </w:r>
      <w:r w:rsidR="00632BDB">
        <w:rPr>
          <w:rFonts w:eastAsiaTheme="minorEastAsia"/>
          <w:lang w:val="en-US"/>
        </w:rPr>
        <w:t xml:space="preserve">between the pixel values of </w:t>
      </w:r>
      <w:r w:rsidR="008B0001">
        <w:rPr>
          <w:rFonts w:eastAsiaTheme="minorEastAsia"/>
          <w:lang w:val="en-US"/>
        </w:rPr>
        <w:t>all</w:t>
      </w:r>
      <w:r w:rsidR="00632BDB">
        <w:rPr>
          <w:rFonts w:eastAsiaTheme="minorEastAsia"/>
          <w:lang w:val="en-US"/>
        </w:rPr>
        <w:t xml:space="preserve"> four</w:t>
      </w:r>
      <w:r w:rsidR="008B0001">
        <w:rPr>
          <w:rFonts w:eastAsiaTheme="minorEastAsia"/>
          <w:lang w:val="en-US"/>
        </w:rPr>
        <w:t xml:space="preserve"> scans was found. The mean RPD for all films is shown in </w:t>
      </w:r>
      <w:r w:rsidR="008B0001">
        <w:rPr>
          <w:lang w:val="en-US"/>
        </w:rPr>
        <w:fldChar w:fldCharType="begin"/>
      </w:r>
      <w:r w:rsidR="008B0001">
        <w:rPr>
          <w:lang w:val="en-US"/>
        </w:rPr>
        <w:instrText xml:space="preserve"> REF _Ref103605015 \h  \* MERGEFORMAT </w:instrText>
      </w:r>
      <w:r w:rsidR="008B0001">
        <w:rPr>
          <w:lang w:val="en-US"/>
        </w:rPr>
      </w:r>
      <w:r w:rsidR="008B0001">
        <w:rPr>
          <w:lang w:val="en-US"/>
        </w:rPr>
        <w:fldChar w:fldCharType="separate"/>
      </w:r>
      <w:r w:rsidR="00380EB7" w:rsidRPr="00122CD3">
        <w:rPr>
          <w:lang w:val="en-US"/>
        </w:rPr>
        <w:t xml:space="preserve">Figure </w:t>
      </w:r>
      <w:r w:rsidR="00380EB7">
        <w:rPr>
          <w:noProof/>
          <w:lang w:val="en-US"/>
        </w:rPr>
        <w:t>3</w:t>
      </w:r>
      <w:r w:rsidR="00380EB7">
        <w:rPr>
          <w:noProof/>
          <w:lang w:val="en-US"/>
        </w:rPr>
        <w:noBreakHyphen/>
        <w:t>3</w:t>
      </w:r>
      <w:r w:rsidR="008B0001">
        <w:rPr>
          <w:lang w:val="en-US"/>
        </w:rPr>
        <w:fldChar w:fldCharType="end"/>
      </w:r>
      <w:r w:rsidR="008B0001">
        <w:rPr>
          <w:lang w:val="en-US"/>
        </w:rPr>
        <w:t xml:space="preserve">. </w:t>
      </w:r>
      <w:r w:rsidR="00830043">
        <w:rPr>
          <w:rFonts w:eastAsiaTheme="minorEastAsia"/>
          <w:lang w:val="en-US"/>
        </w:rPr>
        <w:t>The</w:t>
      </w:r>
      <w:r w:rsidR="00830043">
        <w:rPr>
          <w:lang w:val="en-US"/>
        </w:rPr>
        <w:t xml:space="preserve"> maximum difference was </w:t>
      </w:r>
      <m:oMath>
        <m:r>
          <w:rPr>
            <w:rFonts w:ascii="Cambria Math" w:hAnsi="Cambria Math"/>
            <w:lang w:val="en-US"/>
          </w:rPr>
          <m:t>≈0.1%</m:t>
        </m:r>
      </m:oMath>
      <w:r w:rsidR="00830043">
        <w:rPr>
          <w:rFonts w:eastAsiaTheme="minorEastAsia"/>
          <w:lang w:val="en-US"/>
        </w:rPr>
        <w:t>, with the majority being in the 0.01 – 0.03 % range.</w:t>
      </w:r>
    </w:p>
    <w:p w14:paraId="43C8E9E7" w14:textId="09E64AF5" w:rsidR="00122CD3" w:rsidRDefault="00D06ACA" w:rsidP="004D7B5D">
      <w:pPr>
        <w:keepNext/>
        <w:spacing w:line="360" w:lineRule="auto"/>
        <w:jc w:val="center"/>
      </w:pPr>
      <w:r>
        <w:rPr>
          <w:noProof/>
        </w:rPr>
        <w:drawing>
          <wp:inline distT="0" distB="0" distL="0" distR="0" wp14:anchorId="62D65CBD" wp14:editId="642A00AE">
            <wp:extent cx="6578716" cy="318463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61" cstate="print">
                      <a:extLst>
                        <a:ext uri="{28A0092B-C50C-407E-A947-70E740481C1C}">
                          <a14:useLocalDpi xmlns:a14="http://schemas.microsoft.com/office/drawing/2010/main" val="0"/>
                        </a:ext>
                      </a:extLst>
                    </a:blip>
                    <a:srcRect t="5013" b="1194"/>
                    <a:stretch/>
                  </pic:blipFill>
                  <pic:spPr bwMode="auto">
                    <a:xfrm>
                      <a:off x="0" y="0"/>
                      <a:ext cx="6579767" cy="3185143"/>
                    </a:xfrm>
                    <a:prstGeom prst="rect">
                      <a:avLst/>
                    </a:prstGeom>
                    <a:ln>
                      <a:noFill/>
                    </a:ln>
                    <a:extLst>
                      <a:ext uri="{53640926-AAD7-44D8-BBD7-CCE9431645EC}">
                        <a14:shadowObscured xmlns:a14="http://schemas.microsoft.com/office/drawing/2010/main"/>
                      </a:ext>
                    </a:extLst>
                  </pic:spPr>
                </pic:pic>
              </a:graphicData>
            </a:graphic>
          </wp:inline>
        </w:drawing>
      </w:r>
    </w:p>
    <w:p w14:paraId="0AADCE83" w14:textId="51C74A68" w:rsidR="00380EB7" w:rsidRPr="00861B0C" w:rsidRDefault="00122CD3" w:rsidP="00861B0C">
      <w:pPr>
        <w:pStyle w:val="Caption"/>
        <w:spacing w:line="360" w:lineRule="auto"/>
        <w:rPr>
          <w:b/>
          <w:bCs/>
          <w:lang w:val="en-US"/>
        </w:rPr>
      </w:pPr>
      <w:bookmarkStart w:id="185" w:name="_Ref103605015"/>
      <w:r w:rsidRPr="00122CD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3</w:t>
      </w:r>
      <w:r w:rsidR="00543048">
        <w:rPr>
          <w:lang w:val="en-US"/>
        </w:rPr>
        <w:fldChar w:fldCharType="end"/>
      </w:r>
      <w:bookmarkEnd w:id="185"/>
      <w:r w:rsidR="00A2767E">
        <w:rPr>
          <w:lang w:val="en-US"/>
        </w:rPr>
        <w:t xml:space="preserve">. </w:t>
      </w:r>
      <w:r w:rsidR="00C64E12">
        <w:rPr>
          <w:lang w:val="en-US"/>
        </w:rPr>
        <w:t xml:space="preserve">Mean RPD between the pixel values of </w:t>
      </w:r>
      <w:r w:rsidR="00986BB6">
        <w:rPr>
          <w:lang w:val="en-US"/>
        </w:rPr>
        <w:t>4 scans of the same</w:t>
      </w:r>
      <w:r w:rsidR="00434984">
        <w:rPr>
          <w:lang w:val="en-US"/>
        </w:rPr>
        <w:t xml:space="preserve"> EBT3</w:t>
      </w:r>
      <w:r w:rsidR="00986BB6">
        <w:rPr>
          <w:lang w:val="en-US"/>
        </w:rPr>
        <w:t xml:space="preserve"> film</w:t>
      </w:r>
      <w:r w:rsidR="00434984">
        <w:rPr>
          <w:lang w:val="en-US"/>
        </w:rPr>
        <w:t xml:space="preserve">, to evaluate if the scanner affected the response of the </w:t>
      </w:r>
      <w:r w:rsidR="002560D8">
        <w:rPr>
          <w:lang w:val="en-US"/>
        </w:rPr>
        <w:t xml:space="preserve">films. </w:t>
      </w:r>
      <w:r w:rsidR="008E5DE0">
        <w:rPr>
          <w:lang w:val="en-US"/>
        </w:rPr>
        <w:fldChar w:fldCharType="begin"/>
      </w:r>
      <w:r w:rsidR="008E5DE0">
        <w:rPr>
          <w:lang w:val="en-US"/>
        </w:rPr>
        <w:instrText xml:space="preserve"> REF _Ref105608612 \h </w:instrText>
      </w:r>
      <w:r w:rsidR="008E5DE0">
        <w:rPr>
          <w:lang w:val="en-US"/>
        </w:rPr>
      </w:r>
      <w:r w:rsidR="008E5DE0">
        <w:rPr>
          <w:lang w:val="en-US"/>
        </w:rPr>
        <w:fldChar w:fldCharType="separate"/>
      </w:r>
    </w:p>
    <w:p w14:paraId="1393DD87" w14:textId="77777777" w:rsidR="00861B0C" w:rsidRDefault="008E5DE0" w:rsidP="0030745E">
      <w:pPr>
        <w:spacing w:line="360" w:lineRule="auto"/>
        <w:rPr>
          <w:lang w:val="en-US"/>
        </w:rPr>
      </w:pPr>
      <w:r>
        <w:rPr>
          <w:lang w:val="en-US"/>
        </w:rPr>
        <w:fldChar w:fldCharType="end"/>
      </w:r>
    </w:p>
    <w:p w14:paraId="016B2B03" w14:textId="16CFDB60" w:rsidR="00874D5C" w:rsidRDefault="00861B0C" w:rsidP="0030745E">
      <w:pPr>
        <w:spacing w:line="360" w:lineRule="auto"/>
        <w:rPr>
          <w:lang w:val="en-US"/>
        </w:rPr>
      </w:pPr>
      <w:r>
        <w:rPr>
          <w:lang w:val="en-US"/>
        </w:rPr>
        <w:t xml:space="preserve">The pixel values of all the calibration films were converted to </w:t>
      </w:r>
      <w:proofErr w:type="spellStart"/>
      <w:r>
        <w:rPr>
          <w:lang w:val="en-US"/>
        </w:rPr>
        <w:t>netOD</w:t>
      </w:r>
      <w:proofErr w:type="spellEnd"/>
      <w:r>
        <w:rPr>
          <w:lang w:val="en-US"/>
        </w:rPr>
        <w:t xml:space="preserve"> using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Even though all color channels were calibrated, and their dose response was established, </w:t>
      </w:r>
      <w:r w:rsidR="00733627">
        <w:rPr>
          <w:lang w:val="en-US"/>
        </w:rPr>
        <w:t xml:space="preserve">only </w:t>
      </w:r>
      <w:proofErr w:type="gramStart"/>
      <w:r w:rsidR="00DF4DBA">
        <w:rPr>
          <w:lang w:val="en-US"/>
        </w:rPr>
        <w:t>one</w:t>
      </w:r>
      <w:r w:rsidR="00BA612F">
        <w:rPr>
          <w:lang w:val="en-US"/>
        </w:rPr>
        <w:t xml:space="preserve"> </w:t>
      </w:r>
      <w:r w:rsidR="00DF4DBA">
        <w:rPr>
          <w:lang w:val="en-US"/>
        </w:rPr>
        <w:t>color</w:t>
      </w:r>
      <w:proofErr w:type="gramEnd"/>
      <w:r w:rsidR="00733627">
        <w:rPr>
          <w:lang w:val="en-US"/>
        </w:rPr>
        <w:t xml:space="preserve"> channel was chosen </w:t>
      </w:r>
      <w:r w:rsidR="009D7505">
        <w:rPr>
          <w:lang w:val="en-US"/>
        </w:rPr>
        <w:t>to measure</w:t>
      </w:r>
      <w:r w:rsidR="00733627">
        <w:rPr>
          <w:lang w:val="en-US"/>
        </w:rPr>
        <w:t xml:space="preserve"> the dose received by the </w:t>
      </w:r>
      <w:r w:rsidR="0030745E">
        <w:rPr>
          <w:lang w:val="en-US"/>
        </w:rPr>
        <w:t>measurement films.</w:t>
      </w:r>
      <w:r w:rsidR="00A46367">
        <w:rPr>
          <w:lang w:val="en-US"/>
        </w:rPr>
        <w:t xml:space="preserve"> </w:t>
      </w:r>
      <w:r w:rsidR="0051546E">
        <w:rPr>
          <w:lang w:val="en-US"/>
        </w:rPr>
        <w:t xml:space="preserve">Sensitivity to </w:t>
      </w:r>
      <w:r w:rsidR="0051546E">
        <w:rPr>
          <w:lang w:val="en-US"/>
        </w:rPr>
        <w:lastRenderedPageBreak/>
        <w:t xml:space="preserve">irradiation was </w:t>
      </w:r>
      <w:r w:rsidR="00FD1E38">
        <w:rPr>
          <w:lang w:val="en-US"/>
        </w:rPr>
        <w:t xml:space="preserve">one of the criteria, and </w:t>
      </w:r>
      <w:r w:rsidR="006322EC">
        <w:rPr>
          <w:lang w:val="en-US"/>
        </w:rPr>
        <w:fldChar w:fldCharType="begin"/>
      </w:r>
      <w:r w:rsidR="006322EC">
        <w:rPr>
          <w:lang w:val="en-US"/>
        </w:rPr>
        <w:instrText xml:space="preserve"> REF _Ref105590053 \h </w:instrText>
      </w:r>
      <w:r w:rsidR="006322EC">
        <w:rPr>
          <w:lang w:val="en-US"/>
        </w:rPr>
      </w:r>
      <w:r w:rsidR="006322EC">
        <w:rPr>
          <w:lang w:val="en-US"/>
        </w:rPr>
        <w:fldChar w:fldCharType="separate"/>
      </w:r>
      <w:r w:rsidR="006322EC" w:rsidRPr="00874D5C">
        <w:rPr>
          <w:lang w:val="en-US"/>
        </w:rPr>
        <w:t xml:space="preserve">Figure </w:t>
      </w:r>
      <w:r w:rsidR="006322EC">
        <w:rPr>
          <w:noProof/>
          <w:lang w:val="en-US"/>
        </w:rPr>
        <w:t>3</w:t>
      </w:r>
      <w:r w:rsidR="006322EC">
        <w:rPr>
          <w:lang w:val="en-US"/>
        </w:rPr>
        <w:noBreakHyphen/>
      </w:r>
      <w:r w:rsidR="006322EC">
        <w:rPr>
          <w:noProof/>
          <w:lang w:val="en-US"/>
        </w:rPr>
        <w:t>4</w:t>
      </w:r>
      <w:r w:rsidR="006322EC">
        <w:rPr>
          <w:lang w:val="en-US"/>
        </w:rPr>
        <w:fldChar w:fldCharType="end"/>
      </w:r>
      <w:r w:rsidR="00835EF6">
        <w:rPr>
          <w:lang w:val="en-US"/>
        </w:rPr>
        <w:t xml:space="preserve"> </w:t>
      </w:r>
      <w:r w:rsidR="00734528">
        <w:rPr>
          <w:lang w:val="en-US"/>
        </w:rPr>
        <w:t xml:space="preserve">showed that </w:t>
      </w:r>
      <w:r w:rsidR="00720C77">
        <w:rPr>
          <w:lang w:val="en-US"/>
        </w:rPr>
        <w:t xml:space="preserve">GREEN and RED channel </w:t>
      </w:r>
      <w:r w:rsidR="00D96494">
        <w:rPr>
          <w:lang w:val="en-US"/>
        </w:rPr>
        <w:t>exhibited the highest</w:t>
      </w:r>
      <w:r w:rsidR="00720C77">
        <w:rPr>
          <w:lang w:val="en-US"/>
        </w:rPr>
        <w:t xml:space="preserve"> sensitivity</w:t>
      </w:r>
      <w:r w:rsidR="00797247">
        <w:rPr>
          <w:lang w:val="en-US"/>
        </w:rPr>
        <w:t xml:space="preserve">, </w:t>
      </w:r>
      <w:r w:rsidR="00C83AF4">
        <w:rPr>
          <w:lang w:val="en-US"/>
        </w:rPr>
        <w:t>although</w:t>
      </w:r>
      <w:r w:rsidR="00797247">
        <w:rPr>
          <w:lang w:val="en-US"/>
        </w:rPr>
        <w:t xml:space="preserve"> it w</w:t>
      </w:r>
      <w:r w:rsidR="004E0FCE">
        <w:rPr>
          <w:lang w:val="en-US"/>
        </w:rPr>
        <w:t xml:space="preserve">as hard to detect the difference. </w:t>
      </w:r>
      <w:r w:rsidR="003258F1">
        <w:rPr>
          <w:lang w:val="en-US"/>
        </w:rPr>
        <w:fldChar w:fldCharType="begin"/>
      </w:r>
      <w:r w:rsidR="003258F1">
        <w:rPr>
          <w:lang w:val="en-US"/>
        </w:rPr>
        <w:instrText xml:space="preserve"> REF _Ref105590068 \h </w:instrText>
      </w:r>
      <w:r w:rsidR="003258F1">
        <w:rPr>
          <w:lang w:val="en-US"/>
        </w:rPr>
      </w:r>
      <w:r w:rsidR="003258F1">
        <w:rPr>
          <w:lang w:val="en-US"/>
        </w:rPr>
        <w:fldChar w:fldCharType="separate"/>
      </w:r>
      <w:r w:rsidR="00380EB7" w:rsidRPr="00DF4DBA">
        <w:rPr>
          <w:lang w:val="en-US"/>
        </w:rPr>
        <w:t xml:space="preserve">Figure </w:t>
      </w:r>
      <w:r w:rsidR="00380EB7">
        <w:rPr>
          <w:noProof/>
          <w:lang w:val="en-US"/>
        </w:rPr>
        <w:t>3</w:t>
      </w:r>
      <w:r w:rsidR="00380EB7">
        <w:rPr>
          <w:lang w:val="en-US"/>
        </w:rPr>
        <w:noBreakHyphen/>
      </w:r>
      <w:r w:rsidR="00380EB7">
        <w:rPr>
          <w:noProof/>
          <w:lang w:val="en-US"/>
        </w:rPr>
        <w:t>5</w:t>
      </w:r>
      <w:r w:rsidR="003258F1">
        <w:rPr>
          <w:lang w:val="en-US"/>
        </w:rPr>
        <w:fldChar w:fldCharType="end"/>
      </w:r>
      <w:r w:rsidR="003258F1">
        <w:rPr>
          <w:lang w:val="en-US"/>
        </w:rPr>
        <w:t xml:space="preserve"> was made </w:t>
      </w:r>
      <w:r w:rsidR="00194943">
        <w:rPr>
          <w:lang w:val="en-US"/>
        </w:rPr>
        <w:t xml:space="preserve">for easier comparison between the channels. </w:t>
      </w:r>
      <w:r w:rsidR="00E6180F">
        <w:rPr>
          <w:lang w:val="en-US"/>
        </w:rPr>
        <w:t xml:space="preserve">Both GREEN and RED channel exhibit superior separation of the </w:t>
      </w:r>
      <w:proofErr w:type="spellStart"/>
      <w:r w:rsidR="00E6180F">
        <w:rPr>
          <w:lang w:val="en-US"/>
        </w:rPr>
        <w:t>netOD</w:t>
      </w:r>
      <w:proofErr w:type="spellEnd"/>
      <w:r w:rsidR="00E6180F">
        <w:rPr>
          <w:lang w:val="en-US"/>
        </w:rPr>
        <w:t xml:space="preserve"> values for different doses, but RED color channel ha</w:t>
      </w:r>
      <w:r w:rsidR="003E1E08">
        <w:rPr>
          <w:lang w:val="en-US"/>
        </w:rPr>
        <w:t>d</w:t>
      </w:r>
      <w:r w:rsidR="00E6180F">
        <w:rPr>
          <w:lang w:val="en-US"/>
        </w:rPr>
        <w:t xml:space="preserve"> a slightly </w:t>
      </w:r>
      <w:r w:rsidR="008573DA">
        <w:rPr>
          <w:noProof/>
          <w:lang w:val="en-US"/>
        </w:rPr>
        <w:drawing>
          <wp:anchor distT="0" distB="0" distL="114300" distR="114300" simplePos="0" relativeHeight="251658329" behindDoc="1" locked="0" layoutInCell="1" allowOverlap="1" wp14:anchorId="71EE9A76" wp14:editId="3F1FA86C">
            <wp:simplePos x="0" y="0"/>
            <wp:positionH relativeFrom="margin">
              <wp:align>left</wp:align>
            </wp:positionH>
            <wp:positionV relativeFrom="paragraph">
              <wp:posOffset>1400175</wp:posOffset>
            </wp:positionV>
            <wp:extent cx="5666105" cy="4030345"/>
            <wp:effectExtent l="0" t="0" r="0" b="8255"/>
            <wp:wrapTight wrapText="bothSides">
              <wp:wrapPolygon edited="0">
                <wp:start x="0" y="0"/>
                <wp:lineTo x="0" y="21542"/>
                <wp:lineTo x="21496" y="21542"/>
                <wp:lineTo x="21496" y="0"/>
                <wp:lineTo x="0" y="0"/>
              </wp:wrapPolygon>
            </wp:wrapTight>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rotWithShape="1">
                    <a:blip r:embed="rId62" cstate="print">
                      <a:extLst>
                        <a:ext uri="{28A0092B-C50C-407E-A947-70E740481C1C}">
                          <a14:useLocalDpi xmlns:a14="http://schemas.microsoft.com/office/drawing/2010/main" val="0"/>
                        </a:ext>
                      </a:extLst>
                    </a:blip>
                    <a:srcRect l="2422" t="6898" r="2941" b="2424"/>
                    <a:stretch/>
                  </pic:blipFill>
                  <pic:spPr bwMode="auto">
                    <a:xfrm>
                      <a:off x="0" y="0"/>
                      <a:ext cx="5666105" cy="403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5FF3">
        <w:rPr>
          <w:lang w:val="en-US"/>
        </w:rPr>
        <w:t xml:space="preserve">higher </w:t>
      </w:r>
      <w:r w:rsidR="00A109D2">
        <w:rPr>
          <w:lang w:val="en-US"/>
        </w:rPr>
        <w:t>sensitivity</w:t>
      </w:r>
      <w:r w:rsidR="00205FF3">
        <w:rPr>
          <w:lang w:val="en-US"/>
        </w:rPr>
        <w:t>.</w:t>
      </w:r>
    </w:p>
    <w:p w14:paraId="317CF3DA" w14:textId="29C21C99" w:rsidR="00874D5C" w:rsidRDefault="00861B0C" w:rsidP="0030745E">
      <w:pPr>
        <w:spacing w:line="360" w:lineRule="auto"/>
        <w:rPr>
          <w:lang w:val="en-US"/>
        </w:rPr>
      </w:pPr>
      <w:r>
        <w:rPr>
          <w:noProof/>
        </w:rPr>
        <mc:AlternateContent>
          <mc:Choice Requires="wps">
            <w:drawing>
              <wp:anchor distT="0" distB="0" distL="114300" distR="114300" simplePos="0" relativeHeight="251658330" behindDoc="1" locked="0" layoutInCell="1" allowOverlap="1" wp14:anchorId="5DAD460C" wp14:editId="32840907">
                <wp:simplePos x="0" y="0"/>
                <wp:positionH relativeFrom="margin">
                  <wp:posOffset>465455</wp:posOffset>
                </wp:positionH>
                <wp:positionV relativeFrom="paragraph">
                  <wp:posOffset>4041775</wp:posOffset>
                </wp:positionV>
                <wp:extent cx="5427980" cy="622300"/>
                <wp:effectExtent l="0" t="0" r="1270" b="6350"/>
                <wp:wrapTight wrapText="bothSides">
                  <wp:wrapPolygon edited="0">
                    <wp:start x="0" y="0"/>
                    <wp:lineTo x="0" y="21159"/>
                    <wp:lineTo x="21529" y="21159"/>
                    <wp:lineTo x="21529"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427980" cy="622300"/>
                        </a:xfrm>
                        <a:prstGeom prst="rect">
                          <a:avLst/>
                        </a:prstGeom>
                        <a:solidFill>
                          <a:prstClr val="white"/>
                        </a:solidFill>
                        <a:ln>
                          <a:noFill/>
                        </a:ln>
                      </wps:spPr>
                      <wps:txbx>
                        <w:txbxContent>
                          <w:p w14:paraId="388DF13B" w14:textId="3E454C00" w:rsidR="00904D1F" w:rsidRPr="002E1084" w:rsidRDefault="00904D1F" w:rsidP="00904D1F">
                            <w:pPr>
                              <w:pStyle w:val="Caption"/>
                              <w:spacing w:line="360" w:lineRule="auto"/>
                              <w:jc w:val="both"/>
                              <w:rPr>
                                <w:lang w:val="en-US"/>
                              </w:rPr>
                            </w:pPr>
                            <w:bookmarkStart w:id="186" w:name="_Ref105590053"/>
                            <w:r w:rsidRPr="00874D5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4</w:t>
                            </w:r>
                            <w:r w:rsidR="00543048">
                              <w:rPr>
                                <w:lang w:val="en-US"/>
                              </w:rPr>
                              <w:fldChar w:fldCharType="end"/>
                            </w:r>
                            <w:bookmarkEnd w:id="186"/>
                            <w:r w:rsidRPr="00874D5C">
                              <w:rPr>
                                <w:lang w:val="en-US"/>
                              </w:rPr>
                              <w:t xml:space="preserve">. </w:t>
                            </w:r>
                            <w:proofErr w:type="spellStart"/>
                            <w:r w:rsidRPr="002E1084">
                              <w:rPr>
                                <w:lang w:val="en-US"/>
                              </w:rPr>
                              <w:t>NetOD</w:t>
                            </w:r>
                            <w:proofErr w:type="spellEnd"/>
                            <w:r w:rsidRPr="002E1084">
                              <w:rPr>
                                <w:lang w:val="en-US"/>
                              </w:rPr>
                              <w:t xml:space="preserve"> of all </w:t>
                            </w:r>
                            <w:r w:rsidR="00F040CF">
                              <w:rPr>
                                <w:lang w:val="en-US"/>
                              </w:rPr>
                              <w:t xml:space="preserve">EBT3 </w:t>
                            </w:r>
                            <w:r w:rsidR="00C43B94">
                              <w:rPr>
                                <w:lang w:val="en-US"/>
                              </w:rPr>
                              <w:t>calibration</w:t>
                            </w:r>
                            <w:r>
                              <w:rPr>
                                <w:lang w:val="en-US"/>
                              </w:rPr>
                              <w:t xml:space="preserve"> films for all color channels calculated using equation </w:t>
                            </w:r>
                            <w:r>
                              <w:rPr>
                                <w:lang w:val="en-US"/>
                              </w:rPr>
                              <w:fldChar w:fldCharType="begin"/>
                            </w:r>
                            <w:r>
                              <w:rPr>
                                <w:lang w:val="en-US"/>
                              </w:rPr>
                              <w:instrText xml:space="preserve"> REF _Ref103346287 \h  \* MERGEFORMAT </w:instrText>
                            </w:r>
                            <w:r>
                              <w:rPr>
                                <w:lang w:val="en-US"/>
                              </w:rPr>
                            </w:r>
                            <w:r>
                              <w:rPr>
                                <w:lang w:val="en-US"/>
                              </w:rPr>
                              <w:fldChar w:fldCharType="separate"/>
                            </w:r>
                            <w:r w:rsidR="00380EB7">
                              <w:rPr>
                                <w:noProof/>
                                <w:lang w:val="en-US"/>
                              </w:rPr>
                              <w:t>2</w:t>
                            </w:r>
                            <w:r w:rsidR="00380EB7" w:rsidRPr="00754691">
                              <w:rPr>
                                <w:noProof/>
                                <w:lang w:val="en-US"/>
                              </w:rPr>
                              <w:noBreakHyphen/>
                            </w:r>
                            <w:r w:rsidR="00380EB7">
                              <w:rPr>
                                <w:noProof/>
                                <w:lang w:val="en-US"/>
                              </w:rPr>
                              <w:t>4</w:t>
                            </w:r>
                            <w:r>
                              <w:rPr>
                                <w:lang w:val="en-US"/>
                              </w:rPr>
                              <w:fldChar w:fldCharType="end"/>
                            </w:r>
                            <w:r>
                              <w:rPr>
                                <w:lang w:val="en-US"/>
                              </w:rPr>
                              <w:t>.</w:t>
                            </w:r>
                            <w:r w:rsidR="00C43B94">
                              <w:rPr>
                                <w:lang w:val="en-US"/>
                              </w:rPr>
                              <w:t xml:space="preserve"> One color channel was</w:t>
                            </w:r>
                            <w:r w:rsidR="00F516C7">
                              <w:rPr>
                                <w:lang w:val="en-US"/>
                              </w:rPr>
                              <w:t xml:space="preserve"> to be</w:t>
                            </w:r>
                            <w:r w:rsidR="00C43B94">
                              <w:rPr>
                                <w:lang w:val="en-US"/>
                              </w:rPr>
                              <w:t xml:space="preserve"> chosen </w:t>
                            </w:r>
                            <w:r w:rsidR="00F15F2E">
                              <w:rPr>
                                <w:lang w:val="en-US"/>
                              </w:rPr>
                              <w:t xml:space="preserve">for </w:t>
                            </w:r>
                            <w:r w:rsidR="005D2E26">
                              <w:rPr>
                                <w:lang w:val="en-US"/>
                              </w:rPr>
                              <w:t xml:space="preserve">fitting of the dose </w:t>
                            </w:r>
                            <w:r w:rsidR="00161B1C">
                              <w:rPr>
                                <w:lang w:val="en-US"/>
                              </w:rPr>
                              <w:t>model D(</w:t>
                            </w:r>
                            <w:proofErr w:type="spellStart"/>
                            <w:r w:rsidR="00161B1C">
                              <w:rPr>
                                <w:lang w:val="en-US"/>
                              </w:rPr>
                              <w:t>netOD</w:t>
                            </w:r>
                            <w:proofErr w:type="spellEnd"/>
                            <w:r w:rsidR="00161B1C">
                              <w:rPr>
                                <w:lang w:val="en-US"/>
                              </w:rPr>
                              <w:t xml:space="preserve">). </w:t>
                            </w:r>
                            <w:r w:rsidR="005A492D">
                              <w:rPr>
                                <w:lang w:val="en-US"/>
                              </w:rPr>
                              <w:t>T</w:t>
                            </w:r>
                            <w:r w:rsidR="000816BC">
                              <w:rPr>
                                <w:lang w:val="en-US"/>
                              </w:rPr>
                              <w:t>wo different responses w</w:t>
                            </w:r>
                            <w:r w:rsidR="00F040CF">
                              <w:rPr>
                                <w:lang w:val="en-US"/>
                              </w:rPr>
                              <w:t>ere</w:t>
                            </w:r>
                            <w:r w:rsidR="000816BC">
                              <w:rPr>
                                <w:lang w:val="en-US"/>
                              </w:rPr>
                              <w:t xml:space="preserve"> found within one batch of film</w:t>
                            </w:r>
                            <w:r w:rsidR="00AF4E1E">
                              <w:rPr>
                                <w:lang w:val="en-US"/>
                              </w:rPr>
                              <w:t xml:space="preserve">s, which can clearly be seen for </w:t>
                            </w:r>
                            <w:r w:rsidR="0066357E">
                              <w:rPr>
                                <w:lang w:val="en-US"/>
                              </w:rPr>
                              <w:t xml:space="preserve">doses above 0.5 </w:t>
                            </w:r>
                            <w:proofErr w:type="spellStart"/>
                            <w:r w:rsidR="0066357E">
                              <w:rPr>
                                <w:lang w:val="en-US"/>
                              </w:rPr>
                              <w:t>Gy</w:t>
                            </w:r>
                            <w:proofErr w:type="spellEnd"/>
                            <w:r w:rsidR="000816BC">
                              <w:rPr>
                                <w:lang w:val="en-US"/>
                              </w:rPr>
                              <w:t xml:space="preserve">. </w:t>
                            </w:r>
                          </w:p>
                          <w:p w14:paraId="262D651C" w14:textId="386C47F0" w:rsidR="00904D1F" w:rsidRPr="00874D5C" w:rsidRDefault="00904D1F" w:rsidP="00904D1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460C" id="Text Box 203" o:spid="_x0000_s1052" type="#_x0000_t202" style="position:absolute;margin-left:36.65pt;margin-top:318.25pt;width:427.4pt;height:49pt;z-index:-2516581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" stroked="f">
                <v:textbox inset="0,0,0,0">
                  <w:txbxContent>
                    <w:p w14:paraId="388DF13B" w14:textId="3E454C00" w:rsidR="00904D1F" w:rsidRPr="002E1084" w:rsidRDefault="00904D1F" w:rsidP="00904D1F">
                      <w:pPr>
                        <w:pStyle w:val="Caption"/>
                        <w:spacing w:line="360" w:lineRule="auto"/>
                        <w:jc w:val="both"/>
                        <w:rPr>
                          <w:lang w:val="en-US"/>
                        </w:rPr>
                      </w:pPr>
                      <w:bookmarkStart w:id="187" w:name="_Ref105590053"/>
                      <w:r w:rsidRPr="00874D5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4</w:t>
                      </w:r>
                      <w:r w:rsidR="00543048">
                        <w:rPr>
                          <w:lang w:val="en-US"/>
                        </w:rPr>
                        <w:fldChar w:fldCharType="end"/>
                      </w:r>
                      <w:bookmarkEnd w:id="187"/>
                      <w:r w:rsidRPr="00874D5C">
                        <w:rPr>
                          <w:lang w:val="en-US"/>
                        </w:rPr>
                        <w:t xml:space="preserve">. </w:t>
                      </w:r>
                      <w:proofErr w:type="spellStart"/>
                      <w:r w:rsidRPr="002E1084">
                        <w:rPr>
                          <w:lang w:val="en-US"/>
                        </w:rPr>
                        <w:t>NetOD</w:t>
                      </w:r>
                      <w:proofErr w:type="spellEnd"/>
                      <w:r w:rsidRPr="002E1084">
                        <w:rPr>
                          <w:lang w:val="en-US"/>
                        </w:rPr>
                        <w:t xml:space="preserve"> of all </w:t>
                      </w:r>
                      <w:r w:rsidR="00F040CF">
                        <w:rPr>
                          <w:lang w:val="en-US"/>
                        </w:rPr>
                        <w:t xml:space="preserve">EBT3 </w:t>
                      </w:r>
                      <w:r w:rsidR="00C43B94">
                        <w:rPr>
                          <w:lang w:val="en-US"/>
                        </w:rPr>
                        <w:t>calibration</w:t>
                      </w:r>
                      <w:r>
                        <w:rPr>
                          <w:lang w:val="en-US"/>
                        </w:rPr>
                        <w:t xml:space="preserve"> films for all color channels calculated using equation </w:t>
                      </w:r>
                      <w:r>
                        <w:rPr>
                          <w:lang w:val="en-US"/>
                        </w:rPr>
                        <w:fldChar w:fldCharType="begin"/>
                      </w:r>
                      <w:r>
                        <w:rPr>
                          <w:lang w:val="en-US"/>
                        </w:rPr>
                        <w:instrText xml:space="preserve"> REF _Ref103346287 \h  \* MERGEFORMAT </w:instrText>
                      </w:r>
                      <w:r>
                        <w:rPr>
                          <w:lang w:val="en-US"/>
                        </w:rPr>
                      </w:r>
                      <w:r>
                        <w:rPr>
                          <w:lang w:val="en-US"/>
                        </w:rPr>
                        <w:fldChar w:fldCharType="separate"/>
                      </w:r>
                      <w:r w:rsidR="00380EB7">
                        <w:rPr>
                          <w:noProof/>
                          <w:lang w:val="en-US"/>
                        </w:rPr>
                        <w:t>2</w:t>
                      </w:r>
                      <w:r w:rsidR="00380EB7" w:rsidRPr="00754691">
                        <w:rPr>
                          <w:noProof/>
                          <w:lang w:val="en-US"/>
                        </w:rPr>
                        <w:noBreakHyphen/>
                      </w:r>
                      <w:r w:rsidR="00380EB7">
                        <w:rPr>
                          <w:noProof/>
                          <w:lang w:val="en-US"/>
                        </w:rPr>
                        <w:t>4</w:t>
                      </w:r>
                      <w:r>
                        <w:rPr>
                          <w:lang w:val="en-US"/>
                        </w:rPr>
                        <w:fldChar w:fldCharType="end"/>
                      </w:r>
                      <w:r>
                        <w:rPr>
                          <w:lang w:val="en-US"/>
                        </w:rPr>
                        <w:t>.</w:t>
                      </w:r>
                      <w:r w:rsidR="00C43B94">
                        <w:rPr>
                          <w:lang w:val="en-US"/>
                        </w:rPr>
                        <w:t xml:space="preserve"> One color channel was</w:t>
                      </w:r>
                      <w:r w:rsidR="00F516C7">
                        <w:rPr>
                          <w:lang w:val="en-US"/>
                        </w:rPr>
                        <w:t xml:space="preserve"> to be</w:t>
                      </w:r>
                      <w:r w:rsidR="00C43B94">
                        <w:rPr>
                          <w:lang w:val="en-US"/>
                        </w:rPr>
                        <w:t xml:space="preserve"> chosen </w:t>
                      </w:r>
                      <w:r w:rsidR="00F15F2E">
                        <w:rPr>
                          <w:lang w:val="en-US"/>
                        </w:rPr>
                        <w:t xml:space="preserve">for </w:t>
                      </w:r>
                      <w:r w:rsidR="005D2E26">
                        <w:rPr>
                          <w:lang w:val="en-US"/>
                        </w:rPr>
                        <w:t xml:space="preserve">fitting of the dose </w:t>
                      </w:r>
                      <w:r w:rsidR="00161B1C">
                        <w:rPr>
                          <w:lang w:val="en-US"/>
                        </w:rPr>
                        <w:t>model D(</w:t>
                      </w:r>
                      <w:proofErr w:type="spellStart"/>
                      <w:r w:rsidR="00161B1C">
                        <w:rPr>
                          <w:lang w:val="en-US"/>
                        </w:rPr>
                        <w:t>netOD</w:t>
                      </w:r>
                      <w:proofErr w:type="spellEnd"/>
                      <w:r w:rsidR="00161B1C">
                        <w:rPr>
                          <w:lang w:val="en-US"/>
                        </w:rPr>
                        <w:t xml:space="preserve">). </w:t>
                      </w:r>
                      <w:r w:rsidR="005A492D">
                        <w:rPr>
                          <w:lang w:val="en-US"/>
                        </w:rPr>
                        <w:t>T</w:t>
                      </w:r>
                      <w:r w:rsidR="000816BC">
                        <w:rPr>
                          <w:lang w:val="en-US"/>
                        </w:rPr>
                        <w:t>wo different responses w</w:t>
                      </w:r>
                      <w:r w:rsidR="00F040CF">
                        <w:rPr>
                          <w:lang w:val="en-US"/>
                        </w:rPr>
                        <w:t>ere</w:t>
                      </w:r>
                      <w:r w:rsidR="000816BC">
                        <w:rPr>
                          <w:lang w:val="en-US"/>
                        </w:rPr>
                        <w:t xml:space="preserve"> found within one batch of film</w:t>
                      </w:r>
                      <w:r w:rsidR="00AF4E1E">
                        <w:rPr>
                          <w:lang w:val="en-US"/>
                        </w:rPr>
                        <w:t xml:space="preserve">s, which can clearly be seen for </w:t>
                      </w:r>
                      <w:r w:rsidR="0066357E">
                        <w:rPr>
                          <w:lang w:val="en-US"/>
                        </w:rPr>
                        <w:t xml:space="preserve">doses above 0.5 </w:t>
                      </w:r>
                      <w:proofErr w:type="spellStart"/>
                      <w:r w:rsidR="0066357E">
                        <w:rPr>
                          <w:lang w:val="en-US"/>
                        </w:rPr>
                        <w:t>Gy</w:t>
                      </w:r>
                      <w:proofErr w:type="spellEnd"/>
                      <w:r w:rsidR="000816BC">
                        <w:rPr>
                          <w:lang w:val="en-US"/>
                        </w:rPr>
                        <w:t xml:space="preserve">. </w:t>
                      </w:r>
                    </w:p>
                    <w:p w14:paraId="262D651C" w14:textId="386C47F0" w:rsidR="00904D1F" w:rsidRPr="00874D5C" w:rsidRDefault="00904D1F" w:rsidP="00904D1F">
                      <w:pPr>
                        <w:pStyle w:val="Caption"/>
                        <w:rPr>
                          <w:noProof/>
                          <w:sz w:val="24"/>
                          <w:lang w:val="en-US"/>
                        </w:rPr>
                      </w:pPr>
                    </w:p>
                  </w:txbxContent>
                </v:textbox>
                <w10:wrap type="tight" anchorx="margin"/>
              </v:shape>
            </w:pict>
          </mc:Fallback>
        </mc:AlternateContent>
      </w:r>
    </w:p>
    <w:p w14:paraId="05F7BACF" w14:textId="6C1E25F3" w:rsidR="00A133C3" w:rsidRPr="0009675C" w:rsidRDefault="0020658C" w:rsidP="00613124">
      <w:pPr>
        <w:spacing w:line="360" w:lineRule="auto"/>
        <w:rPr>
          <w:lang w:val="en-US"/>
        </w:rPr>
      </w:pPr>
      <w:r>
        <w:rPr>
          <w:noProof/>
        </w:rPr>
        <w:lastRenderedPageBreak/>
        <mc:AlternateContent>
          <mc:Choice Requires="wps">
            <w:drawing>
              <wp:anchor distT="0" distB="0" distL="114300" distR="114300" simplePos="0" relativeHeight="251658353" behindDoc="1" locked="0" layoutInCell="1" allowOverlap="1" wp14:anchorId="097A8C88" wp14:editId="132397EE">
                <wp:simplePos x="0" y="0"/>
                <wp:positionH relativeFrom="margin">
                  <wp:align>right</wp:align>
                </wp:positionH>
                <wp:positionV relativeFrom="paragraph">
                  <wp:posOffset>6072505</wp:posOffset>
                </wp:positionV>
                <wp:extent cx="5943600" cy="229235"/>
                <wp:effectExtent l="0" t="0" r="0" b="0"/>
                <wp:wrapTight wrapText="bothSides">
                  <wp:wrapPolygon edited="0">
                    <wp:start x="0" y="0"/>
                    <wp:lineTo x="0" y="19745"/>
                    <wp:lineTo x="21531" y="19745"/>
                    <wp:lineTo x="2153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943600" cy="229235"/>
                        </a:xfrm>
                        <a:prstGeom prst="rect">
                          <a:avLst/>
                        </a:prstGeom>
                        <a:solidFill>
                          <a:prstClr val="white"/>
                        </a:solidFill>
                        <a:ln>
                          <a:noFill/>
                        </a:ln>
                      </wps:spPr>
                      <wps:txbx>
                        <w:txbxContent>
                          <w:p w14:paraId="12195057" w14:textId="6F50510C" w:rsidR="0020658C" w:rsidRPr="00424FDA" w:rsidRDefault="0020658C" w:rsidP="0020658C">
                            <w:pPr>
                              <w:pStyle w:val="Caption"/>
                              <w:rPr>
                                <w:sz w:val="24"/>
                                <w:lang w:val="en-US"/>
                              </w:rPr>
                            </w:pPr>
                            <w:bookmarkStart w:id="188" w:name="_Ref106005542"/>
                            <w:r w:rsidRPr="0020658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5</w:t>
                            </w:r>
                            <w:r w:rsidR="00543048">
                              <w:rPr>
                                <w:lang w:val="en-US"/>
                              </w:rPr>
                              <w:fldChar w:fldCharType="end"/>
                            </w:r>
                            <w:bookmarkEnd w:id="188"/>
                            <w:r w:rsidRPr="0020658C">
                              <w:rPr>
                                <w:lang w:val="en-US"/>
                              </w:rPr>
                              <w:t>.</w:t>
                            </w:r>
                            <w:r w:rsidRPr="005E4BCF">
                              <w:rPr>
                                <w:lang w:val="en-US"/>
                              </w:rPr>
                              <w:t xml:space="preserve"> </w:t>
                            </w:r>
                            <w:proofErr w:type="spellStart"/>
                            <w:r w:rsidRPr="005E4BCF">
                              <w:rPr>
                                <w:lang w:val="en-US"/>
                              </w:rPr>
                              <w:t>NetOD</w:t>
                            </w:r>
                            <w:proofErr w:type="spellEnd"/>
                            <w:r>
                              <w:rPr>
                                <w:lang w:val="en-US"/>
                              </w:rPr>
                              <w:t xml:space="preserve"> found using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w:t>
                            </w:r>
                            <w:r w:rsidRPr="005E4BCF">
                              <w:rPr>
                                <w:lang w:val="en-US"/>
                              </w:rPr>
                              <w:t>o</w:t>
                            </w:r>
                            <w:r>
                              <w:rPr>
                                <w:lang w:val="en-US"/>
                              </w:rPr>
                              <w:t xml:space="preserve">f all films for all doses and all color channels. There were eight films per dose. </w:t>
                            </w:r>
                          </w:p>
                          <w:p w14:paraId="21360C92" w14:textId="702BE6A1" w:rsidR="0020658C" w:rsidRPr="007E1972" w:rsidRDefault="0020658C" w:rsidP="0020658C">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A8C88" id="Text Box 82" o:spid="_x0000_s1053" type="#_x0000_t202" style="position:absolute;margin-left:416.8pt;margin-top:478.15pt;width:468pt;height:18.05pt;z-index:-25165812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" stroked="f">
                <v:textbox inset="0,0,0,0">
                  <w:txbxContent>
                    <w:p w14:paraId="12195057" w14:textId="6F50510C" w:rsidR="0020658C" w:rsidRPr="00424FDA" w:rsidRDefault="0020658C" w:rsidP="0020658C">
                      <w:pPr>
                        <w:pStyle w:val="Caption"/>
                        <w:rPr>
                          <w:sz w:val="24"/>
                          <w:lang w:val="en-US"/>
                        </w:rPr>
                      </w:pPr>
                      <w:bookmarkStart w:id="189" w:name="_Ref106005542"/>
                      <w:r w:rsidRPr="0020658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5</w:t>
                      </w:r>
                      <w:r w:rsidR="00543048">
                        <w:rPr>
                          <w:lang w:val="en-US"/>
                        </w:rPr>
                        <w:fldChar w:fldCharType="end"/>
                      </w:r>
                      <w:bookmarkEnd w:id="189"/>
                      <w:r w:rsidRPr="0020658C">
                        <w:rPr>
                          <w:lang w:val="en-US"/>
                        </w:rPr>
                        <w:t>.</w:t>
                      </w:r>
                      <w:r w:rsidRPr="005E4BCF">
                        <w:rPr>
                          <w:lang w:val="en-US"/>
                        </w:rPr>
                        <w:t xml:space="preserve"> </w:t>
                      </w:r>
                      <w:proofErr w:type="spellStart"/>
                      <w:r w:rsidRPr="005E4BCF">
                        <w:rPr>
                          <w:lang w:val="en-US"/>
                        </w:rPr>
                        <w:t>NetOD</w:t>
                      </w:r>
                      <w:proofErr w:type="spellEnd"/>
                      <w:r>
                        <w:rPr>
                          <w:lang w:val="en-US"/>
                        </w:rPr>
                        <w:t xml:space="preserve"> found using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w:t>
                      </w:r>
                      <w:r w:rsidRPr="005E4BCF">
                        <w:rPr>
                          <w:lang w:val="en-US"/>
                        </w:rPr>
                        <w:t>o</w:t>
                      </w:r>
                      <w:r>
                        <w:rPr>
                          <w:lang w:val="en-US"/>
                        </w:rPr>
                        <w:t xml:space="preserve">f all films for all doses and all color channels. There were eight films per dose. </w:t>
                      </w:r>
                    </w:p>
                    <w:p w14:paraId="21360C92" w14:textId="702BE6A1" w:rsidR="0020658C" w:rsidRPr="007E1972" w:rsidRDefault="0020658C" w:rsidP="0020658C">
                      <w:pPr>
                        <w:pStyle w:val="Caption"/>
                        <w:rPr>
                          <w:noProof/>
                          <w:sz w:val="24"/>
                          <w:lang w:val="en-US"/>
                        </w:rPr>
                      </w:pPr>
                    </w:p>
                  </w:txbxContent>
                </v:textbox>
                <w10:wrap type="tight" anchorx="margin"/>
              </v:shape>
            </w:pict>
          </mc:Fallback>
        </mc:AlternateContent>
      </w:r>
      <w:r w:rsidR="00861B0C">
        <w:rPr>
          <w:noProof/>
        </w:rPr>
        <w:drawing>
          <wp:anchor distT="0" distB="0" distL="114300" distR="114300" simplePos="0" relativeHeight="251658328" behindDoc="1" locked="0" layoutInCell="1" allowOverlap="1" wp14:anchorId="55542B4B" wp14:editId="60D75A35">
            <wp:simplePos x="0" y="0"/>
            <wp:positionH relativeFrom="margin">
              <wp:posOffset>-1270</wp:posOffset>
            </wp:positionH>
            <wp:positionV relativeFrom="paragraph">
              <wp:posOffset>0</wp:posOffset>
            </wp:positionV>
            <wp:extent cx="5943600" cy="6015355"/>
            <wp:effectExtent l="0" t="0" r="0" b="4445"/>
            <wp:wrapTight wrapText="bothSides">
              <wp:wrapPolygon edited="0">
                <wp:start x="0" y="0"/>
                <wp:lineTo x="0" y="21548"/>
                <wp:lineTo x="21531" y="21548"/>
                <wp:lineTo x="21531" y="0"/>
                <wp:lineTo x="0" y="0"/>
              </wp:wrapPolygon>
            </wp:wrapTight>
            <wp:docPr id="74" name="Picture 7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with medium confidence"/>
                    <pic:cNvPicPr/>
                  </pic:nvPicPr>
                  <pic:blipFill rotWithShape="1">
                    <a:blip r:embed="rId63" cstate="print">
                      <a:extLst>
                        <a:ext uri="{28A0092B-C50C-407E-A947-70E740481C1C}">
                          <a14:useLocalDpi xmlns:a14="http://schemas.microsoft.com/office/drawing/2010/main" val="0"/>
                        </a:ext>
                      </a:extLst>
                    </a:blip>
                    <a:srcRect t="8621"/>
                    <a:stretch/>
                  </pic:blipFill>
                  <pic:spPr bwMode="auto">
                    <a:xfrm>
                      <a:off x="0" y="0"/>
                      <a:ext cx="5943600" cy="6015355"/>
                    </a:xfrm>
                    <a:prstGeom prst="rect">
                      <a:avLst/>
                    </a:prstGeom>
                    <a:ln>
                      <a:noFill/>
                    </a:ln>
                    <a:extLst>
                      <a:ext uri="{53640926-AAD7-44D8-BBD7-CCE9431645EC}">
                        <a14:shadowObscured xmlns:a14="http://schemas.microsoft.com/office/drawing/2010/main"/>
                      </a:ext>
                    </a:extLst>
                  </pic:spPr>
                </pic:pic>
              </a:graphicData>
            </a:graphic>
          </wp:anchor>
        </w:drawing>
      </w:r>
      <w:r w:rsidR="009424E6">
        <w:rPr>
          <w:lang w:val="en-US"/>
        </w:rPr>
        <w:t>The last criteri</w:t>
      </w:r>
      <w:r w:rsidR="00D70063">
        <w:rPr>
          <w:lang w:val="en-US"/>
        </w:rPr>
        <w:t>um</w:t>
      </w:r>
      <w:r w:rsidR="009424E6">
        <w:rPr>
          <w:lang w:val="en-US"/>
        </w:rPr>
        <w:t xml:space="preserve"> for choosing color channel </w:t>
      </w:r>
      <w:r w:rsidR="00D9761C">
        <w:rPr>
          <w:lang w:val="en-US"/>
        </w:rPr>
        <w:t>w</w:t>
      </w:r>
      <w:r w:rsidR="00FE3779">
        <w:rPr>
          <w:lang w:val="en-US"/>
        </w:rPr>
        <w:t xml:space="preserve">as the goodness of fit </w:t>
      </w:r>
      <w:r w:rsidR="00613124">
        <w:rPr>
          <w:lang w:val="en-US"/>
        </w:rPr>
        <w:t>quantity</w:t>
      </w:r>
      <w:r w:rsidR="00FE3779">
        <w:rPr>
          <w:lang w:val="en-US"/>
        </w:rPr>
        <w:t xml:space="preserve"> </w:t>
      </w:r>
      <w:r w:rsidR="007060CE">
        <w:rPr>
          <w:lang w:val="en-US"/>
        </w:rPr>
        <w:t>MSE found</w:t>
      </w:r>
      <w:r w:rsidR="00613124">
        <w:rPr>
          <w:lang w:val="en-US"/>
        </w:rPr>
        <w:t xml:space="preserve"> after fitting </w:t>
      </w:r>
      <w:r w:rsidR="00D9761C">
        <w:rPr>
          <w:lang w:val="en-US"/>
        </w:rPr>
        <w:t xml:space="preserve">equation </w:t>
      </w:r>
      <w:r w:rsidR="00D9761C">
        <w:rPr>
          <w:lang w:val="en-US"/>
        </w:rPr>
        <w:fldChar w:fldCharType="begin"/>
      </w:r>
      <w:r w:rsidR="00D9761C">
        <w:rPr>
          <w:lang w:val="en-US"/>
        </w:rPr>
        <w:instrText xml:space="preserve"> REF _Ref101268144 \h </w:instrText>
      </w:r>
      <w:r w:rsidR="00613124">
        <w:rPr>
          <w:lang w:val="en-US"/>
        </w:rPr>
        <w:instrText xml:space="preserve"> \* MERGEFORMAT </w:instrText>
      </w:r>
      <w:r w:rsidR="00D9761C">
        <w:rPr>
          <w:lang w:val="en-US"/>
        </w:rPr>
      </w:r>
      <w:r w:rsidR="00D9761C">
        <w:rPr>
          <w:lang w:val="en-US"/>
        </w:rPr>
        <w:fldChar w:fldCharType="separate"/>
      </w:r>
      <w:r w:rsidR="00E33FB0" w:rsidRPr="00E33FB0">
        <w:rPr>
          <w:noProof/>
          <w:lang w:val="en-US"/>
        </w:rPr>
        <w:t>2</w:t>
      </w:r>
      <w:r w:rsidR="00E33FB0" w:rsidRPr="00E33FB0">
        <w:rPr>
          <w:noProof/>
          <w:lang w:val="en-US"/>
        </w:rPr>
        <w:noBreakHyphen/>
        <w:t>6</w:t>
      </w:r>
      <w:r w:rsidR="00D9761C">
        <w:rPr>
          <w:lang w:val="en-US"/>
        </w:rPr>
        <w:fldChar w:fldCharType="end"/>
      </w:r>
      <w:r w:rsidR="00613124">
        <w:rPr>
          <w:lang w:val="en-US"/>
        </w:rPr>
        <w:t xml:space="preserve"> with non-linear</w:t>
      </w:r>
      <w:r w:rsidR="007060CE">
        <w:rPr>
          <w:lang w:val="en-US"/>
        </w:rPr>
        <w:t xml:space="preserve"> regression. </w:t>
      </w:r>
      <w:r w:rsidR="00D70063">
        <w:rPr>
          <w:lang w:val="en-US"/>
        </w:rPr>
        <w:t>MSE was also used to find the optimal ROI size</w:t>
      </w:r>
      <w:r w:rsidR="00CD7C18">
        <w:rPr>
          <w:lang w:val="en-US"/>
        </w:rPr>
        <w:t xml:space="preserve">. The results can be seen in </w:t>
      </w:r>
      <w:r w:rsidR="00CD7C18">
        <w:rPr>
          <w:lang w:val="en-US"/>
        </w:rPr>
        <w:fldChar w:fldCharType="begin"/>
      </w:r>
      <w:r w:rsidR="00CD7C18">
        <w:rPr>
          <w:lang w:val="en-US"/>
        </w:rPr>
        <w:instrText xml:space="preserve"> REF _Ref105592309 \h </w:instrText>
      </w:r>
      <w:r w:rsidR="00CD7C18">
        <w:rPr>
          <w:lang w:val="en-US"/>
        </w:rPr>
      </w:r>
      <w:r w:rsidR="00CD7C18">
        <w:rPr>
          <w:lang w:val="en-US"/>
        </w:rPr>
        <w:fldChar w:fldCharType="separate"/>
      </w:r>
      <w:r w:rsidR="00380EB7" w:rsidRPr="00043E58">
        <w:rPr>
          <w:lang w:val="en-US"/>
        </w:rPr>
        <w:t xml:space="preserve">Table </w:t>
      </w:r>
      <w:r w:rsidR="00380EB7">
        <w:rPr>
          <w:noProof/>
          <w:lang w:val="en-US"/>
        </w:rPr>
        <w:t>3</w:t>
      </w:r>
      <w:r w:rsidR="00380EB7">
        <w:rPr>
          <w:lang w:val="en-US"/>
        </w:rPr>
        <w:noBreakHyphen/>
      </w:r>
      <w:r w:rsidR="00380EB7">
        <w:rPr>
          <w:noProof/>
          <w:lang w:val="en-US"/>
        </w:rPr>
        <w:t>1</w:t>
      </w:r>
      <w:r w:rsidR="00CD7C18">
        <w:rPr>
          <w:lang w:val="en-US"/>
        </w:rPr>
        <w:fldChar w:fldCharType="end"/>
      </w:r>
      <w:r w:rsidR="00CD7C18">
        <w:rPr>
          <w:lang w:val="en-US"/>
        </w:rPr>
        <w:t>.</w:t>
      </w:r>
      <w:r w:rsidR="00E803E2">
        <w:rPr>
          <w:lang w:val="en-US"/>
        </w:rPr>
        <w:t xml:space="preserve"> Because of a </w:t>
      </w:r>
      <w:r w:rsidR="003B36DA">
        <w:rPr>
          <w:lang w:val="en-US"/>
        </w:rPr>
        <w:t>split</w:t>
      </w:r>
      <w:r w:rsidR="00E803E2">
        <w:rPr>
          <w:lang w:val="en-US"/>
        </w:rPr>
        <w:t xml:space="preserve"> in film response, </w:t>
      </w:r>
      <w:r w:rsidR="002D7BEE">
        <w:rPr>
          <w:lang w:val="en-US"/>
        </w:rPr>
        <w:t>the films were separated into low and high responding films before being fitted</w:t>
      </w:r>
      <w:r w:rsidR="00CB7EBC">
        <w:rPr>
          <w:lang w:val="en-US"/>
        </w:rPr>
        <w:t xml:space="preserve">, and the </w:t>
      </w:r>
      <w:r w:rsidR="002F18EE">
        <w:rPr>
          <w:lang w:val="en-US"/>
        </w:rPr>
        <w:t>MSE of high and low response films was summed</w:t>
      </w:r>
      <w:r w:rsidR="002D7BEE">
        <w:rPr>
          <w:lang w:val="en-US"/>
        </w:rPr>
        <w:t>.</w:t>
      </w:r>
      <w:r w:rsidR="00547FDF">
        <w:rPr>
          <w:lang w:val="en-US"/>
        </w:rPr>
        <w:t xml:space="preserve"> </w:t>
      </w:r>
      <w:r w:rsidR="00FA4091">
        <w:rPr>
          <w:lang w:val="en-US"/>
        </w:rPr>
        <w:t>T</w:t>
      </w:r>
      <w:r w:rsidR="00CD7C18">
        <w:rPr>
          <w:lang w:val="en-US"/>
        </w:rPr>
        <w:t xml:space="preserve">he optimal </w:t>
      </w:r>
      <w:r w:rsidR="005B1D08">
        <w:rPr>
          <w:lang w:val="en-US"/>
        </w:rPr>
        <w:t>protocol thus proved to be a combination</w:t>
      </w:r>
      <w:r w:rsidR="00CD7C18">
        <w:rPr>
          <w:lang w:val="en-US"/>
        </w:rPr>
        <w:t xml:space="preserve"> of</w:t>
      </w:r>
      <w:r w:rsidR="003D7DC9">
        <w:rPr>
          <w:lang w:val="en-US"/>
        </w:rPr>
        <w:t xml:space="preserve"> a 3 x 3 mm</w:t>
      </w:r>
      <w:r w:rsidR="003D7DC9">
        <w:rPr>
          <w:vertAlign w:val="superscript"/>
          <w:lang w:val="en-US"/>
        </w:rPr>
        <w:t>2</w:t>
      </w:r>
      <w:r w:rsidR="00CD7C18">
        <w:rPr>
          <w:lang w:val="en-US"/>
        </w:rPr>
        <w:t xml:space="preserve"> ROI and</w:t>
      </w:r>
      <w:r w:rsidR="003D7DC9">
        <w:rPr>
          <w:lang w:val="en-US"/>
        </w:rPr>
        <w:t xml:space="preserve"> RED</w:t>
      </w:r>
      <w:r w:rsidR="00CD7C18">
        <w:rPr>
          <w:lang w:val="en-US"/>
        </w:rPr>
        <w:t xml:space="preserve"> color</w:t>
      </w:r>
      <w:r w:rsidR="003D7DC9">
        <w:rPr>
          <w:lang w:val="en-US"/>
        </w:rPr>
        <w:t xml:space="preserve"> channel</w:t>
      </w:r>
      <w:r w:rsidR="0009675C">
        <w:rPr>
          <w:lang w:val="en-US"/>
        </w:rPr>
        <w:t>.</w:t>
      </w:r>
      <w:r w:rsidR="00CB7EBC">
        <w:rPr>
          <w:lang w:val="en-US"/>
        </w:rPr>
        <w:t xml:space="preserve"> </w:t>
      </w:r>
      <w:r w:rsidR="0009675C">
        <w:rPr>
          <w:lang w:val="en-US"/>
        </w:rPr>
        <w:t xml:space="preserve"> </w:t>
      </w:r>
    </w:p>
    <w:p w14:paraId="073C8B71" w14:textId="49520CE4" w:rsidR="00A743AB" w:rsidRDefault="001E7C4F" w:rsidP="004D7B5D">
      <w:pPr>
        <w:pStyle w:val="Caption"/>
        <w:keepNext/>
        <w:spacing w:line="360" w:lineRule="auto"/>
        <w:rPr>
          <w:lang w:val="en-US"/>
        </w:rPr>
      </w:pPr>
      <w:bookmarkStart w:id="190" w:name="_Ref105592309"/>
      <w:r w:rsidRPr="00043E58">
        <w:rPr>
          <w:lang w:val="en-US"/>
        </w:rPr>
        <w:lastRenderedPageBreak/>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3</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1</w:t>
      </w:r>
      <w:r w:rsidR="00526C25">
        <w:rPr>
          <w:lang w:val="en-US"/>
        </w:rPr>
        <w:fldChar w:fldCharType="end"/>
      </w:r>
      <w:bookmarkEnd w:id="190"/>
      <w:r w:rsidRPr="00043E58">
        <w:rPr>
          <w:lang w:val="en-US"/>
        </w:rPr>
        <w:t xml:space="preserve">. </w:t>
      </w:r>
      <w:r>
        <w:rPr>
          <w:lang w:val="en-US"/>
        </w:rPr>
        <w:t>MSE</w:t>
      </w:r>
      <w:r w:rsidR="0082547E">
        <w:rPr>
          <w:lang w:val="en-US"/>
        </w:rPr>
        <w:t xml:space="preserve"> found after</w:t>
      </w:r>
      <w:r w:rsidR="00273FB8">
        <w:rPr>
          <w:lang w:val="en-US"/>
        </w:rPr>
        <w:t xml:space="preserve"> non-linear</w:t>
      </w:r>
      <w:r w:rsidR="0082547E">
        <w:rPr>
          <w:lang w:val="en-US"/>
        </w:rPr>
        <w:t xml:space="preserve"> fitting</w:t>
      </w:r>
      <w:r w:rsidR="00273FB8">
        <w:rPr>
          <w:lang w:val="en-US"/>
        </w:rPr>
        <w:t xml:space="preserve"> of</w:t>
      </w:r>
      <w:r w:rsidR="0082547E">
        <w:rPr>
          <w:lang w:val="en-US"/>
        </w:rPr>
        <w:t xml:space="preserve"> equation </w:t>
      </w:r>
      <w:r w:rsidR="0082547E">
        <w:rPr>
          <w:lang w:val="en-US"/>
        </w:rPr>
        <w:fldChar w:fldCharType="begin"/>
      </w:r>
      <w:r w:rsidR="0082547E">
        <w:rPr>
          <w:lang w:val="en-US"/>
        </w:rPr>
        <w:instrText xml:space="preserve"> REF _Ref101268144 \h </w:instrText>
      </w:r>
      <w:r w:rsidR="0082547E">
        <w:rPr>
          <w:lang w:val="en-US"/>
        </w:rPr>
      </w:r>
      <w:r w:rsidR="0082547E">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sidR="0082547E">
        <w:rPr>
          <w:lang w:val="en-US"/>
        </w:rPr>
        <w:fldChar w:fldCharType="end"/>
      </w:r>
      <w:r>
        <w:rPr>
          <w:lang w:val="en-US"/>
        </w:rPr>
        <w:t xml:space="preserve"> for different color channels </w:t>
      </w:r>
      <w:r w:rsidRPr="0009675C">
        <w:rPr>
          <w:lang w:val="en-US"/>
        </w:rPr>
        <w:t>and ROI’s. The values are separated into high and low, because of the film-to-film variation.</w:t>
      </w:r>
      <w:r w:rsidR="0013677D" w:rsidRPr="0009675C">
        <w:rPr>
          <w:lang w:val="en-US"/>
        </w:rPr>
        <w:t xml:space="preserve"> The combination of color channel and ROI size </w:t>
      </w:r>
      <w:r w:rsidR="00A736B8" w:rsidRPr="0009675C">
        <w:rPr>
          <w:lang w:val="en-US"/>
        </w:rPr>
        <w:t xml:space="preserve">giving the lowest total MSE is marked in orange. </w:t>
      </w:r>
      <w:r w:rsidRPr="0009675C">
        <w:rPr>
          <w:lang w:val="en-US"/>
        </w:rPr>
        <w:t xml:space="preserve"> </w:t>
      </w:r>
    </w:p>
    <w:tbl>
      <w:tblPr>
        <w:tblStyle w:val="TableGrid"/>
        <w:tblW w:w="0" w:type="auto"/>
        <w:tblLook w:val="04A0" w:firstRow="1" w:lastRow="0" w:firstColumn="1" w:lastColumn="0" w:noHBand="0" w:noVBand="1"/>
      </w:tblPr>
      <w:tblGrid>
        <w:gridCol w:w="2342"/>
        <w:gridCol w:w="2336"/>
        <w:gridCol w:w="2336"/>
        <w:gridCol w:w="2336"/>
      </w:tblGrid>
      <w:tr w:rsidR="0042212F" w14:paraId="7EE5986B" w14:textId="77777777" w:rsidTr="0080381A">
        <w:tc>
          <w:tcPr>
            <w:tcW w:w="2394" w:type="dxa"/>
            <w:tcBorders>
              <w:bottom w:val="single" w:sz="4" w:space="0" w:color="auto"/>
              <w:right w:val="single" w:sz="4" w:space="0" w:color="auto"/>
            </w:tcBorders>
          </w:tcPr>
          <w:p w14:paraId="4D7B3AAE" w14:textId="77777777" w:rsidR="0042212F" w:rsidRDefault="0042212F" w:rsidP="0080381A">
            <w:r>
              <w:t>MSE (Low + High)</w:t>
            </w:r>
          </w:p>
        </w:tc>
        <w:tc>
          <w:tcPr>
            <w:tcW w:w="2394" w:type="dxa"/>
            <w:tcBorders>
              <w:left w:val="single" w:sz="4" w:space="0" w:color="auto"/>
              <w:bottom w:val="single" w:sz="4" w:space="0" w:color="auto"/>
            </w:tcBorders>
          </w:tcPr>
          <w:p w14:paraId="0B870E6A" w14:textId="77777777" w:rsidR="0042212F" w:rsidRDefault="0042212F" w:rsidP="0080381A">
            <w:r>
              <w:t>ROI (mm</w:t>
            </w:r>
            <w:r>
              <w:rPr>
                <w:vertAlign w:val="superscript"/>
              </w:rPr>
              <w:t>2</w:t>
            </w:r>
            <w:r>
              <w:t>)</w:t>
            </w:r>
          </w:p>
        </w:tc>
        <w:tc>
          <w:tcPr>
            <w:tcW w:w="2394" w:type="dxa"/>
            <w:tcBorders>
              <w:bottom w:val="single" w:sz="4" w:space="0" w:color="auto"/>
            </w:tcBorders>
          </w:tcPr>
          <w:p w14:paraId="5740ACE2" w14:textId="77777777" w:rsidR="0042212F" w:rsidRDefault="0042212F" w:rsidP="0080381A"/>
        </w:tc>
        <w:tc>
          <w:tcPr>
            <w:tcW w:w="2394" w:type="dxa"/>
            <w:tcBorders>
              <w:bottom w:val="single" w:sz="4" w:space="0" w:color="auto"/>
            </w:tcBorders>
          </w:tcPr>
          <w:p w14:paraId="673532AA" w14:textId="77777777" w:rsidR="0042212F" w:rsidRDefault="0042212F" w:rsidP="0080381A"/>
        </w:tc>
      </w:tr>
      <w:tr w:rsidR="006A0F70" w14:paraId="560D2827" w14:textId="77777777" w:rsidTr="0080381A">
        <w:tc>
          <w:tcPr>
            <w:tcW w:w="2394" w:type="dxa"/>
            <w:tcBorders>
              <w:top w:val="single" w:sz="4" w:space="0" w:color="auto"/>
              <w:bottom w:val="single" w:sz="4" w:space="0" w:color="auto"/>
              <w:right w:val="single" w:sz="4" w:space="0" w:color="auto"/>
            </w:tcBorders>
          </w:tcPr>
          <w:p w14:paraId="491539F4" w14:textId="77777777" w:rsidR="0042212F" w:rsidRPr="00654109" w:rsidRDefault="0042212F" w:rsidP="0080381A">
            <w:r>
              <w:t>Color channel</w:t>
            </w:r>
          </w:p>
        </w:tc>
        <w:tc>
          <w:tcPr>
            <w:tcW w:w="2394" w:type="dxa"/>
            <w:tcBorders>
              <w:top w:val="single" w:sz="4" w:space="0" w:color="auto"/>
              <w:left w:val="single" w:sz="4" w:space="0" w:color="auto"/>
              <w:bottom w:val="single" w:sz="4" w:space="0" w:color="auto"/>
            </w:tcBorders>
          </w:tcPr>
          <w:p w14:paraId="4E5D33DC" w14:textId="77777777" w:rsidR="0042212F" w:rsidRPr="00654109" w:rsidRDefault="0042212F" w:rsidP="0080381A">
            <w:pPr>
              <w:rPr>
                <w:szCs w:val="24"/>
              </w:rPr>
            </w:pPr>
            <w:r w:rsidRPr="00654109">
              <w:rPr>
                <w:szCs w:val="24"/>
              </w:rPr>
              <w:t xml:space="preserve">2 x 2 </w:t>
            </w:r>
          </w:p>
        </w:tc>
        <w:tc>
          <w:tcPr>
            <w:tcW w:w="2394" w:type="dxa"/>
            <w:tcBorders>
              <w:top w:val="single" w:sz="4" w:space="0" w:color="auto"/>
              <w:bottom w:val="single" w:sz="4" w:space="0" w:color="auto"/>
            </w:tcBorders>
          </w:tcPr>
          <w:p w14:paraId="689B602D" w14:textId="77777777" w:rsidR="0042212F" w:rsidRPr="00654109" w:rsidRDefault="0042212F" w:rsidP="0080381A">
            <w:pPr>
              <w:rPr>
                <w:szCs w:val="24"/>
              </w:rPr>
            </w:pPr>
            <w:r w:rsidRPr="00654109">
              <w:rPr>
                <w:szCs w:val="24"/>
              </w:rPr>
              <w:t>3 x 3</w:t>
            </w:r>
          </w:p>
        </w:tc>
        <w:tc>
          <w:tcPr>
            <w:tcW w:w="2394" w:type="dxa"/>
            <w:tcBorders>
              <w:top w:val="single" w:sz="4" w:space="0" w:color="auto"/>
              <w:bottom w:val="single" w:sz="4" w:space="0" w:color="auto"/>
            </w:tcBorders>
          </w:tcPr>
          <w:p w14:paraId="2BC595B6" w14:textId="77777777" w:rsidR="0042212F" w:rsidRPr="00654109" w:rsidRDefault="0042212F" w:rsidP="0080381A">
            <w:pPr>
              <w:rPr>
                <w:szCs w:val="24"/>
              </w:rPr>
            </w:pPr>
            <w:r w:rsidRPr="00654109">
              <w:rPr>
                <w:szCs w:val="24"/>
              </w:rPr>
              <w:t>4 x 4</w:t>
            </w:r>
          </w:p>
        </w:tc>
      </w:tr>
      <w:tr w:rsidR="0042212F" w14:paraId="02A281CB" w14:textId="77777777" w:rsidTr="0080381A">
        <w:tc>
          <w:tcPr>
            <w:tcW w:w="2394" w:type="dxa"/>
            <w:tcBorders>
              <w:top w:val="single" w:sz="4" w:space="0" w:color="auto"/>
              <w:right w:val="single" w:sz="4" w:space="0" w:color="auto"/>
            </w:tcBorders>
          </w:tcPr>
          <w:p w14:paraId="51CA537B" w14:textId="77777777" w:rsidR="0042212F" w:rsidRDefault="0042212F" w:rsidP="0080381A">
            <w:r>
              <w:rPr>
                <w:color w:val="4472C4" w:themeColor="accent1"/>
              </w:rPr>
              <w:t>BLUE</w:t>
            </w:r>
          </w:p>
        </w:tc>
        <w:tc>
          <w:tcPr>
            <w:tcW w:w="2394" w:type="dxa"/>
            <w:tcBorders>
              <w:top w:val="single" w:sz="4" w:space="0" w:color="auto"/>
              <w:left w:val="single" w:sz="4" w:space="0" w:color="auto"/>
            </w:tcBorders>
          </w:tcPr>
          <w:p w14:paraId="59F1846D" w14:textId="77777777" w:rsidR="0042212F" w:rsidRPr="00654109" w:rsidRDefault="0042212F" w:rsidP="0042212F">
            <w:pPr>
              <w:jc w:val="center"/>
              <w:rPr>
                <w:szCs w:val="24"/>
              </w:rPr>
            </w:pPr>
            <w:r w:rsidRPr="00654109">
              <w:rPr>
                <w:szCs w:val="24"/>
              </w:rPr>
              <w:t>0.0428</w:t>
            </w:r>
          </w:p>
        </w:tc>
        <w:tc>
          <w:tcPr>
            <w:tcW w:w="2394" w:type="dxa"/>
            <w:tcBorders>
              <w:top w:val="single" w:sz="4" w:space="0" w:color="auto"/>
            </w:tcBorders>
          </w:tcPr>
          <w:p w14:paraId="21723546" w14:textId="77777777" w:rsidR="0042212F" w:rsidRPr="00654109" w:rsidRDefault="0042212F" w:rsidP="0042212F">
            <w:pPr>
              <w:jc w:val="center"/>
              <w:rPr>
                <w:szCs w:val="24"/>
              </w:rPr>
            </w:pPr>
            <w:r w:rsidRPr="00654109">
              <w:rPr>
                <w:szCs w:val="24"/>
              </w:rPr>
              <w:t>0.0441</w:t>
            </w:r>
          </w:p>
        </w:tc>
        <w:tc>
          <w:tcPr>
            <w:tcW w:w="2394" w:type="dxa"/>
            <w:tcBorders>
              <w:top w:val="single" w:sz="4" w:space="0" w:color="auto"/>
            </w:tcBorders>
          </w:tcPr>
          <w:p w14:paraId="35727295" w14:textId="77777777" w:rsidR="0042212F" w:rsidRPr="00654109" w:rsidRDefault="0042212F" w:rsidP="0042212F">
            <w:pPr>
              <w:jc w:val="center"/>
              <w:rPr>
                <w:szCs w:val="24"/>
              </w:rPr>
            </w:pPr>
            <w:r w:rsidRPr="00654109">
              <w:rPr>
                <w:szCs w:val="24"/>
              </w:rPr>
              <w:t>0.0431</w:t>
            </w:r>
          </w:p>
        </w:tc>
      </w:tr>
      <w:tr w:rsidR="0042212F" w14:paraId="004065E1" w14:textId="77777777" w:rsidTr="0080381A">
        <w:tc>
          <w:tcPr>
            <w:tcW w:w="2394" w:type="dxa"/>
            <w:tcBorders>
              <w:right w:val="single" w:sz="4" w:space="0" w:color="auto"/>
            </w:tcBorders>
          </w:tcPr>
          <w:p w14:paraId="2F59FD0C" w14:textId="77777777" w:rsidR="0042212F" w:rsidRPr="00654109" w:rsidRDefault="0042212F" w:rsidP="0080381A">
            <w:pPr>
              <w:rPr>
                <w:color w:val="00B050"/>
              </w:rPr>
            </w:pPr>
            <w:r w:rsidRPr="00654109">
              <w:rPr>
                <w:color w:val="00B050"/>
              </w:rPr>
              <w:t>GREEN</w:t>
            </w:r>
          </w:p>
        </w:tc>
        <w:tc>
          <w:tcPr>
            <w:tcW w:w="2394" w:type="dxa"/>
            <w:tcBorders>
              <w:left w:val="single" w:sz="4" w:space="0" w:color="auto"/>
            </w:tcBorders>
          </w:tcPr>
          <w:p w14:paraId="2A4D86F6" w14:textId="77777777" w:rsidR="0042212F" w:rsidRPr="00654109" w:rsidRDefault="0042212F" w:rsidP="0042212F">
            <w:pPr>
              <w:jc w:val="center"/>
              <w:rPr>
                <w:szCs w:val="24"/>
              </w:rPr>
            </w:pPr>
            <w:r w:rsidRPr="00654109">
              <w:rPr>
                <w:szCs w:val="24"/>
              </w:rPr>
              <w:t>0.163</w:t>
            </w:r>
          </w:p>
        </w:tc>
        <w:tc>
          <w:tcPr>
            <w:tcW w:w="2394" w:type="dxa"/>
          </w:tcPr>
          <w:p w14:paraId="7B3F4E6D" w14:textId="77777777" w:rsidR="0042212F" w:rsidRPr="00654109" w:rsidRDefault="0042212F" w:rsidP="0042212F">
            <w:pPr>
              <w:jc w:val="center"/>
              <w:rPr>
                <w:szCs w:val="24"/>
              </w:rPr>
            </w:pPr>
            <w:r w:rsidRPr="00654109">
              <w:rPr>
                <w:szCs w:val="24"/>
              </w:rPr>
              <w:t>0.0160</w:t>
            </w:r>
          </w:p>
        </w:tc>
        <w:tc>
          <w:tcPr>
            <w:tcW w:w="2394" w:type="dxa"/>
          </w:tcPr>
          <w:p w14:paraId="46B09B3E" w14:textId="77777777" w:rsidR="0042212F" w:rsidRPr="00654109" w:rsidRDefault="0042212F" w:rsidP="0042212F">
            <w:pPr>
              <w:jc w:val="center"/>
              <w:rPr>
                <w:szCs w:val="24"/>
              </w:rPr>
            </w:pPr>
            <w:r w:rsidRPr="00654109">
              <w:rPr>
                <w:szCs w:val="24"/>
              </w:rPr>
              <w:t>0.0163</w:t>
            </w:r>
          </w:p>
        </w:tc>
      </w:tr>
      <w:tr w:rsidR="0042212F" w14:paraId="40DD6DF3" w14:textId="77777777" w:rsidTr="006A0F70">
        <w:tc>
          <w:tcPr>
            <w:tcW w:w="2394" w:type="dxa"/>
            <w:tcBorders>
              <w:right w:val="single" w:sz="4" w:space="0" w:color="auto"/>
            </w:tcBorders>
          </w:tcPr>
          <w:p w14:paraId="41911FBC" w14:textId="77777777" w:rsidR="0042212F" w:rsidRPr="00654109" w:rsidRDefault="0042212F" w:rsidP="0080381A">
            <w:pPr>
              <w:rPr>
                <w:color w:val="FF0000"/>
              </w:rPr>
            </w:pPr>
            <w:r w:rsidRPr="00654109">
              <w:rPr>
                <w:color w:val="FF0000"/>
              </w:rPr>
              <w:t>RED</w:t>
            </w:r>
          </w:p>
        </w:tc>
        <w:tc>
          <w:tcPr>
            <w:tcW w:w="2394" w:type="dxa"/>
            <w:tcBorders>
              <w:left w:val="single" w:sz="4" w:space="0" w:color="auto"/>
            </w:tcBorders>
          </w:tcPr>
          <w:p w14:paraId="777B5593" w14:textId="77777777" w:rsidR="0042212F" w:rsidRPr="00654109" w:rsidRDefault="0042212F" w:rsidP="0042212F">
            <w:pPr>
              <w:jc w:val="center"/>
              <w:rPr>
                <w:szCs w:val="24"/>
              </w:rPr>
            </w:pPr>
            <w:r w:rsidRPr="00654109">
              <w:rPr>
                <w:szCs w:val="24"/>
              </w:rPr>
              <w:t>0.127</w:t>
            </w:r>
          </w:p>
        </w:tc>
        <w:tc>
          <w:tcPr>
            <w:tcW w:w="2394" w:type="dxa"/>
            <w:shd w:val="clear" w:color="auto" w:fill="ED7D31" w:themeFill="accent2"/>
          </w:tcPr>
          <w:p w14:paraId="518ECE4E" w14:textId="22D08A7D" w:rsidR="0042212F" w:rsidRPr="00654109" w:rsidRDefault="0042212F" w:rsidP="0042212F">
            <w:pPr>
              <w:jc w:val="center"/>
              <w:rPr>
                <w:szCs w:val="24"/>
              </w:rPr>
            </w:pPr>
            <w:r w:rsidRPr="00654109">
              <w:rPr>
                <w:szCs w:val="24"/>
              </w:rPr>
              <w:t>0.012</w:t>
            </w:r>
            <w:r w:rsidR="007825E8">
              <w:rPr>
                <w:szCs w:val="24"/>
              </w:rPr>
              <w:t>2</w:t>
            </w:r>
          </w:p>
        </w:tc>
        <w:tc>
          <w:tcPr>
            <w:tcW w:w="2394" w:type="dxa"/>
          </w:tcPr>
          <w:p w14:paraId="6E8D615F" w14:textId="77777777" w:rsidR="0042212F" w:rsidRPr="00654109" w:rsidRDefault="0042212F" w:rsidP="0042212F">
            <w:pPr>
              <w:jc w:val="center"/>
              <w:rPr>
                <w:szCs w:val="24"/>
              </w:rPr>
            </w:pPr>
            <w:r w:rsidRPr="00654109">
              <w:rPr>
                <w:szCs w:val="24"/>
              </w:rPr>
              <w:t>0.0124</w:t>
            </w:r>
          </w:p>
        </w:tc>
      </w:tr>
      <w:tr w:rsidR="0042212F" w14:paraId="67B4ADD9" w14:textId="77777777" w:rsidTr="0080381A">
        <w:tc>
          <w:tcPr>
            <w:tcW w:w="2394" w:type="dxa"/>
            <w:tcBorders>
              <w:right w:val="single" w:sz="4" w:space="0" w:color="auto"/>
            </w:tcBorders>
          </w:tcPr>
          <w:p w14:paraId="09CFE79C" w14:textId="77777777" w:rsidR="0042212F" w:rsidRPr="00654109" w:rsidRDefault="0042212F" w:rsidP="0080381A">
            <w:pPr>
              <w:rPr>
                <w:color w:val="595959" w:themeColor="text1" w:themeTint="A6"/>
              </w:rPr>
            </w:pPr>
            <w:r w:rsidRPr="00654109">
              <w:rPr>
                <w:color w:val="595959" w:themeColor="text1" w:themeTint="A6"/>
              </w:rPr>
              <w:t>GREY</w:t>
            </w:r>
          </w:p>
        </w:tc>
        <w:tc>
          <w:tcPr>
            <w:tcW w:w="2394" w:type="dxa"/>
            <w:tcBorders>
              <w:left w:val="single" w:sz="4" w:space="0" w:color="auto"/>
            </w:tcBorders>
          </w:tcPr>
          <w:p w14:paraId="07F50778" w14:textId="77777777" w:rsidR="0042212F" w:rsidRPr="00654109" w:rsidRDefault="0042212F" w:rsidP="0042212F">
            <w:pPr>
              <w:jc w:val="center"/>
              <w:rPr>
                <w:szCs w:val="24"/>
              </w:rPr>
            </w:pPr>
            <w:r w:rsidRPr="00654109">
              <w:rPr>
                <w:szCs w:val="24"/>
              </w:rPr>
              <w:t>0.194</w:t>
            </w:r>
          </w:p>
        </w:tc>
        <w:tc>
          <w:tcPr>
            <w:tcW w:w="2394" w:type="dxa"/>
          </w:tcPr>
          <w:p w14:paraId="5E2C381F" w14:textId="77777777" w:rsidR="0042212F" w:rsidRPr="00654109" w:rsidRDefault="0042212F" w:rsidP="0042212F">
            <w:pPr>
              <w:jc w:val="center"/>
              <w:rPr>
                <w:szCs w:val="24"/>
              </w:rPr>
            </w:pPr>
            <w:r w:rsidRPr="00654109">
              <w:rPr>
                <w:szCs w:val="24"/>
              </w:rPr>
              <w:t>0.0190</w:t>
            </w:r>
          </w:p>
        </w:tc>
        <w:tc>
          <w:tcPr>
            <w:tcW w:w="2394" w:type="dxa"/>
          </w:tcPr>
          <w:p w14:paraId="6171D992" w14:textId="77777777" w:rsidR="0042212F" w:rsidRPr="00654109" w:rsidRDefault="0042212F" w:rsidP="0042212F">
            <w:pPr>
              <w:jc w:val="center"/>
              <w:rPr>
                <w:szCs w:val="24"/>
              </w:rPr>
            </w:pPr>
            <w:r w:rsidRPr="00654109">
              <w:rPr>
                <w:szCs w:val="24"/>
              </w:rPr>
              <w:t>0.0193</w:t>
            </w:r>
          </w:p>
        </w:tc>
      </w:tr>
    </w:tbl>
    <w:p w14:paraId="6F3CC571" w14:textId="77777777" w:rsidR="00EB3D1F" w:rsidRDefault="00EB3D1F" w:rsidP="00861B0C">
      <w:pPr>
        <w:rPr>
          <w:lang w:val="en-US"/>
        </w:rPr>
      </w:pPr>
    </w:p>
    <w:p w14:paraId="73A7B9BB" w14:textId="042AD559" w:rsidR="00C33CD5" w:rsidRDefault="00650C77" w:rsidP="00861B0C">
      <w:pPr>
        <w:rPr>
          <w:lang w:val="en-US"/>
        </w:rPr>
      </w:pPr>
      <w:r>
        <w:rPr>
          <w:lang w:val="en-US"/>
        </w:rPr>
        <w:fldChar w:fldCharType="begin"/>
      </w:r>
      <w:r>
        <w:rPr>
          <w:lang w:val="en-US"/>
        </w:rPr>
        <w:instrText xml:space="preserve"> REF _Ref103860902 \h </w:instrText>
      </w:r>
      <w:r w:rsidR="00725733">
        <w:rPr>
          <w:lang w:val="en-US"/>
        </w:rPr>
        <w:instrText xml:space="preserve"> \* MERGEFORMAT </w:instrText>
      </w:r>
      <w:r>
        <w:rPr>
          <w:lang w:val="en-US"/>
        </w:rPr>
      </w:r>
      <w:r>
        <w:rPr>
          <w:lang w:val="en-US"/>
        </w:rPr>
        <w:fldChar w:fldCharType="separate"/>
      </w:r>
      <w:r w:rsidR="00380EB7" w:rsidRPr="00043E58">
        <w:rPr>
          <w:lang w:val="en-US"/>
        </w:rPr>
        <w:t xml:space="preserve">Figure </w:t>
      </w:r>
      <w:r w:rsidR="00380EB7">
        <w:rPr>
          <w:noProof/>
          <w:lang w:val="en-US"/>
        </w:rPr>
        <w:t>3</w:t>
      </w:r>
      <w:r w:rsidR="00380EB7">
        <w:rPr>
          <w:noProof/>
          <w:lang w:val="en-US"/>
        </w:rPr>
        <w:noBreakHyphen/>
        <w:t>6</w:t>
      </w:r>
      <w:r>
        <w:rPr>
          <w:lang w:val="en-US"/>
        </w:rPr>
        <w:fldChar w:fldCharType="end"/>
      </w:r>
      <w:r>
        <w:rPr>
          <w:lang w:val="en-US"/>
        </w:rPr>
        <w:t xml:space="preserve"> shows the RED channel </w:t>
      </w:r>
      <w:proofErr w:type="spellStart"/>
      <w:r>
        <w:rPr>
          <w:lang w:val="en-US"/>
        </w:rPr>
        <w:t>netOD</w:t>
      </w:r>
      <w:proofErr w:type="spellEnd"/>
      <w:r>
        <w:rPr>
          <w:lang w:val="en-US"/>
        </w:rPr>
        <w:t xml:space="preserve"> data for high and low response </w:t>
      </w:r>
      <w:r w:rsidR="00725733">
        <w:rPr>
          <w:lang w:val="en-US"/>
        </w:rPr>
        <w:t xml:space="preserve">with </w:t>
      </w:r>
      <w:r w:rsidR="004F368F">
        <w:rPr>
          <w:lang w:val="en-US"/>
        </w:rPr>
        <w:t xml:space="preserve">the </w:t>
      </w:r>
      <w:r w:rsidR="00725733">
        <w:rPr>
          <w:lang w:val="en-US"/>
        </w:rPr>
        <w:t>associated regression line</w:t>
      </w:r>
      <w:r w:rsidR="004F368F">
        <w:rPr>
          <w:lang w:val="en-US"/>
        </w:rPr>
        <w:t>.</w:t>
      </w:r>
      <w:r w:rsidR="00FB710C">
        <w:rPr>
          <w:lang w:val="en-US"/>
        </w:rPr>
        <w:t xml:space="preserve"> The fit was based on 42 high response films and 22 low response films</w:t>
      </w:r>
      <w:r w:rsidR="00993A4C">
        <w:rPr>
          <w:lang w:val="en-US"/>
        </w:rPr>
        <w:t xml:space="preserve"> and resulted in the </w:t>
      </w:r>
      <w:r w:rsidR="00C33CD5">
        <w:rPr>
          <w:lang w:val="en-US"/>
        </w:rPr>
        <w:t>following dose models</w:t>
      </w:r>
      <w:r w:rsidR="004F368F">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F7186" w14:paraId="4F3FD2F0" w14:textId="77777777" w:rsidTr="0023201F">
        <w:tc>
          <w:tcPr>
            <w:tcW w:w="8815" w:type="dxa"/>
          </w:tcPr>
          <w:p w14:paraId="1B8659BF" w14:textId="41D50B82" w:rsidR="000F7186" w:rsidRPr="000F7186" w:rsidRDefault="008573DA" w:rsidP="004D7B5D">
            <w:pPr>
              <w:spacing w:line="360" w:lineRule="auto"/>
              <w:jc w:val="both"/>
              <w:rPr>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high</m:t>
                    </m:r>
                  </m:sub>
                </m:sSub>
                <m:r>
                  <w:rPr>
                    <w:rFonts w:ascii="Cambria Math" w:hAnsi="Cambria Math"/>
                    <w:lang w:val="en-US"/>
                  </w:rPr>
                  <m:t>=6.2±0.2⋅netOD+51±1⋅netO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2.96±0.05</m:t>
                    </m:r>
                  </m:sup>
                </m:sSup>
                <m:r>
                  <w:rPr>
                    <w:rFonts w:ascii="Cambria Math" w:hAnsi="Cambria Math"/>
                    <w:lang w:val="en-US"/>
                  </w:rPr>
                  <m:t xml:space="preserve"> </m:t>
                </m:r>
                <m:r>
                  <m:rPr>
                    <m:sty m:val="p"/>
                  </m:rPr>
                  <w:rPr>
                    <w:rFonts w:ascii="Cambria Math" w:hAnsi="Cambria Math"/>
                    <w:lang w:val="en-US"/>
                  </w:rPr>
                  <w:br/>
                </m:r>
              </m:oMath>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low</m:t>
                    </m:r>
                  </m:sub>
                </m:sSub>
                <m:r>
                  <w:rPr>
                    <w:rFonts w:ascii="Cambria Math" w:hAnsi="Cambria Math"/>
                    <w:lang w:val="en-US"/>
                  </w:rPr>
                  <m:t>=7.3±0.9⋅netOD+51±6⋅netO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2.6±0.2</m:t>
                    </m:r>
                  </m:sup>
                </m:sSup>
              </m:oMath>
            </m:oMathPara>
          </w:p>
        </w:tc>
        <w:bookmarkStart w:id="191" w:name="_Ref104297218"/>
        <w:tc>
          <w:tcPr>
            <w:tcW w:w="536" w:type="dxa"/>
          </w:tcPr>
          <w:p w14:paraId="0C2DAC83" w14:textId="1552DB77" w:rsidR="000F7186" w:rsidRDefault="000F7186" w:rsidP="004D7B5D">
            <w:pPr>
              <w:spacing w:line="360" w:lineRule="auto"/>
            </w:pPr>
            <w:r>
              <w:fldChar w:fldCharType="begin"/>
            </w:r>
            <w:r>
              <w:instrText xml:space="preserve"> STYLEREF 1 \s </w:instrText>
            </w:r>
            <w:r>
              <w:fldChar w:fldCharType="separate"/>
            </w:r>
            <w:r w:rsidR="00321AB3">
              <w:rPr>
                <w:noProof/>
              </w:rPr>
              <w:t>3</w:t>
            </w:r>
            <w:r>
              <w:fldChar w:fldCharType="end"/>
            </w:r>
            <w:r>
              <w:noBreakHyphen/>
            </w:r>
            <w:r>
              <w:fldChar w:fldCharType="begin"/>
            </w:r>
            <w:r>
              <w:instrText xml:space="preserve"> SEQ Equation \* ARABIC \s 1 </w:instrText>
            </w:r>
            <w:r>
              <w:fldChar w:fldCharType="separate"/>
            </w:r>
            <w:r w:rsidR="00321AB3">
              <w:rPr>
                <w:noProof/>
              </w:rPr>
              <w:t>3</w:t>
            </w:r>
            <w:r>
              <w:fldChar w:fldCharType="end"/>
            </w:r>
            <w:bookmarkEnd w:id="191"/>
          </w:p>
        </w:tc>
      </w:tr>
    </w:tbl>
    <w:p w14:paraId="6EA97CB8" w14:textId="415C9DC5" w:rsidR="0023201F" w:rsidRPr="00CE1726" w:rsidRDefault="0070582E" w:rsidP="0023201F">
      <w:pPr>
        <w:spacing w:line="360" w:lineRule="auto"/>
        <w:rPr>
          <w:lang w:val="en-US"/>
        </w:rPr>
      </w:pPr>
      <w:r>
        <w:rPr>
          <w:lang w:val="en-US"/>
        </w:rPr>
        <w:t>The high</w:t>
      </w:r>
      <w:r w:rsidR="00B82A11">
        <w:rPr>
          <w:lang w:val="en-US"/>
        </w:rPr>
        <w:t>er</w:t>
      </w:r>
      <w:r>
        <w:rPr>
          <w:lang w:val="en-US"/>
        </w:rPr>
        <w:t xml:space="preserve"> uncertainty of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low</m:t>
            </m:r>
          </m:sub>
        </m:sSub>
      </m:oMath>
      <w:r>
        <w:rPr>
          <w:rFonts w:eastAsiaTheme="minorEastAsia"/>
          <w:lang w:val="en-US"/>
        </w:rPr>
        <w:t xml:space="preserve"> </w:t>
      </w:r>
      <w:r w:rsidR="00B82A11">
        <w:rPr>
          <w:rFonts w:eastAsiaTheme="minorEastAsia"/>
          <w:lang w:val="en-US"/>
        </w:rPr>
        <w:t xml:space="preserve">compared to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D</m:t>
                </m:r>
              </m:e>
            </m:acc>
          </m:e>
          <m:sub>
            <m:r>
              <w:rPr>
                <w:rFonts w:ascii="Cambria Math" w:eastAsiaTheme="minorEastAsia" w:hAnsi="Cambria Math"/>
                <w:lang w:val="en-US"/>
              </w:rPr>
              <m:t>high</m:t>
            </m:r>
          </m:sub>
        </m:sSub>
      </m:oMath>
      <w:r w:rsidR="00B82A11">
        <w:rPr>
          <w:rFonts w:eastAsiaTheme="minorEastAsia"/>
          <w:lang w:val="en-US"/>
        </w:rPr>
        <w:t xml:space="preserve"> was</w:t>
      </w:r>
      <w:r w:rsidR="0008074C">
        <w:rPr>
          <w:rFonts w:eastAsiaTheme="minorEastAsia"/>
          <w:lang w:val="en-US"/>
        </w:rPr>
        <w:t xml:space="preserve"> </w:t>
      </w:r>
      <w:r w:rsidR="00422891">
        <w:rPr>
          <w:rFonts w:eastAsiaTheme="minorEastAsia"/>
          <w:lang w:val="en-US"/>
        </w:rPr>
        <w:t>caused by the</w:t>
      </w:r>
      <w:r w:rsidR="00B82A11">
        <w:rPr>
          <w:rFonts w:eastAsiaTheme="minorEastAsia"/>
          <w:lang w:val="en-US"/>
        </w:rPr>
        <w:t xml:space="preserve"> low</w:t>
      </w:r>
      <w:r w:rsidR="00F525E9">
        <w:rPr>
          <w:rFonts w:eastAsiaTheme="minorEastAsia"/>
          <w:lang w:val="en-US"/>
        </w:rPr>
        <w:t>er</w:t>
      </w:r>
      <w:r w:rsidR="00B82A11">
        <w:rPr>
          <w:rFonts w:eastAsiaTheme="minorEastAsia"/>
          <w:lang w:val="en-US"/>
        </w:rPr>
        <w:t xml:space="preserve"> amount of low responding films (22), compared to the</w:t>
      </w:r>
      <w:r w:rsidR="00F525E9">
        <w:rPr>
          <w:rFonts w:eastAsiaTheme="minorEastAsia"/>
          <w:lang w:val="en-US"/>
        </w:rPr>
        <w:t xml:space="preserve"> high responding films (42).</w:t>
      </w:r>
      <w:r w:rsidR="00FA6DFC">
        <w:rPr>
          <w:rFonts w:eastAsiaTheme="minorEastAsia"/>
          <w:lang w:val="en-US"/>
        </w:rPr>
        <w:t xml:space="preserve"> An evaluation of the robustness of the model </w:t>
      </w:r>
      <w:r w:rsidR="007F3B37">
        <w:rPr>
          <w:rFonts w:eastAsiaTheme="minorEastAsia"/>
          <w:lang w:val="en-US"/>
        </w:rPr>
        <w:t xml:space="preserve">was done by </w:t>
      </w:r>
      <w:r w:rsidR="0004037C">
        <w:rPr>
          <w:rFonts w:eastAsiaTheme="minorEastAsia"/>
          <w:lang w:val="en-US"/>
        </w:rPr>
        <w:t xml:space="preserve">giving the non-linear regression algorithm a set of random starting points </w:t>
      </w:r>
      <w:r w:rsidR="006927A9">
        <w:rPr>
          <w:rFonts w:eastAsiaTheme="minorEastAsia"/>
          <w:lang w:val="en-US"/>
        </w:rPr>
        <w:t xml:space="preserve">as initial guesses for the fitting parameters </w:t>
      </w:r>
      <m:oMath>
        <m:r>
          <w:rPr>
            <w:rFonts w:ascii="Cambria Math" w:eastAsiaTheme="minorEastAsia" w:hAnsi="Cambria Math"/>
            <w:lang w:val="en-US"/>
          </w:rPr>
          <m:t>a</m:t>
        </m:r>
      </m:oMath>
      <w:r w:rsidR="00443E9D">
        <w:rPr>
          <w:rFonts w:eastAsiaTheme="minorEastAsia"/>
          <w:lang w:val="en-US"/>
        </w:rPr>
        <w:t xml:space="preserve"> </w:t>
      </w:r>
      <w:r w:rsidR="006927A9">
        <w:rPr>
          <w:rFonts w:eastAsiaTheme="minorEastAsia"/>
          <w:lang w:val="en-US"/>
        </w:rPr>
        <w:t xml:space="preserve">, b and n. </w:t>
      </w:r>
      <w:r w:rsidR="00443E9D">
        <w:rPr>
          <w:rFonts w:eastAsiaTheme="minorEastAsia"/>
          <w:lang w:val="en-US"/>
        </w:rPr>
        <w:t xml:space="preserve">The numbers were drawn from a </w:t>
      </w:r>
      <w:r w:rsidR="00AE313D">
        <w:rPr>
          <w:rFonts w:eastAsiaTheme="minorEastAsia"/>
          <w:lang w:val="en-US"/>
        </w:rPr>
        <w:t>normal distribution</w:t>
      </w:r>
      <w:r w:rsidR="009818AA">
        <w:rPr>
          <w:rFonts w:eastAsiaTheme="minorEastAsia"/>
          <w:lang w:val="en-US"/>
        </w:rPr>
        <w:t xml:space="preserve"> with</w:t>
      </w:r>
      <w:r w:rsidR="00AE313D">
        <w:rPr>
          <w:rFonts w:eastAsiaTheme="minorEastAsia"/>
          <w:lang w:val="en-US"/>
        </w:rPr>
        <w:t xml:space="preserve"> </w:t>
      </w:r>
      <m:oMath>
        <m:r>
          <w:rPr>
            <w:rFonts w:ascii="Cambria Math" w:eastAsiaTheme="minorEastAsia" w:hAnsi="Cambria Math"/>
            <w:lang w:val="en-US"/>
          </w:rPr>
          <m:t>μ=0</m:t>
        </m:r>
      </m:oMath>
      <w:r w:rsidR="009818A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r>
          <w:rPr>
            <w:rFonts w:ascii="Cambria Math" w:eastAsiaTheme="minorEastAsia" w:hAnsi="Cambria Math"/>
            <w:lang w:val="en-US"/>
          </w:rPr>
          <m:t>=1</m:t>
        </m:r>
      </m:oMath>
      <w:r w:rsidR="009818AA">
        <w:rPr>
          <w:rFonts w:eastAsiaTheme="minorEastAsia"/>
          <w:lang w:val="en-US"/>
        </w:rPr>
        <w:t xml:space="preserve">. </w:t>
      </w:r>
      <w:r w:rsidR="009E4AFA">
        <w:rPr>
          <w:rFonts w:eastAsiaTheme="minorEastAsia"/>
          <w:i/>
          <w:iCs/>
          <w:lang w:val="en-US"/>
        </w:rPr>
        <w:t xml:space="preserve">n </w:t>
      </w:r>
      <w:r w:rsidR="009E4AFA">
        <w:rPr>
          <w:rFonts w:eastAsiaTheme="minorEastAsia"/>
          <w:lang w:val="en-US"/>
        </w:rPr>
        <w:t>had</w:t>
      </w:r>
      <w:r w:rsidR="00077D25">
        <w:rPr>
          <w:rFonts w:eastAsiaTheme="minorEastAsia"/>
          <w:lang w:val="en-US"/>
        </w:rPr>
        <w:t xml:space="preserve"> to be a positive value.</w:t>
      </w:r>
      <w:r w:rsidR="00CE1726">
        <w:rPr>
          <w:rFonts w:eastAsiaTheme="minorEastAsia"/>
          <w:lang w:val="en-US"/>
        </w:rPr>
        <w:t xml:space="preserve"> </w:t>
      </w:r>
      <w:r w:rsidR="00CE1726">
        <w:rPr>
          <w:rFonts w:eastAsiaTheme="minorEastAsia"/>
          <w:lang w:val="en-US"/>
        </w:rPr>
        <w:fldChar w:fldCharType="begin"/>
      </w:r>
      <w:r w:rsidR="00CE1726">
        <w:rPr>
          <w:rFonts w:eastAsiaTheme="minorEastAsia"/>
          <w:lang w:val="en-US"/>
        </w:rPr>
        <w:instrText xml:space="preserve"> REF _Ref105596225 \h </w:instrText>
      </w:r>
      <w:r w:rsidR="00CE1726">
        <w:rPr>
          <w:rFonts w:eastAsiaTheme="minorEastAsia"/>
          <w:lang w:val="en-US"/>
        </w:rPr>
        <w:fldChar w:fldCharType="separate"/>
      </w:r>
      <w:r w:rsidR="007F0466">
        <w:rPr>
          <w:rFonts w:eastAsiaTheme="minorEastAsia"/>
          <w:b/>
          <w:bCs/>
          <w:lang w:val="en-US"/>
        </w:rPr>
        <w:fldChar w:fldCharType="begin"/>
      </w:r>
      <w:r w:rsidR="007F0466">
        <w:rPr>
          <w:rFonts w:eastAsiaTheme="minorEastAsia"/>
          <w:lang w:val="en-US"/>
        </w:rPr>
        <w:instrText xml:space="preserve"> REF _Ref107354793 \h </w:instrText>
      </w:r>
      <w:r w:rsidR="007F0466">
        <w:rPr>
          <w:rFonts w:eastAsiaTheme="minorEastAsia"/>
          <w:b/>
          <w:bCs/>
          <w:lang w:val="en-US"/>
        </w:rPr>
      </w:r>
      <w:r w:rsidR="007F0466">
        <w:rPr>
          <w:rFonts w:eastAsiaTheme="minorEastAsia"/>
          <w:b/>
          <w:bCs/>
          <w:lang w:val="en-US"/>
        </w:rPr>
        <w:fldChar w:fldCharType="separate"/>
      </w:r>
      <w:r w:rsidR="007F0466" w:rsidRPr="00C91726">
        <w:rPr>
          <w:lang w:val="en-US"/>
        </w:rPr>
        <w:t xml:space="preserve">Table </w:t>
      </w:r>
      <w:r w:rsidR="007F0466">
        <w:rPr>
          <w:noProof/>
          <w:lang w:val="en-US"/>
        </w:rPr>
        <w:t>7</w:t>
      </w:r>
      <w:r w:rsidR="007F0466">
        <w:rPr>
          <w:lang w:val="en-US"/>
        </w:rPr>
        <w:noBreakHyphen/>
      </w:r>
      <w:r w:rsidR="007F0466">
        <w:rPr>
          <w:noProof/>
          <w:lang w:val="en-US"/>
        </w:rPr>
        <w:t>4</w:t>
      </w:r>
      <w:r w:rsidR="007F0466">
        <w:rPr>
          <w:rFonts w:eastAsiaTheme="minorEastAsia"/>
          <w:b/>
          <w:bCs/>
          <w:lang w:val="en-US"/>
        </w:rPr>
        <w:fldChar w:fldCharType="end"/>
      </w:r>
      <w:r w:rsidR="007F0466">
        <w:rPr>
          <w:rFonts w:eastAsiaTheme="minorEastAsia"/>
          <w:b/>
          <w:bCs/>
          <w:lang w:val="en-US"/>
        </w:rPr>
        <w:t>.</w:t>
      </w:r>
      <w:r w:rsidR="00CE1726">
        <w:rPr>
          <w:rFonts w:eastAsiaTheme="minorEastAsia"/>
          <w:lang w:val="en-US"/>
        </w:rPr>
        <w:fldChar w:fldCharType="end"/>
      </w:r>
      <w:r w:rsidR="00CE1726">
        <w:rPr>
          <w:rFonts w:eastAsiaTheme="minorEastAsia"/>
          <w:lang w:val="en-US"/>
        </w:rPr>
        <w:t xml:space="preserve"> shows the </w:t>
      </w:r>
      <w:r w:rsidR="009D31E4">
        <w:rPr>
          <w:rFonts w:eastAsiaTheme="minorEastAsia"/>
          <w:lang w:val="en-US"/>
        </w:rPr>
        <w:t xml:space="preserve">resulting parameters after fitting. </w:t>
      </w:r>
      <w:r w:rsidR="00146513">
        <w:rPr>
          <w:rFonts w:eastAsiaTheme="minorEastAsia"/>
          <w:lang w:val="en-US"/>
        </w:rPr>
        <w:t xml:space="preserve">Only once did the algorithm return a nonsensical result. </w:t>
      </w:r>
    </w:p>
    <w:p w14:paraId="38C0CA9A" w14:textId="28D2C6A8" w:rsidR="0023201F" w:rsidRDefault="008A36B7" w:rsidP="0023201F">
      <w:pPr>
        <w:spacing w:line="360" w:lineRule="auto"/>
        <w:rPr>
          <w:lang w:val="en-US"/>
        </w:rPr>
      </w:pPr>
      <w:r>
        <w:rPr>
          <w:noProof/>
        </w:rPr>
        <w:lastRenderedPageBreak/>
        <w:drawing>
          <wp:anchor distT="0" distB="0" distL="114300" distR="114300" simplePos="0" relativeHeight="251658331" behindDoc="1" locked="0" layoutInCell="1" allowOverlap="1" wp14:anchorId="36C8DAA8" wp14:editId="183AD4F7">
            <wp:simplePos x="0" y="0"/>
            <wp:positionH relativeFrom="margin">
              <wp:posOffset>0</wp:posOffset>
            </wp:positionH>
            <wp:positionV relativeFrom="paragraph">
              <wp:posOffset>189865</wp:posOffset>
            </wp:positionV>
            <wp:extent cx="5236210" cy="3669665"/>
            <wp:effectExtent l="0" t="0" r="2540" b="6985"/>
            <wp:wrapTight wrapText="bothSides">
              <wp:wrapPolygon edited="0">
                <wp:start x="0" y="0"/>
                <wp:lineTo x="0" y="21529"/>
                <wp:lineTo x="21532" y="21529"/>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64" cstate="print">
                      <a:extLst>
                        <a:ext uri="{28A0092B-C50C-407E-A947-70E740481C1C}">
                          <a14:useLocalDpi xmlns:a14="http://schemas.microsoft.com/office/drawing/2010/main" val="0"/>
                        </a:ext>
                      </a:extLst>
                    </a:blip>
                    <a:srcRect t="4700"/>
                    <a:stretch/>
                  </pic:blipFill>
                  <pic:spPr bwMode="auto">
                    <a:xfrm>
                      <a:off x="0" y="0"/>
                      <a:ext cx="5236210" cy="366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339E3D" w14:textId="4E619C02" w:rsidR="00CC583B" w:rsidRPr="007F3B37" w:rsidRDefault="00CC583B" w:rsidP="004D7B5D">
      <w:pPr>
        <w:keepNext/>
        <w:spacing w:line="360" w:lineRule="auto"/>
        <w:jc w:val="both"/>
        <w:rPr>
          <w:lang w:val="en-US"/>
        </w:rPr>
      </w:pPr>
    </w:p>
    <w:p w14:paraId="32107EE6" w14:textId="77777777" w:rsidR="0004685F" w:rsidRDefault="0004685F" w:rsidP="004D7B5D">
      <w:pPr>
        <w:pStyle w:val="Caption"/>
        <w:spacing w:line="360" w:lineRule="auto"/>
        <w:jc w:val="both"/>
        <w:rPr>
          <w:lang w:val="en-US"/>
        </w:rPr>
      </w:pPr>
      <w:bookmarkStart w:id="192" w:name="_Ref103860902"/>
    </w:p>
    <w:p w14:paraId="7E56FA5A" w14:textId="7BBEFC6E" w:rsidR="0004685F" w:rsidRDefault="0004685F" w:rsidP="004D7B5D">
      <w:pPr>
        <w:pStyle w:val="Caption"/>
        <w:spacing w:line="360" w:lineRule="auto"/>
        <w:jc w:val="both"/>
        <w:rPr>
          <w:lang w:val="en-US"/>
        </w:rPr>
      </w:pPr>
    </w:p>
    <w:p w14:paraId="51C1F756" w14:textId="657C7BFE" w:rsidR="0004685F" w:rsidRDefault="0004685F" w:rsidP="004D7B5D">
      <w:pPr>
        <w:pStyle w:val="Caption"/>
        <w:spacing w:line="360" w:lineRule="auto"/>
        <w:jc w:val="both"/>
        <w:rPr>
          <w:lang w:val="en-US"/>
        </w:rPr>
      </w:pPr>
    </w:p>
    <w:p w14:paraId="759E9275" w14:textId="259FBFDD" w:rsidR="0004685F" w:rsidRDefault="0004685F" w:rsidP="004D7B5D">
      <w:pPr>
        <w:pStyle w:val="Caption"/>
        <w:spacing w:line="360" w:lineRule="auto"/>
        <w:jc w:val="both"/>
        <w:rPr>
          <w:lang w:val="en-US"/>
        </w:rPr>
      </w:pPr>
    </w:p>
    <w:p w14:paraId="56EAD93A" w14:textId="66683A26" w:rsidR="0004685F" w:rsidRDefault="0004685F" w:rsidP="004D7B5D">
      <w:pPr>
        <w:pStyle w:val="Caption"/>
        <w:spacing w:line="360" w:lineRule="auto"/>
        <w:jc w:val="both"/>
        <w:rPr>
          <w:lang w:val="en-US"/>
        </w:rPr>
      </w:pPr>
    </w:p>
    <w:p w14:paraId="2D06D495" w14:textId="0215AE76" w:rsidR="0004685F" w:rsidRDefault="0004685F" w:rsidP="004D7B5D">
      <w:pPr>
        <w:pStyle w:val="Caption"/>
        <w:spacing w:line="360" w:lineRule="auto"/>
        <w:jc w:val="both"/>
        <w:rPr>
          <w:lang w:val="en-US"/>
        </w:rPr>
      </w:pPr>
    </w:p>
    <w:p w14:paraId="40F223FB" w14:textId="56325D8D" w:rsidR="0004685F" w:rsidRDefault="0004685F" w:rsidP="004D7B5D">
      <w:pPr>
        <w:pStyle w:val="Caption"/>
        <w:spacing w:line="360" w:lineRule="auto"/>
        <w:jc w:val="both"/>
        <w:rPr>
          <w:lang w:val="en-US"/>
        </w:rPr>
      </w:pPr>
    </w:p>
    <w:p w14:paraId="59186CD1" w14:textId="20B56827" w:rsidR="0004685F" w:rsidRDefault="0004685F" w:rsidP="004D7B5D">
      <w:pPr>
        <w:pStyle w:val="Caption"/>
        <w:spacing w:line="360" w:lineRule="auto"/>
        <w:jc w:val="both"/>
        <w:rPr>
          <w:lang w:val="en-US"/>
        </w:rPr>
      </w:pPr>
    </w:p>
    <w:p w14:paraId="193E5358" w14:textId="77777777" w:rsidR="0004685F" w:rsidRDefault="0004685F" w:rsidP="004D7B5D">
      <w:pPr>
        <w:pStyle w:val="Caption"/>
        <w:spacing w:line="360" w:lineRule="auto"/>
        <w:jc w:val="both"/>
        <w:rPr>
          <w:lang w:val="en-US"/>
        </w:rPr>
      </w:pPr>
    </w:p>
    <w:p w14:paraId="130F24DB" w14:textId="77777777" w:rsidR="00A81317" w:rsidRDefault="00A81317" w:rsidP="004D7B5D">
      <w:pPr>
        <w:pStyle w:val="Caption"/>
        <w:spacing w:line="360" w:lineRule="auto"/>
        <w:jc w:val="both"/>
        <w:rPr>
          <w:lang w:val="en-US"/>
        </w:rPr>
      </w:pPr>
      <w:bookmarkStart w:id="193" w:name="_Ref105608612"/>
    </w:p>
    <w:p w14:paraId="3D392F77" w14:textId="6133A3AF" w:rsidR="00B90C51" w:rsidRDefault="00CC583B" w:rsidP="004D7B5D">
      <w:pPr>
        <w:pStyle w:val="Caption"/>
        <w:spacing w:line="360" w:lineRule="auto"/>
        <w:jc w:val="both"/>
        <w:rPr>
          <w:lang w:val="en-US"/>
        </w:rPr>
      </w:pPr>
      <w:r w:rsidRPr="00043E58">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6</w:t>
      </w:r>
      <w:r w:rsidR="00543048">
        <w:rPr>
          <w:lang w:val="en-US"/>
        </w:rPr>
        <w:fldChar w:fldCharType="end"/>
      </w:r>
      <w:bookmarkEnd w:id="192"/>
      <w:bookmarkEnd w:id="193"/>
      <w:r w:rsidRPr="00043E58">
        <w:rPr>
          <w:lang w:val="en-US"/>
        </w:rPr>
        <w:t>.</w:t>
      </w:r>
      <w:r w:rsidR="00ED6FC0">
        <w:rPr>
          <w:lang w:val="en-US"/>
        </w:rPr>
        <w:t xml:space="preserve"> </w:t>
      </w:r>
      <w:proofErr w:type="spellStart"/>
      <w:r w:rsidR="00D94EB2">
        <w:rPr>
          <w:lang w:val="en-US"/>
        </w:rPr>
        <w:t>netOD</w:t>
      </w:r>
      <w:proofErr w:type="spellEnd"/>
      <w:r w:rsidR="00D94EB2">
        <w:rPr>
          <w:lang w:val="en-US"/>
        </w:rPr>
        <w:t xml:space="preserve"> data from</w:t>
      </w:r>
      <w:r w:rsidR="004522C7">
        <w:rPr>
          <w:lang w:val="en-US"/>
        </w:rPr>
        <w:t xml:space="preserve"> the first calibration </w:t>
      </w:r>
      <w:r w:rsidR="009308BC">
        <w:rPr>
          <w:lang w:val="en-US"/>
        </w:rPr>
        <w:t>using the</w:t>
      </w:r>
      <w:r w:rsidR="00D94EB2">
        <w:rPr>
          <w:lang w:val="en-US"/>
        </w:rPr>
        <w:t xml:space="preserve"> RED color channel. </w:t>
      </w:r>
      <w:r w:rsidR="00E04C46">
        <w:rPr>
          <w:lang w:val="en-US"/>
        </w:rPr>
        <w:t>Two</w:t>
      </w:r>
      <w:r w:rsidR="00D94EB2">
        <w:rPr>
          <w:lang w:val="en-US"/>
        </w:rPr>
        <w:t xml:space="preserve"> non-linear regression line was generated from equation </w:t>
      </w:r>
      <w:r w:rsidR="00D94EB2">
        <w:rPr>
          <w:lang w:val="en-US"/>
        </w:rPr>
        <w:fldChar w:fldCharType="begin"/>
      </w:r>
      <w:r w:rsidR="00D94EB2">
        <w:rPr>
          <w:lang w:val="en-US"/>
        </w:rPr>
        <w:instrText xml:space="preserve"> REF _Ref101268144 \h </w:instrText>
      </w:r>
      <w:r w:rsidR="00D94EB2">
        <w:rPr>
          <w:lang w:val="en-US"/>
        </w:rPr>
      </w:r>
      <w:r w:rsidR="00D94EB2">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sidR="00D94EB2">
        <w:rPr>
          <w:lang w:val="en-US"/>
        </w:rPr>
        <w:fldChar w:fldCharType="end"/>
      </w:r>
      <w:r w:rsidR="00E04C46">
        <w:rPr>
          <w:lang w:val="en-US"/>
        </w:rPr>
        <w:t xml:space="preserve">, for high and low response EBT3 films, respectively. </w:t>
      </w:r>
    </w:p>
    <w:p w14:paraId="1C74D21A" w14:textId="18C3D4BB" w:rsidR="00E30EAE" w:rsidRDefault="001C7FA7" w:rsidP="00FA2B66">
      <w:pPr>
        <w:spacing w:line="360" w:lineRule="auto"/>
        <w:rPr>
          <w:lang w:val="en-US"/>
        </w:rPr>
      </w:pPr>
      <w:r>
        <w:rPr>
          <w:lang w:val="en-US"/>
        </w:rPr>
        <w:t>The second calibration</w:t>
      </w:r>
      <w:r w:rsidR="00730B7F">
        <w:rPr>
          <w:lang w:val="en-US"/>
        </w:rPr>
        <w:t xml:space="preserve">, with a lack of high and low response films for all doses, was not trivial. First the films were calibrated ignoring high and low split using the same ROI and color channel as the first calibration. The resulting fit can be seen in </w:t>
      </w:r>
      <w:r>
        <w:rPr>
          <w:lang w:val="en-US"/>
        </w:rPr>
        <w:fldChar w:fldCharType="begin"/>
      </w:r>
      <w:r>
        <w:rPr>
          <w:lang w:val="en-US"/>
        </w:rPr>
        <w:instrText xml:space="preserve"> REF _Ref105613723 \h </w:instrText>
      </w:r>
      <w:r>
        <w:rPr>
          <w:lang w:val="en-US"/>
        </w:rPr>
      </w:r>
      <w:r>
        <w:rPr>
          <w:lang w:val="en-US"/>
        </w:rPr>
        <w:fldChar w:fldCharType="separate"/>
      </w:r>
      <w:r w:rsidR="00893850" w:rsidRPr="002B7BE6">
        <w:rPr>
          <w:lang w:val="en-US"/>
        </w:rPr>
        <w:t xml:space="preserve">Figure </w:t>
      </w:r>
      <w:r w:rsidR="00893850">
        <w:rPr>
          <w:noProof/>
          <w:lang w:val="en-US"/>
        </w:rPr>
        <w:t>3</w:t>
      </w:r>
      <w:r w:rsidR="00893850">
        <w:rPr>
          <w:lang w:val="en-US"/>
        </w:rPr>
        <w:noBreakHyphen/>
      </w:r>
      <w:r w:rsidR="00893850">
        <w:rPr>
          <w:noProof/>
          <w:lang w:val="en-US"/>
        </w:rPr>
        <w:t>7</w:t>
      </w:r>
      <w:r>
        <w:rPr>
          <w:lang w:val="en-US"/>
        </w:rPr>
        <w:fldChar w:fldCharType="end"/>
      </w:r>
      <w:r w:rsidR="003A6C3D">
        <w:rPr>
          <w:lang w:val="en-US"/>
        </w:rPr>
        <w:t xml:space="preserve"> with a </w:t>
      </w:r>
      <w:r w:rsidR="00BF191A">
        <w:rPr>
          <w:lang w:val="en-US"/>
        </w:rPr>
        <w:t xml:space="preserve">dose model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72C18" w14:paraId="1134C9E4" w14:textId="77777777" w:rsidTr="0004685F">
        <w:tc>
          <w:tcPr>
            <w:tcW w:w="8815" w:type="dxa"/>
          </w:tcPr>
          <w:p w14:paraId="16CF517F" w14:textId="1BBBCAE5" w:rsidR="00272C18" w:rsidRDefault="008573DA" w:rsidP="003477DB">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=4.2±0.6⋅netOD+52±2⋅netO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2.34±0.09</m:t>
                    </m:r>
                  </m:sup>
                </m:sSup>
                <m:r>
                  <w:rPr>
                    <w:rFonts w:ascii="Cambria Math" w:eastAsiaTheme="minorEastAsia" w:hAnsi="Cambria Math"/>
                    <w:lang w:val="en-US"/>
                  </w:rPr>
                  <m:t>.</m:t>
                </m:r>
              </m:oMath>
            </m:oMathPara>
          </w:p>
        </w:tc>
        <w:bookmarkStart w:id="194" w:name="_Ref106533908"/>
        <w:tc>
          <w:tcPr>
            <w:tcW w:w="536" w:type="dxa"/>
          </w:tcPr>
          <w:p w14:paraId="2A76234B" w14:textId="465670E8" w:rsidR="00272C18" w:rsidRDefault="00272C18" w:rsidP="003477DB">
            <w:r>
              <w:fldChar w:fldCharType="begin"/>
            </w:r>
            <w:r>
              <w:instrText xml:space="preserve"> STYLEREF 1 \s </w:instrText>
            </w:r>
            <w:r>
              <w:fldChar w:fldCharType="separate"/>
            </w:r>
            <w:r w:rsidR="00893850">
              <w:rPr>
                <w:noProof/>
              </w:rPr>
              <w:t>3</w:t>
            </w:r>
            <w:r>
              <w:fldChar w:fldCharType="end"/>
            </w:r>
            <w:r>
              <w:noBreakHyphen/>
            </w:r>
            <w:r>
              <w:fldChar w:fldCharType="begin"/>
            </w:r>
            <w:r>
              <w:instrText xml:space="preserve"> SEQ Equation \* ARABIC \s 1 </w:instrText>
            </w:r>
            <w:r>
              <w:fldChar w:fldCharType="separate"/>
            </w:r>
            <w:r w:rsidR="00893850">
              <w:rPr>
                <w:noProof/>
              </w:rPr>
              <w:t>4</w:t>
            </w:r>
            <w:r>
              <w:fldChar w:fldCharType="end"/>
            </w:r>
            <w:bookmarkEnd w:id="194"/>
          </w:p>
        </w:tc>
      </w:tr>
    </w:tbl>
    <w:p w14:paraId="10189DBA" w14:textId="03C6118D" w:rsidR="001565A0" w:rsidRPr="00B372AE" w:rsidRDefault="0004685F" w:rsidP="001565A0">
      <w:pPr>
        <w:keepNext/>
        <w:spacing w:line="360" w:lineRule="auto"/>
        <w:rPr>
          <w:lang w:val="en-US"/>
        </w:rPr>
      </w:pPr>
      <w:r>
        <w:rPr>
          <w:lang w:val="en-US"/>
        </w:rPr>
        <w:t xml:space="preserve">With an established model for dose as a function of </w:t>
      </w:r>
      <w:proofErr w:type="spellStart"/>
      <w:r>
        <w:rPr>
          <w:lang w:val="en-US"/>
        </w:rPr>
        <w:t>netOD</w:t>
      </w:r>
      <w:proofErr w:type="spellEnd"/>
      <w:r>
        <w:rPr>
          <w:lang w:val="en-US"/>
        </w:rPr>
        <w:t xml:space="preserve"> for both calibrations we measured the received dose in each pixel of the measurement films, generating dose maps. For OPEN field irradiated measurement films, there were 8 high and 8 low response films. For striped GRID irradiated films, the number was 11 high and 5 low response films, respectively. As mentioned, there was no clear separation for the dotted GRID calibration films, and all measurement films</w:t>
      </w:r>
      <w:r w:rsidR="003F11F2">
        <w:rPr>
          <w:lang w:val="en-US"/>
        </w:rPr>
        <w:t xml:space="preserve"> </w:t>
      </w:r>
      <w:r>
        <w:rPr>
          <w:lang w:val="en-US"/>
        </w:rPr>
        <w:t xml:space="preserve">were converted to dose using equation </w:t>
      </w:r>
      <w:r w:rsidR="001029CF">
        <w:rPr>
          <w:lang w:val="en-US"/>
        </w:rPr>
        <w:fldChar w:fldCharType="begin"/>
      </w:r>
      <w:r w:rsidR="001029CF">
        <w:rPr>
          <w:lang w:val="en-US"/>
        </w:rPr>
        <w:instrText xml:space="preserve"> REF _Ref106533908 \h </w:instrText>
      </w:r>
      <w:r w:rsidR="001029CF">
        <w:rPr>
          <w:lang w:val="en-US"/>
        </w:rPr>
      </w:r>
      <w:r w:rsidR="001029CF">
        <w:rPr>
          <w:lang w:val="en-US"/>
        </w:rPr>
        <w:fldChar w:fldCharType="separate"/>
      </w:r>
      <w:r w:rsidR="001029CF" w:rsidRPr="001029CF">
        <w:rPr>
          <w:noProof/>
          <w:lang w:val="en-US"/>
        </w:rPr>
        <w:t>3</w:t>
      </w:r>
      <w:r w:rsidR="001029CF" w:rsidRPr="001029CF">
        <w:rPr>
          <w:lang w:val="en-US"/>
        </w:rPr>
        <w:noBreakHyphen/>
      </w:r>
      <w:r w:rsidR="001029CF" w:rsidRPr="001029CF">
        <w:rPr>
          <w:noProof/>
          <w:lang w:val="en-US"/>
        </w:rPr>
        <w:t>4</w:t>
      </w:r>
      <w:r w:rsidR="001029CF">
        <w:rPr>
          <w:lang w:val="en-US"/>
        </w:rPr>
        <w:fldChar w:fldCharType="end"/>
      </w:r>
      <w:r>
        <w:rPr>
          <w:lang w:val="en-US"/>
        </w:rPr>
        <w:t xml:space="preserve">. One dose profile was generated for each dose map and can be seen in  </w:t>
      </w:r>
      <w:r>
        <w:rPr>
          <w:lang w:val="en-US"/>
        </w:rPr>
        <w:fldChar w:fldCharType="begin"/>
      </w:r>
      <w:r>
        <w:rPr>
          <w:lang w:val="en-US"/>
        </w:rPr>
        <w:instrText xml:space="preserve"> REF _Ref105607697 \h </w:instrText>
      </w:r>
      <w:r>
        <w:rPr>
          <w:lang w:val="en-US"/>
        </w:rPr>
      </w:r>
      <w:r>
        <w:rPr>
          <w:lang w:val="en-US"/>
        </w:rPr>
        <w:fldChar w:fldCharType="separate"/>
      </w:r>
      <w:r w:rsidR="00E65451" w:rsidRPr="00D54A7B">
        <w:rPr>
          <w:lang w:val="en-US"/>
        </w:rPr>
        <w:t xml:space="preserve">Figure </w:t>
      </w:r>
      <w:r w:rsidR="00E65451">
        <w:rPr>
          <w:noProof/>
          <w:lang w:val="en-US"/>
        </w:rPr>
        <w:t>3</w:t>
      </w:r>
      <w:r w:rsidR="00E65451">
        <w:rPr>
          <w:lang w:val="en-US"/>
        </w:rPr>
        <w:noBreakHyphen/>
      </w:r>
      <w:r w:rsidR="00E65451">
        <w:rPr>
          <w:noProof/>
          <w:lang w:val="en-US"/>
        </w:rPr>
        <w:t>8</w:t>
      </w:r>
      <w:r>
        <w:rPr>
          <w:lang w:val="en-US"/>
        </w:rPr>
        <w:fldChar w:fldCharType="end"/>
      </w:r>
      <w:r>
        <w:rPr>
          <w:lang w:val="en-US"/>
        </w:rPr>
        <w:t xml:space="preserve"> and </w:t>
      </w:r>
      <w:r>
        <w:rPr>
          <w:lang w:val="en-US"/>
        </w:rPr>
        <w:fldChar w:fldCharType="begin"/>
      </w:r>
      <w:r>
        <w:rPr>
          <w:lang w:val="en-US"/>
        </w:rPr>
        <w:instrText xml:space="preserve"> REF _Ref105607713 \h </w:instrText>
      </w:r>
      <w:r>
        <w:rPr>
          <w:lang w:val="en-US"/>
        </w:rPr>
      </w:r>
      <w:r>
        <w:rPr>
          <w:lang w:val="en-US"/>
        </w:rPr>
        <w:fldChar w:fldCharType="separate"/>
      </w:r>
      <w:r w:rsidR="00E65451" w:rsidRPr="001025F5">
        <w:rPr>
          <w:lang w:val="en-US"/>
        </w:rPr>
        <w:t xml:space="preserve">Figure </w:t>
      </w:r>
      <w:r w:rsidR="00E65451">
        <w:rPr>
          <w:noProof/>
          <w:lang w:val="en-US"/>
        </w:rPr>
        <w:t>3</w:t>
      </w:r>
      <w:r w:rsidR="00E65451">
        <w:rPr>
          <w:lang w:val="en-US"/>
        </w:rPr>
        <w:noBreakHyphen/>
      </w:r>
      <w:r w:rsidR="00E65451">
        <w:rPr>
          <w:noProof/>
          <w:lang w:val="en-US"/>
        </w:rPr>
        <w:t>9</w:t>
      </w:r>
      <w:r>
        <w:rPr>
          <w:lang w:val="en-US"/>
        </w:rPr>
        <w:fldChar w:fldCharType="end"/>
      </w:r>
      <w:r>
        <w:rPr>
          <w:lang w:val="en-US"/>
        </w:rPr>
        <w:t xml:space="preserve">, for striped and dotted GRID respectively. </w:t>
      </w:r>
    </w:p>
    <w:p w14:paraId="08E7959F" w14:textId="6970997B" w:rsidR="0004685F" w:rsidRDefault="0004685F" w:rsidP="0004685F">
      <w:pPr>
        <w:spacing w:line="360" w:lineRule="auto"/>
        <w:rPr>
          <w:lang w:val="en-US"/>
        </w:rPr>
      </w:pPr>
    </w:p>
    <w:p w14:paraId="1FCF1B39" w14:textId="6A695211" w:rsidR="00EB3896" w:rsidRDefault="00FB070C" w:rsidP="0004685F">
      <w:pPr>
        <w:spacing w:line="360" w:lineRule="auto"/>
        <w:rPr>
          <w:lang w:val="en-US"/>
        </w:rPr>
      </w:pPr>
      <w:r>
        <w:rPr>
          <w:noProof/>
          <w:lang w:val="en-US"/>
        </w:rPr>
        <w:lastRenderedPageBreak/>
        <w:drawing>
          <wp:anchor distT="0" distB="0" distL="114300" distR="114300" simplePos="0" relativeHeight="251658338" behindDoc="1" locked="0" layoutInCell="1" allowOverlap="1" wp14:anchorId="58D42A76" wp14:editId="6566F562">
            <wp:simplePos x="0" y="0"/>
            <wp:positionH relativeFrom="margin">
              <wp:posOffset>430530</wp:posOffset>
            </wp:positionH>
            <wp:positionV relativeFrom="paragraph">
              <wp:posOffset>0</wp:posOffset>
            </wp:positionV>
            <wp:extent cx="4545330" cy="3206750"/>
            <wp:effectExtent l="0" t="0" r="762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545330"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C811D" w14:textId="2AEB17D3" w:rsidR="00EB3896" w:rsidRDefault="00EB3896" w:rsidP="0004685F">
      <w:pPr>
        <w:spacing w:line="360" w:lineRule="auto"/>
        <w:rPr>
          <w:lang w:val="en-US"/>
        </w:rPr>
      </w:pPr>
    </w:p>
    <w:p w14:paraId="552EB80B" w14:textId="3D90E7B7" w:rsidR="00EB3896" w:rsidRDefault="00EB3896" w:rsidP="0004685F">
      <w:pPr>
        <w:spacing w:line="360" w:lineRule="auto"/>
        <w:rPr>
          <w:lang w:val="en-US"/>
        </w:rPr>
      </w:pPr>
    </w:p>
    <w:p w14:paraId="3F610C70" w14:textId="77777777" w:rsidR="00EB3896" w:rsidRDefault="00EB3896" w:rsidP="0004685F">
      <w:pPr>
        <w:spacing w:line="360" w:lineRule="auto"/>
        <w:rPr>
          <w:lang w:val="en-US"/>
        </w:rPr>
      </w:pPr>
    </w:p>
    <w:p w14:paraId="00BB0127" w14:textId="3D1704A3" w:rsidR="0030416E" w:rsidRDefault="0030416E" w:rsidP="00FA2B66">
      <w:pPr>
        <w:spacing w:line="360" w:lineRule="auto"/>
        <w:rPr>
          <w:lang w:val="en-US"/>
        </w:rPr>
      </w:pPr>
    </w:p>
    <w:p w14:paraId="1E1DC535" w14:textId="1F513860" w:rsidR="006322EC" w:rsidRDefault="006322EC" w:rsidP="006322EC">
      <w:pPr>
        <w:keepNext/>
        <w:spacing w:line="360" w:lineRule="auto"/>
        <w:rPr>
          <w:lang w:val="en-US"/>
        </w:rPr>
      </w:pPr>
    </w:p>
    <w:p w14:paraId="78A0D506" w14:textId="77777777" w:rsidR="006322EC" w:rsidRDefault="006322EC" w:rsidP="006322EC">
      <w:pPr>
        <w:keepNext/>
        <w:spacing w:line="360" w:lineRule="auto"/>
        <w:rPr>
          <w:lang w:val="en-US"/>
        </w:rPr>
      </w:pPr>
    </w:p>
    <w:p w14:paraId="24E3299C" w14:textId="77777777" w:rsidR="006322EC" w:rsidRDefault="006322EC" w:rsidP="006322EC">
      <w:pPr>
        <w:keepNext/>
        <w:spacing w:line="360" w:lineRule="auto"/>
        <w:rPr>
          <w:lang w:val="en-US"/>
        </w:rPr>
      </w:pPr>
    </w:p>
    <w:p w14:paraId="6FE71DB1" w14:textId="3719BB21" w:rsidR="006322EC" w:rsidRDefault="0027661E" w:rsidP="006322EC">
      <w:pPr>
        <w:keepNext/>
        <w:spacing w:line="360" w:lineRule="auto"/>
        <w:rPr>
          <w:lang w:val="en-US"/>
        </w:rPr>
      </w:pPr>
      <w:r>
        <w:rPr>
          <w:noProof/>
        </w:rPr>
        <mc:AlternateContent>
          <mc:Choice Requires="wps">
            <w:drawing>
              <wp:anchor distT="0" distB="0" distL="114300" distR="114300" simplePos="0" relativeHeight="251658339" behindDoc="1" locked="0" layoutInCell="1" allowOverlap="1" wp14:anchorId="30318959" wp14:editId="5F3D7BDB">
                <wp:simplePos x="0" y="0"/>
                <wp:positionH relativeFrom="margin">
                  <wp:posOffset>479278</wp:posOffset>
                </wp:positionH>
                <wp:positionV relativeFrom="paragraph">
                  <wp:posOffset>211113</wp:posOffset>
                </wp:positionV>
                <wp:extent cx="4897120" cy="635"/>
                <wp:effectExtent l="0" t="0" r="0" b="0"/>
                <wp:wrapTight wrapText="bothSides">
                  <wp:wrapPolygon edited="0">
                    <wp:start x="0" y="0"/>
                    <wp:lineTo x="0" y="20052"/>
                    <wp:lineTo x="21510" y="20052"/>
                    <wp:lineTo x="21510" y="0"/>
                    <wp:lineTo x="0" y="0"/>
                  </wp:wrapPolygon>
                </wp:wrapTight>
                <wp:docPr id="211" name="Text Box 211"/>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2AF12D3D" w14:textId="5E6FC85C" w:rsidR="00947221" w:rsidRPr="002B7BE6" w:rsidRDefault="00947221" w:rsidP="00947221">
                            <w:pPr>
                              <w:pStyle w:val="Caption"/>
                              <w:rPr>
                                <w:noProof/>
                                <w:sz w:val="24"/>
                                <w:lang w:val="en-US"/>
                              </w:rPr>
                            </w:pPr>
                            <w:bookmarkStart w:id="195" w:name="_Ref105613723"/>
                            <w:r w:rsidRPr="002B7BE6">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7</w:t>
                            </w:r>
                            <w:r w:rsidR="00543048">
                              <w:rPr>
                                <w:lang w:val="en-US"/>
                              </w:rPr>
                              <w:fldChar w:fldCharType="end"/>
                            </w:r>
                            <w:bookmarkEnd w:id="195"/>
                            <w:r w:rsidRPr="002B7BE6">
                              <w:rPr>
                                <w:lang w:val="en-US"/>
                              </w:rPr>
                              <w:t>.</w:t>
                            </w:r>
                            <w:r w:rsidR="004A5919">
                              <w:rPr>
                                <w:lang w:val="en-US"/>
                              </w:rPr>
                              <w:t xml:space="preserve"> </w:t>
                            </w:r>
                            <w:r>
                              <w:rPr>
                                <w:lang w:val="en-US"/>
                              </w:rPr>
                              <w:t xml:space="preserve">Data from the second calibration. </w:t>
                            </w:r>
                            <w:proofErr w:type="spellStart"/>
                            <w:r>
                              <w:rPr>
                                <w:lang w:val="en-US"/>
                              </w:rPr>
                              <w:t>netOD</w:t>
                            </w:r>
                            <w:proofErr w:type="spellEnd"/>
                            <w:r>
                              <w:rPr>
                                <w:lang w:val="en-US"/>
                              </w:rPr>
                              <w:t xml:space="preserve"> data with regression line for the RED color channel fitted using non-linear regression of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A split response can be seen for some doses, but not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18959" id="Text Box 211" o:spid="_x0000_s1054" type="#_x0000_t202" style="position:absolute;margin-left:37.75pt;margin-top:16.6pt;width:385.6pt;height:.05pt;z-index:-25165814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CGwIAAEA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" stroked="f">
                <v:textbox style="mso-fit-shape-to-text:t" inset="0,0,0,0">
                  <w:txbxContent>
                    <w:p w14:paraId="2AF12D3D" w14:textId="5E6FC85C" w:rsidR="00947221" w:rsidRPr="002B7BE6" w:rsidRDefault="00947221" w:rsidP="00947221">
                      <w:pPr>
                        <w:pStyle w:val="Caption"/>
                        <w:rPr>
                          <w:noProof/>
                          <w:sz w:val="24"/>
                          <w:lang w:val="en-US"/>
                        </w:rPr>
                      </w:pPr>
                      <w:bookmarkStart w:id="196" w:name="_Ref105613723"/>
                      <w:r w:rsidRPr="002B7BE6">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7</w:t>
                      </w:r>
                      <w:r w:rsidR="00543048">
                        <w:rPr>
                          <w:lang w:val="en-US"/>
                        </w:rPr>
                        <w:fldChar w:fldCharType="end"/>
                      </w:r>
                      <w:bookmarkEnd w:id="196"/>
                      <w:r w:rsidRPr="002B7BE6">
                        <w:rPr>
                          <w:lang w:val="en-US"/>
                        </w:rPr>
                        <w:t>.</w:t>
                      </w:r>
                      <w:r w:rsidR="004A5919">
                        <w:rPr>
                          <w:lang w:val="en-US"/>
                        </w:rPr>
                        <w:t xml:space="preserve"> </w:t>
                      </w:r>
                      <w:r>
                        <w:rPr>
                          <w:lang w:val="en-US"/>
                        </w:rPr>
                        <w:t xml:space="preserve">Data from the second calibration. </w:t>
                      </w:r>
                      <w:proofErr w:type="spellStart"/>
                      <w:r>
                        <w:rPr>
                          <w:lang w:val="en-US"/>
                        </w:rPr>
                        <w:t>netOD</w:t>
                      </w:r>
                      <w:proofErr w:type="spellEnd"/>
                      <w:r>
                        <w:rPr>
                          <w:lang w:val="en-US"/>
                        </w:rPr>
                        <w:t xml:space="preserve"> data with regression line for the RED color channel fitted using non-linear regression of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A split response can be seen for some doses, but not all.</w:t>
                      </w:r>
                    </w:p>
                  </w:txbxContent>
                </v:textbox>
                <w10:wrap type="tight" anchorx="margin"/>
              </v:shape>
            </w:pict>
          </mc:Fallback>
        </mc:AlternateContent>
      </w:r>
    </w:p>
    <w:p w14:paraId="31F8EEED" w14:textId="77777777" w:rsidR="00FB070C" w:rsidRDefault="00FB070C" w:rsidP="006322EC">
      <w:pPr>
        <w:keepNext/>
        <w:spacing w:line="360" w:lineRule="auto"/>
        <w:rPr>
          <w:lang w:val="en-US"/>
        </w:rPr>
      </w:pPr>
    </w:p>
    <w:p w14:paraId="3EA85C25" w14:textId="5C65149A" w:rsidR="00FB070C" w:rsidRDefault="008573DA" w:rsidP="006322EC">
      <w:pPr>
        <w:keepNext/>
        <w:spacing w:line="360" w:lineRule="auto"/>
        <w:rPr>
          <w:lang w:val="en-US"/>
        </w:rPr>
      </w:pPr>
      <w:r>
        <w:rPr>
          <w:noProof/>
          <w:lang w:val="en-US"/>
        </w:rPr>
        <w:drawing>
          <wp:anchor distT="0" distB="0" distL="114300" distR="114300" simplePos="0" relativeHeight="251658333" behindDoc="1" locked="0" layoutInCell="1" allowOverlap="1" wp14:anchorId="2E5B9E69" wp14:editId="53914079">
            <wp:simplePos x="0" y="0"/>
            <wp:positionH relativeFrom="page">
              <wp:posOffset>3905250</wp:posOffset>
            </wp:positionH>
            <wp:positionV relativeFrom="paragraph">
              <wp:posOffset>567690</wp:posOffset>
            </wp:positionV>
            <wp:extent cx="3850640" cy="2733675"/>
            <wp:effectExtent l="0" t="0" r="0" b="9525"/>
            <wp:wrapTight wrapText="bothSides">
              <wp:wrapPolygon edited="0">
                <wp:start x="0" y="0"/>
                <wp:lineTo x="0" y="21525"/>
                <wp:lineTo x="21479" y="21525"/>
                <wp:lineTo x="21479"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966"/>
                    <a:stretch/>
                  </pic:blipFill>
                  <pic:spPr bwMode="auto">
                    <a:xfrm>
                      <a:off x="0" y="0"/>
                      <a:ext cx="3850640" cy="2733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332" behindDoc="1" locked="0" layoutInCell="1" allowOverlap="1" wp14:anchorId="7AD3C756" wp14:editId="658F02BC">
            <wp:simplePos x="0" y="0"/>
            <wp:positionH relativeFrom="page">
              <wp:posOffset>152400</wp:posOffset>
            </wp:positionH>
            <wp:positionV relativeFrom="paragraph">
              <wp:posOffset>558165</wp:posOffset>
            </wp:positionV>
            <wp:extent cx="3676015" cy="2619375"/>
            <wp:effectExtent l="0" t="0" r="635" b="952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514"/>
                    <a:stretch/>
                  </pic:blipFill>
                  <pic:spPr bwMode="auto">
                    <a:xfrm>
                      <a:off x="0" y="0"/>
                      <a:ext cx="3676015" cy="2619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2613">
        <w:rPr>
          <w:noProof/>
        </w:rPr>
        <mc:AlternateContent>
          <mc:Choice Requires="wps">
            <w:drawing>
              <wp:anchor distT="0" distB="0" distL="114300" distR="114300" simplePos="0" relativeHeight="251658334" behindDoc="1" locked="0" layoutInCell="1" allowOverlap="1" wp14:anchorId="3551016A" wp14:editId="2CD4311D">
                <wp:simplePos x="0" y="0"/>
                <wp:positionH relativeFrom="margin">
                  <wp:posOffset>-210250</wp:posOffset>
                </wp:positionH>
                <wp:positionV relativeFrom="paragraph">
                  <wp:posOffset>3195145</wp:posOffset>
                </wp:positionV>
                <wp:extent cx="3088640" cy="978535"/>
                <wp:effectExtent l="0" t="0" r="0" b="0"/>
                <wp:wrapTight wrapText="bothSides">
                  <wp:wrapPolygon edited="0">
                    <wp:start x="0" y="0"/>
                    <wp:lineTo x="0" y="21025"/>
                    <wp:lineTo x="21449" y="21025"/>
                    <wp:lineTo x="21449"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3088640" cy="978535"/>
                        </a:xfrm>
                        <a:prstGeom prst="rect">
                          <a:avLst/>
                        </a:prstGeom>
                        <a:solidFill>
                          <a:prstClr val="white"/>
                        </a:solidFill>
                        <a:ln>
                          <a:noFill/>
                        </a:ln>
                      </wps:spPr>
                      <wps:txbx>
                        <w:txbxContent>
                          <w:p w14:paraId="599CC598" w14:textId="06460511" w:rsidR="00B372AE" w:rsidRPr="00D54A7B" w:rsidRDefault="00B372AE" w:rsidP="00B372AE">
                            <w:pPr>
                              <w:pStyle w:val="Caption"/>
                              <w:rPr>
                                <w:noProof/>
                                <w:sz w:val="24"/>
                                <w:lang w:val="en-US"/>
                              </w:rPr>
                            </w:pPr>
                            <w:bookmarkStart w:id="197" w:name="_Ref105607697"/>
                            <w:r w:rsidRPr="00D54A7B">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8</w:t>
                            </w:r>
                            <w:r w:rsidR="00543048">
                              <w:rPr>
                                <w:lang w:val="en-US"/>
                              </w:rPr>
                              <w:fldChar w:fldCharType="end"/>
                            </w:r>
                            <w:bookmarkEnd w:id="197"/>
                            <w:r w:rsidR="00D54A7B" w:rsidRPr="00D54A7B">
                              <w:rPr>
                                <w:lang w:val="en-US"/>
                              </w:rPr>
                              <w:t>. Dose profiles generated by f</w:t>
                            </w:r>
                            <w:r w:rsidR="00D54A7B">
                              <w:rPr>
                                <w:lang w:val="en-US"/>
                              </w:rPr>
                              <w:t>inding the mean dose on each row in a mean dose map</w:t>
                            </w:r>
                            <w:r w:rsidR="001025F5">
                              <w:rPr>
                                <w:lang w:val="en-US"/>
                              </w:rPr>
                              <w:t xml:space="preserve"> for</w:t>
                            </w:r>
                            <w:r w:rsidR="008E6CEE">
                              <w:rPr>
                                <w:lang w:val="en-US"/>
                              </w:rPr>
                              <w:t xml:space="preserve"> OPEN field and</w:t>
                            </w:r>
                            <w:r w:rsidR="001025F5">
                              <w:rPr>
                                <w:lang w:val="en-US"/>
                              </w:rPr>
                              <w:t xml:space="preserve"> striped GRID</w:t>
                            </w:r>
                            <w:r w:rsidR="008E6CEE">
                              <w:rPr>
                                <w:lang w:val="en-US"/>
                              </w:rPr>
                              <w:t xml:space="preserve"> irradiated EBT3 films</w:t>
                            </w:r>
                            <w:r w:rsidR="001025F5">
                              <w:rPr>
                                <w:lang w:val="en-US"/>
                              </w:rPr>
                              <w:t>.</w:t>
                            </w:r>
                            <w:r w:rsidR="00A237CD">
                              <w:rPr>
                                <w:lang w:val="en-US"/>
                              </w:rPr>
                              <w:t xml:space="preserve"> The dose maps were generated by converting all pixels within a limited area </w:t>
                            </w:r>
                            <w:r w:rsidR="00DB2613">
                              <w:rPr>
                                <w:lang w:val="en-US"/>
                              </w:rPr>
                              <w:t xml:space="preserve">of the measurement films to </w:t>
                            </w:r>
                            <w:r w:rsidR="00331C23">
                              <w:rPr>
                                <w:lang w:val="en-US"/>
                              </w:rPr>
                              <w:t xml:space="preserve">dose using either </w:t>
                            </w:r>
                            <m:oMath>
                              <m:sSub>
                                <m:sSubPr>
                                  <m:ctrlPr>
                                    <w:rPr>
                                      <w:rFonts w:ascii="Cambria Math" w:hAnsi="Cambria Math"/>
                                      <w:lang w:val="en-US"/>
                                    </w:rPr>
                                  </m:ctrlPr>
                                </m:sSubPr>
                                <m:e>
                                  <m:acc>
                                    <m:accPr>
                                      <m:ctrlPr>
                                        <w:rPr>
                                          <w:rFonts w:ascii="Cambria Math" w:hAnsi="Cambria Math"/>
                                          <w:lang w:val="en-US"/>
                                        </w:rPr>
                                      </m:ctrlPr>
                                    </m:accPr>
                                    <m:e>
                                      <m:r>
                                        <w:rPr>
                                          <w:rFonts w:ascii="Cambria Math" w:hAnsi="Cambria Math"/>
                                          <w:lang w:val="en-US"/>
                                        </w:rPr>
                                        <m:t>D</m:t>
                                      </m:r>
                                    </m:e>
                                  </m:acc>
                                </m:e>
                                <m:sub>
                                  <m:r>
                                    <w:rPr>
                                      <w:rFonts w:ascii="Cambria Math" w:hAnsi="Cambria Math"/>
                                      <w:lang w:val="en-US"/>
                                    </w:rPr>
                                    <m:t>high</m:t>
                                  </m:r>
                                </m:sub>
                              </m:sSub>
                            </m:oMath>
                            <w:r w:rsidR="00C15BA5">
                              <w:rPr>
                                <w:rFonts w:eastAsiaTheme="minorEastAsia"/>
                                <w:lang w:val="en-US"/>
                              </w:rPr>
                              <w:t xml:space="preserve"> or </w:t>
                            </w:r>
                            <m:oMath>
                              <m:sSub>
                                <m:sSubPr>
                                  <m:ctrlPr>
                                    <w:rPr>
                                      <w:rFonts w:ascii="Cambria Math" w:hAnsi="Cambria Math"/>
                                      <w:lang w:val="en-US"/>
                                    </w:rPr>
                                  </m:ctrlPr>
                                </m:sSubPr>
                                <m:e>
                                  <m:acc>
                                    <m:accPr>
                                      <m:ctrlPr>
                                        <w:rPr>
                                          <w:rFonts w:ascii="Cambria Math" w:hAnsi="Cambria Math"/>
                                          <w:lang w:val="en-US"/>
                                        </w:rPr>
                                      </m:ctrlPr>
                                    </m:accPr>
                                    <m:e>
                                      <m:r>
                                        <w:rPr>
                                          <w:rFonts w:ascii="Cambria Math" w:hAnsi="Cambria Math"/>
                                          <w:lang w:val="en-US"/>
                                        </w:rPr>
                                        <m:t>D</m:t>
                                      </m:r>
                                    </m:e>
                                  </m:acc>
                                </m:e>
                                <m:sub>
                                  <m:r>
                                    <w:rPr>
                                      <w:rFonts w:ascii="Cambria Math" w:hAnsi="Cambria Math"/>
                                      <w:lang w:val="en-US"/>
                                    </w:rPr>
                                    <m:t>low</m:t>
                                  </m:r>
                                </m:sub>
                              </m:sSub>
                            </m:oMath>
                            <w:r w:rsidR="00C15BA5">
                              <w:rPr>
                                <w:rFonts w:eastAsiaTheme="minorEastAsia"/>
                                <w:lang w:val="en-US"/>
                              </w:rPr>
                              <w:t xml:space="preserve"> from equation </w:t>
                            </w:r>
                            <w:r w:rsidR="00C15BA5">
                              <w:rPr>
                                <w:rFonts w:eastAsiaTheme="minorEastAsia"/>
                                <w:lang w:val="en-US"/>
                              </w:rPr>
                              <w:fldChar w:fldCharType="begin"/>
                            </w:r>
                            <w:r w:rsidR="00C15BA5">
                              <w:rPr>
                                <w:rFonts w:eastAsiaTheme="minorEastAsia"/>
                                <w:lang w:val="en-US"/>
                              </w:rPr>
                              <w:instrText xml:space="preserve"> REF _Ref104297218 \h </w:instrText>
                            </w:r>
                            <w:r w:rsidR="00C15BA5">
                              <w:rPr>
                                <w:rFonts w:eastAsiaTheme="minorEastAsia"/>
                                <w:lang w:val="en-US"/>
                              </w:rPr>
                            </w:r>
                            <w:r w:rsidR="00C15BA5">
                              <w:rPr>
                                <w:rFonts w:eastAsiaTheme="minorEastAsia"/>
                                <w:lang w:val="en-US"/>
                              </w:rPr>
                              <w:fldChar w:fldCharType="separate"/>
                            </w:r>
                            <w:r w:rsidR="00C15BA5" w:rsidRPr="00C15BA5">
                              <w:rPr>
                                <w:noProof/>
                                <w:lang w:val="en-US"/>
                              </w:rPr>
                              <w:t>3</w:t>
                            </w:r>
                            <w:r w:rsidR="00C15BA5" w:rsidRPr="00C15BA5">
                              <w:rPr>
                                <w:lang w:val="en-US"/>
                              </w:rPr>
                              <w:noBreakHyphen/>
                            </w:r>
                            <w:r w:rsidR="00C15BA5" w:rsidRPr="00C15BA5">
                              <w:rPr>
                                <w:noProof/>
                                <w:lang w:val="en-US"/>
                              </w:rPr>
                              <w:t>3</w:t>
                            </w:r>
                            <w:r w:rsidR="00C15BA5">
                              <w:rPr>
                                <w:rFonts w:eastAsiaTheme="minorEastAsia"/>
                                <w:lang w:val="en-US"/>
                              </w:rPr>
                              <w:fldChar w:fldCharType="end"/>
                            </w:r>
                            <w:r w:rsidR="00C15BA5">
                              <w:rPr>
                                <w:rFonts w:eastAsiaTheme="minorEastAsia"/>
                                <w:lang w:val="en-US"/>
                              </w:rPr>
                              <w:t>.</w:t>
                            </w:r>
                            <w:r w:rsidR="00DB2613">
                              <w:rPr>
                                <w:lang w:val="en-US"/>
                              </w:rPr>
                              <w:t xml:space="preserve"> </w:t>
                            </w:r>
                            <w:r w:rsidR="001025F5">
                              <w:rPr>
                                <w:lang w:val="en-US"/>
                              </w:rPr>
                              <w:t xml:space="preserve"> Blue profiles were</w:t>
                            </w:r>
                            <w:r w:rsidR="008E6CEE">
                              <w:rPr>
                                <w:lang w:val="en-US"/>
                              </w:rPr>
                              <w:t xml:space="preserve"> low response films, while red profiles were high response films.</w:t>
                            </w:r>
                            <w:r w:rsidR="001025F5">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1016A" id="Text Box 204" o:spid="_x0000_s1055" type="#_x0000_t202" style="position:absolute;margin-left:-16.55pt;margin-top:251.6pt;width:243.2pt;height:77.05pt;z-index:-25165814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" stroked="f">
                <v:textbox inset="0,0,0,0">
                  <w:txbxContent>
                    <w:p w14:paraId="599CC598" w14:textId="06460511" w:rsidR="00B372AE" w:rsidRPr="00D54A7B" w:rsidRDefault="00B372AE" w:rsidP="00B372AE">
                      <w:pPr>
                        <w:pStyle w:val="Caption"/>
                        <w:rPr>
                          <w:noProof/>
                          <w:sz w:val="24"/>
                          <w:lang w:val="en-US"/>
                        </w:rPr>
                      </w:pPr>
                      <w:bookmarkStart w:id="198" w:name="_Ref105607697"/>
                      <w:r w:rsidRPr="00D54A7B">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8</w:t>
                      </w:r>
                      <w:r w:rsidR="00543048">
                        <w:rPr>
                          <w:lang w:val="en-US"/>
                        </w:rPr>
                        <w:fldChar w:fldCharType="end"/>
                      </w:r>
                      <w:bookmarkEnd w:id="198"/>
                      <w:r w:rsidR="00D54A7B" w:rsidRPr="00D54A7B">
                        <w:rPr>
                          <w:lang w:val="en-US"/>
                        </w:rPr>
                        <w:t>. Dose profiles generated by f</w:t>
                      </w:r>
                      <w:r w:rsidR="00D54A7B">
                        <w:rPr>
                          <w:lang w:val="en-US"/>
                        </w:rPr>
                        <w:t>inding the mean dose on each row in a mean dose map</w:t>
                      </w:r>
                      <w:r w:rsidR="001025F5">
                        <w:rPr>
                          <w:lang w:val="en-US"/>
                        </w:rPr>
                        <w:t xml:space="preserve"> for</w:t>
                      </w:r>
                      <w:r w:rsidR="008E6CEE">
                        <w:rPr>
                          <w:lang w:val="en-US"/>
                        </w:rPr>
                        <w:t xml:space="preserve"> OPEN field and</w:t>
                      </w:r>
                      <w:r w:rsidR="001025F5">
                        <w:rPr>
                          <w:lang w:val="en-US"/>
                        </w:rPr>
                        <w:t xml:space="preserve"> striped GRID</w:t>
                      </w:r>
                      <w:r w:rsidR="008E6CEE">
                        <w:rPr>
                          <w:lang w:val="en-US"/>
                        </w:rPr>
                        <w:t xml:space="preserve"> irradiated EBT3 films</w:t>
                      </w:r>
                      <w:r w:rsidR="001025F5">
                        <w:rPr>
                          <w:lang w:val="en-US"/>
                        </w:rPr>
                        <w:t>.</w:t>
                      </w:r>
                      <w:r w:rsidR="00A237CD">
                        <w:rPr>
                          <w:lang w:val="en-US"/>
                        </w:rPr>
                        <w:t xml:space="preserve"> The dose maps were generated by converting all pixels within a limited area </w:t>
                      </w:r>
                      <w:r w:rsidR="00DB2613">
                        <w:rPr>
                          <w:lang w:val="en-US"/>
                        </w:rPr>
                        <w:t xml:space="preserve">of the measurement films to </w:t>
                      </w:r>
                      <w:r w:rsidR="00331C23">
                        <w:rPr>
                          <w:lang w:val="en-US"/>
                        </w:rPr>
                        <w:t xml:space="preserve">dose using either </w:t>
                      </w:r>
                      <m:oMath>
                        <m:sSub>
                          <m:sSubPr>
                            <m:ctrlPr>
                              <w:rPr>
                                <w:rFonts w:ascii="Cambria Math" w:hAnsi="Cambria Math"/>
                                <w:lang w:val="en-US"/>
                              </w:rPr>
                            </m:ctrlPr>
                          </m:sSubPr>
                          <m:e>
                            <m:acc>
                              <m:accPr>
                                <m:ctrlPr>
                                  <w:rPr>
                                    <w:rFonts w:ascii="Cambria Math" w:hAnsi="Cambria Math"/>
                                    <w:lang w:val="en-US"/>
                                  </w:rPr>
                                </m:ctrlPr>
                              </m:accPr>
                              <m:e>
                                <m:r>
                                  <w:rPr>
                                    <w:rFonts w:ascii="Cambria Math" w:hAnsi="Cambria Math"/>
                                    <w:lang w:val="en-US"/>
                                  </w:rPr>
                                  <m:t>D</m:t>
                                </m:r>
                              </m:e>
                            </m:acc>
                          </m:e>
                          <m:sub>
                            <m:r>
                              <w:rPr>
                                <w:rFonts w:ascii="Cambria Math" w:hAnsi="Cambria Math"/>
                                <w:lang w:val="en-US"/>
                              </w:rPr>
                              <m:t>high</m:t>
                            </m:r>
                          </m:sub>
                        </m:sSub>
                      </m:oMath>
                      <w:r w:rsidR="00C15BA5">
                        <w:rPr>
                          <w:rFonts w:eastAsiaTheme="minorEastAsia"/>
                          <w:lang w:val="en-US"/>
                        </w:rPr>
                        <w:t xml:space="preserve"> or </w:t>
                      </w:r>
                      <m:oMath>
                        <m:sSub>
                          <m:sSubPr>
                            <m:ctrlPr>
                              <w:rPr>
                                <w:rFonts w:ascii="Cambria Math" w:hAnsi="Cambria Math"/>
                                <w:lang w:val="en-US"/>
                              </w:rPr>
                            </m:ctrlPr>
                          </m:sSubPr>
                          <m:e>
                            <m:acc>
                              <m:accPr>
                                <m:ctrlPr>
                                  <w:rPr>
                                    <w:rFonts w:ascii="Cambria Math" w:hAnsi="Cambria Math"/>
                                    <w:lang w:val="en-US"/>
                                  </w:rPr>
                                </m:ctrlPr>
                              </m:accPr>
                              <m:e>
                                <m:r>
                                  <w:rPr>
                                    <w:rFonts w:ascii="Cambria Math" w:hAnsi="Cambria Math"/>
                                    <w:lang w:val="en-US"/>
                                  </w:rPr>
                                  <m:t>D</m:t>
                                </m:r>
                              </m:e>
                            </m:acc>
                          </m:e>
                          <m:sub>
                            <m:r>
                              <w:rPr>
                                <w:rFonts w:ascii="Cambria Math" w:hAnsi="Cambria Math"/>
                                <w:lang w:val="en-US"/>
                              </w:rPr>
                              <m:t>low</m:t>
                            </m:r>
                          </m:sub>
                        </m:sSub>
                      </m:oMath>
                      <w:r w:rsidR="00C15BA5">
                        <w:rPr>
                          <w:rFonts w:eastAsiaTheme="minorEastAsia"/>
                          <w:lang w:val="en-US"/>
                        </w:rPr>
                        <w:t xml:space="preserve"> from equation </w:t>
                      </w:r>
                      <w:r w:rsidR="00C15BA5">
                        <w:rPr>
                          <w:rFonts w:eastAsiaTheme="minorEastAsia"/>
                          <w:lang w:val="en-US"/>
                        </w:rPr>
                        <w:fldChar w:fldCharType="begin"/>
                      </w:r>
                      <w:r w:rsidR="00C15BA5">
                        <w:rPr>
                          <w:rFonts w:eastAsiaTheme="minorEastAsia"/>
                          <w:lang w:val="en-US"/>
                        </w:rPr>
                        <w:instrText xml:space="preserve"> REF _Ref104297218 \h </w:instrText>
                      </w:r>
                      <w:r w:rsidR="00C15BA5">
                        <w:rPr>
                          <w:rFonts w:eastAsiaTheme="minorEastAsia"/>
                          <w:lang w:val="en-US"/>
                        </w:rPr>
                      </w:r>
                      <w:r w:rsidR="00C15BA5">
                        <w:rPr>
                          <w:rFonts w:eastAsiaTheme="minorEastAsia"/>
                          <w:lang w:val="en-US"/>
                        </w:rPr>
                        <w:fldChar w:fldCharType="separate"/>
                      </w:r>
                      <w:r w:rsidR="00C15BA5" w:rsidRPr="00C15BA5">
                        <w:rPr>
                          <w:noProof/>
                          <w:lang w:val="en-US"/>
                        </w:rPr>
                        <w:t>3</w:t>
                      </w:r>
                      <w:r w:rsidR="00C15BA5" w:rsidRPr="00C15BA5">
                        <w:rPr>
                          <w:lang w:val="en-US"/>
                        </w:rPr>
                        <w:noBreakHyphen/>
                      </w:r>
                      <w:r w:rsidR="00C15BA5" w:rsidRPr="00C15BA5">
                        <w:rPr>
                          <w:noProof/>
                          <w:lang w:val="en-US"/>
                        </w:rPr>
                        <w:t>3</w:t>
                      </w:r>
                      <w:r w:rsidR="00C15BA5">
                        <w:rPr>
                          <w:rFonts w:eastAsiaTheme="minorEastAsia"/>
                          <w:lang w:val="en-US"/>
                        </w:rPr>
                        <w:fldChar w:fldCharType="end"/>
                      </w:r>
                      <w:r w:rsidR="00C15BA5">
                        <w:rPr>
                          <w:rFonts w:eastAsiaTheme="minorEastAsia"/>
                          <w:lang w:val="en-US"/>
                        </w:rPr>
                        <w:t>.</w:t>
                      </w:r>
                      <w:r w:rsidR="00DB2613">
                        <w:rPr>
                          <w:lang w:val="en-US"/>
                        </w:rPr>
                        <w:t xml:space="preserve"> </w:t>
                      </w:r>
                      <w:r w:rsidR="001025F5">
                        <w:rPr>
                          <w:lang w:val="en-US"/>
                        </w:rPr>
                        <w:t xml:space="preserve"> Blue profiles were</w:t>
                      </w:r>
                      <w:r w:rsidR="008E6CEE">
                        <w:rPr>
                          <w:lang w:val="en-US"/>
                        </w:rPr>
                        <w:t xml:space="preserve"> low response films, while red profiles were high response films.</w:t>
                      </w:r>
                      <w:r w:rsidR="001025F5">
                        <w:rPr>
                          <w:lang w:val="en-US"/>
                        </w:rPr>
                        <w:t xml:space="preserve"> </w:t>
                      </w:r>
                    </w:p>
                  </w:txbxContent>
                </v:textbox>
                <w10:wrap type="tight" anchorx="margin"/>
              </v:shape>
            </w:pict>
          </mc:Fallback>
        </mc:AlternateContent>
      </w:r>
    </w:p>
    <w:p w14:paraId="4FDB9E8C" w14:textId="0CADE338" w:rsidR="006322EC" w:rsidRPr="00B372AE" w:rsidRDefault="007212CD" w:rsidP="006322EC">
      <w:pPr>
        <w:keepNext/>
        <w:spacing w:line="360" w:lineRule="auto"/>
        <w:rPr>
          <w:lang w:val="en-US"/>
        </w:rPr>
      </w:pPr>
      <w:r>
        <w:rPr>
          <w:noProof/>
        </w:rPr>
        <mc:AlternateContent>
          <mc:Choice Requires="wps">
            <w:drawing>
              <wp:anchor distT="0" distB="0" distL="114300" distR="114300" simplePos="0" relativeHeight="251658335" behindDoc="1" locked="0" layoutInCell="1" allowOverlap="1" wp14:anchorId="6C2C9B3C" wp14:editId="7EE333FB">
                <wp:simplePos x="0" y="0"/>
                <wp:positionH relativeFrom="column">
                  <wp:posOffset>3549015</wp:posOffset>
                </wp:positionH>
                <wp:positionV relativeFrom="paragraph">
                  <wp:posOffset>2980055</wp:posOffset>
                </wp:positionV>
                <wp:extent cx="2883535" cy="635"/>
                <wp:effectExtent l="0" t="0" r="0" b="0"/>
                <wp:wrapTight wrapText="bothSides">
                  <wp:wrapPolygon edited="0">
                    <wp:start x="0" y="0"/>
                    <wp:lineTo x="0" y="21600"/>
                    <wp:lineTo x="21600" y="21600"/>
                    <wp:lineTo x="21600" y="0"/>
                  </wp:wrapPolygon>
                </wp:wrapTight>
                <wp:docPr id="205" name="Text Box 205"/>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41AB4E65" w14:textId="41CF69FB" w:rsidR="00B372AE" w:rsidRPr="001025F5" w:rsidRDefault="00B372AE" w:rsidP="00B372AE">
                            <w:pPr>
                              <w:pStyle w:val="Caption"/>
                              <w:rPr>
                                <w:noProof/>
                                <w:sz w:val="24"/>
                                <w:lang w:val="en-US"/>
                              </w:rPr>
                            </w:pPr>
                            <w:bookmarkStart w:id="199" w:name="_Ref105607713"/>
                            <w:r w:rsidRPr="001025F5">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9</w:t>
                            </w:r>
                            <w:r w:rsidR="00543048">
                              <w:rPr>
                                <w:lang w:val="en-US"/>
                              </w:rPr>
                              <w:fldChar w:fldCharType="end"/>
                            </w:r>
                            <w:bookmarkEnd w:id="199"/>
                            <w:r w:rsidR="001025F5" w:rsidRPr="001025F5">
                              <w:rPr>
                                <w:lang w:val="en-US"/>
                              </w:rPr>
                              <w:t xml:space="preserve">. </w:t>
                            </w:r>
                            <w:r w:rsidR="001025F5" w:rsidRPr="00D54A7B">
                              <w:rPr>
                                <w:lang w:val="en-US"/>
                              </w:rPr>
                              <w:t>Dose profiles generated by f</w:t>
                            </w:r>
                            <w:r w:rsidR="001025F5">
                              <w:rPr>
                                <w:lang w:val="en-US"/>
                              </w:rPr>
                              <w:t xml:space="preserve">inding the mean dose on each row in a mean dose map for </w:t>
                            </w:r>
                            <w:r w:rsidR="008E6CEE">
                              <w:rPr>
                                <w:lang w:val="en-US"/>
                              </w:rPr>
                              <w:t>dotted</w:t>
                            </w:r>
                            <w:r w:rsidR="001025F5">
                              <w:rPr>
                                <w:lang w:val="en-US"/>
                              </w:rPr>
                              <w:t xml:space="preserve"> GRID.</w:t>
                            </w:r>
                            <w:r w:rsidR="008E6CEE">
                              <w:rPr>
                                <w:lang w:val="en-US"/>
                              </w:rPr>
                              <w:t xml:space="preserve"> </w:t>
                            </w:r>
                            <w:r w:rsidR="00E82A68">
                              <w:rPr>
                                <w:lang w:val="en-US"/>
                              </w:rPr>
                              <w:t xml:space="preserve">The mean dose maps were generated </w:t>
                            </w:r>
                            <w:r w:rsidR="003560BA">
                              <w:rPr>
                                <w:lang w:val="en-US"/>
                              </w:rPr>
                              <w:t xml:space="preserve">similarly as for striped GRID, but no separation of high and low response films </w:t>
                            </w:r>
                            <w:proofErr w:type="gramStart"/>
                            <w:r w:rsidR="003560BA">
                              <w:rPr>
                                <w:lang w:val="en-US"/>
                              </w:rPr>
                              <w:t>were</w:t>
                            </w:r>
                            <w:proofErr w:type="gramEnd"/>
                            <w:r w:rsidR="003560BA">
                              <w:rPr>
                                <w:lang w:val="en-US"/>
                              </w:rPr>
                              <w:t xml:space="preserve"> done.</w:t>
                            </w:r>
                            <w:r w:rsidR="00B875D8">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C9B3C" id="Text Box 205" o:spid="_x0000_s1056" type="#_x0000_t202" style="position:absolute;margin-left:279.45pt;margin-top:234.65pt;width:227.05pt;height:.05pt;z-index:-2516581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4qIGgIAAEAEAAAOAAAAZHJzL2Uyb0RvYy54bWysU99v2jAQfp+0/8Hy+whQtW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" stroked="f">
                <v:textbox style="mso-fit-shape-to-text:t" inset="0,0,0,0">
                  <w:txbxContent>
                    <w:p w14:paraId="41AB4E65" w14:textId="41CF69FB" w:rsidR="00B372AE" w:rsidRPr="001025F5" w:rsidRDefault="00B372AE" w:rsidP="00B372AE">
                      <w:pPr>
                        <w:pStyle w:val="Caption"/>
                        <w:rPr>
                          <w:noProof/>
                          <w:sz w:val="24"/>
                          <w:lang w:val="en-US"/>
                        </w:rPr>
                      </w:pPr>
                      <w:bookmarkStart w:id="200" w:name="_Ref105607713"/>
                      <w:r w:rsidRPr="001025F5">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9</w:t>
                      </w:r>
                      <w:r w:rsidR="00543048">
                        <w:rPr>
                          <w:lang w:val="en-US"/>
                        </w:rPr>
                        <w:fldChar w:fldCharType="end"/>
                      </w:r>
                      <w:bookmarkEnd w:id="200"/>
                      <w:r w:rsidR="001025F5" w:rsidRPr="001025F5">
                        <w:rPr>
                          <w:lang w:val="en-US"/>
                        </w:rPr>
                        <w:t xml:space="preserve">. </w:t>
                      </w:r>
                      <w:r w:rsidR="001025F5" w:rsidRPr="00D54A7B">
                        <w:rPr>
                          <w:lang w:val="en-US"/>
                        </w:rPr>
                        <w:t>Dose profiles generated by f</w:t>
                      </w:r>
                      <w:r w:rsidR="001025F5">
                        <w:rPr>
                          <w:lang w:val="en-US"/>
                        </w:rPr>
                        <w:t xml:space="preserve">inding the mean dose on each row in a mean dose map for </w:t>
                      </w:r>
                      <w:r w:rsidR="008E6CEE">
                        <w:rPr>
                          <w:lang w:val="en-US"/>
                        </w:rPr>
                        <w:t>dotted</w:t>
                      </w:r>
                      <w:r w:rsidR="001025F5">
                        <w:rPr>
                          <w:lang w:val="en-US"/>
                        </w:rPr>
                        <w:t xml:space="preserve"> GRID.</w:t>
                      </w:r>
                      <w:r w:rsidR="008E6CEE">
                        <w:rPr>
                          <w:lang w:val="en-US"/>
                        </w:rPr>
                        <w:t xml:space="preserve"> </w:t>
                      </w:r>
                      <w:r w:rsidR="00E82A68">
                        <w:rPr>
                          <w:lang w:val="en-US"/>
                        </w:rPr>
                        <w:t xml:space="preserve">The mean dose maps were generated </w:t>
                      </w:r>
                      <w:r w:rsidR="003560BA">
                        <w:rPr>
                          <w:lang w:val="en-US"/>
                        </w:rPr>
                        <w:t xml:space="preserve">similarly as for striped GRID, but no separation of high and low response films </w:t>
                      </w:r>
                      <w:proofErr w:type="gramStart"/>
                      <w:r w:rsidR="003560BA">
                        <w:rPr>
                          <w:lang w:val="en-US"/>
                        </w:rPr>
                        <w:t>were</w:t>
                      </w:r>
                      <w:proofErr w:type="gramEnd"/>
                      <w:r w:rsidR="003560BA">
                        <w:rPr>
                          <w:lang w:val="en-US"/>
                        </w:rPr>
                        <w:t xml:space="preserve"> done.</w:t>
                      </w:r>
                      <w:r w:rsidR="00B875D8">
                        <w:rPr>
                          <w:lang w:val="en-US"/>
                        </w:rPr>
                        <w:t xml:space="preserve"> </w:t>
                      </w:r>
                    </w:p>
                  </w:txbxContent>
                </v:textbox>
                <w10:wrap type="tight"/>
              </v:shape>
            </w:pict>
          </mc:Fallback>
        </mc:AlternateContent>
      </w:r>
      <w:r w:rsidR="006322EC">
        <w:rPr>
          <w:lang w:val="en-US"/>
        </w:rPr>
        <w:t xml:space="preserve"> </w:t>
      </w:r>
    </w:p>
    <w:p w14:paraId="6732EAC1" w14:textId="259A5628" w:rsidR="00B372AE" w:rsidRDefault="00B372AE" w:rsidP="00B372AE">
      <w:pPr>
        <w:pStyle w:val="Caption"/>
        <w:spacing w:line="360" w:lineRule="auto"/>
        <w:rPr>
          <w:lang w:val="en-US"/>
        </w:rPr>
      </w:pPr>
      <w:bookmarkStart w:id="201" w:name="_Ref104123813"/>
    </w:p>
    <w:p w14:paraId="2AB1737C" w14:textId="77777777" w:rsidR="008573DA" w:rsidRDefault="008573DA" w:rsidP="007212CD">
      <w:pPr>
        <w:keepNext/>
        <w:spacing w:line="360" w:lineRule="auto"/>
        <w:rPr>
          <w:lang w:val="en-US"/>
        </w:rPr>
      </w:pPr>
    </w:p>
    <w:p w14:paraId="3C8ECC6D" w14:textId="06634DEF" w:rsidR="007212CD" w:rsidRPr="00B372AE" w:rsidRDefault="00A96F2C" w:rsidP="007212CD">
      <w:pPr>
        <w:keepNext/>
        <w:spacing w:line="360" w:lineRule="auto"/>
        <w:rPr>
          <w:lang w:val="en-US"/>
        </w:rPr>
      </w:pPr>
      <w:r>
        <w:rPr>
          <w:lang w:val="en-US"/>
        </w:rPr>
        <w:t xml:space="preserve">For dotted GRID, ignoring the split in film response resulted in a </w:t>
      </w:r>
      <w:r w:rsidR="007212CD">
        <w:rPr>
          <w:lang w:val="en-US"/>
        </w:rPr>
        <w:t>split</w:t>
      </w:r>
      <w:r>
        <w:rPr>
          <w:lang w:val="en-US"/>
        </w:rPr>
        <w:t xml:space="preserve"> in the</w:t>
      </w:r>
      <w:r w:rsidR="007212CD">
        <w:rPr>
          <w:lang w:val="en-US"/>
        </w:rPr>
        <w:t xml:space="preserve"> dose profiles</w:t>
      </w:r>
      <w:r>
        <w:rPr>
          <w:lang w:val="en-US"/>
        </w:rPr>
        <w:t xml:space="preserve"> seen in </w:t>
      </w:r>
      <w:r>
        <w:rPr>
          <w:lang w:val="en-US"/>
        </w:rPr>
        <w:fldChar w:fldCharType="begin"/>
      </w:r>
      <w:r>
        <w:rPr>
          <w:lang w:val="en-US"/>
        </w:rPr>
        <w:instrText xml:space="preserve"> REF _Ref105607713 \h </w:instrText>
      </w:r>
      <w:r>
        <w:rPr>
          <w:lang w:val="en-US"/>
        </w:rPr>
      </w:r>
      <w:r>
        <w:rPr>
          <w:lang w:val="en-US"/>
        </w:rPr>
        <w:fldChar w:fldCharType="separate"/>
      </w:r>
      <w:r w:rsidRPr="001025F5">
        <w:rPr>
          <w:lang w:val="en-US"/>
        </w:rPr>
        <w:t xml:space="preserve">Figure </w:t>
      </w:r>
      <w:r>
        <w:rPr>
          <w:noProof/>
          <w:lang w:val="en-US"/>
        </w:rPr>
        <w:t>3</w:t>
      </w:r>
      <w:r>
        <w:rPr>
          <w:lang w:val="en-US"/>
        </w:rPr>
        <w:noBreakHyphen/>
      </w:r>
      <w:r>
        <w:rPr>
          <w:noProof/>
          <w:lang w:val="en-US"/>
        </w:rPr>
        <w:t>9</w:t>
      </w:r>
      <w:r>
        <w:rPr>
          <w:lang w:val="en-US"/>
        </w:rPr>
        <w:fldChar w:fldCharType="end"/>
      </w:r>
      <w:r w:rsidR="007212CD">
        <w:rPr>
          <w:lang w:val="en-US"/>
        </w:rPr>
        <w:t xml:space="preserve">. </w:t>
      </w:r>
      <w:r w:rsidR="009031B1">
        <w:rPr>
          <w:lang w:val="en-US"/>
        </w:rPr>
        <w:t>Thus,</w:t>
      </w:r>
      <w:r>
        <w:rPr>
          <w:lang w:val="en-US"/>
        </w:rPr>
        <w:t xml:space="preserve"> it was clear that also the films in th</w:t>
      </w:r>
      <w:r w:rsidR="009031B1">
        <w:rPr>
          <w:lang w:val="en-US"/>
        </w:rPr>
        <w:t>is series of measurement films had two different sensitivities</w:t>
      </w:r>
      <w:r w:rsidR="00AE3298">
        <w:rPr>
          <w:lang w:val="en-US"/>
        </w:rPr>
        <w:t>, and the solution was therefore to separate the films,</w:t>
      </w:r>
      <w:r w:rsidR="00F93B2E">
        <w:rPr>
          <w:lang w:val="en-US"/>
        </w:rPr>
        <w:t xml:space="preserve"> and use the fitting parameters obtained from the first calibration in</w:t>
      </w:r>
      <w:r w:rsidR="007212CD">
        <w:rPr>
          <w:lang w:val="en-US"/>
        </w:rPr>
        <w:t xml:space="preserve"> equation </w:t>
      </w:r>
      <w:r w:rsidR="00893850">
        <w:rPr>
          <w:lang w:val="en-US"/>
        </w:rPr>
        <w:fldChar w:fldCharType="begin"/>
      </w:r>
      <w:r w:rsidR="00893850">
        <w:rPr>
          <w:lang w:val="en-US"/>
        </w:rPr>
        <w:instrText xml:space="preserve"> REF _Ref104297218 \h </w:instrText>
      </w:r>
      <w:r w:rsidR="00893850">
        <w:rPr>
          <w:lang w:val="en-US"/>
        </w:rPr>
      </w:r>
      <w:r w:rsidR="00893850">
        <w:rPr>
          <w:lang w:val="en-US"/>
        </w:rPr>
        <w:fldChar w:fldCharType="separate"/>
      </w:r>
      <w:r w:rsidR="00893850" w:rsidRPr="00893850">
        <w:rPr>
          <w:noProof/>
          <w:lang w:val="en-US"/>
        </w:rPr>
        <w:t>3</w:t>
      </w:r>
      <w:r w:rsidR="00893850" w:rsidRPr="00893850">
        <w:rPr>
          <w:lang w:val="en-US"/>
        </w:rPr>
        <w:noBreakHyphen/>
      </w:r>
      <w:r w:rsidR="00893850" w:rsidRPr="00893850">
        <w:rPr>
          <w:noProof/>
          <w:lang w:val="en-US"/>
        </w:rPr>
        <w:t>3</w:t>
      </w:r>
      <w:r w:rsidR="00893850">
        <w:rPr>
          <w:lang w:val="en-US"/>
        </w:rPr>
        <w:fldChar w:fldCharType="end"/>
      </w:r>
      <w:r w:rsidR="007212CD">
        <w:rPr>
          <w:lang w:val="en-US"/>
        </w:rPr>
        <w:t xml:space="preserve">. A new set of dose profiles were generated, which can be seen in </w:t>
      </w:r>
      <w:r w:rsidR="007212CD">
        <w:rPr>
          <w:lang w:val="en-US"/>
        </w:rPr>
        <w:fldChar w:fldCharType="begin"/>
      </w:r>
      <w:r w:rsidR="007212CD">
        <w:rPr>
          <w:lang w:val="en-US"/>
        </w:rPr>
        <w:instrText xml:space="preserve"> REF _Ref105609212 \h </w:instrText>
      </w:r>
      <w:r w:rsidR="007212CD">
        <w:rPr>
          <w:lang w:val="en-US"/>
        </w:rPr>
      </w:r>
      <w:r w:rsidR="007212CD">
        <w:rPr>
          <w:lang w:val="en-US"/>
        </w:rPr>
        <w:fldChar w:fldCharType="separate"/>
      </w:r>
      <w:r w:rsidR="007212CD" w:rsidRPr="00141D2A">
        <w:rPr>
          <w:lang w:val="en-US"/>
        </w:rPr>
        <w:t xml:space="preserve">Figure </w:t>
      </w:r>
      <w:r w:rsidR="007212CD">
        <w:rPr>
          <w:noProof/>
          <w:lang w:val="en-US"/>
        </w:rPr>
        <w:t>3</w:t>
      </w:r>
      <w:r w:rsidR="007212CD">
        <w:rPr>
          <w:lang w:val="en-US"/>
        </w:rPr>
        <w:noBreakHyphen/>
      </w:r>
      <w:r w:rsidR="007212CD">
        <w:rPr>
          <w:noProof/>
          <w:lang w:val="en-US"/>
        </w:rPr>
        <w:t>10</w:t>
      </w:r>
      <w:r w:rsidR="007212CD">
        <w:rPr>
          <w:lang w:val="en-US"/>
        </w:rPr>
        <w:fldChar w:fldCharType="end"/>
      </w:r>
      <w:r w:rsidR="007212CD">
        <w:rPr>
          <w:lang w:val="en-US"/>
        </w:rPr>
        <w:t>. This time there was a better match between the profiles.</w:t>
      </w:r>
    </w:p>
    <w:p w14:paraId="38639A36" w14:textId="7505C429" w:rsidR="0004685F" w:rsidRPr="0004685F" w:rsidRDefault="00DE7DBD" w:rsidP="0004685F">
      <w:pPr>
        <w:keepNext/>
        <w:spacing w:line="360" w:lineRule="auto"/>
        <w:rPr>
          <w:lang w:val="en-US"/>
        </w:rPr>
      </w:pPr>
      <w:r>
        <w:rPr>
          <w:noProof/>
          <w:lang w:val="en-US"/>
        </w:rPr>
        <w:drawing>
          <wp:anchor distT="0" distB="0" distL="114300" distR="114300" simplePos="0" relativeHeight="251658336" behindDoc="1" locked="0" layoutInCell="1" allowOverlap="1" wp14:anchorId="40B98472" wp14:editId="4342F833">
            <wp:simplePos x="0" y="0"/>
            <wp:positionH relativeFrom="margin">
              <wp:posOffset>-161925</wp:posOffset>
            </wp:positionH>
            <wp:positionV relativeFrom="paragraph">
              <wp:posOffset>163195</wp:posOffset>
            </wp:positionV>
            <wp:extent cx="3768090" cy="2616835"/>
            <wp:effectExtent l="0" t="0" r="3810" b="0"/>
            <wp:wrapTight wrapText="bothSides">
              <wp:wrapPolygon edited="0">
                <wp:start x="0" y="0"/>
                <wp:lineTo x="0" y="21385"/>
                <wp:lineTo x="21513" y="21385"/>
                <wp:lineTo x="2151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503"/>
                    <a:stretch/>
                  </pic:blipFill>
                  <pic:spPr bwMode="auto">
                    <a:xfrm>
                      <a:off x="0" y="0"/>
                      <a:ext cx="3768090" cy="2616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F8F034" w14:textId="36339C73" w:rsidR="0004685F" w:rsidRDefault="0004685F" w:rsidP="0004685F">
      <w:pPr>
        <w:pStyle w:val="Caption"/>
        <w:spacing w:line="360" w:lineRule="auto"/>
        <w:rPr>
          <w:lang w:val="en-US"/>
        </w:rPr>
      </w:pPr>
      <w:bookmarkStart w:id="202" w:name="_Ref104124257"/>
    </w:p>
    <w:p w14:paraId="4BDDEDBE" w14:textId="0544842C" w:rsidR="0004685F" w:rsidRDefault="00DE7DBD" w:rsidP="0004685F">
      <w:pPr>
        <w:pStyle w:val="Caption"/>
        <w:spacing w:line="360" w:lineRule="auto"/>
        <w:rPr>
          <w:lang w:val="en-US"/>
        </w:rPr>
      </w:pPr>
      <w:r>
        <w:rPr>
          <w:noProof/>
        </w:rPr>
        <mc:AlternateContent>
          <mc:Choice Requires="wps">
            <w:drawing>
              <wp:anchor distT="0" distB="0" distL="114300" distR="114300" simplePos="0" relativeHeight="251658337" behindDoc="1" locked="0" layoutInCell="1" allowOverlap="1" wp14:anchorId="095D0C4B" wp14:editId="26E2203C">
                <wp:simplePos x="0" y="0"/>
                <wp:positionH relativeFrom="margin">
                  <wp:posOffset>3673231</wp:posOffset>
                </wp:positionH>
                <wp:positionV relativeFrom="paragraph">
                  <wp:posOffset>150153</wp:posOffset>
                </wp:positionV>
                <wp:extent cx="1617345" cy="1045845"/>
                <wp:effectExtent l="0" t="0" r="1905" b="1905"/>
                <wp:wrapTight wrapText="bothSides">
                  <wp:wrapPolygon edited="0">
                    <wp:start x="0" y="0"/>
                    <wp:lineTo x="0" y="21246"/>
                    <wp:lineTo x="21371" y="21246"/>
                    <wp:lineTo x="21371"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1617345" cy="1045845"/>
                        </a:xfrm>
                        <a:prstGeom prst="rect">
                          <a:avLst/>
                        </a:prstGeom>
                        <a:solidFill>
                          <a:prstClr val="white"/>
                        </a:solidFill>
                        <a:ln>
                          <a:noFill/>
                        </a:ln>
                      </wps:spPr>
                      <wps:txbx>
                        <w:txbxContent>
                          <w:p w14:paraId="6F5E5ED5" w14:textId="2BACA073" w:rsidR="00141D2A" w:rsidRPr="00D54A7B" w:rsidRDefault="0004685F" w:rsidP="00141D2A">
                            <w:pPr>
                              <w:pStyle w:val="Caption"/>
                              <w:rPr>
                                <w:noProof/>
                                <w:sz w:val="24"/>
                                <w:lang w:val="en-US"/>
                              </w:rPr>
                            </w:pPr>
                            <w:bookmarkStart w:id="203" w:name="_Ref105609212"/>
                            <w:r w:rsidRPr="00141D2A">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10</w:t>
                            </w:r>
                            <w:r w:rsidR="00543048">
                              <w:rPr>
                                <w:lang w:val="en-US"/>
                              </w:rPr>
                              <w:fldChar w:fldCharType="end"/>
                            </w:r>
                            <w:bookmarkEnd w:id="203"/>
                            <w:r w:rsidR="00141D2A" w:rsidRPr="00141D2A">
                              <w:rPr>
                                <w:lang w:val="en-US"/>
                              </w:rPr>
                              <w:t xml:space="preserve">. </w:t>
                            </w:r>
                            <w:r w:rsidR="00141D2A" w:rsidRPr="00D54A7B">
                              <w:rPr>
                                <w:lang w:val="en-US"/>
                              </w:rPr>
                              <w:t>Dose profiles generated by f</w:t>
                            </w:r>
                            <w:r w:rsidR="00141D2A">
                              <w:rPr>
                                <w:lang w:val="en-US"/>
                              </w:rPr>
                              <w:t xml:space="preserve">inding the mean dose on each row in a mean dose map for dotted GRID irradiated EBT3 films. Blue profiles were low response films, while red profiles were high response films. </w:t>
                            </w:r>
                          </w:p>
                          <w:p w14:paraId="3EA83D7F" w14:textId="12690E5D" w:rsidR="0004685F" w:rsidRPr="00141D2A" w:rsidRDefault="00141D2A" w:rsidP="0004685F">
                            <w:pPr>
                              <w:pStyle w:val="Caption"/>
                              <w:rPr>
                                <w:noProof/>
                                <w:lang w:val="en-US"/>
                              </w:rPr>
                            </w:pPr>
                            <w:r w:rsidRPr="00141D2A">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D0C4B" id="Text Box 210" o:spid="_x0000_s1057" type="#_x0000_t202" style="position:absolute;margin-left:289.25pt;margin-top:11.8pt;width:127.35pt;height:82.35pt;z-index:-2516581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" stroked="f">
                <v:textbox inset="0,0,0,0">
                  <w:txbxContent>
                    <w:p w14:paraId="6F5E5ED5" w14:textId="2BACA073" w:rsidR="00141D2A" w:rsidRPr="00D54A7B" w:rsidRDefault="0004685F" w:rsidP="00141D2A">
                      <w:pPr>
                        <w:pStyle w:val="Caption"/>
                        <w:rPr>
                          <w:noProof/>
                          <w:sz w:val="24"/>
                          <w:lang w:val="en-US"/>
                        </w:rPr>
                      </w:pPr>
                      <w:bookmarkStart w:id="204" w:name="_Ref105609212"/>
                      <w:r w:rsidRPr="00141D2A">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10</w:t>
                      </w:r>
                      <w:r w:rsidR="00543048">
                        <w:rPr>
                          <w:lang w:val="en-US"/>
                        </w:rPr>
                        <w:fldChar w:fldCharType="end"/>
                      </w:r>
                      <w:bookmarkEnd w:id="204"/>
                      <w:r w:rsidR="00141D2A" w:rsidRPr="00141D2A">
                        <w:rPr>
                          <w:lang w:val="en-US"/>
                        </w:rPr>
                        <w:t xml:space="preserve">. </w:t>
                      </w:r>
                      <w:r w:rsidR="00141D2A" w:rsidRPr="00D54A7B">
                        <w:rPr>
                          <w:lang w:val="en-US"/>
                        </w:rPr>
                        <w:t>Dose profiles generated by f</w:t>
                      </w:r>
                      <w:r w:rsidR="00141D2A">
                        <w:rPr>
                          <w:lang w:val="en-US"/>
                        </w:rPr>
                        <w:t xml:space="preserve">inding the mean dose on each row in a mean dose map for dotted GRID irradiated EBT3 films. Blue profiles were low response films, while red profiles were high response films. </w:t>
                      </w:r>
                    </w:p>
                    <w:p w14:paraId="3EA83D7F" w14:textId="12690E5D" w:rsidR="0004685F" w:rsidRPr="00141D2A" w:rsidRDefault="00141D2A" w:rsidP="0004685F">
                      <w:pPr>
                        <w:pStyle w:val="Caption"/>
                        <w:rPr>
                          <w:noProof/>
                          <w:lang w:val="en-US"/>
                        </w:rPr>
                      </w:pPr>
                      <w:r w:rsidRPr="00141D2A">
                        <w:rPr>
                          <w:lang w:val="en-US"/>
                        </w:rPr>
                        <w:t xml:space="preserve"> </w:t>
                      </w:r>
                    </w:p>
                  </w:txbxContent>
                </v:textbox>
                <w10:wrap type="tight" anchorx="margin"/>
              </v:shape>
            </w:pict>
          </mc:Fallback>
        </mc:AlternateContent>
      </w:r>
    </w:p>
    <w:p w14:paraId="56C8B823" w14:textId="65AC13D7" w:rsidR="0004685F" w:rsidRDefault="0004685F" w:rsidP="0004685F">
      <w:pPr>
        <w:pStyle w:val="Caption"/>
        <w:spacing w:line="360" w:lineRule="auto"/>
        <w:rPr>
          <w:lang w:val="en-US"/>
        </w:rPr>
      </w:pPr>
    </w:p>
    <w:bookmarkEnd w:id="201"/>
    <w:bookmarkEnd w:id="202"/>
    <w:p w14:paraId="369E574F" w14:textId="13F6FC94" w:rsidR="001565A0" w:rsidRDefault="001565A0" w:rsidP="004D7B5D">
      <w:pPr>
        <w:spacing w:line="360" w:lineRule="auto"/>
        <w:rPr>
          <w:lang w:val="en-US"/>
        </w:rPr>
      </w:pPr>
    </w:p>
    <w:p w14:paraId="502B2EC5" w14:textId="4033FE13" w:rsidR="001565A0" w:rsidRDefault="001565A0" w:rsidP="004D7B5D">
      <w:pPr>
        <w:spacing w:line="360" w:lineRule="auto"/>
        <w:rPr>
          <w:lang w:val="en-US"/>
        </w:rPr>
      </w:pPr>
    </w:p>
    <w:p w14:paraId="66951E2E" w14:textId="24D0675E" w:rsidR="001565A0" w:rsidRDefault="001565A0" w:rsidP="004D7B5D">
      <w:pPr>
        <w:spacing w:line="360" w:lineRule="auto"/>
        <w:rPr>
          <w:lang w:val="en-US"/>
        </w:rPr>
      </w:pPr>
    </w:p>
    <w:p w14:paraId="63F04491" w14:textId="70D62D2C" w:rsidR="001565A0" w:rsidRDefault="001565A0" w:rsidP="004D7B5D">
      <w:pPr>
        <w:spacing w:line="360" w:lineRule="auto"/>
        <w:rPr>
          <w:lang w:val="en-US"/>
        </w:rPr>
      </w:pPr>
    </w:p>
    <w:p w14:paraId="709A0E33" w14:textId="411D3575" w:rsidR="00492FF9" w:rsidRDefault="008316E2" w:rsidP="00492FF9">
      <w:pPr>
        <w:spacing w:line="360" w:lineRule="auto"/>
        <w:rPr>
          <w:lang w:val="en-US"/>
        </w:rPr>
      </w:pPr>
      <w:r>
        <w:rPr>
          <w:noProof/>
        </w:rPr>
        <mc:AlternateContent>
          <mc:Choice Requires="wps">
            <w:drawing>
              <wp:anchor distT="0" distB="0" distL="114300" distR="114300" simplePos="0" relativeHeight="251658341" behindDoc="1" locked="0" layoutInCell="1" allowOverlap="1" wp14:anchorId="57E13E65" wp14:editId="77FC0426">
                <wp:simplePos x="0" y="0"/>
                <wp:positionH relativeFrom="page">
                  <wp:posOffset>475177</wp:posOffset>
                </wp:positionH>
                <wp:positionV relativeFrom="paragraph">
                  <wp:posOffset>3079728</wp:posOffset>
                </wp:positionV>
                <wp:extent cx="7055485" cy="635"/>
                <wp:effectExtent l="0" t="0" r="0" b="0"/>
                <wp:wrapTight wrapText="bothSides">
                  <wp:wrapPolygon edited="0">
                    <wp:start x="0" y="0"/>
                    <wp:lineTo x="0" y="20521"/>
                    <wp:lineTo x="21520" y="20521"/>
                    <wp:lineTo x="21520"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7055485" cy="635"/>
                        </a:xfrm>
                        <a:prstGeom prst="rect">
                          <a:avLst/>
                        </a:prstGeom>
                        <a:solidFill>
                          <a:prstClr val="white"/>
                        </a:solidFill>
                        <a:ln>
                          <a:noFill/>
                        </a:ln>
                      </wps:spPr>
                      <wps:txbx>
                        <w:txbxContent>
                          <w:p w14:paraId="03A3E3A7" w14:textId="622456BE" w:rsidR="00BB6301" w:rsidRPr="008019E3" w:rsidRDefault="00BB6301" w:rsidP="00BB6301">
                            <w:pPr>
                              <w:pStyle w:val="Caption"/>
                              <w:rPr>
                                <w:noProof/>
                                <w:sz w:val="24"/>
                                <w:lang w:val="en-US"/>
                              </w:rPr>
                            </w:pPr>
                            <w:bookmarkStart w:id="205" w:name="_Ref105613281"/>
                            <w:r w:rsidRPr="008019E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11</w:t>
                            </w:r>
                            <w:r w:rsidR="00543048">
                              <w:rPr>
                                <w:lang w:val="en-US"/>
                              </w:rPr>
                              <w:fldChar w:fldCharType="end"/>
                            </w:r>
                            <w:bookmarkEnd w:id="205"/>
                            <w:r w:rsidRPr="008019E3">
                              <w:rPr>
                                <w:lang w:val="en-US"/>
                              </w:rPr>
                              <w:t xml:space="preserve">. </w:t>
                            </w:r>
                            <w:r w:rsidR="008019E3" w:rsidRPr="008019E3">
                              <w:rPr>
                                <w:lang w:val="en-US"/>
                              </w:rPr>
                              <w:t>Mean dose maps for a</w:t>
                            </w:r>
                            <w:r w:rsidR="008019E3">
                              <w:rPr>
                                <w:lang w:val="en-US"/>
                              </w:rPr>
                              <w:t>ll irradiation configurations</w:t>
                            </w:r>
                            <w:r w:rsidR="002C1469">
                              <w:rPr>
                                <w:lang w:val="en-US"/>
                              </w:rPr>
                              <w:t xml:space="preserve"> given 5 </w:t>
                            </w:r>
                            <w:proofErr w:type="spellStart"/>
                            <w:r w:rsidR="002C1469">
                              <w:rPr>
                                <w:lang w:val="en-US"/>
                              </w:rPr>
                              <w:t>Gy</w:t>
                            </w:r>
                            <w:proofErr w:type="spellEnd"/>
                            <w:r w:rsidR="002C1469">
                              <w:rPr>
                                <w:lang w:val="en-US"/>
                              </w:rPr>
                              <w:t xml:space="preserve"> nominally</w:t>
                            </w:r>
                            <w:r w:rsidR="008019E3">
                              <w:rPr>
                                <w:lang w:val="en-US"/>
                              </w:rPr>
                              <w:t>. The dose maps were generated by combining the high and low response measurement fi</w:t>
                            </w:r>
                            <w:r w:rsidR="006117B2">
                              <w:rPr>
                                <w:lang w:val="en-US"/>
                              </w:rPr>
                              <w:t xml:space="preserve">lm that were registered to each other and </w:t>
                            </w:r>
                            <w:r w:rsidR="002A1DDA">
                              <w:rPr>
                                <w:lang w:val="en-US"/>
                              </w:rPr>
                              <w:t>converted to dose. The color bar represents the dose</w:t>
                            </w:r>
                            <w:r w:rsidR="003B76E5">
                              <w:rPr>
                                <w:lang w:val="en-US"/>
                              </w:rPr>
                              <w:t>.</w:t>
                            </w:r>
                            <w:r w:rsidR="00613DE3">
                              <w:rPr>
                                <w:lang w:val="en-US"/>
                              </w:rPr>
                              <w:t xml:space="preserve"> </w:t>
                            </w:r>
                            <w:r w:rsidR="0005012B">
                              <w:rPr>
                                <w:lang w:val="en-US"/>
                              </w:rPr>
                              <w:t>A</w:t>
                            </w:r>
                            <w:r w:rsidR="00613DE3">
                              <w:rPr>
                                <w:lang w:val="en-US"/>
                              </w:rPr>
                              <w:t>pparent</w:t>
                            </w:r>
                            <w:r w:rsidR="003B76E5">
                              <w:rPr>
                                <w:lang w:val="en-US"/>
                              </w:rPr>
                              <w:t xml:space="preserve"> dose spikes near the edges of</w:t>
                            </w:r>
                            <w:r w:rsidR="00A80400">
                              <w:rPr>
                                <w:lang w:val="en-US"/>
                              </w:rPr>
                              <w:t xml:space="preserve"> the films </w:t>
                            </w:r>
                            <w:r w:rsidR="00613DE3">
                              <w:rPr>
                                <w:lang w:val="en-US"/>
                              </w:rPr>
                              <w:t>were disregarded in the analysis</w:t>
                            </w:r>
                            <w:r w:rsidR="00A80400">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3E65" id="Text Box 219" o:spid="_x0000_s1058" type="#_x0000_t202" style="position:absolute;margin-left:37.4pt;margin-top:242.5pt;width:555.55pt;height:.05pt;z-index:-251658139;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xU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" stroked="f">
                <v:textbox style="mso-fit-shape-to-text:t" inset="0,0,0,0">
                  <w:txbxContent>
                    <w:p w14:paraId="03A3E3A7" w14:textId="622456BE" w:rsidR="00BB6301" w:rsidRPr="008019E3" w:rsidRDefault="00BB6301" w:rsidP="00BB6301">
                      <w:pPr>
                        <w:pStyle w:val="Caption"/>
                        <w:rPr>
                          <w:noProof/>
                          <w:sz w:val="24"/>
                          <w:lang w:val="en-US"/>
                        </w:rPr>
                      </w:pPr>
                      <w:bookmarkStart w:id="206" w:name="_Ref105613281"/>
                      <w:r w:rsidRPr="008019E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11</w:t>
                      </w:r>
                      <w:r w:rsidR="00543048">
                        <w:rPr>
                          <w:lang w:val="en-US"/>
                        </w:rPr>
                        <w:fldChar w:fldCharType="end"/>
                      </w:r>
                      <w:bookmarkEnd w:id="206"/>
                      <w:r w:rsidRPr="008019E3">
                        <w:rPr>
                          <w:lang w:val="en-US"/>
                        </w:rPr>
                        <w:t xml:space="preserve">. </w:t>
                      </w:r>
                      <w:r w:rsidR="008019E3" w:rsidRPr="008019E3">
                        <w:rPr>
                          <w:lang w:val="en-US"/>
                        </w:rPr>
                        <w:t>Mean dose maps for a</w:t>
                      </w:r>
                      <w:r w:rsidR="008019E3">
                        <w:rPr>
                          <w:lang w:val="en-US"/>
                        </w:rPr>
                        <w:t>ll irradiation configurations</w:t>
                      </w:r>
                      <w:r w:rsidR="002C1469">
                        <w:rPr>
                          <w:lang w:val="en-US"/>
                        </w:rPr>
                        <w:t xml:space="preserve"> given 5 </w:t>
                      </w:r>
                      <w:proofErr w:type="spellStart"/>
                      <w:r w:rsidR="002C1469">
                        <w:rPr>
                          <w:lang w:val="en-US"/>
                        </w:rPr>
                        <w:t>Gy</w:t>
                      </w:r>
                      <w:proofErr w:type="spellEnd"/>
                      <w:r w:rsidR="002C1469">
                        <w:rPr>
                          <w:lang w:val="en-US"/>
                        </w:rPr>
                        <w:t xml:space="preserve"> nominally</w:t>
                      </w:r>
                      <w:r w:rsidR="008019E3">
                        <w:rPr>
                          <w:lang w:val="en-US"/>
                        </w:rPr>
                        <w:t>. The dose maps were generated by combining the high and low response measurement fi</w:t>
                      </w:r>
                      <w:r w:rsidR="006117B2">
                        <w:rPr>
                          <w:lang w:val="en-US"/>
                        </w:rPr>
                        <w:t xml:space="preserve">lm that were registered to each other and </w:t>
                      </w:r>
                      <w:r w:rsidR="002A1DDA">
                        <w:rPr>
                          <w:lang w:val="en-US"/>
                        </w:rPr>
                        <w:t>converted to dose. The color bar represents the dose</w:t>
                      </w:r>
                      <w:r w:rsidR="003B76E5">
                        <w:rPr>
                          <w:lang w:val="en-US"/>
                        </w:rPr>
                        <w:t>.</w:t>
                      </w:r>
                      <w:r w:rsidR="00613DE3">
                        <w:rPr>
                          <w:lang w:val="en-US"/>
                        </w:rPr>
                        <w:t xml:space="preserve"> </w:t>
                      </w:r>
                      <w:r w:rsidR="0005012B">
                        <w:rPr>
                          <w:lang w:val="en-US"/>
                        </w:rPr>
                        <w:t>A</w:t>
                      </w:r>
                      <w:r w:rsidR="00613DE3">
                        <w:rPr>
                          <w:lang w:val="en-US"/>
                        </w:rPr>
                        <w:t>pparent</w:t>
                      </w:r>
                      <w:r w:rsidR="003B76E5">
                        <w:rPr>
                          <w:lang w:val="en-US"/>
                        </w:rPr>
                        <w:t xml:space="preserve"> dose spikes near the edges of</w:t>
                      </w:r>
                      <w:r w:rsidR="00A80400">
                        <w:rPr>
                          <w:lang w:val="en-US"/>
                        </w:rPr>
                        <w:t xml:space="preserve"> the films </w:t>
                      </w:r>
                      <w:r w:rsidR="00613DE3">
                        <w:rPr>
                          <w:lang w:val="en-US"/>
                        </w:rPr>
                        <w:t>were disregarded in the analysis</w:t>
                      </w:r>
                      <w:r w:rsidR="00A80400">
                        <w:rPr>
                          <w:lang w:val="en-US"/>
                        </w:rPr>
                        <w:t xml:space="preserve">. </w:t>
                      </w:r>
                    </w:p>
                  </w:txbxContent>
                </v:textbox>
                <w10:wrap type="tight" anchorx="page"/>
              </v:shape>
            </w:pict>
          </mc:Fallback>
        </mc:AlternateContent>
      </w:r>
      <w:r>
        <w:rPr>
          <w:noProof/>
          <w:lang w:val="en-US"/>
        </w:rPr>
        <w:drawing>
          <wp:anchor distT="0" distB="0" distL="114300" distR="114300" simplePos="0" relativeHeight="251658340" behindDoc="1" locked="0" layoutInCell="1" allowOverlap="1" wp14:anchorId="51C6A60E" wp14:editId="40B4747E">
            <wp:simplePos x="0" y="0"/>
            <wp:positionH relativeFrom="page">
              <wp:posOffset>535940</wp:posOffset>
            </wp:positionH>
            <wp:positionV relativeFrom="paragraph">
              <wp:posOffset>523875</wp:posOffset>
            </wp:positionV>
            <wp:extent cx="6558280" cy="2451100"/>
            <wp:effectExtent l="0" t="0" r="0" b="6350"/>
            <wp:wrapTight wrapText="bothSides">
              <wp:wrapPolygon edited="0">
                <wp:start x="0" y="0"/>
                <wp:lineTo x="0" y="21488"/>
                <wp:lineTo x="21521" y="21488"/>
                <wp:lineTo x="21521"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69">
                      <a:extLst>
                        <a:ext uri="{28A0092B-C50C-407E-A947-70E740481C1C}">
                          <a14:useLocalDpi xmlns:a14="http://schemas.microsoft.com/office/drawing/2010/main" val="0"/>
                        </a:ext>
                      </a:extLst>
                    </a:blip>
                    <a:srcRect l="7680" t="16573" r="-396" b="21778"/>
                    <a:stretch/>
                  </pic:blipFill>
                  <pic:spPr bwMode="auto">
                    <a:xfrm>
                      <a:off x="0" y="0"/>
                      <a:ext cx="6558280" cy="245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FF9">
        <w:rPr>
          <w:lang w:val="en-US"/>
        </w:rPr>
        <w:t xml:space="preserve">One mean dose map was generated for </w:t>
      </w:r>
      <w:r>
        <w:rPr>
          <w:lang w:val="en-US"/>
        </w:rPr>
        <w:t>all irradiation configuration, which can</w:t>
      </w:r>
      <w:r w:rsidR="00492FF9">
        <w:rPr>
          <w:lang w:val="en-US"/>
        </w:rPr>
        <w:t xml:space="preserve"> be seen in </w:t>
      </w:r>
      <w:r w:rsidR="00492FF9">
        <w:rPr>
          <w:lang w:val="en-US"/>
        </w:rPr>
        <w:fldChar w:fldCharType="begin"/>
      </w:r>
      <w:r w:rsidR="00492FF9">
        <w:rPr>
          <w:lang w:val="en-US"/>
        </w:rPr>
        <w:instrText xml:space="preserve"> REF _Ref105613281 \h </w:instrText>
      </w:r>
      <w:r w:rsidR="00492FF9">
        <w:rPr>
          <w:lang w:val="en-US"/>
        </w:rPr>
      </w:r>
      <w:r w:rsidR="00492FF9">
        <w:rPr>
          <w:lang w:val="en-US"/>
        </w:rPr>
        <w:fldChar w:fldCharType="separate"/>
      </w:r>
      <w:r w:rsidR="00492FF9" w:rsidRPr="002A1DDA">
        <w:rPr>
          <w:lang w:val="en-US"/>
        </w:rPr>
        <w:t xml:space="preserve">Figure </w:t>
      </w:r>
      <w:r w:rsidR="00492FF9" w:rsidRPr="002A1DDA">
        <w:rPr>
          <w:noProof/>
          <w:lang w:val="en-US"/>
        </w:rPr>
        <w:t>3</w:t>
      </w:r>
      <w:r w:rsidR="00492FF9" w:rsidRPr="002A1DDA">
        <w:rPr>
          <w:lang w:val="en-US"/>
        </w:rPr>
        <w:noBreakHyphen/>
      </w:r>
      <w:r w:rsidR="00492FF9" w:rsidRPr="002A1DDA">
        <w:rPr>
          <w:noProof/>
          <w:lang w:val="en-US"/>
        </w:rPr>
        <w:t>11</w:t>
      </w:r>
      <w:r w:rsidR="00492FF9">
        <w:rPr>
          <w:lang w:val="en-US"/>
        </w:rPr>
        <w:fldChar w:fldCharType="end"/>
      </w:r>
      <w:r w:rsidR="00492FF9">
        <w:rPr>
          <w:lang w:val="en-US"/>
        </w:rPr>
        <w:t>.</w:t>
      </w:r>
    </w:p>
    <w:p w14:paraId="47DD1B29" w14:textId="6FA72E84" w:rsidR="00492FF9" w:rsidRDefault="00492FF9" w:rsidP="004D7B5D">
      <w:pPr>
        <w:spacing w:line="360" w:lineRule="auto"/>
        <w:rPr>
          <w:lang w:val="en-US"/>
        </w:rPr>
      </w:pPr>
      <w:r>
        <w:rPr>
          <w:lang w:val="en-US"/>
        </w:rPr>
        <w:lastRenderedPageBreak/>
        <w:t>From these mean dose maps, one dose profile was generated for each irradiation configuration</w:t>
      </w:r>
      <w:r w:rsidR="001707B1">
        <w:rPr>
          <w:lang w:val="en-US"/>
        </w:rPr>
        <w:t xml:space="preserve">. </w:t>
      </w:r>
      <w:r w:rsidR="00C03E0E">
        <w:rPr>
          <w:lang w:val="en-US"/>
        </w:rPr>
        <w:t xml:space="preserve">These profiles can be seen in </w:t>
      </w:r>
      <w:r w:rsidR="00C03E0E">
        <w:rPr>
          <w:lang w:val="en-US"/>
        </w:rPr>
        <w:fldChar w:fldCharType="begin"/>
      </w:r>
      <w:r w:rsidR="00C03E0E">
        <w:rPr>
          <w:lang w:val="en-US"/>
        </w:rPr>
        <w:instrText xml:space="preserve"> REF _Ref105615552 \h </w:instrText>
      </w:r>
      <w:r w:rsidR="00C03E0E">
        <w:rPr>
          <w:lang w:val="en-US"/>
        </w:rPr>
      </w:r>
      <w:r w:rsidR="00C03E0E">
        <w:rPr>
          <w:lang w:val="en-US"/>
        </w:rPr>
        <w:fldChar w:fldCharType="separate"/>
      </w:r>
      <w:r w:rsidR="00C03E0E" w:rsidRPr="00BF692A">
        <w:rPr>
          <w:lang w:val="en-US"/>
        </w:rPr>
        <w:t xml:space="preserve">Figure </w:t>
      </w:r>
      <w:r w:rsidR="00C03E0E" w:rsidRPr="00BF692A">
        <w:rPr>
          <w:noProof/>
          <w:lang w:val="en-US"/>
        </w:rPr>
        <w:t>3</w:t>
      </w:r>
      <w:r w:rsidR="00C03E0E" w:rsidRPr="00BF692A">
        <w:rPr>
          <w:lang w:val="en-US"/>
        </w:rPr>
        <w:noBreakHyphen/>
      </w:r>
      <w:r w:rsidR="00C03E0E" w:rsidRPr="00BF692A">
        <w:rPr>
          <w:noProof/>
          <w:lang w:val="en-US"/>
        </w:rPr>
        <w:t>12</w:t>
      </w:r>
      <w:r w:rsidR="00C03E0E">
        <w:rPr>
          <w:lang w:val="en-US"/>
        </w:rPr>
        <w:fldChar w:fldCharType="end"/>
      </w:r>
      <w:r w:rsidR="00C03E0E">
        <w:rPr>
          <w:lang w:val="en-US"/>
        </w:rPr>
        <w:t xml:space="preserve"> and </w:t>
      </w:r>
      <w:r w:rsidR="00C03E0E">
        <w:rPr>
          <w:lang w:val="en-US"/>
        </w:rPr>
        <w:fldChar w:fldCharType="begin"/>
      </w:r>
      <w:r w:rsidR="00C03E0E">
        <w:rPr>
          <w:lang w:val="en-US"/>
        </w:rPr>
        <w:instrText xml:space="preserve"> REF _Ref105615564 \h </w:instrText>
      </w:r>
      <w:r w:rsidR="00C03E0E">
        <w:rPr>
          <w:lang w:val="en-US"/>
        </w:rPr>
      </w:r>
      <w:r w:rsidR="00C03E0E">
        <w:rPr>
          <w:lang w:val="en-US"/>
        </w:rPr>
        <w:fldChar w:fldCharType="separate"/>
      </w:r>
      <w:r w:rsidR="00C03E0E" w:rsidRPr="00C03E0E">
        <w:rPr>
          <w:lang w:val="en-US"/>
        </w:rPr>
        <w:t xml:space="preserve">Figure </w:t>
      </w:r>
      <w:r w:rsidR="00C03E0E" w:rsidRPr="00C03E0E">
        <w:rPr>
          <w:noProof/>
          <w:lang w:val="en-US"/>
        </w:rPr>
        <w:t>3</w:t>
      </w:r>
      <w:r w:rsidR="00C03E0E" w:rsidRPr="00C03E0E">
        <w:rPr>
          <w:lang w:val="en-US"/>
        </w:rPr>
        <w:noBreakHyphen/>
      </w:r>
      <w:r w:rsidR="00C03E0E" w:rsidRPr="00C03E0E">
        <w:rPr>
          <w:noProof/>
          <w:lang w:val="en-US"/>
        </w:rPr>
        <w:t>13</w:t>
      </w:r>
      <w:r w:rsidR="00C03E0E">
        <w:rPr>
          <w:lang w:val="en-US"/>
        </w:rPr>
        <w:fldChar w:fldCharType="end"/>
      </w:r>
      <w:r w:rsidR="00BF692A">
        <w:rPr>
          <w:lang w:val="en-US"/>
        </w:rPr>
        <w:t xml:space="preserve">. </w:t>
      </w:r>
      <w:r w:rsidR="00916182">
        <w:rPr>
          <w:lang w:val="en-US"/>
        </w:rPr>
        <w:t xml:space="preserve">The OPEN field profile </w:t>
      </w:r>
      <w:r w:rsidR="00641834">
        <w:rPr>
          <w:lang w:val="en-US"/>
        </w:rPr>
        <w:t xml:space="preserve">was around 5 </w:t>
      </w:r>
      <w:proofErr w:type="spellStart"/>
      <w:r w:rsidR="00641834">
        <w:rPr>
          <w:lang w:val="en-US"/>
        </w:rPr>
        <w:t>Gy</w:t>
      </w:r>
      <w:proofErr w:type="spellEnd"/>
      <w:r w:rsidR="00641834">
        <w:rPr>
          <w:lang w:val="en-US"/>
        </w:rPr>
        <w:t>, which was the expected dose</w:t>
      </w:r>
      <w:r w:rsidR="00323FA8">
        <w:rPr>
          <w:lang w:val="en-US"/>
        </w:rPr>
        <w:t xml:space="preserve">. </w:t>
      </w:r>
      <w:r w:rsidR="009246BD">
        <w:rPr>
          <w:lang w:val="en-US"/>
        </w:rPr>
        <w:t>The peak dose in striped GRID was slightly higher than the peak dose of dotted GRID, which was also the case for the valley doses.</w:t>
      </w:r>
      <w:r w:rsidR="0041044E">
        <w:rPr>
          <w:lang w:val="en-US"/>
        </w:rPr>
        <w:t xml:space="preserve"> </w:t>
      </w:r>
      <w:r w:rsidR="00DC6852">
        <w:rPr>
          <w:lang w:val="en-US"/>
        </w:rPr>
        <w:t xml:space="preserve">All GRID doses were lower than OPEN field doses. </w:t>
      </w:r>
    </w:p>
    <w:p w14:paraId="3E56ADEA" w14:textId="5934E20F" w:rsidR="00275BFB" w:rsidRDefault="00C03E0E" w:rsidP="004D7B5D">
      <w:pPr>
        <w:spacing w:line="360" w:lineRule="auto"/>
        <w:rPr>
          <w:lang w:val="en-US"/>
        </w:rPr>
      </w:pPr>
      <w:r>
        <w:rPr>
          <w:noProof/>
          <w:lang w:val="en-US"/>
        </w:rPr>
        <w:drawing>
          <wp:anchor distT="0" distB="0" distL="114300" distR="114300" simplePos="0" relativeHeight="251658342" behindDoc="1" locked="0" layoutInCell="1" allowOverlap="1" wp14:anchorId="32F3CE6D" wp14:editId="4A37C33D">
            <wp:simplePos x="0" y="0"/>
            <wp:positionH relativeFrom="margin">
              <wp:posOffset>0</wp:posOffset>
            </wp:positionH>
            <wp:positionV relativeFrom="paragraph">
              <wp:posOffset>175895</wp:posOffset>
            </wp:positionV>
            <wp:extent cx="4157980" cy="29337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421"/>
                    <a:stretch/>
                  </pic:blipFill>
                  <pic:spPr bwMode="auto">
                    <a:xfrm>
                      <a:off x="0" y="0"/>
                      <a:ext cx="4157980" cy="2933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4BBB">
        <w:rPr>
          <w:lang w:val="en-US"/>
        </w:rPr>
        <w:t xml:space="preserve"> </w:t>
      </w:r>
    </w:p>
    <w:p w14:paraId="26585295" w14:textId="0253F63B" w:rsidR="00A43511" w:rsidRDefault="00A43511" w:rsidP="004D7B5D">
      <w:pPr>
        <w:spacing w:line="360" w:lineRule="auto"/>
        <w:rPr>
          <w:lang w:val="en-US"/>
        </w:rPr>
      </w:pPr>
    </w:p>
    <w:p w14:paraId="293CC84D" w14:textId="2D4F02D5" w:rsidR="00A43511" w:rsidRDefault="00EE61DC" w:rsidP="004D7B5D">
      <w:pPr>
        <w:spacing w:line="360" w:lineRule="auto"/>
        <w:rPr>
          <w:lang w:val="en-US"/>
        </w:rPr>
      </w:pPr>
      <w:r>
        <w:rPr>
          <w:noProof/>
        </w:rPr>
        <mc:AlternateContent>
          <mc:Choice Requires="wps">
            <w:drawing>
              <wp:anchor distT="0" distB="0" distL="114300" distR="114300" simplePos="0" relativeHeight="251658343" behindDoc="1" locked="0" layoutInCell="1" allowOverlap="1" wp14:anchorId="1EF6FF05" wp14:editId="025918B4">
                <wp:simplePos x="0" y="0"/>
                <wp:positionH relativeFrom="margin">
                  <wp:posOffset>4229100</wp:posOffset>
                </wp:positionH>
                <wp:positionV relativeFrom="paragraph">
                  <wp:posOffset>216535</wp:posOffset>
                </wp:positionV>
                <wp:extent cx="1466215" cy="635"/>
                <wp:effectExtent l="0" t="0" r="635" b="0"/>
                <wp:wrapTight wrapText="bothSides">
                  <wp:wrapPolygon edited="0">
                    <wp:start x="0" y="0"/>
                    <wp:lineTo x="0" y="21121"/>
                    <wp:lineTo x="21329" y="21121"/>
                    <wp:lineTo x="21329"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1466215" cy="635"/>
                        </a:xfrm>
                        <a:prstGeom prst="rect">
                          <a:avLst/>
                        </a:prstGeom>
                        <a:solidFill>
                          <a:prstClr val="white"/>
                        </a:solidFill>
                        <a:ln>
                          <a:noFill/>
                        </a:ln>
                      </wps:spPr>
                      <wps:txbx>
                        <w:txbxContent>
                          <w:p w14:paraId="3F442ADC" w14:textId="30424219" w:rsidR="00C03E0E" w:rsidRPr="00F2500D" w:rsidRDefault="00C03E0E" w:rsidP="00C03E0E">
                            <w:pPr>
                              <w:pStyle w:val="Caption"/>
                              <w:rPr>
                                <w:noProof/>
                                <w:sz w:val="24"/>
                                <w:lang w:val="en-US"/>
                              </w:rPr>
                            </w:pPr>
                            <w:bookmarkStart w:id="207" w:name="_Ref105615552"/>
                            <w:r w:rsidRPr="00F2500D">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12</w:t>
                            </w:r>
                            <w:r w:rsidR="00543048">
                              <w:rPr>
                                <w:lang w:val="en-US"/>
                              </w:rPr>
                              <w:fldChar w:fldCharType="end"/>
                            </w:r>
                            <w:bookmarkEnd w:id="207"/>
                            <w:r w:rsidR="00F1763E" w:rsidRPr="00F2500D">
                              <w:rPr>
                                <w:lang w:val="en-US"/>
                              </w:rPr>
                              <w:t xml:space="preserve">. One mean dose profile </w:t>
                            </w:r>
                            <w:r w:rsidR="00F2500D" w:rsidRPr="00F2500D">
                              <w:rPr>
                                <w:lang w:val="en-US"/>
                              </w:rPr>
                              <w:t>found from th</w:t>
                            </w:r>
                            <w:r w:rsidR="00F2500D">
                              <w:rPr>
                                <w:lang w:val="en-US"/>
                              </w:rPr>
                              <w:t>e mean dose map generated from all 16 high or low response dose map</w:t>
                            </w:r>
                            <w:r w:rsidR="00742B9B">
                              <w:rPr>
                                <w:lang w:val="en-US"/>
                              </w:rPr>
                              <w:t xml:space="preserve">s for OPEN </w:t>
                            </w:r>
                            <w:r w:rsidR="00F7451A">
                              <w:rPr>
                                <w:lang w:val="en-US"/>
                              </w:rPr>
                              <w:t xml:space="preserve">field </w:t>
                            </w:r>
                            <w:r w:rsidR="00742B9B">
                              <w:rPr>
                                <w:lang w:val="en-US"/>
                              </w:rPr>
                              <w:t>(green) and striped</w:t>
                            </w:r>
                            <w:r w:rsidR="00F7451A">
                              <w:rPr>
                                <w:lang w:val="en-US"/>
                              </w:rPr>
                              <w:t xml:space="preserve"> GRID (blue)</w:t>
                            </w:r>
                            <w:r w:rsidR="00567C11">
                              <w:rPr>
                                <w:lang w:val="en-US"/>
                              </w:rPr>
                              <w:t xml:space="preserve"> </w:t>
                            </w:r>
                            <w:r w:rsidR="00392CA3">
                              <w:rPr>
                                <w:lang w:val="en-US"/>
                              </w:rPr>
                              <w:t xml:space="preserve">irradiated EBT3 measurement films </w:t>
                            </w:r>
                            <w:r w:rsidR="00567C11">
                              <w:rPr>
                                <w:lang w:val="en-US"/>
                              </w:rPr>
                              <w:t xml:space="preserve">receiving 5 </w:t>
                            </w:r>
                            <w:proofErr w:type="spellStart"/>
                            <w:r w:rsidR="00567C11">
                              <w:rPr>
                                <w:lang w:val="en-US"/>
                              </w:rPr>
                              <w:t>Gy</w:t>
                            </w:r>
                            <w:proofErr w:type="spellEnd"/>
                            <w:r w:rsidR="00567C11">
                              <w:rPr>
                                <w:lang w:val="en-US"/>
                              </w:rPr>
                              <w:t xml:space="preserve"> nominally</w:t>
                            </w:r>
                            <w:r w:rsidR="00F7451A">
                              <w:rPr>
                                <w:lang w:val="en-US"/>
                              </w:rPr>
                              <w:t xml:space="preserve">.  </w:t>
                            </w:r>
                            <w:r w:rsidR="00F2500D">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6FF05" id="Text Box 223" o:spid="_x0000_s1059" type="#_x0000_t202" style="position:absolute;margin-left:333pt;margin-top:17.05pt;width:115.45pt;height:.05pt;z-index:-25165813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fWfGwIAAEAEAAAOAAAAZHJzL2Uyb0RvYy54bWysU8Fu2zAMvQ/YPwi6L07SNRi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" stroked="f">
                <v:textbox style="mso-fit-shape-to-text:t" inset="0,0,0,0">
                  <w:txbxContent>
                    <w:p w14:paraId="3F442ADC" w14:textId="30424219" w:rsidR="00C03E0E" w:rsidRPr="00F2500D" w:rsidRDefault="00C03E0E" w:rsidP="00C03E0E">
                      <w:pPr>
                        <w:pStyle w:val="Caption"/>
                        <w:rPr>
                          <w:noProof/>
                          <w:sz w:val="24"/>
                          <w:lang w:val="en-US"/>
                        </w:rPr>
                      </w:pPr>
                      <w:bookmarkStart w:id="208" w:name="_Ref105615552"/>
                      <w:r w:rsidRPr="00F2500D">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12</w:t>
                      </w:r>
                      <w:r w:rsidR="00543048">
                        <w:rPr>
                          <w:lang w:val="en-US"/>
                        </w:rPr>
                        <w:fldChar w:fldCharType="end"/>
                      </w:r>
                      <w:bookmarkEnd w:id="208"/>
                      <w:r w:rsidR="00F1763E" w:rsidRPr="00F2500D">
                        <w:rPr>
                          <w:lang w:val="en-US"/>
                        </w:rPr>
                        <w:t xml:space="preserve">. One mean dose profile </w:t>
                      </w:r>
                      <w:r w:rsidR="00F2500D" w:rsidRPr="00F2500D">
                        <w:rPr>
                          <w:lang w:val="en-US"/>
                        </w:rPr>
                        <w:t>found from th</w:t>
                      </w:r>
                      <w:r w:rsidR="00F2500D">
                        <w:rPr>
                          <w:lang w:val="en-US"/>
                        </w:rPr>
                        <w:t>e mean dose map generated from all 16 high or low response dose map</w:t>
                      </w:r>
                      <w:r w:rsidR="00742B9B">
                        <w:rPr>
                          <w:lang w:val="en-US"/>
                        </w:rPr>
                        <w:t xml:space="preserve">s for OPEN </w:t>
                      </w:r>
                      <w:r w:rsidR="00F7451A">
                        <w:rPr>
                          <w:lang w:val="en-US"/>
                        </w:rPr>
                        <w:t xml:space="preserve">field </w:t>
                      </w:r>
                      <w:r w:rsidR="00742B9B">
                        <w:rPr>
                          <w:lang w:val="en-US"/>
                        </w:rPr>
                        <w:t>(green) and striped</w:t>
                      </w:r>
                      <w:r w:rsidR="00F7451A">
                        <w:rPr>
                          <w:lang w:val="en-US"/>
                        </w:rPr>
                        <w:t xml:space="preserve"> GRID (blue)</w:t>
                      </w:r>
                      <w:r w:rsidR="00567C11">
                        <w:rPr>
                          <w:lang w:val="en-US"/>
                        </w:rPr>
                        <w:t xml:space="preserve"> </w:t>
                      </w:r>
                      <w:r w:rsidR="00392CA3">
                        <w:rPr>
                          <w:lang w:val="en-US"/>
                        </w:rPr>
                        <w:t xml:space="preserve">irradiated EBT3 measurement films </w:t>
                      </w:r>
                      <w:r w:rsidR="00567C11">
                        <w:rPr>
                          <w:lang w:val="en-US"/>
                        </w:rPr>
                        <w:t xml:space="preserve">receiving 5 </w:t>
                      </w:r>
                      <w:proofErr w:type="spellStart"/>
                      <w:r w:rsidR="00567C11">
                        <w:rPr>
                          <w:lang w:val="en-US"/>
                        </w:rPr>
                        <w:t>Gy</w:t>
                      </w:r>
                      <w:proofErr w:type="spellEnd"/>
                      <w:r w:rsidR="00567C11">
                        <w:rPr>
                          <w:lang w:val="en-US"/>
                        </w:rPr>
                        <w:t xml:space="preserve"> nominally</w:t>
                      </w:r>
                      <w:r w:rsidR="00F7451A">
                        <w:rPr>
                          <w:lang w:val="en-US"/>
                        </w:rPr>
                        <w:t xml:space="preserve">.  </w:t>
                      </w:r>
                      <w:r w:rsidR="00F2500D">
                        <w:rPr>
                          <w:lang w:val="en-US"/>
                        </w:rPr>
                        <w:t xml:space="preserve"> </w:t>
                      </w:r>
                    </w:p>
                  </w:txbxContent>
                </v:textbox>
                <w10:wrap type="tight" anchorx="margin"/>
              </v:shape>
            </w:pict>
          </mc:Fallback>
        </mc:AlternateContent>
      </w:r>
    </w:p>
    <w:p w14:paraId="051BD5CA" w14:textId="2E677BBC" w:rsidR="00A43511" w:rsidRDefault="00A43511" w:rsidP="004D7B5D">
      <w:pPr>
        <w:spacing w:line="360" w:lineRule="auto"/>
        <w:rPr>
          <w:lang w:val="en-US"/>
        </w:rPr>
      </w:pPr>
    </w:p>
    <w:p w14:paraId="53818C6E" w14:textId="10F75A59" w:rsidR="00A43511" w:rsidRDefault="00A43511" w:rsidP="004D7B5D">
      <w:pPr>
        <w:spacing w:line="360" w:lineRule="auto"/>
        <w:rPr>
          <w:lang w:val="en-US"/>
        </w:rPr>
      </w:pPr>
    </w:p>
    <w:p w14:paraId="71255E1F" w14:textId="2AE07FA4" w:rsidR="00422C9E" w:rsidRDefault="00422C9E" w:rsidP="00632662">
      <w:pPr>
        <w:spacing w:line="360" w:lineRule="auto"/>
        <w:rPr>
          <w:lang w:val="en-US"/>
        </w:rPr>
      </w:pPr>
    </w:p>
    <w:p w14:paraId="1A754C00" w14:textId="018D7EF7" w:rsidR="00422C9E" w:rsidRDefault="008573DA" w:rsidP="00632662">
      <w:pPr>
        <w:spacing w:line="360" w:lineRule="auto"/>
        <w:rPr>
          <w:lang w:val="en-US"/>
        </w:rPr>
      </w:pPr>
      <w:r>
        <w:rPr>
          <w:noProof/>
          <w:lang w:val="en-US"/>
        </w:rPr>
        <w:drawing>
          <wp:anchor distT="0" distB="0" distL="114300" distR="114300" simplePos="0" relativeHeight="251658344" behindDoc="1" locked="0" layoutInCell="1" allowOverlap="1" wp14:anchorId="3C96ECD5" wp14:editId="1E377A3A">
            <wp:simplePos x="0" y="0"/>
            <wp:positionH relativeFrom="margin">
              <wp:posOffset>123825</wp:posOffset>
            </wp:positionH>
            <wp:positionV relativeFrom="paragraph">
              <wp:posOffset>111760</wp:posOffset>
            </wp:positionV>
            <wp:extent cx="3909695" cy="2716530"/>
            <wp:effectExtent l="0" t="0" r="0" b="7620"/>
            <wp:wrapTight wrapText="bothSides">
              <wp:wrapPolygon edited="0">
                <wp:start x="0" y="0"/>
                <wp:lineTo x="0" y="21509"/>
                <wp:lineTo x="21470" y="21509"/>
                <wp:lineTo x="21470" y="0"/>
                <wp:lineTo x="0" y="0"/>
              </wp:wrapPolygon>
            </wp:wrapTight>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312"/>
                    <a:stretch/>
                  </pic:blipFill>
                  <pic:spPr bwMode="auto">
                    <a:xfrm>
                      <a:off x="0" y="0"/>
                      <a:ext cx="3909695" cy="2716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40068E" w14:textId="7BB1593C" w:rsidR="00632662" w:rsidRPr="00C66696" w:rsidRDefault="00632662" w:rsidP="00632662">
      <w:pPr>
        <w:spacing w:line="360" w:lineRule="auto"/>
        <w:rPr>
          <w:lang w:val="en-US"/>
        </w:rPr>
      </w:pPr>
    </w:p>
    <w:p w14:paraId="1777BEB1" w14:textId="7906F1B1" w:rsidR="00A43511" w:rsidRDefault="00DB0380" w:rsidP="004D7B5D">
      <w:pPr>
        <w:spacing w:line="360" w:lineRule="auto"/>
        <w:rPr>
          <w:lang w:val="en-US"/>
        </w:rPr>
      </w:pPr>
      <w:r>
        <w:rPr>
          <w:noProof/>
        </w:rPr>
        <mc:AlternateContent>
          <mc:Choice Requires="wps">
            <w:drawing>
              <wp:anchor distT="0" distB="0" distL="114300" distR="114300" simplePos="0" relativeHeight="251667593" behindDoc="1" locked="0" layoutInCell="1" allowOverlap="1" wp14:anchorId="36333707" wp14:editId="56771310">
                <wp:simplePos x="0" y="0"/>
                <wp:positionH relativeFrom="column">
                  <wp:posOffset>4277360</wp:posOffset>
                </wp:positionH>
                <wp:positionV relativeFrom="paragraph">
                  <wp:posOffset>6985</wp:posOffset>
                </wp:positionV>
                <wp:extent cx="1271270" cy="1061085"/>
                <wp:effectExtent l="0" t="0" r="5080" b="5715"/>
                <wp:wrapTight wrapText="bothSides">
                  <wp:wrapPolygon edited="0">
                    <wp:start x="0" y="0"/>
                    <wp:lineTo x="0" y="21329"/>
                    <wp:lineTo x="21363" y="21329"/>
                    <wp:lineTo x="21363"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1271270" cy="1061085"/>
                        </a:xfrm>
                        <a:prstGeom prst="rect">
                          <a:avLst/>
                        </a:prstGeom>
                        <a:solidFill>
                          <a:prstClr val="white"/>
                        </a:solidFill>
                        <a:ln>
                          <a:noFill/>
                        </a:ln>
                      </wps:spPr>
                      <wps:txbx>
                        <w:txbxContent>
                          <w:p w14:paraId="470FF9C9" w14:textId="3D3EC5C5" w:rsidR="00DB0380" w:rsidRPr="00DB0380" w:rsidRDefault="00DB0380" w:rsidP="00DB0380">
                            <w:pPr>
                              <w:pStyle w:val="Caption"/>
                              <w:rPr>
                                <w:noProof/>
                                <w:sz w:val="24"/>
                                <w:lang w:val="en-US"/>
                              </w:rPr>
                            </w:pPr>
                            <w:r w:rsidRPr="00DB0380">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13</w:t>
                            </w:r>
                            <w:r w:rsidR="00543048">
                              <w:rPr>
                                <w:lang w:val="en-US"/>
                              </w:rPr>
                              <w:fldChar w:fldCharType="end"/>
                            </w:r>
                            <w:r w:rsidRPr="00DB0380">
                              <w:rPr>
                                <w:lang w:val="en-US"/>
                              </w:rPr>
                              <w:t xml:space="preserve">. </w:t>
                            </w:r>
                            <w:r>
                              <w:rPr>
                                <w:lang w:val="en-US"/>
                              </w:rPr>
                              <w:t>M</w:t>
                            </w:r>
                            <w:r w:rsidRPr="00F2500D">
                              <w:rPr>
                                <w:lang w:val="en-US"/>
                              </w:rPr>
                              <w:t>ean dose profile found from th</w:t>
                            </w:r>
                            <w:r>
                              <w:rPr>
                                <w:lang w:val="en-US"/>
                              </w:rPr>
                              <w:t>e mean dose map generated from all 16 high or low response dose maps for dotted GRID irradiated EBT3 measurement films</w:t>
                            </w:r>
                            <w:r w:rsidR="00392CA3">
                              <w:rPr>
                                <w:lang w:val="en-US"/>
                              </w:rPr>
                              <w:t xml:space="preserve"> receiving 5 </w:t>
                            </w:r>
                            <w:proofErr w:type="spellStart"/>
                            <w:r w:rsidR="00392CA3">
                              <w:rPr>
                                <w:lang w:val="en-US"/>
                              </w:rPr>
                              <w:t>Gy</w:t>
                            </w:r>
                            <w:proofErr w:type="spellEnd"/>
                            <w:r w:rsidR="00392CA3">
                              <w:rPr>
                                <w:lang w:val="en-US"/>
                              </w:rPr>
                              <w:t xml:space="preserve"> nominally.</w:t>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33707" id="Text Box 47" o:spid="_x0000_s1060" type="#_x0000_t202" style="position:absolute;margin-left:336.8pt;margin-top:.55pt;width:100.1pt;height:83.55pt;z-index:-251648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" stroked="f">
                <v:textbox inset="0,0,0,0">
                  <w:txbxContent>
                    <w:p w14:paraId="470FF9C9" w14:textId="3D3EC5C5" w:rsidR="00DB0380" w:rsidRPr="00DB0380" w:rsidRDefault="00DB0380" w:rsidP="00DB0380">
                      <w:pPr>
                        <w:pStyle w:val="Caption"/>
                        <w:rPr>
                          <w:noProof/>
                          <w:sz w:val="24"/>
                          <w:lang w:val="en-US"/>
                        </w:rPr>
                      </w:pPr>
                      <w:r w:rsidRPr="00DB0380">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13</w:t>
                      </w:r>
                      <w:r w:rsidR="00543048">
                        <w:rPr>
                          <w:lang w:val="en-US"/>
                        </w:rPr>
                        <w:fldChar w:fldCharType="end"/>
                      </w:r>
                      <w:r w:rsidRPr="00DB0380">
                        <w:rPr>
                          <w:lang w:val="en-US"/>
                        </w:rPr>
                        <w:t xml:space="preserve">. </w:t>
                      </w:r>
                      <w:r>
                        <w:rPr>
                          <w:lang w:val="en-US"/>
                        </w:rPr>
                        <w:t>M</w:t>
                      </w:r>
                      <w:r w:rsidRPr="00F2500D">
                        <w:rPr>
                          <w:lang w:val="en-US"/>
                        </w:rPr>
                        <w:t>ean dose profile found from th</w:t>
                      </w:r>
                      <w:r>
                        <w:rPr>
                          <w:lang w:val="en-US"/>
                        </w:rPr>
                        <w:t>e mean dose map generated from all 16 high or low response dose maps for dotted GRID irradiated EBT3 measurement films</w:t>
                      </w:r>
                      <w:r w:rsidR="00392CA3">
                        <w:rPr>
                          <w:lang w:val="en-US"/>
                        </w:rPr>
                        <w:t xml:space="preserve"> receiving 5 </w:t>
                      </w:r>
                      <w:proofErr w:type="spellStart"/>
                      <w:r w:rsidR="00392CA3">
                        <w:rPr>
                          <w:lang w:val="en-US"/>
                        </w:rPr>
                        <w:t>Gy</w:t>
                      </w:r>
                      <w:proofErr w:type="spellEnd"/>
                      <w:r w:rsidR="00392CA3">
                        <w:rPr>
                          <w:lang w:val="en-US"/>
                        </w:rPr>
                        <w:t xml:space="preserve"> nominally.</w:t>
                      </w:r>
                      <w:r>
                        <w:rPr>
                          <w:lang w:val="en-US"/>
                        </w:rPr>
                        <w:t xml:space="preserve">   </w:t>
                      </w:r>
                    </w:p>
                  </w:txbxContent>
                </v:textbox>
                <w10:wrap type="tight"/>
              </v:shape>
            </w:pict>
          </mc:Fallback>
        </mc:AlternateContent>
      </w:r>
    </w:p>
    <w:p w14:paraId="03E3B4E0" w14:textId="5151BC54" w:rsidR="00F1763E" w:rsidRDefault="00275BFB" w:rsidP="00422C9E">
      <w:pPr>
        <w:spacing w:line="360" w:lineRule="auto"/>
        <w:rPr>
          <w:lang w:val="en-US"/>
        </w:rPr>
      </w:pPr>
      <w:r>
        <w:rPr>
          <w:lang w:val="en-US"/>
        </w:rPr>
        <w:t xml:space="preserve"> </w:t>
      </w:r>
    </w:p>
    <w:p w14:paraId="5033542F" w14:textId="46BB9946" w:rsidR="00F1763E" w:rsidRDefault="00F1763E" w:rsidP="00422C9E">
      <w:pPr>
        <w:spacing w:line="360" w:lineRule="auto"/>
        <w:rPr>
          <w:lang w:val="en-US"/>
        </w:rPr>
      </w:pPr>
    </w:p>
    <w:p w14:paraId="62D5CE6D" w14:textId="0D95F710" w:rsidR="00C03E0E" w:rsidRPr="008F167F" w:rsidRDefault="00C03E0E" w:rsidP="00332F55">
      <w:pPr>
        <w:keepNext/>
        <w:spacing w:line="360" w:lineRule="auto"/>
        <w:jc w:val="center"/>
        <w:rPr>
          <w:lang w:val="en-US"/>
        </w:rPr>
      </w:pPr>
    </w:p>
    <w:p w14:paraId="372E72F0" w14:textId="77777777" w:rsidR="00332F55" w:rsidRDefault="00332F55" w:rsidP="00C03E0E">
      <w:pPr>
        <w:pStyle w:val="Caption"/>
        <w:rPr>
          <w:lang w:val="en-US"/>
        </w:rPr>
      </w:pPr>
      <w:bookmarkStart w:id="209" w:name="_Ref105615564"/>
    </w:p>
    <w:p w14:paraId="643DE690" w14:textId="4792FAE2" w:rsidR="00332F55" w:rsidRDefault="00332F55" w:rsidP="00C03E0E">
      <w:pPr>
        <w:pStyle w:val="Caption"/>
        <w:rPr>
          <w:lang w:val="en-US"/>
        </w:rPr>
      </w:pPr>
    </w:p>
    <w:bookmarkEnd w:id="209"/>
    <w:p w14:paraId="01507311" w14:textId="5A0AE290" w:rsidR="00BD3D09" w:rsidRPr="00C03E0E" w:rsidRDefault="00DC6852" w:rsidP="00D64CBA">
      <w:pPr>
        <w:keepNext/>
        <w:spacing w:line="360" w:lineRule="auto"/>
        <w:rPr>
          <w:lang w:val="en-US"/>
        </w:rPr>
      </w:pPr>
      <w:r>
        <w:rPr>
          <w:lang w:val="en-US"/>
        </w:rPr>
        <w:t>Further evaluation of the dose profiles was done</w:t>
      </w:r>
      <w:r w:rsidR="00D64CBA">
        <w:rPr>
          <w:lang w:val="en-US"/>
        </w:rPr>
        <w:t xml:space="preserve">, by a comparison with </w:t>
      </w:r>
      <w:r w:rsidR="00D90576">
        <w:rPr>
          <w:lang w:val="en-US"/>
        </w:rPr>
        <w:t>MC</w:t>
      </w:r>
      <w:r w:rsidR="00D64CBA">
        <w:rPr>
          <w:lang w:val="en-US"/>
        </w:rPr>
        <w:t xml:space="preserve"> simulated data. </w:t>
      </w:r>
      <w:r w:rsidR="00D90576">
        <w:rPr>
          <w:lang w:val="en-US"/>
        </w:rPr>
        <w:t xml:space="preserve">The MC data was normalized to an OPEN field. The comparison of </w:t>
      </w:r>
      <w:r w:rsidR="00C00E10">
        <w:rPr>
          <w:lang w:val="en-US"/>
        </w:rPr>
        <w:t xml:space="preserve">MC and striped GRID can be </w:t>
      </w:r>
      <w:r w:rsidR="00C00E10">
        <w:rPr>
          <w:lang w:val="en-US"/>
        </w:rPr>
        <w:lastRenderedPageBreak/>
        <w:t xml:space="preserve">seen in </w:t>
      </w:r>
      <w:r w:rsidR="00C00E10">
        <w:rPr>
          <w:lang w:val="en-US"/>
        </w:rPr>
        <w:fldChar w:fldCharType="begin"/>
      </w:r>
      <w:r w:rsidR="00C00E10">
        <w:rPr>
          <w:lang w:val="en-US"/>
        </w:rPr>
        <w:instrText xml:space="preserve"> REF _Ref104124655 \h </w:instrText>
      </w:r>
      <w:r w:rsidR="00C00E10">
        <w:rPr>
          <w:lang w:val="en-US"/>
        </w:rPr>
      </w:r>
      <w:r w:rsidR="00C00E10">
        <w:rPr>
          <w:lang w:val="en-US"/>
        </w:rPr>
        <w:fldChar w:fldCharType="separate"/>
      </w:r>
      <w:r w:rsidR="00C00E10" w:rsidRPr="00BD3D09">
        <w:rPr>
          <w:lang w:val="en-US"/>
        </w:rPr>
        <w:t xml:space="preserve">Figure </w:t>
      </w:r>
      <w:r w:rsidR="00C00E10">
        <w:rPr>
          <w:noProof/>
          <w:lang w:val="en-US"/>
        </w:rPr>
        <w:t>3</w:t>
      </w:r>
      <w:r w:rsidR="00C00E10">
        <w:rPr>
          <w:lang w:val="en-US"/>
        </w:rPr>
        <w:noBreakHyphen/>
      </w:r>
      <w:r w:rsidR="00C00E10">
        <w:rPr>
          <w:noProof/>
          <w:lang w:val="en-US"/>
        </w:rPr>
        <w:t>14</w:t>
      </w:r>
      <w:r w:rsidR="00C00E10">
        <w:rPr>
          <w:lang w:val="en-US"/>
        </w:rPr>
        <w:fldChar w:fldCharType="end"/>
      </w:r>
      <w:r w:rsidR="00C00E10">
        <w:rPr>
          <w:lang w:val="en-US"/>
        </w:rPr>
        <w:t xml:space="preserve">. </w:t>
      </w:r>
      <w:r w:rsidR="007C41D4">
        <w:rPr>
          <w:lang w:val="en-US"/>
        </w:rPr>
        <w:t xml:space="preserve">For OPEN field the </w:t>
      </w:r>
      <w:r w:rsidR="00A55229">
        <w:rPr>
          <w:lang w:val="en-US"/>
        </w:rPr>
        <w:t>MC data was relatively noisy</w:t>
      </w:r>
      <w:r w:rsidR="00A33A19">
        <w:rPr>
          <w:lang w:val="en-US"/>
        </w:rPr>
        <w:t xml:space="preserve"> with larger oscillations around the OPEN field dose profile. Smaller </w:t>
      </w:r>
      <w:r w:rsidR="00E40FB5">
        <w:rPr>
          <w:lang w:val="en-US"/>
        </w:rPr>
        <w:t>oscillations</w:t>
      </w:r>
      <w:r w:rsidR="00A33A19">
        <w:rPr>
          <w:lang w:val="en-US"/>
        </w:rPr>
        <w:t xml:space="preserve"> w</w:t>
      </w:r>
      <w:r w:rsidR="00E40FB5">
        <w:rPr>
          <w:lang w:val="en-US"/>
        </w:rPr>
        <w:t>ere</w:t>
      </w:r>
      <w:r w:rsidR="00A33A19">
        <w:rPr>
          <w:lang w:val="en-US"/>
        </w:rPr>
        <w:t xml:space="preserve"> found for the striped GRID MC data</w:t>
      </w:r>
      <w:r w:rsidR="00E40FB5">
        <w:rPr>
          <w:lang w:val="en-US"/>
        </w:rPr>
        <w:t>.</w:t>
      </w:r>
      <w:r w:rsidR="00B62990">
        <w:rPr>
          <w:lang w:val="en-US"/>
        </w:rPr>
        <w:t xml:space="preserve"> </w:t>
      </w:r>
    </w:p>
    <w:p w14:paraId="303B05B9" w14:textId="6EA281B5" w:rsidR="00491FAE" w:rsidRDefault="008573DA" w:rsidP="004D7B5D">
      <w:pPr>
        <w:pStyle w:val="Caption"/>
        <w:spacing w:line="360" w:lineRule="auto"/>
        <w:jc w:val="both"/>
        <w:rPr>
          <w:lang w:val="en-US"/>
        </w:rPr>
      </w:pPr>
      <w:r>
        <w:rPr>
          <w:noProof/>
          <w:lang w:val="en-US"/>
        </w:rPr>
        <w:drawing>
          <wp:anchor distT="0" distB="0" distL="114300" distR="114300" simplePos="0" relativeHeight="251658295" behindDoc="1" locked="0" layoutInCell="1" allowOverlap="1" wp14:anchorId="1875159D" wp14:editId="5E27ADC0">
            <wp:simplePos x="0" y="0"/>
            <wp:positionH relativeFrom="margin">
              <wp:posOffset>-704850</wp:posOffset>
            </wp:positionH>
            <wp:positionV relativeFrom="paragraph">
              <wp:posOffset>570230</wp:posOffset>
            </wp:positionV>
            <wp:extent cx="5165090" cy="2691130"/>
            <wp:effectExtent l="0" t="0" r="0" b="0"/>
            <wp:wrapTight wrapText="bothSides">
              <wp:wrapPolygon edited="0">
                <wp:start x="0" y="0"/>
                <wp:lineTo x="0" y="21406"/>
                <wp:lineTo x="21510" y="21406"/>
                <wp:lineTo x="2151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72" cstate="print">
                      <a:extLst>
                        <a:ext uri="{28A0092B-C50C-407E-A947-70E740481C1C}">
                          <a14:useLocalDpi xmlns:a14="http://schemas.microsoft.com/office/drawing/2010/main" val="0"/>
                        </a:ext>
                      </a:extLst>
                    </a:blip>
                    <a:srcRect l="7638" t="11257" r="10179" b="2955"/>
                    <a:stretch/>
                  </pic:blipFill>
                  <pic:spPr bwMode="auto">
                    <a:xfrm>
                      <a:off x="0" y="0"/>
                      <a:ext cx="5165090" cy="2691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27C">
        <w:rPr>
          <w:noProof/>
        </w:rPr>
        <mc:AlternateContent>
          <mc:Choice Requires="wps">
            <w:drawing>
              <wp:anchor distT="0" distB="0" distL="114300" distR="114300" simplePos="0" relativeHeight="251658347" behindDoc="1" locked="0" layoutInCell="1" allowOverlap="1" wp14:anchorId="08551C89" wp14:editId="41B724E1">
                <wp:simplePos x="0" y="0"/>
                <wp:positionH relativeFrom="margin">
                  <wp:posOffset>4637903</wp:posOffset>
                </wp:positionH>
                <wp:positionV relativeFrom="paragraph">
                  <wp:posOffset>385016</wp:posOffset>
                </wp:positionV>
                <wp:extent cx="1103630" cy="1943735"/>
                <wp:effectExtent l="0" t="0" r="1270" b="0"/>
                <wp:wrapTight wrapText="bothSides">
                  <wp:wrapPolygon edited="0">
                    <wp:start x="0" y="0"/>
                    <wp:lineTo x="0" y="21381"/>
                    <wp:lineTo x="21252" y="21381"/>
                    <wp:lineTo x="21252" y="0"/>
                    <wp:lineTo x="0" y="0"/>
                  </wp:wrapPolygon>
                </wp:wrapTight>
                <wp:docPr id="225" name="Text Box 225"/>
                <wp:cNvGraphicFramePr/>
                <a:graphic xmlns:a="http://schemas.openxmlformats.org/drawingml/2006/main">
                  <a:graphicData uri="http://schemas.microsoft.com/office/word/2010/wordprocessingShape">
                    <wps:wsp>
                      <wps:cNvSpPr txBox="1"/>
                      <wps:spPr>
                        <a:xfrm>
                          <a:off x="0" y="0"/>
                          <a:ext cx="1103630" cy="1943735"/>
                        </a:xfrm>
                        <a:prstGeom prst="rect">
                          <a:avLst/>
                        </a:prstGeom>
                        <a:solidFill>
                          <a:prstClr val="white"/>
                        </a:solidFill>
                        <a:ln>
                          <a:noFill/>
                        </a:ln>
                      </wps:spPr>
                      <wps:txbx>
                        <w:txbxContent>
                          <w:p w14:paraId="1710E57F" w14:textId="3F5B01E2" w:rsidR="004F5F68" w:rsidRPr="00BD3D09" w:rsidRDefault="004F5F68" w:rsidP="004F5F68">
                            <w:pPr>
                              <w:pStyle w:val="Caption"/>
                              <w:spacing w:line="360" w:lineRule="auto"/>
                              <w:rPr>
                                <w:lang w:val="en-US"/>
                              </w:rPr>
                            </w:pPr>
                            <w:bookmarkStart w:id="210" w:name="_Ref106121825"/>
                            <w:r w:rsidRPr="00EE61D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14</w:t>
                            </w:r>
                            <w:r w:rsidR="00543048">
                              <w:rPr>
                                <w:lang w:val="en-US"/>
                              </w:rPr>
                              <w:fldChar w:fldCharType="end"/>
                            </w:r>
                            <w:bookmarkEnd w:id="210"/>
                            <w:r w:rsidRPr="00EE61DC">
                              <w:rPr>
                                <w:lang w:val="en-US"/>
                              </w:rPr>
                              <w:t xml:space="preserve">. </w:t>
                            </w:r>
                            <w:r>
                              <w:rPr>
                                <w:lang w:val="en-US"/>
                              </w:rPr>
                              <w:t>Mean dose profiles for GRID</w:t>
                            </w:r>
                            <w:r w:rsidR="00EE61DC">
                              <w:rPr>
                                <w:lang w:val="en-US"/>
                              </w:rPr>
                              <w:t xml:space="preserve"> </w:t>
                            </w:r>
                            <w:r>
                              <w:rPr>
                                <w:lang w:val="en-US"/>
                              </w:rPr>
                              <w:t>and OPEN field</w:t>
                            </w:r>
                            <w:r w:rsidR="005C3C12">
                              <w:rPr>
                                <w:lang w:val="en-US"/>
                              </w:rPr>
                              <w:t xml:space="preserve"> (from </w:t>
                            </w:r>
                            <w:r w:rsidR="005C3C12">
                              <w:rPr>
                                <w:lang w:val="en-US"/>
                              </w:rPr>
                              <w:fldChar w:fldCharType="begin"/>
                            </w:r>
                            <w:r w:rsidR="005C3C12">
                              <w:rPr>
                                <w:lang w:val="en-US"/>
                              </w:rPr>
                              <w:instrText xml:space="preserve"> REF _Ref105615552 \h </w:instrText>
                            </w:r>
                            <w:r w:rsidR="005C3C12">
                              <w:rPr>
                                <w:lang w:val="en-US"/>
                              </w:rPr>
                            </w:r>
                            <w:r w:rsidR="005C3C12">
                              <w:rPr>
                                <w:lang w:val="en-US"/>
                              </w:rPr>
                              <w:fldChar w:fldCharType="separate"/>
                            </w:r>
                            <w:r w:rsidR="005C3C12" w:rsidRPr="00F2500D">
                              <w:rPr>
                                <w:lang w:val="en-US"/>
                              </w:rPr>
                              <w:t xml:space="preserve">Figure </w:t>
                            </w:r>
                            <w:r w:rsidR="005C3C12">
                              <w:rPr>
                                <w:noProof/>
                                <w:lang w:val="en-US"/>
                              </w:rPr>
                              <w:t>3</w:t>
                            </w:r>
                            <w:r w:rsidR="005C3C12">
                              <w:rPr>
                                <w:lang w:val="en-US"/>
                              </w:rPr>
                              <w:noBreakHyphen/>
                            </w:r>
                            <w:r w:rsidR="005C3C12">
                              <w:rPr>
                                <w:noProof/>
                                <w:lang w:val="en-US"/>
                              </w:rPr>
                              <w:t>12</w:t>
                            </w:r>
                            <w:r w:rsidR="005C3C12">
                              <w:rPr>
                                <w:lang w:val="en-US"/>
                              </w:rPr>
                              <w:fldChar w:fldCharType="end"/>
                            </w:r>
                            <w:r w:rsidR="005C3C12">
                              <w:rPr>
                                <w:lang w:val="en-US"/>
                              </w:rPr>
                              <w:t>)</w:t>
                            </w:r>
                            <w:r>
                              <w:rPr>
                                <w:lang w:val="en-US"/>
                              </w:rPr>
                              <w:t xml:space="preserve"> normalized to OPEN field dose. Monte Carlo simulated data was plotted over each profile for dosimetry validation.  </w:t>
                            </w:r>
                          </w:p>
                          <w:p w14:paraId="66CE4657" w14:textId="7E40F287" w:rsidR="004F5F68" w:rsidRPr="00EE61DC" w:rsidRDefault="004F5F68" w:rsidP="004F5F68">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51C89" id="Text Box 225" o:spid="_x0000_s1061" type="#_x0000_t202" style="position:absolute;left:0;text-align:left;margin-left:365.2pt;margin-top:30.3pt;width:86.9pt;height:153.05pt;z-index:-2516581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" stroked="f">
                <v:textbox inset="0,0,0,0">
                  <w:txbxContent>
                    <w:p w14:paraId="1710E57F" w14:textId="3F5B01E2" w:rsidR="004F5F68" w:rsidRPr="00BD3D09" w:rsidRDefault="004F5F68" w:rsidP="004F5F68">
                      <w:pPr>
                        <w:pStyle w:val="Caption"/>
                        <w:spacing w:line="360" w:lineRule="auto"/>
                        <w:rPr>
                          <w:lang w:val="en-US"/>
                        </w:rPr>
                      </w:pPr>
                      <w:bookmarkStart w:id="211" w:name="_Ref106121825"/>
                      <w:r w:rsidRPr="00EE61D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14</w:t>
                      </w:r>
                      <w:r w:rsidR="00543048">
                        <w:rPr>
                          <w:lang w:val="en-US"/>
                        </w:rPr>
                        <w:fldChar w:fldCharType="end"/>
                      </w:r>
                      <w:bookmarkEnd w:id="211"/>
                      <w:r w:rsidRPr="00EE61DC">
                        <w:rPr>
                          <w:lang w:val="en-US"/>
                        </w:rPr>
                        <w:t xml:space="preserve">. </w:t>
                      </w:r>
                      <w:r>
                        <w:rPr>
                          <w:lang w:val="en-US"/>
                        </w:rPr>
                        <w:t>Mean dose profiles for GRID</w:t>
                      </w:r>
                      <w:r w:rsidR="00EE61DC">
                        <w:rPr>
                          <w:lang w:val="en-US"/>
                        </w:rPr>
                        <w:t xml:space="preserve"> </w:t>
                      </w:r>
                      <w:r>
                        <w:rPr>
                          <w:lang w:val="en-US"/>
                        </w:rPr>
                        <w:t>and OPEN field</w:t>
                      </w:r>
                      <w:r w:rsidR="005C3C12">
                        <w:rPr>
                          <w:lang w:val="en-US"/>
                        </w:rPr>
                        <w:t xml:space="preserve"> (from </w:t>
                      </w:r>
                      <w:r w:rsidR="005C3C12">
                        <w:rPr>
                          <w:lang w:val="en-US"/>
                        </w:rPr>
                        <w:fldChar w:fldCharType="begin"/>
                      </w:r>
                      <w:r w:rsidR="005C3C12">
                        <w:rPr>
                          <w:lang w:val="en-US"/>
                        </w:rPr>
                        <w:instrText xml:space="preserve"> REF _Ref105615552 \h </w:instrText>
                      </w:r>
                      <w:r w:rsidR="005C3C12">
                        <w:rPr>
                          <w:lang w:val="en-US"/>
                        </w:rPr>
                      </w:r>
                      <w:r w:rsidR="005C3C12">
                        <w:rPr>
                          <w:lang w:val="en-US"/>
                        </w:rPr>
                        <w:fldChar w:fldCharType="separate"/>
                      </w:r>
                      <w:r w:rsidR="005C3C12" w:rsidRPr="00F2500D">
                        <w:rPr>
                          <w:lang w:val="en-US"/>
                        </w:rPr>
                        <w:t xml:space="preserve">Figure </w:t>
                      </w:r>
                      <w:r w:rsidR="005C3C12">
                        <w:rPr>
                          <w:noProof/>
                          <w:lang w:val="en-US"/>
                        </w:rPr>
                        <w:t>3</w:t>
                      </w:r>
                      <w:r w:rsidR="005C3C12">
                        <w:rPr>
                          <w:lang w:val="en-US"/>
                        </w:rPr>
                        <w:noBreakHyphen/>
                      </w:r>
                      <w:r w:rsidR="005C3C12">
                        <w:rPr>
                          <w:noProof/>
                          <w:lang w:val="en-US"/>
                        </w:rPr>
                        <w:t>12</w:t>
                      </w:r>
                      <w:r w:rsidR="005C3C12">
                        <w:rPr>
                          <w:lang w:val="en-US"/>
                        </w:rPr>
                        <w:fldChar w:fldCharType="end"/>
                      </w:r>
                      <w:r w:rsidR="005C3C12">
                        <w:rPr>
                          <w:lang w:val="en-US"/>
                        </w:rPr>
                        <w:t>)</w:t>
                      </w:r>
                      <w:r>
                        <w:rPr>
                          <w:lang w:val="en-US"/>
                        </w:rPr>
                        <w:t xml:space="preserve"> normalized to OPEN field dose. Monte Carlo simulated data was plotted over each profile for dosimetry validation.  </w:t>
                      </w:r>
                    </w:p>
                    <w:p w14:paraId="66CE4657" w14:textId="7E40F287" w:rsidR="004F5F68" w:rsidRPr="00EE61DC" w:rsidRDefault="004F5F68" w:rsidP="004F5F68">
                      <w:pPr>
                        <w:pStyle w:val="Caption"/>
                        <w:rPr>
                          <w:noProof/>
                          <w:sz w:val="24"/>
                          <w:lang w:val="en-US"/>
                        </w:rPr>
                      </w:pPr>
                    </w:p>
                  </w:txbxContent>
                </v:textbox>
                <w10:wrap type="tight" anchorx="margin"/>
              </v:shape>
            </w:pict>
          </mc:Fallback>
        </mc:AlternateContent>
      </w:r>
    </w:p>
    <w:p w14:paraId="4C06501C" w14:textId="0E54E7D9" w:rsidR="000D3634" w:rsidRDefault="000D3634" w:rsidP="004D7B5D">
      <w:pPr>
        <w:spacing w:line="360" w:lineRule="auto"/>
        <w:rPr>
          <w:lang w:val="en-US"/>
        </w:rPr>
      </w:pPr>
    </w:p>
    <w:p w14:paraId="59B4B143" w14:textId="5C7F0068" w:rsidR="00413429" w:rsidRDefault="0059333C" w:rsidP="004D7B5D">
      <w:pPr>
        <w:spacing w:line="360" w:lineRule="auto"/>
        <w:rPr>
          <w:lang w:val="en-US"/>
        </w:rPr>
      </w:pPr>
      <w:r>
        <w:rPr>
          <w:lang w:val="en-US"/>
        </w:rPr>
        <w:t>One value of estimated dose was found for OPEN field, striped and dotted GRID in peak and valley areas.</w:t>
      </w:r>
      <w:r w:rsidR="00EF5BFA">
        <w:rPr>
          <w:lang w:val="en-US"/>
        </w:rPr>
        <w:t xml:space="preserve"> The values were found by averaging the</w:t>
      </w:r>
      <w:r w:rsidR="00A70453">
        <w:rPr>
          <w:lang w:val="en-US"/>
        </w:rPr>
        <w:t xml:space="preserve"> relevant parts of the mean dose profile per irradiation configuration</w:t>
      </w:r>
      <w:r w:rsidR="00EF6A50">
        <w:rPr>
          <w:lang w:val="en-US"/>
        </w:rPr>
        <w:t>.</w:t>
      </w:r>
      <w:r>
        <w:rPr>
          <w:lang w:val="en-US"/>
        </w:rPr>
        <w:t xml:space="preserve"> </w:t>
      </w:r>
      <w:r w:rsidR="0005492A">
        <w:rPr>
          <w:lang w:val="en-US"/>
        </w:rPr>
        <w:t xml:space="preserve">As </w:t>
      </w:r>
      <w:r w:rsidR="00AD6E7F">
        <w:rPr>
          <w:lang w:val="en-US"/>
        </w:rPr>
        <w:t>mentioned,</w:t>
      </w:r>
      <w:r w:rsidR="0005492A">
        <w:rPr>
          <w:lang w:val="en-US"/>
        </w:rPr>
        <w:t xml:space="preserve"> peak was defined as doses above 95% of maximum dose, while valley was defined as doses below 115% of minimum dose. </w:t>
      </w:r>
      <w:r w:rsidR="00AD6E7F">
        <w:rPr>
          <w:lang w:val="en-US"/>
        </w:rPr>
        <w:t xml:space="preserve">The results can be seen in </w:t>
      </w:r>
      <w:r w:rsidR="00CC305B">
        <w:rPr>
          <w:lang w:val="en-US"/>
        </w:rPr>
        <w:fldChar w:fldCharType="begin"/>
      </w:r>
      <w:r w:rsidR="00CC305B">
        <w:rPr>
          <w:lang w:val="en-US"/>
        </w:rPr>
        <w:instrText xml:space="preserve"> REF _Ref105784224 \h </w:instrText>
      </w:r>
      <w:r w:rsidR="00CC305B">
        <w:rPr>
          <w:lang w:val="en-US"/>
        </w:rPr>
      </w:r>
      <w:r w:rsidR="00CC305B">
        <w:rPr>
          <w:lang w:val="en-US"/>
        </w:rPr>
        <w:fldChar w:fldCharType="separate"/>
      </w:r>
      <w:r w:rsidR="00CC305B" w:rsidRPr="00AD6E7F">
        <w:rPr>
          <w:lang w:val="en-US"/>
        </w:rPr>
        <w:t xml:space="preserve">Table </w:t>
      </w:r>
      <w:r w:rsidR="00CC305B" w:rsidRPr="00AD6E7F">
        <w:rPr>
          <w:noProof/>
          <w:lang w:val="en-US"/>
        </w:rPr>
        <w:t>3</w:t>
      </w:r>
      <w:r w:rsidR="00CC305B" w:rsidRPr="00AD6E7F">
        <w:rPr>
          <w:lang w:val="en-US"/>
        </w:rPr>
        <w:noBreakHyphen/>
      </w:r>
      <w:r w:rsidR="00CC305B" w:rsidRPr="00AD6E7F">
        <w:rPr>
          <w:noProof/>
          <w:lang w:val="en-US"/>
        </w:rPr>
        <w:t>2</w:t>
      </w:r>
      <w:r w:rsidR="00CC305B">
        <w:rPr>
          <w:lang w:val="en-US"/>
        </w:rPr>
        <w:fldChar w:fldCharType="end"/>
      </w:r>
      <w:r w:rsidR="00CC305B">
        <w:rPr>
          <w:lang w:val="en-US"/>
        </w:rPr>
        <w:t xml:space="preserve">. </w:t>
      </w:r>
    </w:p>
    <w:p w14:paraId="210EE85E" w14:textId="2F12DBEE" w:rsidR="00AD6E7F" w:rsidRPr="00691134" w:rsidRDefault="00AD6E7F" w:rsidP="00AD6E7F">
      <w:pPr>
        <w:pStyle w:val="Caption"/>
        <w:keepNext/>
        <w:rPr>
          <w:lang w:val="en-US"/>
        </w:rPr>
      </w:pPr>
      <w:bookmarkStart w:id="212" w:name="_Ref105784224"/>
      <w:r w:rsidRPr="00AD6E7F">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3</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2</w:t>
      </w:r>
      <w:r w:rsidR="00526C25">
        <w:rPr>
          <w:lang w:val="en-US"/>
        </w:rPr>
        <w:fldChar w:fldCharType="end"/>
      </w:r>
      <w:bookmarkEnd w:id="212"/>
      <w:r w:rsidRPr="00AD6E7F">
        <w:rPr>
          <w:lang w:val="en-US"/>
        </w:rPr>
        <w:t xml:space="preserve">. </w:t>
      </w:r>
      <w:r w:rsidRPr="00A1247F">
        <w:rPr>
          <w:lang w:val="en-US"/>
        </w:rPr>
        <w:t>Mean dose values f</w:t>
      </w:r>
      <w:r>
        <w:rPr>
          <w:lang w:val="en-US"/>
        </w:rPr>
        <w:t>or OPEN field, striped and dotted GRID with 95% confidence intervals. Peak dose was defined as values above 95% of maximum dose. Valley was defined as values under 115% of minimum dose.</w:t>
      </w:r>
      <w:r w:rsidR="00691134">
        <w:rPr>
          <w:lang w:val="en-US"/>
        </w:rPr>
        <w:t xml:space="preserve"> The values </w:t>
      </w:r>
      <w:r w:rsidR="00027646">
        <w:rPr>
          <w:lang w:val="en-US"/>
        </w:rPr>
        <w:t>were</w:t>
      </w:r>
      <w:r w:rsidR="00691134">
        <w:rPr>
          <w:lang w:val="en-US"/>
        </w:rPr>
        <w:t xml:space="preserve"> found </w:t>
      </w:r>
      <w:r w:rsidR="0069114F">
        <w:rPr>
          <w:lang w:val="en-US"/>
        </w:rPr>
        <w:t>as a mean of</w:t>
      </w:r>
      <w:r w:rsidR="00691134">
        <w:rPr>
          <w:lang w:val="en-US"/>
        </w:rPr>
        <w:t xml:space="preserve"> 16 dose profiles, both high and low response.</w:t>
      </w:r>
      <w:r w:rsidR="0069114F">
        <w:rPr>
          <w:lang w:val="en-US"/>
        </w:rPr>
        <w:t xml:space="preserve"> </w:t>
      </w:r>
      <w:r w:rsidR="00691134">
        <w:rPr>
          <w:lang w:val="en-US"/>
        </w:rPr>
        <w:t xml:space="preserve"> </w:t>
      </w:r>
    </w:p>
    <w:tbl>
      <w:tblPr>
        <w:tblStyle w:val="TableGrid"/>
        <w:tblpPr w:leftFromText="180" w:rightFromText="180" w:vertAnchor="text" w:horzAnchor="margin" w:tblpXSpec="center" w:tblpY="189"/>
        <w:tblW w:w="10165" w:type="dxa"/>
        <w:tblLayout w:type="fixed"/>
        <w:tblLook w:val="04A0" w:firstRow="1" w:lastRow="0" w:firstColumn="1" w:lastColumn="0" w:noHBand="0" w:noVBand="1"/>
      </w:tblPr>
      <w:tblGrid>
        <w:gridCol w:w="1795"/>
        <w:gridCol w:w="2070"/>
        <w:gridCol w:w="2160"/>
        <w:gridCol w:w="1980"/>
        <w:gridCol w:w="2160"/>
      </w:tblGrid>
      <w:tr w:rsidR="003B05CD" w14:paraId="47959D87" w14:textId="77777777" w:rsidTr="006000EE">
        <w:tc>
          <w:tcPr>
            <w:tcW w:w="1795" w:type="dxa"/>
          </w:tcPr>
          <w:p w14:paraId="69F91E88" w14:textId="3357A11B" w:rsidR="003B05CD" w:rsidRDefault="003B05CD" w:rsidP="001375A9">
            <w:pPr>
              <w:spacing w:line="360" w:lineRule="auto"/>
              <w:rPr>
                <w:lang w:val="en-US"/>
              </w:rPr>
            </w:pPr>
            <w:bookmarkStart w:id="213" w:name="_Ref104302551"/>
            <w:r>
              <w:rPr>
                <w:lang w:val="en-US"/>
              </w:rPr>
              <w:t>Open Field (95% C.I)</w:t>
            </w:r>
          </w:p>
        </w:tc>
        <w:tc>
          <w:tcPr>
            <w:tcW w:w="4230" w:type="dxa"/>
            <w:gridSpan w:val="2"/>
          </w:tcPr>
          <w:p w14:paraId="6BC244D8" w14:textId="58C8CAA0" w:rsidR="003B05CD" w:rsidRDefault="003B05CD" w:rsidP="003B05CD">
            <w:pPr>
              <w:spacing w:line="360" w:lineRule="auto"/>
              <w:jc w:val="center"/>
              <w:rPr>
                <w:lang w:val="en-US"/>
              </w:rPr>
            </w:pPr>
            <w:r>
              <w:rPr>
                <w:lang w:val="en-US"/>
              </w:rPr>
              <w:t>Striped GRID (95% C.I)</w:t>
            </w:r>
          </w:p>
        </w:tc>
        <w:tc>
          <w:tcPr>
            <w:tcW w:w="4140" w:type="dxa"/>
            <w:gridSpan w:val="2"/>
          </w:tcPr>
          <w:p w14:paraId="75D355F5" w14:textId="3B872F39" w:rsidR="003B05CD" w:rsidRDefault="003B05CD" w:rsidP="003B05CD">
            <w:pPr>
              <w:spacing w:line="360" w:lineRule="auto"/>
              <w:jc w:val="center"/>
              <w:rPr>
                <w:lang w:val="en-US"/>
              </w:rPr>
            </w:pPr>
            <w:r>
              <w:rPr>
                <w:lang w:val="en-US"/>
              </w:rPr>
              <w:t>Dotted GRID (95% C.I)</w:t>
            </w:r>
          </w:p>
        </w:tc>
      </w:tr>
      <w:tr w:rsidR="001375A9" w14:paraId="3830C634" w14:textId="77777777" w:rsidTr="00A65ECA">
        <w:tc>
          <w:tcPr>
            <w:tcW w:w="1795" w:type="dxa"/>
          </w:tcPr>
          <w:p w14:paraId="51C911E5" w14:textId="77777777" w:rsidR="001375A9" w:rsidRDefault="001375A9" w:rsidP="001375A9">
            <w:pPr>
              <w:spacing w:line="360" w:lineRule="auto"/>
              <w:rPr>
                <w:lang w:val="en-US"/>
              </w:rPr>
            </w:pPr>
          </w:p>
        </w:tc>
        <w:tc>
          <w:tcPr>
            <w:tcW w:w="2070" w:type="dxa"/>
          </w:tcPr>
          <w:p w14:paraId="29C04D78" w14:textId="77777777" w:rsidR="001375A9" w:rsidRDefault="001375A9" w:rsidP="001375A9">
            <w:pPr>
              <w:spacing w:line="360" w:lineRule="auto"/>
              <w:rPr>
                <w:lang w:val="en-US"/>
              </w:rPr>
            </w:pPr>
            <w:r>
              <w:rPr>
                <w:lang w:val="en-US"/>
              </w:rPr>
              <w:t>Peak</w:t>
            </w:r>
          </w:p>
        </w:tc>
        <w:tc>
          <w:tcPr>
            <w:tcW w:w="2160" w:type="dxa"/>
          </w:tcPr>
          <w:p w14:paraId="5168AED0" w14:textId="77777777" w:rsidR="001375A9" w:rsidRDefault="001375A9" w:rsidP="001375A9">
            <w:pPr>
              <w:spacing w:line="360" w:lineRule="auto"/>
              <w:rPr>
                <w:lang w:val="en-US"/>
              </w:rPr>
            </w:pPr>
            <w:r>
              <w:rPr>
                <w:lang w:val="en-US"/>
              </w:rPr>
              <w:t>Valley</w:t>
            </w:r>
          </w:p>
        </w:tc>
        <w:tc>
          <w:tcPr>
            <w:tcW w:w="1980" w:type="dxa"/>
          </w:tcPr>
          <w:p w14:paraId="38074093" w14:textId="77777777" w:rsidR="001375A9" w:rsidRDefault="001375A9" w:rsidP="001375A9">
            <w:pPr>
              <w:spacing w:line="360" w:lineRule="auto"/>
              <w:rPr>
                <w:lang w:val="en-US"/>
              </w:rPr>
            </w:pPr>
            <w:r>
              <w:rPr>
                <w:lang w:val="en-US"/>
              </w:rPr>
              <w:t>Peak</w:t>
            </w:r>
          </w:p>
        </w:tc>
        <w:tc>
          <w:tcPr>
            <w:tcW w:w="2160" w:type="dxa"/>
          </w:tcPr>
          <w:p w14:paraId="0945072C" w14:textId="77777777" w:rsidR="001375A9" w:rsidRDefault="001375A9" w:rsidP="001375A9">
            <w:pPr>
              <w:spacing w:line="360" w:lineRule="auto"/>
              <w:rPr>
                <w:lang w:val="en-US"/>
              </w:rPr>
            </w:pPr>
            <w:r>
              <w:rPr>
                <w:lang w:val="en-US"/>
              </w:rPr>
              <w:t>Valley</w:t>
            </w:r>
          </w:p>
        </w:tc>
      </w:tr>
      <w:tr w:rsidR="001375A9" w14:paraId="758EF840" w14:textId="77777777" w:rsidTr="00A65ECA">
        <w:tc>
          <w:tcPr>
            <w:tcW w:w="1795" w:type="dxa"/>
          </w:tcPr>
          <w:p w14:paraId="42307A9A" w14:textId="77777777" w:rsidR="001375A9" w:rsidRDefault="001375A9" w:rsidP="001375A9">
            <w:pPr>
              <w:spacing w:line="360" w:lineRule="auto"/>
              <w:rPr>
                <w:lang w:val="en-US"/>
              </w:rPr>
            </w:pPr>
            <m:oMathPara>
              <m:oMath>
                <m:r>
                  <w:rPr>
                    <w:rFonts w:ascii="Cambria Math" w:hAnsi="Cambria Math"/>
                    <w:lang w:val="en-US"/>
                  </w:rPr>
                  <m:t>4.98(4.93,5.03)</m:t>
                </m:r>
              </m:oMath>
            </m:oMathPara>
          </w:p>
        </w:tc>
        <w:tc>
          <w:tcPr>
            <w:tcW w:w="2070" w:type="dxa"/>
          </w:tcPr>
          <w:p w14:paraId="58DC4B3F" w14:textId="758405A0" w:rsidR="001375A9" w:rsidRDefault="001375A9" w:rsidP="001375A9">
            <w:pPr>
              <w:spacing w:line="360" w:lineRule="auto"/>
              <w:rPr>
                <w:lang w:val="en-US"/>
              </w:rPr>
            </w:pPr>
            <m:oMathPara>
              <m:oMath>
                <m:r>
                  <w:rPr>
                    <w:rFonts w:ascii="Cambria Math" w:hAnsi="Cambria Math"/>
                    <w:lang w:val="en-US"/>
                  </w:rPr>
                  <m:t>4.04(</m:t>
                </m:r>
                <m:r>
                  <m:rPr>
                    <m:sty m:val="p"/>
                  </m:rPr>
                  <w:rPr>
                    <w:rFonts w:ascii="Cambria Math" w:hAnsi="Cambria Math"/>
                    <w:lang w:val="en-US"/>
                  </w:rPr>
                  <m:t>3.98,4.16)</m:t>
                </m:r>
              </m:oMath>
            </m:oMathPara>
          </w:p>
        </w:tc>
        <w:tc>
          <w:tcPr>
            <w:tcW w:w="2160" w:type="dxa"/>
          </w:tcPr>
          <w:p w14:paraId="163F9FE8" w14:textId="70DF2AFB" w:rsidR="001375A9" w:rsidRPr="007D4E0B" w:rsidRDefault="001375A9" w:rsidP="001375A9">
            <w:pPr>
              <w:spacing w:line="360" w:lineRule="auto"/>
              <w:rPr>
                <w:lang w:val="en-US"/>
              </w:rPr>
            </w:pPr>
            <m:oMathPara>
              <m:oMathParaPr>
                <m:jc m:val="left"/>
              </m:oMathParaPr>
              <m:oMath>
                <m:r>
                  <w:rPr>
                    <w:rFonts w:ascii="Cambria Math" w:hAnsi="Cambria Math"/>
                    <w:lang w:val="en-US"/>
                  </w:rPr>
                  <m:t>0.86(0.80, 0.87)</m:t>
                </m:r>
              </m:oMath>
            </m:oMathPara>
          </w:p>
        </w:tc>
        <w:tc>
          <w:tcPr>
            <w:tcW w:w="1980" w:type="dxa"/>
          </w:tcPr>
          <w:p w14:paraId="21E64FF7" w14:textId="1A3C2203" w:rsidR="001375A9" w:rsidRDefault="001375A9" w:rsidP="001375A9">
            <w:pPr>
              <w:spacing w:line="360" w:lineRule="auto"/>
              <w:rPr>
                <w:lang w:val="en-US"/>
              </w:rPr>
            </w:pPr>
            <m:oMathPara>
              <m:oMath>
                <m:r>
                  <w:rPr>
                    <w:rFonts w:ascii="Cambria Math" w:hAnsi="Cambria Math"/>
                    <w:lang w:val="en-US"/>
                  </w:rPr>
                  <m:t>3.37(3.28, 3.45)</m:t>
                </m:r>
              </m:oMath>
            </m:oMathPara>
          </w:p>
        </w:tc>
        <w:tc>
          <w:tcPr>
            <w:tcW w:w="2160" w:type="dxa"/>
          </w:tcPr>
          <w:p w14:paraId="1B96718D" w14:textId="6AD4FB08" w:rsidR="001375A9" w:rsidRDefault="00E778EC" w:rsidP="001375A9">
            <w:pPr>
              <w:spacing w:line="360" w:lineRule="auto"/>
              <w:rPr>
                <w:lang w:val="en-US"/>
              </w:rPr>
            </w:pPr>
            <m:oMathPara>
              <m:oMath>
                <m:r>
                  <w:rPr>
                    <w:rFonts w:ascii="Cambria Math" w:hAnsi="Cambria Math"/>
                    <w:lang w:val="en-US"/>
                  </w:rPr>
                  <m:t>0.44</m:t>
                </m:r>
                <m:r>
                  <m:rPr>
                    <m:sty m:val="p"/>
                  </m:rPr>
                  <w:rPr>
                    <w:rFonts w:ascii="Cambria Math" w:eastAsiaTheme="minorEastAsia" w:hAnsi="Cambria Math"/>
                    <w:lang w:val="en-US"/>
                  </w:rPr>
                  <m:t>(0.41, 0.45)</m:t>
                </m:r>
              </m:oMath>
            </m:oMathPara>
          </w:p>
        </w:tc>
      </w:tr>
      <w:bookmarkEnd w:id="213"/>
    </w:tbl>
    <w:p w14:paraId="67CFF714" w14:textId="77777777" w:rsidR="00413429" w:rsidRDefault="00413429" w:rsidP="004D7B5D">
      <w:pPr>
        <w:spacing w:line="360" w:lineRule="auto"/>
        <w:rPr>
          <w:lang w:val="en-US"/>
        </w:rPr>
      </w:pPr>
    </w:p>
    <w:p w14:paraId="308D20E8" w14:textId="2285F09A" w:rsidR="00257B22" w:rsidRDefault="00EA547B" w:rsidP="004D7B5D">
      <w:pPr>
        <w:pStyle w:val="Heading2"/>
        <w:spacing w:line="360" w:lineRule="auto"/>
        <w:rPr>
          <w:lang w:val="en-US"/>
        </w:rPr>
      </w:pPr>
      <w:bookmarkStart w:id="214" w:name="_Toc107354703"/>
      <w:r>
        <w:rPr>
          <w:lang w:val="en-US"/>
        </w:rPr>
        <w:lastRenderedPageBreak/>
        <w:t>Cell survival</w:t>
      </w:r>
      <w:bookmarkEnd w:id="214"/>
    </w:p>
    <w:p w14:paraId="11117D51" w14:textId="5F05918F" w:rsidR="00EA547B" w:rsidRDefault="00027646" w:rsidP="004D7B5D">
      <w:pPr>
        <w:spacing w:line="360" w:lineRule="auto"/>
        <w:rPr>
          <w:lang w:val="en-US"/>
        </w:rPr>
      </w:pPr>
      <w:r>
        <w:rPr>
          <w:noProof/>
        </w:rPr>
        <mc:AlternateContent>
          <mc:Choice Requires="wps">
            <w:drawing>
              <wp:anchor distT="0" distB="0" distL="114300" distR="114300" simplePos="0" relativeHeight="251658349" behindDoc="1" locked="0" layoutInCell="1" allowOverlap="1" wp14:anchorId="1A58E143" wp14:editId="765ABB1C">
                <wp:simplePos x="0" y="0"/>
                <wp:positionH relativeFrom="margin">
                  <wp:posOffset>4077678</wp:posOffset>
                </wp:positionH>
                <wp:positionV relativeFrom="paragraph">
                  <wp:posOffset>1866951</wp:posOffset>
                </wp:positionV>
                <wp:extent cx="1268627" cy="635"/>
                <wp:effectExtent l="0" t="0" r="8255" b="4445"/>
                <wp:wrapTight wrapText="bothSides">
                  <wp:wrapPolygon edited="0">
                    <wp:start x="0" y="0"/>
                    <wp:lineTo x="0" y="21359"/>
                    <wp:lineTo x="21416" y="21359"/>
                    <wp:lineTo x="21416" y="0"/>
                    <wp:lineTo x="0" y="0"/>
                  </wp:wrapPolygon>
                </wp:wrapTight>
                <wp:docPr id="226" name="Text Box 226"/>
                <wp:cNvGraphicFramePr/>
                <a:graphic xmlns:a="http://schemas.openxmlformats.org/drawingml/2006/main">
                  <a:graphicData uri="http://schemas.microsoft.com/office/word/2010/wordprocessingShape">
                    <wps:wsp>
                      <wps:cNvSpPr txBox="1"/>
                      <wps:spPr>
                        <a:xfrm>
                          <a:off x="0" y="0"/>
                          <a:ext cx="1268627" cy="635"/>
                        </a:xfrm>
                        <a:prstGeom prst="rect">
                          <a:avLst/>
                        </a:prstGeom>
                        <a:solidFill>
                          <a:prstClr val="white"/>
                        </a:solidFill>
                        <a:ln>
                          <a:noFill/>
                        </a:ln>
                      </wps:spPr>
                      <wps:txbx>
                        <w:txbxContent>
                          <w:p w14:paraId="22751FF8" w14:textId="0B8B9B39" w:rsidR="00027646" w:rsidRPr="00027646" w:rsidRDefault="00027646" w:rsidP="00027646">
                            <w:pPr>
                              <w:pStyle w:val="Caption"/>
                              <w:rPr>
                                <w:sz w:val="24"/>
                                <w:lang w:val="en-US"/>
                              </w:rPr>
                            </w:pPr>
                            <w:bookmarkStart w:id="215" w:name="_Ref106447622"/>
                            <w:r w:rsidRPr="00027646">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15</w:t>
                            </w:r>
                            <w:r w:rsidR="00543048">
                              <w:rPr>
                                <w:lang w:val="en-US"/>
                              </w:rPr>
                              <w:fldChar w:fldCharType="end"/>
                            </w:r>
                            <w:bookmarkEnd w:id="215"/>
                            <w:r w:rsidRPr="00027646">
                              <w:rPr>
                                <w:lang w:val="en-US"/>
                              </w:rPr>
                              <w:t xml:space="preserve">. </w:t>
                            </w:r>
                            <w:r>
                              <w:rPr>
                                <w:lang w:val="en-US"/>
                              </w:rPr>
                              <w:t>Number of colonies counted from scanned control flasks, delineated by</w:t>
                            </w:r>
                            <w:r w:rsidR="00927FF8">
                              <w:rPr>
                                <w:lang w:val="en-US"/>
                              </w:rPr>
                              <w:t xml:space="preserve"> </w:t>
                            </w:r>
                            <w:r w:rsidR="005C66F8">
                              <w:rPr>
                                <w:lang w:val="en-US"/>
                              </w:rPr>
                              <w:t>the segmentation</w:t>
                            </w:r>
                            <w:r>
                              <w:rPr>
                                <w:lang w:val="en-US"/>
                              </w:rPr>
                              <w:t xml:space="preserve"> algorithm. Plating efficiency was found by dividing number of colonies with number of seeded cells 30 000.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58E143" id="Text Box 226" o:spid="_x0000_s1062" type="#_x0000_t202" style="position:absolute;margin-left:321.1pt;margin-top:147pt;width:99.9pt;height:.05pt;z-index:-25165813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" stroked="f">
                <v:textbox style="mso-fit-shape-to-text:t" inset="0,0,0,0">
                  <w:txbxContent>
                    <w:p w14:paraId="22751FF8" w14:textId="0B8B9B39" w:rsidR="00027646" w:rsidRPr="00027646" w:rsidRDefault="00027646" w:rsidP="00027646">
                      <w:pPr>
                        <w:pStyle w:val="Caption"/>
                        <w:rPr>
                          <w:sz w:val="24"/>
                          <w:lang w:val="en-US"/>
                        </w:rPr>
                      </w:pPr>
                      <w:bookmarkStart w:id="216" w:name="_Ref106447622"/>
                      <w:r w:rsidRPr="00027646">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15</w:t>
                      </w:r>
                      <w:r w:rsidR="00543048">
                        <w:rPr>
                          <w:lang w:val="en-US"/>
                        </w:rPr>
                        <w:fldChar w:fldCharType="end"/>
                      </w:r>
                      <w:bookmarkEnd w:id="216"/>
                      <w:r w:rsidRPr="00027646">
                        <w:rPr>
                          <w:lang w:val="en-US"/>
                        </w:rPr>
                        <w:t xml:space="preserve">. </w:t>
                      </w:r>
                      <w:r>
                        <w:rPr>
                          <w:lang w:val="en-US"/>
                        </w:rPr>
                        <w:t>Number of colonies counted from scanned control flasks, delineated by</w:t>
                      </w:r>
                      <w:r w:rsidR="00927FF8">
                        <w:rPr>
                          <w:lang w:val="en-US"/>
                        </w:rPr>
                        <w:t xml:space="preserve"> </w:t>
                      </w:r>
                      <w:r w:rsidR="005C66F8">
                        <w:rPr>
                          <w:lang w:val="en-US"/>
                        </w:rPr>
                        <w:t>the segmentation</w:t>
                      </w:r>
                      <w:r>
                        <w:rPr>
                          <w:lang w:val="en-US"/>
                        </w:rPr>
                        <w:t xml:space="preserve"> algorithm. Plating efficiency was found by dividing number of colonies with number of seeded cells 30 000.</w:t>
                      </w:r>
                    </w:p>
                  </w:txbxContent>
                </v:textbox>
                <w10:wrap type="tight" anchorx="margin"/>
              </v:shape>
            </w:pict>
          </mc:Fallback>
        </mc:AlternateContent>
      </w:r>
      <w:r w:rsidR="004500CB">
        <w:rPr>
          <w:lang w:val="en-US"/>
        </w:rPr>
        <w:t xml:space="preserve">What data to use for survival analysis was chosen based on the similarity between the </w:t>
      </w:r>
      <w:r w:rsidR="00C47ED9">
        <w:rPr>
          <w:lang w:val="en-US"/>
        </w:rPr>
        <w:t xml:space="preserve">control flasks across the performed cell experiments. </w:t>
      </w:r>
      <w:r w:rsidR="00C47ED9">
        <w:rPr>
          <w:lang w:val="en-US"/>
        </w:rPr>
        <w:fldChar w:fldCharType="begin"/>
      </w:r>
      <w:r w:rsidR="00C47ED9">
        <w:rPr>
          <w:lang w:val="en-US"/>
        </w:rPr>
        <w:instrText xml:space="preserve"> REF _Ref104377532 \h </w:instrText>
      </w:r>
      <w:r w:rsidR="00C47ED9">
        <w:rPr>
          <w:lang w:val="en-US"/>
        </w:rPr>
      </w:r>
      <w:r w:rsidR="00C47ED9">
        <w:rPr>
          <w:lang w:val="en-US"/>
        </w:rPr>
        <w:fldChar w:fldCharType="separate"/>
      </w:r>
      <w:r w:rsidR="00C47ED9" w:rsidRPr="00525F1D">
        <w:rPr>
          <w:lang w:val="en-US"/>
        </w:rPr>
        <w:t xml:space="preserve">Figure </w:t>
      </w:r>
      <w:r w:rsidR="00C47ED9">
        <w:rPr>
          <w:noProof/>
          <w:lang w:val="en-US"/>
        </w:rPr>
        <w:t>3</w:t>
      </w:r>
      <w:r w:rsidR="00C47ED9">
        <w:rPr>
          <w:lang w:val="en-US"/>
        </w:rPr>
        <w:noBreakHyphen/>
      </w:r>
      <w:r w:rsidR="00C47ED9">
        <w:rPr>
          <w:noProof/>
          <w:lang w:val="en-US"/>
        </w:rPr>
        <w:t>15</w:t>
      </w:r>
      <w:r w:rsidR="00C47ED9">
        <w:rPr>
          <w:lang w:val="en-US"/>
        </w:rPr>
        <w:fldChar w:fldCharType="end"/>
      </w:r>
      <w:r w:rsidR="00C47ED9">
        <w:rPr>
          <w:lang w:val="en-US"/>
        </w:rPr>
        <w:t xml:space="preserve"> shows number of colonies counted as well as PE. </w:t>
      </w:r>
      <w:r w:rsidR="00275D47">
        <w:rPr>
          <w:lang w:val="en-US"/>
        </w:rPr>
        <w:t>The</w:t>
      </w:r>
      <w:r w:rsidR="00702C02">
        <w:rPr>
          <w:lang w:val="en-US"/>
        </w:rPr>
        <w:t xml:space="preserve"> first two</w:t>
      </w:r>
      <w:r w:rsidR="00275D47">
        <w:rPr>
          <w:lang w:val="en-US"/>
        </w:rPr>
        <w:t xml:space="preserve"> experiments </w:t>
      </w:r>
      <w:r w:rsidR="00702C02">
        <w:rPr>
          <w:lang w:val="en-US"/>
        </w:rPr>
        <w:t>(</w:t>
      </w:r>
      <w:r w:rsidR="00275D47">
        <w:rPr>
          <w:lang w:val="en-US"/>
        </w:rPr>
        <w:t>18.11 and 20.11</w:t>
      </w:r>
      <w:r w:rsidR="00530489">
        <w:rPr>
          <w:lang w:val="en-US"/>
        </w:rPr>
        <w:t>)</w:t>
      </w:r>
      <w:r w:rsidR="00987AB7">
        <w:rPr>
          <w:lang w:val="en-US"/>
        </w:rPr>
        <w:t xml:space="preserve"> yielded the highest PE </w:t>
      </w:r>
      <w:r w:rsidR="00A64A27">
        <w:rPr>
          <w:lang w:val="en-US"/>
        </w:rPr>
        <w:t>in the range of 8-10%</w:t>
      </w:r>
      <w:r w:rsidR="00987AB7">
        <w:rPr>
          <w:lang w:val="en-US"/>
        </w:rPr>
        <w:t xml:space="preserve"> and </w:t>
      </w:r>
      <w:r w:rsidR="00987AB7">
        <w:rPr>
          <w:lang w:val="en-US"/>
        </w:rPr>
        <w:fldChar w:fldCharType="begin"/>
      </w:r>
      <w:r w:rsidR="00987AB7">
        <w:rPr>
          <w:lang w:val="en-US"/>
        </w:rPr>
        <w:instrText xml:space="preserve"> REF _Ref105830276 \h </w:instrText>
      </w:r>
      <w:r w:rsidR="00987AB7">
        <w:rPr>
          <w:lang w:val="en-US"/>
        </w:rPr>
      </w:r>
      <w:r w:rsidR="00987AB7">
        <w:rPr>
          <w:lang w:val="en-US"/>
        </w:rPr>
        <w:fldChar w:fldCharType="separate"/>
      </w:r>
      <w:r w:rsidR="00987AB7" w:rsidRPr="009E52B4">
        <w:rPr>
          <w:lang w:val="en-US"/>
        </w:rPr>
        <w:t xml:space="preserve">Table </w:t>
      </w:r>
      <w:r w:rsidR="00987AB7">
        <w:rPr>
          <w:noProof/>
          <w:lang w:val="en-US"/>
        </w:rPr>
        <w:t>3</w:t>
      </w:r>
      <w:r w:rsidR="00987AB7">
        <w:rPr>
          <w:lang w:val="en-US"/>
        </w:rPr>
        <w:noBreakHyphen/>
      </w:r>
      <w:r w:rsidR="00987AB7">
        <w:rPr>
          <w:noProof/>
          <w:lang w:val="en-US"/>
        </w:rPr>
        <w:t>3</w:t>
      </w:r>
      <w:r w:rsidR="00987AB7">
        <w:rPr>
          <w:lang w:val="en-US"/>
        </w:rPr>
        <w:fldChar w:fldCharType="end"/>
      </w:r>
      <w:r w:rsidR="00987AB7">
        <w:rPr>
          <w:lang w:val="en-US"/>
        </w:rPr>
        <w:t xml:space="preserve"> shows that</w:t>
      </w:r>
      <w:r w:rsidR="00F443BA">
        <w:rPr>
          <w:lang w:val="en-US"/>
        </w:rPr>
        <w:t xml:space="preserve"> the control flasks from</w:t>
      </w:r>
      <w:r w:rsidR="00987AB7">
        <w:rPr>
          <w:lang w:val="en-US"/>
        </w:rPr>
        <w:t xml:space="preserve"> these two experiments were not significantly different (p-value 0.581)</w:t>
      </w:r>
      <w:r w:rsidR="00F443BA">
        <w:rPr>
          <w:lang w:val="en-US"/>
        </w:rPr>
        <w:t>.</w:t>
      </w:r>
      <w:r w:rsidRPr="00027646">
        <w:rPr>
          <w:noProof/>
          <w:lang w:val="en-US"/>
        </w:rPr>
        <w:t xml:space="preserve"> </w:t>
      </w:r>
    </w:p>
    <w:p w14:paraId="666714CF" w14:textId="73AE074B" w:rsidR="00027646" w:rsidRDefault="008573DA" w:rsidP="004D7B5D">
      <w:pPr>
        <w:pStyle w:val="Caption"/>
        <w:keepNext/>
        <w:spacing w:line="360" w:lineRule="auto"/>
        <w:rPr>
          <w:lang w:val="en-US"/>
        </w:rPr>
      </w:pPr>
      <w:bookmarkStart w:id="217" w:name="_Ref105830276"/>
      <w:r>
        <w:rPr>
          <w:noProof/>
        </w:rPr>
        <w:drawing>
          <wp:anchor distT="0" distB="0" distL="114300" distR="114300" simplePos="0" relativeHeight="251658348" behindDoc="1" locked="0" layoutInCell="1" allowOverlap="1" wp14:anchorId="788EC54B" wp14:editId="2CB53400">
            <wp:simplePos x="0" y="0"/>
            <wp:positionH relativeFrom="column">
              <wp:posOffset>0</wp:posOffset>
            </wp:positionH>
            <wp:positionV relativeFrom="paragraph">
              <wp:posOffset>635</wp:posOffset>
            </wp:positionV>
            <wp:extent cx="3871595" cy="2487930"/>
            <wp:effectExtent l="0" t="0" r="0" b="7620"/>
            <wp:wrapTight wrapText="bothSides">
              <wp:wrapPolygon edited="0">
                <wp:start x="0" y="0"/>
                <wp:lineTo x="0" y="21501"/>
                <wp:lineTo x="21469" y="21501"/>
                <wp:lineTo x="21469"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73" cstate="print">
                      <a:extLst>
                        <a:ext uri="{28A0092B-C50C-407E-A947-70E740481C1C}">
                          <a14:useLocalDpi xmlns:a14="http://schemas.microsoft.com/office/drawing/2010/main" val="0"/>
                        </a:ext>
                      </a:extLst>
                    </a:blip>
                    <a:srcRect t="5087"/>
                    <a:stretch/>
                  </pic:blipFill>
                  <pic:spPr bwMode="auto">
                    <a:xfrm>
                      <a:off x="0" y="0"/>
                      <a:ext cx="3871595" cy="24879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EC74EE2" w14:textId="1A671F0C" w:rsidR="00027646" w:rsidRDefault="00027646" w:rsidP="004D7B5D">
      <w:pPr>
        <w:pStyle w:val="Caption"/>
        <w:keepNext/>
        <w:spacing w:line="360" w:lineRule="auto"/>
        <w:rPr>
          <w:lang w:val="en-US"/>
        </w:rPr>
      </w:pPr>
    </w:p>
    <w:p w14:paraId="3D14D4E6" w14:textId="3141C702" w:rsidR="00027646" w:rsidRDefault="00027646" w:rsidP="004D7B5D">
      <w:pPr>
        <w:pStyle w:val="Caption"/>
        <w:keepNext/>
        <w:spacing w:line="360" w:lineRule="auto"/>
        <w:rPr>
          <w:lang w:val="en-US"/>
        </w:rPr>
      </w:pPr>
    </w:p>
    <w:p w14:paraId="0387117D" w14:textId="4C2A8185" w:rsidR="00027646" w:rsidRDefault="00027646" w:rsidP="004D7B5D">
      <w:pPr>
        <w:pStyle w:val="Caption"/>
        <w:keepNext/>
        <w:spacing w:line="360" w:lineRule="auto"/>
        <w:rPr>
          <w:lang w:val="en-US"/>
        </w:rPr>
      </w:pPr>
    </w:p>
    <w:p w14:paraId="75DE0B1B" w14:textId="77777777" w:rsidR="00027646" w:rsidRDefault="00027646" w:rsidP="004D7B5D">
      <w:pPr>
        <w:pStyle w:val="Caption"/>
        <w:keepNext/>
        <w:spacing w:line="360" w:lineRule="auto"/>
        <w:rPr>
          <w:lang w:val="en-US"/>
        </w:rPr>
      </w:pPr>
    </w:p>
    <w:p w14:paraId="42D1D59D" w14:textId="77777777" w:rsidR="00027646" w:rsidRDefault="00027646" w:rsidP="00027646">
      <w:pPr>
        <w:rPr>
          <w:lang w:val="en-US"/>
        </w:rPr>
      </w:pPr>
    </w:p>
    <w:p w14:paraId="50C956C3" w14:textId="77777777" w:rsidR="00027646" w:rsidRDefault="00027646" w:rsidP="00027646">
      <w:pPr>
        <w:rPr>
          <w:lang w:val="en-US"/>
        </w:rPr>
      </w:pPr>
    </w:p>
    <w:p w14:paraId="12A56243" w14:textId="77777777" w:rsidR="0095295D" w:rsidRPr="00027646" w:rsidRDefault="0095295D" w:rsidP="00027646">
      <w:pPr>
        <w:rPr>
          <w:lang w:val="en-US"/>
        </w:rPr>
      </w:pPr>
    </w:p>
    <w:p w14:paraId="39CF5619" w14:textId="6281B9BA" w:rsidR="00885EA9" w:rsidRPr="009E52B4" w:rsidRDefault="00885EA9" w:rsidP="004D7B5D">
      <w:pPr>
        <w:pStyle w:val="Caption"/>
        <w:keepNext/>
        <w:spacing w:line="360" w:lineRule="auto"/>
        <w:rPr>
          <w:lang w:val="en-US"/>
        </w:rPr>
      </w:pPr>
      <w:r w:rsidRPr="009E52B4">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3</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3</w:t>
      </w:r>
      <w:r w:rsidR="00526C25">
        <w:rPr>
          <w:lang w:val="en-US"/>
        </w:rPr>
        <w:fldChar w:fldCharType="end"/>
      </w:r>
      <w:bookmarkEnd w:id="217"/>
      <w:r w:rsidRPr="009E52B4">
        <w:rPr>
          <w:lang w:val="en-US"/>
        </w:rPr>
        <w:t>.</w:t>
      </w:r>
      <w:r w:rsidR="00CE0731">
        <w:rPr>
          <w:lang w:val="en-US"/>
        </w:rPr>
        <w:t xml:space="preserve"> </w:t>
      </w:r>
      <w:r w:rsidR="00F20AA8">
        <w:rPr>
          <w:lang w:val="en-US"/>
        </w:rPr>
        <w:t xml:space="preserve">Four cell experiments were performed </w:t>
      </w:r>
      <w:r w:rsidR="00406002">
        <w:rPr>
          <w:lang w:val="en-US"/>
        </w:rPr>
        <w:t>where cell flasks were irradiated with OPEN field, striped and dotted GRID</w:t>
      </w:r>
      <w:r w:rsidR="00E20E52">
        <w:rPr>
          <w:lang w:val="en-US"/>
        </w:rPr>
        <w:t>. The cell flasks were scanned and segmented</w:t>
      </w:r>
      <w:r w:rsidR="00406002">
        <w:rPr>
          <w:lang w:val="en-US"/>
        </w:rPr>
        <w:t xml:space="preserve"> to count the number of colonies within the flasks.</w:t>
      </w:r>
      <w:r w:rsidR="009B4008">
        <w:rPr>
          <w:lang w:val="en-US"/>
        </w:rPr>
        <w:t xml:space="preserve"> </w:t>
      </w:r>
      <w:r w:rsidR="00406002">
        <w:rPr>
          <w:lang w:val="en-US"/>
        </w:rPr>
        <w:t>A</w:t>
      </w:r>
      <w:r w:rsidR="009B4008">
        <w:rPr>
          <w:lang w:val="en-US"/>
        </w:rPr>
        <w:t xml:space="preserve">n ANOVA test was performed between the </w:t>
      </w:r>
      <w:r w:rsidR="00406002">
        <w:rPr>
          <w:lang w:val="en-US"/>
        </w:rPr>
        <w:t>control flasks to evaluate whether the number of colonies were significantly similar.</w:t>
      </w:r>
      <w:r w:rsidR="00C75602">
        <w:rPr>
          <w:lang w:val="en-US"/>
        </w:rPr>
        <w:t xml:space="preserve"> </w:t>
      </w:r>
      <w:r w:rsidR="00D74C75">
        <w:rPr>
          <w:lang w:val="en-US"/>
        </w:rPr>
        <w:t xml:space="preserve">The P-values from this test is seen in the third row. </w:t>
      </w:r>
    </w:p>
    <w:tbl>
      <w:tblPr>
        <w:tblStyle w:val="TableGrid"/>
        <w:tblW w:w="0" w:type="auto"/>
        <w:tblLook w:val="04A0" w:firstRow="1" w:lastRow="0" w:firstColumn="1" w:lastColumn="0" w:noHBand="0" w:noVBand="1"/>
      </w:tblPr>
      <w:tblGrid>
        <w:gridCol w:w="2411"/>
        <w:gridCol w:w="1364"/>
        <w:gridCol w:w="1530"/>
        <w:gridCol w:w="1530"/>
        <w:gridCol w:w="1440"/>
      </w:tblGrid>
      <w:tr w:rsidR="00B948FF" w14:paraId="36B227A6" w14:textId="77777777" w:rsidTr="00E20E52">
        <w:tc>
          <w:tcPr>
            <w:tcW w:w="2411" w:type="dxa"/>
          </w:tcPr>
          <w:p w14:paraId="6B0F63F6" w14:textId="77777777" w:rsidR="00AA3527" w:rsidRDefault="00AA3527" w:rsidP="004D7B5D">
            <w:pPr>
              <w:spacing w:line="360" w:lineRule="auto"/>
              <w:rPr>
                <w:lang w:val="en-US"/>
              </w:rPr>
            </w:pPr>
          </w:p>
        </w:tc>
        <w:tc>
          <w:tcPr>
            <w:tcW w:w="1364" w:type="dxa"/>
          </w:tcPr>
          <w:p w14:paraId="15823B5C" w14:textId="7530C556" w:rsidR="00AA3527" w:rsidRDefault="00AA3527" w:rsidP="004D7B5D">
            <w:pPr>
              <w:spacing w:line="360" w:lineRule="auto"/>
              <w:rPr>
                <w:lang w:val="en-US"/>
              </w:rPr>
            </w:pPr>
            <w:r>
              <w:rPr>
                <w:lang w:val="en-US"/>
              </w:rPr>
              <w:t>18.11.2019</w:t>
            </w:r>
          </w:p>
        </w:tc>
        <w:tc>
          <w:tcPr>
            <w:tcW w:w="1530" w:type="dxa"/>
          </w:tcPr>
          <w:p w14:paraId="402C03BA" w14:textId="65E3B83E" w:rsidR="00AA3527" w:rsidRDefault="00AA3527" w:rsidP="004D7B5D">
            <w:pPr>
              <w:spacing w:line="360" w:lineRule="auto"/>
              <w:rPr>
                <w:lang w:val="en-US"/>
              </w:rPr>
            </w:pPr>
            <w:r>
              <w:rPr>
                <w:lang w:val="en-US"/>
              </w:rPr>
              <w:t>20.11.2019</w:t>
            </w:r>
          </w:p>
        </w:tc>
        <w:tc>
          <w:tcPr>
            <w:tcW w:w="1530" w:type="dxa"/>
          </w:tcPr>
          <w:p w14:paraId="7397BF19" w14:textId="16781411" w:rsidR="00AA3527" w:rsidRDefault="00AA3527" w:rsidP="004D7B5D">
            <w:pPr>
              <w:spacing w:line="360" w:lineRule="auto"/>
              <w:rPr>
                <w:lang w:val="en-US"/>
              </w:rPr>
            </w:pPr>
            <w:r>
              <w:rPr>
                <w:lang w:val="en-US"/>
              </w:rPr>
              <w:t>03.01.2019</w:t>
            </w:r>
          </w:p>
        </w:tc>
        <w:tc>
          <w:tcPr>
            <w:tcW w:w="1440" w:type="dxa"/>
          </w:tcPr>
          <w:p w14:paraId="1F8B1BB1" w14:textId="1C743B62" w:rsidR="00AA3527" w:rsidRDefault="00AA3527" w:rsidP="004D7B5D">
            <w:pPr>
              <w:spacing w:line="360" w:lineRule="auto"/>
              <w:rPr>
                <w:lang w:val="en-US"/>
              </w:rPr>
            </w:pPr>
            <w:r>
              <w:rPr>
                <w:lang w:val="en-US"/>
              </w:rPr>
              <w:t>17.12.2020</w:t>
            </w:r>
          </w:p>
        </w:tc>
      </w:tr>
      <w:tr w:rsidR="00B948FF" w14:paraId="100B1AD3" w14:textId="77777777" w:rsidTr="00E20E52">
        <w:tc>
          <w:tcPr>
            <w:tcW w:w="2411" w:type="dxa"/>
          </w:tcPr>
          <w:p w14:paraId="679DC0BA" w14:textId="65A6CF49" w:rsidR="00AA3527" w:rsidRDefault="004D2652" w:rsidP="004D7B5D">
            <w:pPr>
              <w:spacing w:line="360" w:lineRule="auto"/>
              <w:rPr>
                <w:lang w:val="en-US"/>
              </w:rPr>
            </w:pPr>
            <w:r>
              <w:rPr>
                <w:lang w:val="en-US"/>
              </w:rPr>
              <w:t>Mean counted colonies ctrl flasks</w:t>
            </w:r>
          </w:p>
        </w:tc>
        <w:tc>
          <w:tcPr>
            <w:tcW w:w="1364" w:type="dxa"/>
            <w:tcBorders>
              <w:bottom w:val="single" w:sz="4" w:space="0" w:color="auto"/>
            </w:tcBorders>
          </w:tcPr>
          <w:p w14:paraId="569C14D9" w14:textId="76F33AF9" w:rsidR="00811EE6" w:rsidRDefault="0042047B" w:rsidP="004D7B5D">
            <w:pPr>
              <w:spacing w:line="360" w:lineRule="auto"/>
              <w:rPr>
                <w:lang w:val="en-US"/>
              </w:rPr>
            </w:pPr>
            <m:oMathPara>
              <m:oMath>
                <m:r>
                  <w:rPr>
                    <w:rFonts w:ascii="Cambria Math" w:hAnsi="Cambria Math"/>
                    <w:lang w:val="en-US"/>
                  </w:rPr>
                  <m:t>2996±58</m:t>
                </m:r>
              </m:oMath>
            </m:oMathPara>
          </w:p>
        </w:tc>
        <w:tc>
          <w:tcPr>
            <w:tcW w:w="1530" w:type="dxa"/>
            <w:tcBorders>
              <w:bottom w:val="single" w:sz="4" w:space="0" w:color="auto"/>
            </w:tcBorders>
          </w:tcPr>
          <w:p w14:paraId="3CD8AF2F" w14:textId="523CE8C3" w:rsidR="005130A0" w:rsidRDefault="008D6D8B" w:rsidP="004D7B5D">
            <w:pPr>
              <w:spacing w:line="360" w:lineRule="auto"/>
              <w:rPr>
                <w:lang w:val="en-US"/>
              </w:rPr>
            </w:pPr>
            <m:oMathPara>
              <m:oMath>
                <m:r>
                  <w:rPr>
                    <w:rFonts w:ascii="Cambria Math" w:hAnsi="Cambria Math"/>
                    <w:lang w:val="en-US"/>
                  </w:rPr>
                  <m:t>2937±67</m:t>
                </m:r>
              </m:oMath>
            </m:oMathPara>
          </w:p>
        </w:tc>
        <w:tc>
          <w:tcPr>
            <w:tcW w:w="1530" w:type="dxa"/>
          </w:tcPr>
          <w:p w14:paraId="5FC57C8F" w14:textId="152DCA98" w:rsidR="005130A0" w:rsidRDefault="00780031" w:rsidP="004D7B5D">
            <w:pPr>
              <w:spacing w:line="360" w:lineRule="auto"/>
              <w:rPr>
                <w:lang w:val="en-US"/>
              </w:rPr>
            </w:pPr>
            <m:oMathPara>
              <m:oMath>
                <m:r>
                  <w:rPr>
                    <w:rFonts w:ascii="Cambria Math" w:hAnsi="Cambria Math"/>
                    <w:lang w:val="en-US"/>
                  </w:rPr>
                  <m:t>1553±29</m:t>
                </m:r>
              </m:oMath>
            </m:oMathPara>
          </w:p>
        </w:tc>
        <w:tc>
          <w:tcPr>
            <w:tcW w:w="1440" w:type="dxa"/>
          </w:tcPr>
          <w:p w14:paraId="364855AA" w14:textId="0ADC83CC" w:rsidR="006E096D" w:rsidRDefault="00780031" w:rsidP="004D7B5D">
            <w:pPr>
              <w:spacing w:line="360" w:lineRule="auto"/>
              <w:rPr>
                <w:lang w:val="en-US"/>
              </w:rPr>
            </w:pPr>
            <m:oMathPara>
              <m:oMath>
                <m:r>
                  <w:rPr>
                    <w:rFonts w:ascii="Cambria Math" w:hAnsi="Cambria Math"/>
                    <w:lang w:val="en-US"/>
                  </w:rPr>
                  <m:t>1936±37</m:t>
                </m:r>
              </m:oMath>
            </m:oMathPara>
          </w:p>
        </w:tc>
      </w:tr>
      <w:tr w:rsidR="00B948FF" w14:paraId="41F01AE9" w14:textId="77777777" w:rsidTr="00E20E52">
        <w:tc>
          <w:tcPr>
            <w:tcW w:w="2411" w:type="dxa"/>
            <w:tcBorders>
              <w:right w:val="single" w:sz="4" w:space="0" w:color="auto"/>
            </w:tcBorders>
          </w:tcPr>
          <w:p w14:paraId="25B0D425" w14:textId="045AE247" w:rsidR="00B948FF" w:rsidRDefault="00B948FF" w:rsidP="004D7B5D">
            <w:pPr>
              <w:spacing w:line="360" w:lineRule="auto"/>
              <w:rPr>
                <w:lang w:val="en-US"/>
              </w:rPr>
            </w:pPr>
            <w:proofErr w:type="spellStart"/>
            <w:r>
              <w:rPr>
                <w:lang w:val="en-US"/>
              </w:rPr>
              <w:t>Anova</w:t>
            </w:r>
            <w:proofErr w:type="spellEnd"/>
            <w:r>
              <w:rPr>
                <w:lang w:val="en-US"/>
              </w:rPr>
              <w:t xml:space="preserve"> p-value</w:t>
            </w:r>
          </w:p>
        </w:tc>
        <w:tc>
          <w:tcPr>
            <w:tcW w:w="2894" w:type="dxa"/>
            <w:gridSpan w:val="2"/>
            <w:tcBorders>
              <w:top w:val="single" w:sz="4" w:space="0" w:color="auto"/>
              <w:left w:val="single" w:sz="4" w:space="0" w:color="auto"/>
              <w:bottom w:val="single" w:sz="4" w:space="0" w:color="auto"/>
              <w:right w:val="single" w:sz="4" w:space="0" w:color="auto"/>
            </w:tcBorders>
          </w:tcPr>
          <w:p w14:paraId="40FE839D" w14:textId="5D938701" w:rsidR="00B948FF" w:rsidRDefault="00B948FF" w:rsidP="004D7B5D">
            <w:pPr>
              <w:spacing w:line="360" w:lineRule="auto"/>
              <w:rPr>
                <w:lang w:val="en-US"/>
              </w:rPr>
            </w:pPr>
            <w:r w:rsidRPr="00B948FF">
              <w:rPr>
                <w:noProof/>
                <w:lang w:val="en-US"/>
              </w:rPr>
              <mc:AlternateContent>
                <mc:Choice Requires="wps">
                  <w:drawing>
                    <wp:anchor distT="45720" distB="45720" distL="114300" distR="114300" simplePos="0" relativeHeight="251658281" behindDoc="0" locked="0" layoutInCell="1" allowOverlap="1" wp14:anchorId="442F0DB9" wp14:editId="34436EB5">
                      <wp:simplePos x="0" y="0"/>
                      <wp:positionH relativeFrom="column">
                        <wp:posOffset>444206</wp:posOffset>
                      </wp:positionH>
                      <wp:positionV relativeFrom="paragraph">
                        <wp:posOffset>71860</wp:posOffset>
                      </wp:positionV>
                      <wp:extent cx="568325" cy="262890"/>
                      <wp:effectExtent l="0" t="0" r="2222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 cy="262890"/>
                              </a:xfrm>
                              <a:prstGeom prst="rect">
                                <a:avLst/>
                              </a:prstGeom>
                              <a:solidFill>
                                <a:srgbClr val="FFFFFF"/>
                              </a:solidFill>
                              <a:ln w="9525">
                                <a:solidFill>
                                  <a:schemeClr val="bg1"/>
                                </a:solidFill>
                                <a:miter lim="800000"/>
                                <a:headEnd/>
                                <a:tailEnd/>
                              </a:ln>
                            </wps:spPr>
                            <wps:txbx>
                              <w:txbxContent>
                                <w:p w14:paraId="01C36436" w14:textId="2EA0F063" w:rsidR="00B948FF" w:rsidRPr="00B948FF" w:rsidRDefault="00B948FF" w:rsidP="00B948FF">
                                  <w:pPr>
                                    <w:jc w:val="center"/>
                                    <w:rPr>
                                      <w:lang w:val="en-US"/>
                                    </w:rPr>
                                  </w:pPr>
                                  <w:r w:rsidRPr="00B948FF">
                                    <w:rPr>
                                      <w:lang w:val="en-US"/>
                                    </w:rPr>
                                    <w:t>0.581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F0DB9" id="Text Box 2" o:spid="_x0000_s1063" type="#_x0000_t202" style="position:absolute;margin-left:35pt;margin-top:5.65pt;width:44.75pt;height:20.7pt;z-index:2516582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" strokecolor="white [3212]">
                      <v:textbox>
                        <w:txbxContent>
                          <w:p w14:paraId="01C36436" w14:textId="2EA0F063" w:rsidR="00B948FF" w:rsidRPr="00B948FF" w:rsidRDefault="00B948FF" w:rsidP="00B948FF">
                            <w:pPr>
                              <w:jc w:val="center"/>
                              <w:rPr>
                                <w:lang w:val="en-US"/>
                              </w:rPr>
                            </w:pPr>
                            <w:r w:rsidRPr="00B948FF">
                              <w:rPr>
                                <w:lang w:val="en-US"/>
                              </w:rPr>
                              <w:t>0.581</w:t>
                            </w:r>
                          </w:p>
                        </w:txbxContent>
                      </v:textbox>
                      <w10:wrap type="square"/>
                    </v:shape>
                  </w:pict>
                </mc:Fallback>
              </mc:AlternateContent>
            </w:r>
          </w:p>
        </w:tc>
        <w:tc>
          <w:tcPr>
            <w:tcW w:w="2970" w:type="dxa"/>
            <w:gridSpan w:val="2"/>
            <w:tcBorders>
              <w:left w:val="single" w:sz="4" w:space="0" w:color="auto"/>
            </w:tcBorders>
          </w:tcPr>
          <w:p w14:paraId="0B2267AD" w14:textId="5AE31147" w:rsidR="00B948FF" w:rsidRDefault="00B948FF" w:rsidP="004D7B5D">
            <w:pPr>
              <w:spacing w:line="360" w:lineRule="auto"/>
              <w:rPr>
                <w:lang w:val="en-US"/>
              </w:rPr>
            </w:pPr>
            <w:r w:rsidRPr="00B948FF">
              <w:rPr>
                <w:noProof/>
                <w:lang w:val="en-US"/>
              </w:rPr>
              <mc:AlternateContent>
                <mc:Choice Requires="wps">
                  <w:drawing>
                    <wp:anchor distT="45720" distB="45720" distL="114300" distR="114300" simplePos="0" relativeHeight="251658282" behindDoc="0" locked="0" layoutInCell="1" allowOverlap="1" wp14:anchorId="0ECA1049" wp14:editId="195EC324">
                      <wp:simplePos x="0" y="0"/>
                      <wp:positionH relativeFrom="column">
                        <wp:posOffset>517525</wp:posOffset>
                      </wp:positionH>
                      <wp:positionV relativeFrom="paragraph">
                        <wp:posOffset>67310</wp:posOffset>
                      </wp:positionV>
                      <wp:extent cx="695960" cy="262890"/>
                      <wp:effectExtent l="0" t="0" r="27940" b="2286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262890"/>
                              </a:xfrm>
                              <a:prstGeom prst="rect">
                                <a:avLst/>
                              </a:prstGeom>
                              <a:solidFill>
                                <a:srgbClr val="FFFFFF"/>
                              </a:solidFill>
                              <a:ln w="9525">
                                <a:solidFill>
                                  <a:schemeClr val="bg1"/>
                                </a:solidFill>
                                <a:miter lim="800000"/>
                                <a:headEnd/>
                                <a:tailEnd/>
                              </a:ln>
                            </wps:spPr>
                            <wps:txb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A1049" id="_x0000_s1064" type="#_x0000_t202" style="position:absolute;margin-left:40.75pt;margin-top:5.3pt;width:54.8pt;height:20.7pt;z-index:251658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" strokecolor="white [3212]">
                      <v:textbo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v:textbox>
                      <w10:wrap type="square"/>
                    </v:shape>
                  </w:pict>
                </mc:Fallback>
              </mc:AlternateContent>
            </w:r>
          </w:p>
        </w:tc>
      </w:tr>
    </w:tbl>
    <w:p w14:paraId="34CA37DF" w14:textId="77777777" w:rsidR="00351C8E" w:rsidRDefault="00351C8E" w:rsidP="004D7B5D">
      <w:pPr>
        <w:spacing w:line="360" w:lineRule="auto"/>
        <w:rPr>
          <w:lang w:val="en-US"/>
        </w:rPr>
      </w:pPr>
    </w:p>
    <w:p w14:paraId="1C18E68A" w14:textId="77777777" w:rsidR="00351C8E" w:rsidRDefault="00351C8E" w:rsidP="004D7B5D">
      <w:pPr>
        <w:spacing w:line="360" w:lineRule="auto"/>
        <w:rPr>
          <w:lang w:val="en-US"/>
        </w:rPr>
      </w:pPr>
    </w:p>
    <w:p w14:paraId="76A31E3A" w14:textId="77777777" w:rsidR="00351C8E" w:rsidRDefault="00351C8E" w:rsidP="004D7B5D">
      <w:pPr>
        <w:spacing w:line="360" w:lineRule="auto"/>
        <w:rPr>
          <w:lang w:val="en-US"/>
        </w:rPr>
      </w:pPr>
    </w:p>
    <w:p w14:paraId="1FED1BE1" w14:textId="77777777" w:rsidR="00351C8E" w:rsidRDefault="00351C8E" w:rsidP="004D7B5D">
      <w:pPr>
        <w:spacing w:line="360" w:lineRule="auto"/>
        <w:rPr>
          <w:lang w:val="en-US"/>
        </w:rPr>
      </w:pPr>
    </w:p>
    <w:p w14:paraId="35A21D3F" w14:textId="1E653A57" w:rsidR="00286A02" w:rsidRDefault="00351C8E" w:rsidP="004D7B5D">
      <w:pPr>
        <w:spacing w:line="360" w:lineRule="auto"/>
        <w:rPr>
          <w:lang w:val="en-US"/>
        </w:rPr>
      </w:pPr>
      <w:r>
        <w:rPr>
          <w:noProof/>
        </w:rPr>
        <w:lastRenderedPageBreak/>
        <mc:AlternateContent>
          <mc:Choice Requires="wpg">
            <w:drawing>
              <wp:anchor distT="0" distB="0" distL="114300" distR="114300" simplePos="0" relativeHeight="251658350" behindDoc="1" locked="0" layoutInCell="1" allowOverlap="1" wp14:anchorId="47C5FE21" wp14:editId="7297E0EA">
                <wp:simplePos x="0" y="0"/>
                <wp:positionH relativeFrom="margin">
                  <wp:align>right</wp:align>
                </wp:positionH>
                <wp:positionV relativeFrom="paragraph">
                  <wp:posOffset>1965150</wp:posOffset>
                </wp:positionV>
                <wp:extent cx="6289040" cy="4191635"/>
                <wp:effectExtent l="0" t="0" r="0" b="0"/>
                <wp:wrapTight wrapText="bothSides">
                  <wp:wrapPolygon edited="0">
                    <wp:start x="0" y="0"/>
                    <wp:lineTo x="0" y="21204"/>
                    <wp:lineTo x="10796" y="21499"/>
                    <wp:lineTo x="21526" y="21499"/>
                    <wp:lineTo x="21526" y="98"/>
                    <wp:lineTo x="10926" y="0"/>
                    <wp:lineTo x="0" y="0"/>
                  </wp:wrapPolygon>
                </wp:wrapTight>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9040" cy="4191635"/>
                          <a:chOff x="2523" y="5935"/>
                          <a:chExt cx="7618" cy="5079"/>
                        </a:xfrm>
                      </wpg:grpSpPr>
                      <pic:pic xmlns:pic="http://schemas.openxmlformats.org/drawingml/2006/picture">
                        <pic:nvPicPr>
                          <pic:cNvPr id="243"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523" y="5935"/>
                            <a:ext cx="3837" cy="49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374" y="5982"/>
                            <a:ext cx="3767" cy="50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C4A0A4" id="Group 241" o:spid="_x0000_s1026" style="position:absolute;margin-left:444pt;margin-top:154.75pt;width:495.2pt;height:330.05pt;z-index:-251658130;mso-position-horizontal:right;mso-position-horizontal-relative:margin" coordorigin="2523,5935" coordsize="7618,5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523;top:5935;width:3837;height: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">
                  <v:imagedata r:id="rId76" o:title=""/>
                </v:shape>
                <v:shape id="Picture 15" o:spid="_x0000_s1028" type="#_x0000_t75" style="position:absolute;left:6374;top:5982;width:3767;height: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">
                  <v:imagedata r:id="rId77" o:title=""/>
                </v:shape>
                <w10:wrap type="tight" anchorx="margin"/>
              </v:group>
            </w:pict>
          </mc:Fallback>
        </mc:AlternateContent>
      </w:r>
      <w:r w:rsidR="00286A02">
        <w:rPr>
          <w:lang w:val="en-US"/>
        </w:rPr>
        <w:t>Following data acquisition, image registration was necessary to align the</w:t>
      </w:r>
      <w:r w:rsidR="009B2079">
        <w:rPr>
          <w:lang w:val="en-US"/>
        </w:rPr>
        <w:t xml:space="preserve"> </w:t>
      </w:r>
      <w:r w:rsidR="00FD4C88">
        <w:rPr>
          <w:lang w:val="en-US"/>
        </w:rPr>
        <w:t>irradiated measurement films</w:t>
      </w:r>
      <w:r w:rsidR="001B2A5E">
        <w:rPr>
          <w:lang w:val="en-US"/>
        </w:rPr>
        <w:t xml:space="preserve"> of each irradiation configuration to the </w:t>
      </w:r>
      <w:r w:rsidR="00916ED5">
        <w:rPr>
          <w:lang w:val="en-US"/>
        </w:rPr>
        <w:t xml:space="preserve">cell flasks. </w:t>
      </w:r>
      <w:r w:rsidR="00C71734">
        <w:rPr>
          <w:lang w:val="en-US"/>
        </w:rPr>
        <w:t xml:space="preserve">Preprocessing steps were </w:t>
      </w:r>
      <w:r w:rsidR="00B63307">
        <w:rPr>
          <w:lang w:val="en-US"/>
        </w:rPr>
        <w:t>taken</w:t>
      </w:r>
      <w:r w:rsidR="00C71734">
        <w:rPr>
          <w:lang w:val="en-US"/>
        </w:rPr>
        <w:t xml:space="preserve"> to increase the similarity between these images</w:t>
      </w:r>
      <w:r w:rsidR="00123D3D">
        <w:rPr>
          <w:lang w:val="en-US"/>
        </w:rPr>
        <w:t xml:space="preserve"> </w:t>
      </w:r>
      <w:r w:rsidR="008C4AA4">
        <w:rPr>
          <w:lang w:val="en-US"/>
        </w:rPr>
        <w:t xml:space="preserve">before the </w:t>
      </w:r>
      <w:r w:rsidR="002461C0">
        <w:rPr>
          <w:lang w:val="en-US"/>
        </w:rPr>
        <w:t>rigid body</w:t>
      </w:r>
      <w:r w:rsidR="008C4AA4">
        <w:rPr>
          <w:lang w:val="en-US"/>
        </w:rPr>
        <w:t xml:space="preserve"> registration was performed. </w:t>
      </w:r>
      <w:r w:rsidR="00123D3D">
        <w:rPr>
          <w:lang w:val="en-US"/>
        </w:rPr>
        <w:t xml:space="preserve">Following </w:t>
      </w:r>
      <w:r w:rsidR="00AB1C0C">
        <w:rPr>
          <w:lang w:val="en-US"/>
        </w:rPr>
        <w:t>registration,</w:t>
      </w:r>
      <w:r w:rsidR="00123D3D">
        <w:rPr>
          <w:lang w:val="en-US"/>
        </w:rPr>
        <w:t xml:space="preserve"> the </w:t>
      </w:r>
      <w:r w:rsidR="009529F0">
        <w:rPr>
          <w:lang w:val="en-US"/>
        </w:rPr>
        <w:t xml:space="preserve">transformation matrix was applied </w:t>
      </w:r>
      <w:r w:rsidR="00293238">
        <w:rPr>
          <w:lang w:val="en-US"/>
        </w:rPr>
        <w:t>on</w:t>
      </w:r>
      <w:r w:rsidR="009529F0">
        <w:rPr>
          <w:lang w:val="en-US"/>
        </w:rPr>
        <w:t xml:space="preserve"> the mean dose map</w:t>
      </w:r>
      <w:r w:rsidR="00AB1C0C">
        <w:rPr>
          <w:lang w:val="en-US"/>
        </w:rPr>
        <w:t xml:space="preserve">. </w:t>
      </w:r>
      <w:r w:rsidR="00CE2EA6">
        <w:rPr>
          <w:lang w:val="en-US"/>
        </w:rPr>
        <w:fldChar w:fldCharType="begin"/>
      </w:r>
      <w:r w:rsidR="00CE2EA6">
        <w:rPr>
          <w:lang w:val="en-US"/>
        </w:rPr>
        <w:instrText xml:space="preserve"> REF _Ref105840225 \h </w:instrText>
      </w:r>
      <w:r w:rsidR="00CE2EA6">
        <w:rPr>
          <w:lang w:val="en-US"/>
        </w:rPr>
      </w:r>
      <w:r w:rsidR="00CE2EA6">
        <w:rPr>
          <w:lang w:val="en-US"/>
        </w:rPr>
        <w:fldChar w:fldCharType="separate"/>
      </w:r>
      <w:r w:rsidR="00CE2EA6" w:rsidRPr="00A215EC">
        <w:rPr>
          <w:lang w:val="en-US"/>
        </w:rPr>
        <w:t xml:space="preserve">Figure </w:t>
      </w:r>
      <w:r w:rsidR="00CE2EA6" w:rsidRPr="00A215EC">
        <w:rPr>
          <w:noProof/>
          <w:lang w:val="en-US"/>
        </w:rPr>
        <w:t>3</w:t>
      </w:r>
      <w:r w:rsidR="00CE2EA6" w:rsidRPr="00A215EC">
        <w:rPr>
          <w:lang w:val="en-US"/>
        </w:rPr>
        <w:noBreakHyphen/>
      </w:r>
      <w:r w:rsidR="00CE2EA6" w:rsidRPr="00A215EC">
        <w:rPr>
          <w:noProof/>
          <w:lang w:val="en-US"/>
        </w:rPr>
        <w:t>16</w:t>
      </w:r>
      <w:r w:rsidR="00CE2EA6">
        <w:rPr>
          <w:lang w:val="en-US"/>
        </w:rPr>
        <w:fldChar w:fldCharType="end"/>
      </w:r>
      <w:r w:rsidR="00EF1247">
        <w:rPr>
          <w:lang w:val="en-US"/>
        </w:rPr>
        <w:t xml:space="preserve"> shows </w:t>
      </w:r>
      <w:r w:rsidR="00757B2E">
        <w:rPr>
          <w:lang w:val="en-US"/>
        </w:rPr>
        <w:t xml:space="preserve">all steps taken </w:t>
      </w:r>
      <w:r w:rsidR="00C228DF">
        <w:rPr>
          <w:lang w:val="en-US"/>
        </w:rPr>
        <w:t>during</w:t>
      </w:r>
      <w:r w:rsidR="00757B2E">
        <w:rPr>
          <w:lang w:val="en-US"/>
        </w:rPr>
        <w:t xml:space="preserve"> registration</w:t>
      </w:r>
      <w:r w:rsidR="001919AC">
        <w:rPr>
          <w:lang w:val="en-US"/>
        </w:rPr>
        <w:t xml:space="preserve">. The top images </w:t>
      </w:r>
      <w:r w:rsidR="00D54772">
        <w:rPr>
          <w:lang w:val="en-US"/>
        </w:rPr>
        <w:t>show</w:t>
      </w:r>
      <w:r w:rsidR="001919AC">
        <w:rPr>
          <w:lang w:val="en-US"/>
        </w:rPr>
        <w:t xml:space="preserve"> alteration of t</w:t>
      </w:r>
      <w:r w:rsidR="00521865">
        <w:rPr>
          <w:lang w:val="en-US"/>
        </w:rPr>
        <w:t xml:space="preserve">he films for </w:t>
      </w:r>
      <w:r w:rsidR="002B0242">
        <w:rPr>
          <w:lang w:val="en-US"/>
        </w:rPr>
        <w:t>increased similarities between</w:t>
      </w:r>
      <w:r w:rsidR="00962A6C">
        <w:rPr>
          <w:lang w:val="en-US"/>
        </w:rPr>
        <w:t xml:space="preserve"> reference</w:t>
      </w:r>
      <w:r w:rsidR="002B0242">
        <w:rPr>
          <w:lang w:val="en-US"/>
        </w:rPr>
        <w:t xml:space="preserve"> cell </w:t>
      </w:r>
      <w:r>
        <w:rPr>
          <w:lang w:val="en-US"/>
        </w:rPr>
        <w:t>flasks</w:t>
      </w:r>
      <w:r w:rsidR="002B0242">
        <w:rPr>
          <w:lang w:val="en-US"/>
        </w:rPr>
        <w:t xml:space="preserve"> and dosimetry film. The bottom images show the match between the mean dose map and </w:t>
      </w:r>
      <w:r w:rsidR="00962A6C">
        <w:rPr>
          <w:lang w:val="en-US"/>
        </w:rPr>
        <w:t xml:space="preserve">the reference cell flask before and after registration. </w:t>
      </w:r>
    </w:p>
    <w:p w14:paraId="5CA87442" w14:textId="4EDC7380" w:rsidR="00807A95" w:rsidRPr="00B64F73" w:rsidRDefault="00351C8E" w:rsidP="00807A95">
      <w:pPr>
        <w:keepNext/>
        <w:spacing w:line="360" w:lineRule="auto"/>
        <w:rPr>
          <w:lang w:val="en-US"/>
        </w:rPr>
      </w:pPr>
      <w:r>
        <w:rPr>
          <w:noProof/>
        </w:rPr>
        <mc:AlternateContent>
          <mc:Choice Requires="wps">
            <w:drawing>
              <wp:anchor distT="0" distB="0" distL="114300" distR="114300" simplePos="0" relativeHeight="251658351" behindDoc="0" locked="0" layoutInCell="1" allowOverlap="1" wp14:anchorId="7D865AB7" wp14:editId="27427351">
                <wp:simplePos x="0" y="0"/>
                <wp:positionH relativeFrom="margin">
                  <wp:posOffset>-109855</wp:posOffset>
                </wp:positionH>
                <wp:positionV relativeFrom="paragraph">
                  <wp:posOffset>4630420</wp:posOffset>
                </wp:positionV>
                <wp:extent cx="6289040" cy="527050"/>
                <wp:effectExtent l="0" t="0" r="0" b="6350"/>
                <wp:wrapNone/>
                <wp:docPr id="245" name="Text Box 245"/>
                <wp:cNvGraphicFramePr/>
                <a:graphic xmlns:a="http://schemas.openxmlformats.org/drawingml/2006/main">
                  <a:graphicData uri="http://schemas.microsoft.com/office/word/2010/wordprocessingShape">
                    <wps:wsp>
                      <wps:cNvSpPr txBox="1"/>
                      <wps:spPr>
                        <a:xfrm>
                          <a:off x="0" y="0"/>
                          <a:ext cx="6289040" cy="527050"/>
                        </a:xfrm>
                        <a:prstGeom prst="rect">
                          <a:avLst/>
                        </a:prstGeom>
                        <a:solidFill>
                          <a:prstClr val="white"/>
                        </a:solidFill>
                        <a:ln>
                          <a:noFill/>
                        </a:ln>
                      </wps:spPr>
                      <wps:txbx>
                        <w:txbxContent>
                          <w:p w14:paraId="41AB9EC3" w14:textId="2C6BD4A5" w:rsidR="00B64F73" w:rsidRPr="00A215EC" w:rsidRDefault="00B64F73" w:rsidP="00B64F73">
                            <w:pPr>
                              <w:pStyle w:val="Caption"/>
                              <w:rPr>
                                <w:noProof/>
                                <w:sz w:val="24"/>
                                <w:lang w:val="en-US"/>
                              </w:rPr>
                            </w:pPr>
                            <w:bookmarkStart w:id="218" w:name="_Ref105840225"/>
                            <w:r w:rsidRPr="00A215E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16</w:t>
                            </w:r>
                            <w:r w:rsidR="00543048">
                              <w:rPr>
                                <w:lang w:val="en-US"/>
                              </w:rPr>
                              <w:fldChar w:fldCharType="end"/>
                            </w:r>
                            <w:bookmarkEnd w:id="218"/>
                            <w:r w:rsidRPr="00A215EC">
                              <w:rPr>
                                <w:lang w:val="en-US"/>
                              </w:rPr>
                              <w:t xml:space="preserve">. </w:t>
                            </w:r>
                            <w:r w:rsidR="00A215EC" w:rsidRPr="00A215EC">
                              <w:rPr>
                                <w:lang w:val="en-US"/>
                              </w:rPr>
                              <w:t>Preprocessing steps taken to match</w:t>
                            </w:r>
                            <w:r w:rsidR="00A215EC">
                              <w:rPr>
                                <w:lang w:val="en-US"/>
                              </w:rPr>
                              <w:t xml:space="preserve"> cell flasks and </w:t>
                            </w:r>
                            <w:r w:rsidR="00C0705A">
                              <w:rPr>
                                <w:lang w:val="en-US"/>
                              </w:rPr>
                              <w:t xml:space="preserve">dosimetry films. </w:t>
                            </w:r>
                            <w:r w:rsidR="00DA3579">
                              <w:rPr>
                                <w:lang w:val="en-US"/>
                              </w:rPr>
                              <w:t>First,</w:t>
                            </w:r>
                            <w:r w:rsidR="00C0705A">
                              <w:rPr>
                                <w:lang w:val="en-US"/>
                              </w:rPr>
                              <w:t xml:space="preserve"> </w:t>
                            </w:r>
                            <w:r w:rsidR="00DA3579">
                              <w:rPr>
                                <w:lang w:val="en-US"/>
                              </w:rPr>
                              <w:t>e</w:t>
                            </w:r>
                            <w:r w:rsidR="00C0705A">
                              <w:rPr>
                                <w:lang w:val="en-US"/>
                              </w:rPr>
                              <w:t xml:space="preserve">dges were removed. </w:t>
                            </w:r>
                            <w:r w:rsidR="00DA3579">
                              <w:rPr>
                                <w:lang w:val="en-US"/>
                              </w:rPr>
                              <w:t>Secondly,</w:t>
                            </w:r>
                            <w:r w:rsidR="00C0705A">
                              <w:rPr>
                                <w:lang w:val="en-US"/>
                              </w:rPr>
                              <w:t xml:space="preserve"> </w:t>
                            </w:r>
                            <w:r w:rsidR="00DA3579">
                              <w:rPr>
                                <w:lang w:val="en-US"/>
                              </w:rPr>
                              <w:t>i</w:t>
                            </w:r>
                            <w:r w:rsidR="005B0506">
                              <w:rPr>
                                <w:lang w:val="en-US"/>
                              </w:rPr>
                              <w:t>ntensity values were changed to enhance similarities</w:t>
                            </w:r>
                            <w:r w:rsidR="008741DC">
                              <w:rPr>
                                <w:lang w:val="en-US"/>
                              </w:rPr>
                              <w:t xml:space="preserve">. </w:t>
                            </w:r>
                            <w:r w:rsidR="00DA3579">
                              <w:rPr>
                                <w:lang w:val="en-US"/>
                              </w:rPr>
                              <w:t>Thirdly,</w:t>
                            </w:r>
                            <w:r w:rsidR="008741DC">
                              <w:rPr>
                                <w:lang w:val="en-US"/>
                              </w:rPr>
                              <w:t xml:space="preserve"> Rigid Body registration. </w:t>
                            </w:r>
                            <w:r w:rsidR="007B5930">
                              <w:rPr>
                                <w:lang w:val="en-US"/>
                              </w:rPr>
                              <w:t>And lastly,</w:t>
                            </w:r>
                            <w:r w:rsidR="008741DC">
                              <w:rPr>
                                <w:lang w:val="en-US"/>
                              </w:rPr>
                              <w:t xml:space="preserve"> </w:t>
                            </w:r>
                            <w:r w:rsidR="007B5930">
                              <w:rPr>
                                <w:lang w:val="en-US"/>
                              </w:rPr>
                              <w:t>s</w:t>
                            </w:r>
                            <w:r w:rsidR="008741DC">
                              <w:rPr>
                                <w:lang w:val="en-US"/>
                              </w:rPr>
                              <w:t xml:space="preserve">mall adjustments to transformation matrix for optimal alignment. </w:t>
                            </w:r>
                            <w:r w:rsidR="00BD6BF4">
                              <w:rPr>
                                <w:lang w:val="en-US"/>
                              </w:rPr>
                              <w:t xml:space="preserve">All objects in this figure were irradiated with 5 </w:t>
                            </w:r>
                            <w:proofErr w:type="spellStart"/>
                            <w:r w:rsidR="00BD6BF4">
                              <w:rPr>
                                <w:lang w:val="en-US"/>
                              </w:rPr>
                              <w:t>Gy</w:t>
                            </w:r>
                            <w:proofErr w:type="spellEnd"/>
                            <w:r w:rsidR="00BD6BF4">
                              <w:rPr>
                                <w:lang w:val="en-US"/>
                              </w:rPr>
                              <w:t xml:space="preserve"> nominally.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65AB7" id="Text Box 245" o:spid="_x0000_s1065" type="#_x0000_t202" style="position:absolute;margin-left:-8.65pt;margin-top:364.6pt;width:495.2pt;height:41.5pt;z-index:25165835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" stroked="f">
                <v:textbox inset="0,0,0,0">
                  <w:txbxContent>
                    <w:p w14:paraId="41AB9EC3" w14:textId="2C6BD4A5" w:rsidR="00B64F73" w:rsidRPr="00A215EC" w:rsidRDefault="00B64F73" w:rsidP="00B64F73">
                      <w:pPr>
                        <w:pStyle w:val="Caption"/>
                        <w:rPr>
                          <w:noProof/>
                          <w:sz w:val="24"/>
                          <w:lang w:val="en-US"/>
                        </w:rPr>
                      </w:pPr>
                      <w:bookmarkStart w:id="219" w:name="_Ref105840225"/>
                      <w:r w:rsidRPr="00A215E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16</w:t>
                      </w:r>
                      <w:r w:rsidR="00543048">
                        <w:rPr>
                          <w:lang w:val="en-US"/>
                        </w:rPr>
                        <w:fldChar w:fldCharType="end"/>
                      </w:r>
                      <w:bookmarkEnd w:id="219"/>
                      <w:r w:rsidRPr="00A215EC">
                        <w:rPr>
                          <w:lang w:val="en-US"/>
                        </w:rPr>
                        <w:t xml:space="preserve">. </w:t>
                      </w:r>
                      <w:r w:rsidR="00A215EC" w:rsidRPr="00A215EC">
                        <w:rPr>
                          <w:lang w:val="en-US"/>
                        </w:rPr>
                        <w:t>Preprocessing steps taken to match</w:t>
                      </w:r>
                      <w:r w:rsidR="00A215EC">
                        <w:rPr>
                          <w:lang w:val="en-US"/>
                        </w:rPr>
                        <w:t xml:space="preserve"> cell flasks and </w:t>
                      </w:r>
                      <w:r w:rsidR="00C0705A">
                        <w:rPr>
                          <w:lang w:val="en-US"/>
                        </w:rPr>
                        <w:t xml:space="preserve">dosimetry films. </w:t>
                      </w:r>
                      <w:r w:rsidR="00DA3579">
                        <w:rPr>
                          <w:lang w:val="en-US"/>
                        </w:rPr>
                        <w:t>First,</w:t>
                      </w:r>
                      <w:r w:rsidR="00C0705A">
                        <w:rPr>
                          <w:lang w:val="en-US"/>
                        </w:rPr>
                        <w:t xml:space="preserve"> </w:t>
                      </w:r>
                      <w:r w:rsidR="00DA3579">
                        <w:rPr>
                          <w:lang w:val="en-US"/>
                        </w:rPr>
                        <w:t>e</w:t>
                      </w:r>
                      <w:r w:rsidR="00C0705A">
                        <w:rPr>
                          <w:lang w:val="en-US"/>
                        </w:rPr>
                        <w:t xml:space="preserve">dges were removed. </w:t>
                      </w:r>
                      <w:r w:rsidR="00DA3579">
                        <w:rPr>
                          <w:lang w:val="en-US"/>
                        </w:rPr>
                        <w:t>Secondly,</w:t>
                      </w:r>
                      <w:r w:rsidR="00C0705A">
                        <w:rPr>
                          <w:lang w:val="en-US"/>
                        </w:rPr>
                        <w:t xml:space="preserve"> </w:t>
                      </w:r>
                      <w:r w:rsidR="00DA3579">
                        <w:rPr>
                          <w:lang w:val="en-US"/>
                        </w:rPr>
                        <w:t>i</w:t>
                      </w:r>
                      <w:r w:rsidR="005B0506">
                        <w:rPr>
                          <w:lang w:val="en-US"/>
                        </w:rPr>
                        <w:t>ntensity values were changed to enhance similarities</w:t>
                      </w:r>
                      <w:r w:rsidR="008741DC">
                        <w:rPr>
                          <w:lang w:val="en-US"/>
                        </w:rPr>
                        <w:t xml:space="preserve">. </w:t>
                      </w:r>
                      <w:r w:rsidR="00DA3579">
                        <w:rPr>
                          <w:lang w:val="en-US"/>
                        </w:rPr>
                        <w:t>Thirdly,</w:t>
                      </w:r>
                      <w:r w:rsidR="008741DC">
                        <w:rPr>
                          <w:lang w:val="en-US"/>
                        </w:rPr>
                        <w:t xml:space="preserve"> Rigid Body registration. </w:t>
                      </w:r>
                      <w:r w:rsidR="007B5930">
                        <w:rPr>
                          <w:lang w:val="en-US"/>
                        </w:rPr>
                        <w:t>And lastly,</w:t>
                      </w:r>
                      <w:r w:rsidR="008741DC">
                        <w:rPr>
                          <w:lang w:val="en-US"/>
                        </w:rPr>
                        <w:t xml:space="preserve"> </w:t>
                      </w:r>
                      <w:r w:rsidR="007B5930">
                        <w:rPr>
                          <w:lang w:val="en-US"/>
                        </w:rPr>
                        <w:t>s</w:t>
                      </w:r>
                      <w:r w:rsidR="008741DC">
                        <w:rPr>
                          <w:lang w:val="en-US"/>
                        </w:rPr>
                        <w:t xml:space="preserve">mall adjustments to transformation matrix for optimal alignment. </w:t>
                      </w:r>
                      <w:r w:rsidR="00BD6BF4">
                        <w:rPr>
                          <w:lang w:val="en-US"/>
                        </w:rPr>
                        <w:t xml:space="preserve">All objects in this figure were irradiated with 5 </w:t>
                      </w:r>
                      <w:proofErr w:type="spellStart"/>
                      <w:r w:rsidR="00BD6BF4">
                        <w:rPr>
                          <w:lang w:val="en-US"/>
                        </w:rPr>
                        <w:t>Gy</w:t>
                      </w:r>
                      <w:proofErr w:type="spellEnd"/>
                      <w:r w:rsidR="00BD6BF4">
                        <w:rPr>
                          <w:lang w:val="en-US"/>
                        </w:rPr>
                        <w:t xml:space="preserve"> nominally. </w:t>
                      </w:r>
                    </w:p>
                  </w:txbxContent>
                </v:textbox>
                <w10:wrap anchorx="margin"/>
              </v:shape>
            </w:pict>
          </mc:Fallback>
        </mc:AlternateContent>
      </w:r>
    </w:p>
    <w:p w14:paraId="072118C7" w14:textId="1D1947FC" w:rsidR="00B64F73" w:rsidRPr="00B64F73" w:rsidRDefault="00B64F73" w:rsidP="00807A95">
      <w:pPr>
        <w:keepNext/>
        <w:spacing w:line="360" w:lineRule="auto"/>
        <w:rPr>
          <w:lang w:val="en-US"/>
        </w:rPr>
      </w:pPr>
    </w:p>
    <w:p w14:paraId="294F2B5A" w14:textId="31FF1697" w:rsidR="00E36AD6" w:rsidRDefault="00E36AD6" w:rsidP="004D7B5D">
      <w:pPr>
        <w:spacing w:line="360" w:lineRule="auto"/>
        <w:rPr>
          <w:lang w:val="en-US"/>
        </w:rPr>
      </w:pPr>
    </w:p>
    <w:p w14:paraId="527B44A8" w14:textId="1929C1E2" w:rsidR="00E36AD6" w:rsidRDefault="00E36AD6" w:rsidP="004D7B5D">
      <w:pPr>
        <w:spacing w:line="360" w:lineRule="auto"/>
        <w:rPr>
          <w:lang w:val="en-US"/>
        </w:rPr>
      </w:pPr>
    </w:p>
    <w:p w14:paraId="6E8CED99" w14:textId="77777777" w:rsidR="00351C8E" w:rsidRDefault="00351C8E" w:rsidP="004D7B5D">
      <w:pPr>
        <w:spacing w:line="360" w:lineRule="auto"/>
        <w:rPr>
          <w:lang w:val="en-US"/>
        </w:rPr>
      </w:pPr>
    </w:p>
    <w:p w14:paraId="127CC22C" w14:textId="3554C955" w:rsidR="00F06524" w:rsidRDefault="00F06524" w:rsidP="00F06524">
      <w:pPr>
        <w:pStyle w:val="Heading3"/>
        <w:spacing w:line="360" w:lineRule="auto"/>
        <w:rPr>
          <w:lang w:val="en-US"/>
        </w:rPr>
      </w:pPr>
      <w:bookmarkStart w:id="220" w:name="_Ref103620795"/>
      <w:bookmarkStart w:id="221" w:name="_Ref107263839"/>
      <w:bookmarkStart w:id="222" w:name="_Toc107354704"/>
      <w:r>
        <w:rPr>
          <w:lang w:val="en-US"/>
        </w:rPr>
        <w:lastRenderedPageBreak/>
        <w:t>1D survival</w:t>
      </w:r>
      <w:bookmarkEnd w:id="220"/>
      <w:r w:rsidR="00BA4483">
        <w:rPr>
          <w:lang w:val="en-US"/>
        </w:rPr>
        <w:t xml:space="preserve"> analysis</w:t>
      </w:r>
      <w:bookmarkEnd w:id="221"/>
      <w:bookmarkEnd w:id="222"/>
    </w:p>
    <w:p w14:paraId="2E0DBAC2" w14:textId="4AF9F9C3" w:rsidR="00BA4483" w:rsidRPr="00BA4483" w:rsidRDefault="00BA4483" w:rsidP="00BA4483">
      <w:pPr>
        <w:pStyle w:val="Heading4"/>
        <w:rPr>
          <w:lang w:val="en-US"/>
        </w:rPr>
      </w:pPr>
      <w:r>
        <w:rPr>
          <w:lang w:val="en-US"/>
        </w:rPr>
        <w:t>LQ modelling</w:t>
      </w:r>
    </w:p>
    <w:p w14:paraId="1E5DBB33" w14:textId="575D73D5" w:rsidR="00FC3759" w:rsidRPr="00FC3759" w:rsidRDefault="00F070CA" w:rsidP="00351C8E">
      <w:pPr>
        <w:spacing w:line="360" w:lineRule="auto"/>
        <w:rPr>
          <w:lang w:val="en-US"/>
        </w:rPr>
      </w:pPr>
      <w:bookmarkStart w:id="223" w:name="_Ref104464572"/>
      <w:r>
        <w:rPr>
          <w:lang w:val="en-US"/>
        </w:rPr>
        <w:t xml:space="preserve">Fitting the OPEN field survival data resulted in the estimated </w:t>
      </w: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w:t>
      </w:r>
      <w:r w:rsidR="00750176">
        <w:rPr>
          <w:rFonts w:eastAsiaTheme="minorEastAsia"/>
          <w:lang w:val="en-US"/>
        </w:rPr>
        <w:t>parameters</w:t>
      </w:r>
      <w:r w:rsidR="005A76E9">
        <w:rPr>
          <w:rFonts w:eastAsiaTheme="minorEastAsia"/>
          <w:lang w:val="en-US"/>
        </w:rPr>
        <w:t xml:space="preserve"> given in</w:t>
      </w:r>
      <w:r w:rsidR="00750176">
        <w:rPr>
          <w:rFonts w:eastAsiaTheme="minorEastAsia"/>
          <w:lang w:val="en-US"/>
        </w:rPr>
        <w:t xml:space="preserve"> </w:t>
      </w:r>
      <w:r w:rsidR="00750176">
        <w:rPr>
          <w:rFonts w:eastAsiaTheme="minorEastAsia"/>
          <w:lang w:val="en-US"/>
        </w:rPr>
        <w:fldChar w:fldCharType="begin"/>
      </w:r>
      <w:r w:rsidR="00750176">
        <w:rPr>
          <w:rFonts w:eastAsiaTheme="minorEastAsia"/>
          <w:lang w:val="en-US"/>
        </w:rPr>
        <w:instrText xml:space="preserve"> REF _Ref106005205 \h </w:instrText>
      </w:r>
      <w:r w:rsidR="00351C8E">
        <w:rPr>
          <w:rFonts w:eastAsiaTheme="minorEastAsia"/>
          <w:lang w:val="en-US"/>
        </w:rPr>
        <w:instrText xml:space="preserve"> \* MERGEFORMAT </w:instrText>
      </w:r>
      <w:r w:rsidR="00750176">
        <w:rPr>
          <w:rFonts w:eastAsiaTheme="minorEastAsia"/>
          <w:lang w:val="en-US"/>
        </w:rPr>
      </w:r>
      <w:r w:rsidR="00750176">
        <w:rPr>
          <w:rFonts w:eastAsiaTheme="minorEastAsia"/>
          <w:lang w:val="en-US"/>
        </w:rPr>
        <w:fldChar w:fldCharType="separate"/>
      </w:r>
      <w:r w:rsidR="00750176" w:rsidRPr="00994A77">
        <w:rPr>
          <w:lang w:val="en-US"/>
        </w:rPr>
        <w:t xml:space="preserve">Table </w:t>
      </w:r>
      <w:r w:rsidR="00750176">
        <w:rPr>
          <w:noProof/>
          <w:lang w:val="en-US"/>
        </w:rPr>
        <w:t>3</w:t>
      </w:r>
      <w:r w:rsidR="00750176">
        <w:rPr>
          <w:lang w:val="en-US"/>
        </w:rPr>
        <w:noBreakHyphen/>
      </w:r>
      <w:r w:rsidR="00750176">
        <w:rPr>
          <w:noProof/>
          <w:lang w:val="en-US"/>
        </w:rPr>
        <w:t>4</w:t>
      </w:r>
      <w:r w:rsidR="00750176">
        <w:rPr>
          <w:rFonts w:eastAsiaTheme="minorEastAsia"/>
          <w:lang w:val="en-US"/>
        </w:rPr>
        <w:fldChar w:fldCharType="end"/>
      </w:r>
      <w:r w:rsidR="00E37D57">
        <w:rPr>
          <w:rFonts w:eastAsiaTheme="minorEastAsia"/>
          <w:lang w:val="en-US"/>
        </w:rPr>
        <w:t xml:space="preserve">, </w:t>
      </w:r>
      <w:r w:rsidR="00012531">
        <w:rPr>
          <w:rFonts w:eastAsiaTheme="minorEastAsia"/>
          <w:lang w:val="en-US"/>
        </w:rPr>
        <w:t>yielding</w:t>
      </w:r>
      <w:r w:rsidR="00E37D57">
        <w:rPr>
          <w:rFonts w:eastAsiaTheme="minorEastAsia"/>
          <w:lang w:val="en-US"/>
        </w:rPr>
        <w:t xml:space="preserve"> a</w:t>
      </w:r>
      <w:r w:rsidR="005A76E9">
        <w:rPr>
          <w:rFonts w:eastAsiaTheme="minorEastAsia"/>
          <w:lang w:val="en-US"/>
        </w:rPr>
        <w:t>n</w:t>
      </w:r>
      <w:r w:rsidR="00E37D57">
        <w:rPr>
          <w:rFonts w:eastAsiaTheme="minorEastAsia"/>
          <w:lang w:val="en-US"/>
        </w:rPr>
        <w:t xml:space="preserve"> LQ model of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SF</m:t>
            </m:r>
          </m:e>
        </m:func>
        <m:r>
          <w:rPr>
            <w:rFonts w:ascii="Cambria Math" w:eastAsiaTheme="minorEastAsia" w:hAnsi="Cambria Math"/>
            <w:lang w:val="en-US"/>
          </w:rPr>
          <m:t>= -0.06D-0.01</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oMath>
      <w:r w:rsidR="00E37D57">
        <w:rPr>
          <w:rFonts w:eastAsiaTheme="minorEastAsia"/>
          <w:lang w:val="en-US"/>
        </w:rPr>
        <w:t xml:space="preserve">, which we would use </w:t>
      </w:r>
      <w:r w:rsidR="002172E7">
        <w:rPr>
          <w:rFonts w:eastAsiaTheme="minorEastAsia"/>
          <w:lang w:val="en-US"/>
        </w:rPr>
        <w:t>to estimate predicted survival when comparing OPEN field and GRID</w:t>
      </w:r>
      <w:r w:rsidR="005D71A5">
        <w:rPr>
          <w:rFonts w:eastAsiaTheme="minorEastAsia"/>
          <w:lang w:val="en-US"/>
        </w:rPr>
        <w:t xml:space="preserve"> for equal dose</w:t>
      </w:r>
      <w:r w:rsidR="00750176">
        <w:rPr>
          <w:rFonts w:eastAsiaTheme="minorEastAsia"/>
          <w:lang w:val="en-US"/>
        </w:rPr>
        <w:t xml:space="preserve">. </w:t>
      </w:r>
      <w:r w:rsidR="00355BCD">
        <w:rPr>
          <w:rFonts w:eastAsiaTheme="minorEastAsia"/>
          <w:lang w:val="en-US"/>
        </w:rPr>
        <w:t xml:space="preserve">The </w:t>
      </w:r>
      <m:oMath>
        <m:r>
          <w:rPr>
            <w:rFonts w:ascii="Cambria Math" w:eastAsiaTheme="minorEastAsia" w:hAnsi="Cambria Math"/>
            <w:lang w:val="en-US"/>
          </w:rPr>
          <m:t>α/β</m:t>
        </m:r>
      </m:oMath>
      <w:r w:rsidR="002C10E2">
        <w:rPr>
          <w:rFonts w:eastAsiaTheme="minorEastAsia"/>
          <w:lang w:val="en-US"/>
        </w:rPr>
        <w:t xml:space="preserve">-ratio was </w:t>
      </w:r>
      <m:oMath>
        <m:r>
          <w:rPr>
            <w:rFonts w:ascii="Cambria Math" w:eastAsiaTheme="minorEastAsia" w:hAnsi="Cambria Math"/>
            <w:lang w:val="en-US"/>
          </w:rPr>
          <m:t>6±5 Gy</m:t>
        </m:r>
      </m:oMath>
      <w:r w:rsidR="002C10E2">
        <w:rPr>
          <w:rFonts w:eastAsiaTheme="minorEastAsia"/>
          <w:lang w:val="en-US"/>
        </w:rPr>
        <w:t xml:space="preserve">. </w:t>
      </w:r>
      <w:r w:rsidR="00DA71A4">
        <w:rPr>
          <w:rFonts w:eastAsiaTheme="minorEastAsia"/>
          <w:lang w:val="en-US"/>
        </w:rPr>
        <w:fldChar w:fldCharType="begin"/>
      </w:r>
      <w:r w:rsidR="00DA71A4">
        <w:rPr>
          <w:rFonts w:eastAsiaTheme="minorEastAsia"/>
          <w:lang w:val="en-US"/>
        </w:rPr>
        <w:instrText xml:space="preserve"> REF _Ref106005916 \h </w:instrText>
      </w:r>
      <w:r w:rsidR="00351C8E">
        <w:rPr>
          <w:rFonts w:eastAsiaTheme="minorEastAsia"/>
          <w:lang w:val="en-US"/>
        </w:rPr>
        <w:instrText xml:space="preserve"> \* MERGEFORMAT </w:instrText>
      </w:r>
      <w:r w:rsidR="00DA71A4">
        <w:rPr>
          <w:rFonts w:eastAsiaTheme="minorEastAsia"/>
          <w:lang w:val="en-US"/>
        </w:rPr>
      </w:r>
      <w:r w:rsidR="00DA71A4">
        <w:rPr>
          <w:rFonts w:eastAsiaTheme="minorEastAsia"/>
          <w:lang w:val="en-US"/>
        </w:rPr>
        <w:fldChar w:fldCharType="separate"/>
      </w:r>
      <w:r w:rsidR="00DA71A4" w:rsidRPr="00FF5190">
        <w:rPr>
          <w:lang w:val="en-US"/>
        </w:rPr>
        <w:t xml:space="preserve">Figure </w:t>
      </w:r>
      <w:r w:rsidR="00DA71A4">
        <w:rPr>
          <w:noProof/>
          <w:lang w:val="en-US"/>
        </w:rPr>
        <w:t>3</w:t>
      </w:r>
      <w:r w:rsidR="00DA71A4">
        <w:rPr>
          <w:lang w:val="en-US"/>
        </w:rPr>
        <w:noBreakHyphen/>
      </w:r>
      <w:r w:rsidR="00DA71A4">
        <w:rPr>
          <w:noProof/>
          <w:lang w:val="en-US"/>
        </w:rPr>
        <w:t>17</w:t>
      </w:r>
      <w:r w:rsidR="00DA71A4">
        <w:rPr>
          <w:rFonts w:eastAsiaTheme="minorEastAsia"/>
          <w:lang w:val="en-US"/>
        </w:rPr>
        <w:fldChar w:fldCharType="end"/>
      </w:r>
      <w:r w:rsidR="00DA71A4">
        <w:rPr>
          <w:rFonts w:eastAsiaTheme="minorEastAsia"/>
          <w:lang w:val="en-US"/>
        </w:rPr>
        <w:t xml:space="preserve"> shows the</w:t>
      </w:r>
      <w:r w:rsidR="009A7790">
        <w:rPr>
          <w:rFonts w:eastAsiaTheme="minorEastAsia"/>
          <w:lang w:val="en-US"/>
        </w:rPr>
        <w:t xml:space="preserve"> log transformed</w:t>
      </w:r>
      <w:r w:rsidR="00DA71A4">
        <w:rPr>
          <w:rFonts w:eastAsiaTheme="minorEastAsia"/>
          <w:lang w:val="en-US"/>
        </w:rPr>
        <w:t xml:space="preserve"> </w:t>
      </w:r>
      <w:r w:rsidR="00C718CB">
        <w:rPr>
          <w:rFonts w:eastAsiaTheme="minorEastAsia"/>
          <w:lang w:val="en-US"/>
        </w:rPr>
        <w:t xml:space="preserve">SF </w:t>
      </w:r>
      <w:r w:rsidR="00546741">
        <w:rPr>
          <w:rFonts w:eastAsiaTheme="minorEastAsia"/>
          <w:lang w:val="en-US"/>
        </w:rPr>
        <w:t>data</w:t>
      </w:r>
      <w:r w:rsidR="00D713ED">
        <w:rPr>
          <w:rFonts w:eastAsiaTheme="minorEastAsia"/>
          <w:lang w:val="en-US"/>
        </w:rPr>
        <w:t xml:space="preserve"> observed from the </w:t>
      </w:r>
      <w:r w:rsidR="009A7790">
        <w:rPr>
          <w:rFonts w:eastAsiaTheme="minorEastAsia"/>
          <w:lang w:val="en-US"/>
        </w:rPr>
        <w:t>OPEN field irradiated cell flasks</w:t>
      </w:r>
      <w:r w:rsidR="00F45F66">
        <w:rPr>
          <w:rFonts w:eastAsiaTheme="minorEastAsia"/>
          <w:lang w:val="en-US"/>
        </w:rPr>
        <w:t xml:space="preserve"> with a regression line</w:t>
      </w:r>
      <w:r w:rsidR="00A758D7">
        <w:rPr>
          <w:rFonts w:eastAsiaTheme="minorEastAsia"/>
          <w:lang w:val="en-US"/>
        </w:rPr>
        <w:t xml:space="preserve">. The reason for the large confidence interval </w:t>
      </w:r>
      <w:r w:rsidR="009B0CC6">
        <w:rPr>
          <w:rFonts w:eastAsiaTheme="minorEastAsia"/>
          <w:lang w:val="en-US"/>
        </w:rPr>
        <w:t>at</w:t>
      </w:r>
      <w:r w:rsidR="00A758D7">
        <w:rPr>
          <w:rFonts w:eastAsiaTheme="minorEastAsia"/>
          <w:lang w:val="en-US"/>
        </w:rPr>
        <w:t xml:space="preserve"> 10 </w:t>
      </w:r>
      <w:proofErr w:type="spellStart"/>
      <w:r w:rsidR="00A758D7">
        <w:rPr>
          <w:rFonts w:eastAsiaTheme="minorEastAsia"/>
          <w:lang w:val="en-US"/>
        </w:rPr>
        <w:t>Gy</w:t>
      </w:r>
      <w:proofErr w:type="spellEnd"/>
      <w:r w:rsidR="00A758D7">
        <w:rPr>
          <w:rFonts w:eastAsiaTheme="minorEastAsia"/>
          <w:lang w:val="en-US"/>
        </w:rPr>
        <w:t xml:space="preserve">, was that the 10 </w:t>
      </w:r>
      <w:proofErr w:type="spellStart"/>
      <w:r w:rsidR="00A758D7">
        <w:rPr>
          <w:rFonts w:eastAsiaTheme="minorEastAsia"/>
          <w:lang w:val="en-US"/>
        </w:rPr>
        <w:t>Gy</w:t>
      </w:r>
      <w:proofErr w:type="spellEnd"/>
      <w:r w:rsidR="00A758D7">
        <w:rPr>
          <w:rFonts w:eastAsiaTheme="minorEastAsia"/>
          <w:lang w:val="en-US"/>
        </w:rPr>
        <w:t xml:space="preserve"> data was not included in the analysis</w:t>
      </w:r>
      <w:r w:rsidR="00497A16">
        <w:rPr>
          <w:rFonts w:eastAsiaTheme="minorEastAsia"/>
          <w:lang w:val="en-US"/>
        </w:rPr>
        <w:t xml:space="preserve"> and </w:t>
      </w:r>
      <w:r w:rsidR="00063F83">
        <w:rPr>
          <w:rFonts w:eastAsiaTheme="minorEastAsia"/>
          <w:lang w:val="en-US"/>
        </w:rPr>
        <w:t xml:space="preserve">the regression line had to be extrapolated. </w:t>
      </w:r>
    </w:p>
    <w:p w14:paraId="053769F4" w14:textId="51573BCE" w:rsidR="00F33944" w:rsidRPr="00994A77" w:rsidRDefault="00F33944" w:rsidP="004D7B5D">
      <w:pPr>
        <w:pStyle w:val="Caption"/>
        <w:keepNext/>
        <w:spacing w:line="360" w:lineRule="auto"/>
        <w:rPr>
          <w:lang w:val="en-US"/>
        </w:rPr>
      </w:pPr>
      <w:bookmarkStart w:id="224" w:name="_Ref106005205"/>
      <w:r w:rsidRPr="00994A77">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3</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4</w:t>
      </w:r>
      <w:r w:rsidR="00526C25">
        <w:rPr>
          <w:lang w:val="en-US"/>
        </w:rPr>
        <w:fldChar w:fldCharType="end"/>
      </w:r>
      <w:bookmarkEnd w:id="223"/>
      <w:bookmarkEnd w:id="224"/>
      <w:r w:rsidRPr="00994A77">
        <w:rPr>
          <w:lang w:val="en-US"/>
        </w:rPr>
        <w:t xml:space="preserve">. </w:t>
      </w:r>
      <w:r w:rsidR="00994A77" w:rsidRPr="00994A77">
        <w:rPr>
          <w:lang w:val="en-US"/>
        </w:rPr>
        <w:t>Esti</w:t>
      </w:r>
      <w:r w:rsidR="009F2D41">
        <w:rPr>
          <w:lang w:val="en-US"/>
        </w:rPr>
        <w:t>mated fitting parameters</w:t>
      </w:r>
      <w:r w:rsidR="00994A77" w:rsidRPr="00994A77">
        <w:rPr>
          <w:lang w:val="en-US"/>
        </w:rPr>
        <w:t xml:space="preserve"> from </w:t>
      </w:r>
      <w:proofErr w:type="spellStart"/>
      <w:r w:rsidR="00994A77" w:rsidRPr="00994A77">
        <w:rPr>
          <w:lang w:val="en-US"/>
        </w:rPr>
        <w:t>statsmodels</w:t>
      </w:r>
      <w:proofErr w:type="spellEnd"/>
      <w:r w:rsidR="00994A77" w:rsidRPr="00994A77">
        <w:rPr>
          <w:lang w:val="en-US"/>
        </w:rPr>
        <w:t xml:space="preserve"> </w:t>
      </w:r>
      <w:r w:rsidR="00994A77">
        <w:rPr>
          <w:lang w:val="en-US"/>
        </w:rPr>
        <w:t>OLS model, after fitting the log transformed LQ model</w:t>
      </w:r>
      <w:r w:rsidR="00452E91">
        <w:rPr>
          <w:lang w:val="en-US"/>
        </w:rPr>
        <w:t xml:space="preserve"> to </w:t>
      </w:r>
      <w:r w:rsidR="002D7A2F">
        <w:rPr>
          <w:lang w:val="en-US"/>
        </w:rPr>
        <w:t>survival data normalized to control and log transformed</w:t>
      </w:r>
      <w:r w:rsidR="00994A7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1173"/>
        <w:gridCol w:w="1710"/>
        <w:gridCol w:w="990"/>
      </w:tblGrid>
      <w:tr w:rsidR="00E273F2" w14:paraId="699CB6FA" w14:textId="77777777" w:rsidTr="00F33944">
        <w:tc>
          <w:tcPr>
            <w:tcW w:w="2337" w:type="dxa"/>
            <w:tcBorders>
              <w:bottom w:val="single" w:sz="4" w:space="0" w:color="auto"/>
            </w:tcBorders>
          </w:tcPr>
          <w:p w14:paraId="425385F8" w14:textId="77777777" w:rsidR="00E273F2" w:rsidRDefault="00E273F2" w:rsidP="004D7B5D">
            <w:pPr>
              <w:spacing w:line="360" w:lineRule="auto"/>
              <w:rPr>
                <w:lang w:val="en-US"/>
              </w:rPr>
            </w:pPr>
          </w:p>
        </w:tc>
        <w:tc>
          <w:tcPr>
            <w:tcW w:w="1173" w:type="dxa"/>
            <w:tcBorders>
              <w:bottom w:val="single" w:sz="4" w:space="0" w:color="auto"/>
            </w:tcBorders>
          </w:tcPr>
          <w:p w14:paraId="19474D11" w14:textId="381F3DB3" w:rsidR="00E273F2" w:rsidRDefault="000D7C2F" w:rsidP="004D7B5D">
            <w:pPr>
              <w:spacing w:line="360" w:lineRule="auto"/>
              <w:rPr>
                <w:lang w:val="en-US"/>
              </w:rPr>
            </w:pPr>
            <w:r>
              <w:rPr>
                <w:lang w:val="en-US"/>
              </w:rPr>
              <w:t>Estimate</w:t>
            </w:r>
          </w:p>
        </w:tc>
        <w:tc>
          <w:tcPr>
            <w:tcW w:w="1710" w:type="dxa"/>
            <w:tcBorders>
              <w:bottom w:val="single" w:sz="4" w:space="0" w:color="auto"/>
            </w:tcBorders>
          </w:tcPr>
          <w:p w14:paraId="5F645413" w14:textId="1784DB10" w:rsidR="00E273F2" w:rsidRDefault="000D7C2F" w:rsidP="004D7B5D">
            <w:pPr>
              <w:spacing w:line="360" w:lineRule="auto"/>
              <w:rPr>
                <w:lang w:val="en-US"/>
              </w:rPr>
            </w:pPr>
            <w:r>
              <w:rPr>
                <w:lang w:val="en-US"/>
              </w:rPr>
              <w:t>Standard error</w:t>
            </w:r>
          </w:p>
        </w:tc>
        <w:tc>
          <w:tcPr>
            <w:tcW w:w="990" w:type="dxa"/>
            <w:tcBorders>
              <w:bottom w:val="single" w:sz="4" w:space="0" w:color="auto"/>
            </w:tcBorders>
          </w:tcPr>
          <w:p w14:paraId="26FA4102" w14:textId="78D5AEA7" w:rsidR="00E273F2" w:rsidRDefault="000D7C2F" w:rsidP="004D7B5D">
            <w:pPr>
              <w:spacing w:line="360" w:lineRule="auto"/>
              <w:rPr>
                <w:lang w:val="en-US"/>
              </w:rPr>
            </w:pPr>
            <w:r>
              <w:rPr>
                <w:lang w:val="en-US"/>
              </w:rPr>
              <w:t>p-value</w:t>
            </w:r>
          </w:p>
        </w:tc>
      </w:tr>
      <w:tr w:rsidR="00E273F2" w14:paraId="7D8D95F5" w14:textId="77777777" w:rsidTr="00F33944">
        <w:tc>
          <w:tcPr>
            <w:tcW w:w="2337" w:type="dxa"/>
            <w:tcBorders>
              <w:top w:val="single" w:sz="4" w:space="0" w:color="auto"/>
              <w:right w:val="single" w:sz="4" w:space="0" w:color="auto"/>
            </w:tcBorders>
          </w:tcPr>
          <w:p w14:paraId="3C247913" w14:textId="338AD3F8" w:rsidR="00E273F2" w:rsidRDefault="00E273F2" w:rsidP="004D7B5D">
            <w:pPr>
              <w:spacing w:line="360" w:lineRule="auto"/>
              <w:rPr>
                <w:lang w:val="en-US"/>
              </w:rPr>
            </w:pPr>
            <m:oMathPara>
              <m:oMath>
                <m:r>
                  <w:rPr>
                    <w:rFonts w:ascii="Cambria Math" w:hAnsi="Cambria Math"/>
                    <w:lang w:val="en-US"/>
                  </w:rPr>
                  <m:t>α</m:t>
                </m:r>
              </m:oMath>
            </m:oMathPara>
          </w:p>
        </w:tc>
        <w:tc>
          <w:tcPr>
            <w:tcW w:w="1173" w:type="dxa"/>
            <w:tcBorders>
              <w:top w:val="single" w:sz="4" w:space="0" w:color="auto"/>
              <w:left w:val="single" w:sz="4" w:space="0" w:color="auto"/>
            </w:tcBorders>
          </w:tcPr>
          <w:p w14:paraId="5E45A917" w14:textId="6A6023A1" w:rsidR="00E273F2" w:rsidRPr="00F33944" w:rsidRDefault="004B6C67" w:rsidP="004D7B5D">
            <w:pPr>
              <w:spacing w:line="360" w:lineRule="auto"/>
              <w:rPr>
                <w:lang w:val="en-US"/>
              </w:rPr>
            </w:pPr>
            <m:oMathPara>
              <m:oMathParaPr>
                <m:jc m:val="left"/>
              </m:oMathParaPr>
              <m:oMath>
                <m:r>
                  <w:rPr>
                    <w:rFonts w:ascii="Cambria Math" w:hAnsi="Cambria Math"/>
                    <w:lang w:val="en-US"/>
                  </w:rPr>
                  <m:t>0.06</m:t>
                </m:r>
              </m:oMath>
            </m:oMathPara>
          </w:p>
        </w:tc>
        <w:tc>
          <w:tcPr>
            <w:tcW w:w="1710" w:type="dxa"/>
            <w:tcBorders>
              <w:top w:val="single" w:sz="4" w:space="0" w:color="auto"/>
            </w:tcBorders>
          </w:tcPr>
          <w:p w14:paraId="3174B35E" w14:textId="7AB77CA4" w:rsidR="00E273F2" w:rsidRPr="00F33944" w:rsidRDefault="004B6C67" w:rsidP="004D7B5D">
            <w:pPr>
              <w:spacing w:line="360" w:lineRule="auto"/>
              <w:rPr>
                <w:lang w:val="en-US"/>
              </w:rPr>
            </w:pPr>
            <m:oMathPara>
              <m:oMathParaPr>
                <m:jc m:val="left"/>
              </m:oMathParaPr>
              <m:oMath>
                <m:r>
                  <w:rPr>
                    <w:rFonts w:ascii="Cambria Math" w:hAnsi="Cambria Math"/>
                    <w:lang w:val="en-US"/>
                  </w:rPr>
                  <m:t>0.04</m:t>
                </m:r>
              </m:oMath>
            </m:oMathPara>
          </w:p>
        </w:tc>
        <w:tc>
          <w:tcPr>
            <w:tcW w:w="990" w:type="dxa"/>
            <w:tcBorders>
              <w:top w:val="single" w:sz="4" w:space="0" w:color="auto"/>
            </w:tcBorders>
          </w:tcPr>
          <w:p w14:paraId="6511F915" w14:textId="4BDB3E08" w:rsidR="00E273F2" w:rsidRDefault="00B71F92" w:rsidP="004D7B5D">
            <w:pPr>
              <w:spacing w:line="360" w:lineRule="auto"/>
              <w:rPr>
                <w:lang w:val="en-US"/>
              </w:rPr>
            </w:pPr>
            <w:r>
              <w:rPr>
                <w:lang w:val="en-US"/>
              </w:rPr>
              <w:t>0.</w:t>
            </w:r>
            <w:r w:rsidR="00702DA5">
              <w:rPr>
                <w:lang w:val="en-US"/>
              </w:rPr>
              <w:t>061</w:t>
            </w:r>
          </w:p>
        </w:tc>
      </w:tr>
      <w:tr w:rsidR="00E273F2" w14:paraId="0A440B7C" w14:textId="77777777" w:rsidTr="00F33944">
        <w:tc>
          <w:tcPr>
            <w:tcW w:w="2337" w:type="dxa"/>
            <w:tcBorders>
              <w:right w:val="single" w:sz="4" w:space="0" w:color="auto"/>
            </w:tcBorders>
          </w:tcPr>
          <w:p w14:paraId="3BBED775" w14:textId="03C384C4" w:rsidR="00E273F2" w:rsidRDefault="00E273F2" w:rsidP="004D7B5D">
            <w:pPr>
              <w:spacing w:line="360" w:lineRule="auto"/>
              <w:rPr>
                <w:lang w:val="en-US"/>
              </w:rPr>
            </w:pPr>
            <m:oMathPara>
              <m:oMath>
                <m:r>
                  <w:rPr>
                    <w:rFonts w:ascii="Cambria Math" w:hAnsi="Cambria Math"/>
                    <w:lang w:val="en-US"/>
                  </w:rPr>
                  <m:t>β</m:t>
                </m:r>
              </m:oMath>
            </m:oMathPara>
          </w:p>
        </w:tc>
        <w:tc>
          <w:tcPr>
            <w:tcW w:w="1173" w:type="dxa"/>
            <w:tcBorders>
              <w:left w:val="single" w:sz="4" w:space="0" w:color="auto"/>
            </w:tcBorders>
          </w:tcPr>
          <w:p w14:paraId="235C7C4C" w14:textId="7882D87E" w:rsidR="00E273F2" w:rsidRPr="00F33944" w:rsidRDefault="004B6C67" w:rsidP="004D7B5D">
            <w:pPr>
              <w:spacing w:line="360" w:lineRule="auto"/>
              <w:rPr>
                <w:lang w:val="en-US"/>
              </w:rPr>
            </w:pPr>
            <m:oMathPara>
              <m:oMathParaPr>
                <m:jc m:val="left"/>
              </m:oMathParaPr>
              <m:oMath>
                <m:r>
                  <w:rPr>
                    <w:rFonts w:ascii="Cambria Math" w:hAnsi="Cambria Math"/>
                    <w:lang w:val="en-US"/>
                  </w:rPr>
                  <m:t>0.01</m:t>
                </m:r>
              </m:oMath>
            </m:oMathPara>
          </w:p>
        </w:tc>
        <w:tc>
          <w:tcPr>
            <w:tcW w:w="1710" w:type="dxa"/>
          </w:tcPr>
          <w:p w14:paraId="2E192C74" w14:textId="1240F462" w:rsidR="00E273F2" w:rsidRPr="00F33944" w:rsidRDefault="004B6C67" w:rsidP="004D7B5D">
            <w:pPr>
              <w:spacing w:line="360" w:lineRule="auto"/>
              <w:rPr>
                <w:lang w:val="en-US"/>
              </w:rPr>
            </w:pPr>
            <m:oMathPara>
              <m:oMathParaPr>
                <m:jc m:val="left"/>
              </m:oMathParaPr>
              <m:oMath>
                <m:r>
                  <w:rPr>
                    <w:rFonts w:ascii="Cambria Math" w:hAnsi="Cambria Math"/>
                    <w:lang w:val="en-US"/>
                  </w:rPr>
                  <m:t>0.01</m:t>
                </m:r>
              </m:oMath>
            </m:oMathPara>
          </w:p>
        </w:tc>
        <w:tc>
          <w:tcPr>
            <w:tcW w:w="990" w:type="dxa"/>
          </w:tcPr>
          <w:p w14:paraId="16CB2480" w14:textId="3DE5CDD7" w:rsidR="00E273F2" w:rsidRDefault="00B71F92" w:rsidP="004D7B5D">
            <w:pPr>
              <w:spacing w:line="360" w:lineRule="auto"/>
              <w:rPr>
                <w:lang w:val="en-US"/>
              </w:rPr>
            </w:pPr>
            <w:r>
              <w:rPr>
                <w:lang w:val="en-US"/>
              </w:rPr>
              <w:t>0.</w:t>
            </w:r>
            <w:r w:rsidR="00702DA5">
              <w:rPr>
                <w:lang w:val="en-US"/>
              </w:rPr>
              <w:t>143</w:t>
            </w:r>
          </w:p>
        </w:tc>
      </w:tr>
    </w:tbl>
    <w:p w14:paraId="6EA12C3E" w14:textId="66E9B584" w:rsidR="00FF5190" w:rsidRPr="00AA43EF" w:rsidRDefault="00F070B0" w:rsidP="00AA43EF">
      <w:pPr>
        <w:spacing w:line="360" w:lineRule="auto"/>
        <w:rPr>
          <w:lang w:val="en-US"/>
        </w:rPr>
      </w:pPr>
      <w:r>
        <w:rPr>
          <w:noProof/>
          <w:lang w:val="en-US"/>
        </w:rPr>
        <w:drawing>
          <wp:anchor distT="0" distB="0" distL="114300" distR="114300" simplePos="0" relativeHeight="251658365" behindDoc="1" locked="0" layoutInCell="1" allowOverlap="1" wp14:anchorId="185D188E" wp14:editId="205F82C0">
            <wp:simplePos x="0" y="0"/>
            <wp:positionH relativeFrom="margin">
              <wp:posOffset>-220980</wp:posOffset>
            </wp:positionH>
            <wp:positionV relativeFrom="paragraph">
              <wp:posOffset>132080</wp:posOffset>
            </wp:positionV>
            <wp:extent cx="4608195" cy="3179445"/>
            <wp:effectExtent l="0" t="0" r="1905" b="1905"/>
            <wp:wrapTight wrapText="bothSides">
              <wp:wrapPolygon edited="0">
                <wp:start x="0" y="0"/>
                <wp:lineTo x="0" y="21484"/>
                <wp:lineTo x="21520" y="21484"/>
                <wp:lineTo x="21520"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608195" cy="3179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66" behindDoc="1" locked="0" layoutInCell="1" allowOverlap="1" wp14:anchorId="3764DA2F" wp14:editId="2ACA243A">
                <wp:simplePos x="0" y="0"/>
                <wp:positionH relativeFrom="margin">
                  <wp:align>right</wp:align>
                </wp:positionH>
                <wp:positionV relativeFrom="paragraph">
                  <wp:posOffset>513715</wp:posOffset>
                </wp:positionV>
                <wp:extent cx="1381125" cy="635"/>
                <wp:effectExtent l="0" t="0" r="9525" b="2540"/>
                <wp:wrapTight wrapText="bothSides">
                  <wp:wrapPolygon edited="0">
                    <wp:start x="0" y="0"/>
                    <wp:lineTo x="0" y="21438"/>
                    <wp:lineTo x="21451" y="21438"/>
                    <wp:lineTo x="21451"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34AB93B2" w14:textId="49D93A3E" w:rsidR="00F070B0" w:rsidRDefault="00F070B0" w:rsidP="00F070B0">
                            <w:pPr>
                              <w:pStyle w:val="Caption"/>
                              <w:spacing w:line="360" w:lineRule="auto"/>
                              <w:rPr>
                                <w:lang w:val="en-US"/>
                              </w:rPr>
                            </w:pPr>
                            <w:r w:rsidRPr="002C6A2A">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17</w:t>
                            </w:r>
                            <w:r w:rsidR="00543048">
                              <w:rPr>
                                <w:lang w:val="en-US"/>
                              </w:rPr>
                              <w:fldChar w:fldCharType="end"/>
                            </w:r>
                            <w:r w:rsidRPr="002C6A2A">
                              <w:rPr>
                                <w:lang w:val="en-US"/>
                              </w:rPr>
                              <w:t xml:space="preserve">. </w:t>
                            </w:r>
                            <w:r>
                              <w:rPr>
                                <w:lang w:val="en-US"/>
                              </w:rPr>
                              <w:t xml:space="preserve">Fitting OPEN field survival data from segmented cell flasks to generate </w:t>
                            </w: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values for the LQ-model. The large confidence band seen for doses above 5 Gy stem from the lack of 10 Gy survival data.  </w:t>
                            </w:r>
                          </w:p>
                          <w:p w14:paraId="368194DB" w14:textId="354DE902" w:rsidR="00F070B0" w:rsidRPr="002C6A2A" w:rsidRDefault="00F070B0" w:rsidP="00F070B0">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4DA2F" id="Text Box 79" o:spid="_x0000_s1066" type="#_x0000_t202" style="position:absolute;margin-left:57.55pt;margin-top:40.45pt;width:108.75pt;height:.05pt;z-index:-25165811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" stroked="f">
                <v:textbox style="mso-fit-shape-to-text:t" inset="0,0,0,0">
                  <w:txbxContent>
                    <w:p w14:paraId="34AB93B2" w14:textId="49D93A3E" w:rsidR="00F070B0" w:rsidRDefault="00F070B0" w:rsidP="00F070B0">
                      <w:pPr>
                        <w:pStyle w:val="Caption"/>
                        <w:spacing w:line="360" w:lineRule="auto"/>
                        <w:rPr>
                          <w:lang w:val="en-US"/>
                        </w:rPr>
                      </w:pPr>
                      <w:r w:rsidRPr="002C6A2A">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17</w:t>
                      </w:r>
                      <w:r w:rsidR="00543048">
                        <w:rPr>
                          <w:lang w:val="en-US"/>
                        </w:rPr>
                        <w:fldChar w:fldCharType="end"/>
                      </w:r>
                      <w:r w:rsidRPr="002C6A2A">
                        <w:rPr>
                          <w:lang w:val="en-US"/>
                        </w:rPr>
                        <w:t xml:space="preserve">. </w:t>
                      </w:r>
                      <w:r>
                        <w:rPr>
                          <w:lang w:val="en-US"/>
                        </w:rPr>
                        <w:t xml:space="preserve">Fitting OPEN field survival data from segmented cell flasks to generate </w:t>
                      </w: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values for the LQ-model. The large confidence band seen for doses above 5 Gy stem from the lack of 10 Gy survival data.  </w:t>
                      </w:r>
                    </w:p>
                    <w:p w14:paraId="368194DB" w14:textId="354DE902" w:rsidR="00F070B0" w:rsidRPr="002C6A2A" w:rsidRDefault="00F070B0" w:rsidP="00F070B0">
                      <w:pPr>
                        <w:pStyle w:val="Caption"/>
                        <w:rPr>
                          <w:noProof/>
                          <w:sz w:val="24"/>
                          <w:lang w:val="en-US"/>
                        </w:rPr>
                      </w:pPr>
                    </w:p>
                  </w:txbxContent>
                </v:textbox>
                <w10:wrap type="tight" anchorx="margin"/>
              </v:shape>
            </w:pict>
          </mc:Fallback>
        </mc:AlternateContent>
      </w:r>
    </w:p>
    <w:p w14:paraId="4EFB7118" w14:textId="439FEC27" w:rsidR="000D6787" w:rsidRDefault="00373B17" w:rsidP="00A90354">
      <w:pPr>
        <w:pStyle w:val="Heading4"/>
        <w:rPr>
          <w:lang w:val="en-US"/>
        </w:rPr>
      </w:pPr>
      <w:r>
        <w:rPr>
          <w:lang w:val="en-US"/>
        </w:rPr>
        <w:lastRenderedPageBreak/>
        <w:t>1D b</w:t>
      </w:r>
      <w:r w:rsidR="00BA4483">
        <w:rPr>
          <w:lang w:val="en-US"/>
        </w:rPr>
        <w:t>and analysis</w:t>
      </w:r>
    </w:p>
    <w:p w14:paraId="7CBB00C7" w14:textId="061EC49B" w:rsidR="00A90354" w:rsidRDefault="008B329F" w:rsidP="004D7B5D">
      <w:pPr>
        <w:spacing w:line="360" w:lineRule="auto"/>
        <w:rPr>
          <w:lang w:val="en-US"/>
        </w:rPr>
      </w:pPr>
      <w:r>
        <w:rPr>
          <w:noProof/>
          <w:lang w:val="en-US"/>
        </w:rPr>
        <w:drawing>
          <wp:anchor distT="0" distB="0" distL="114300" distR="114300" simplePos="0" relativeHeight="251658283" behindDoc="1" locked="0" layoutInCell="1" allowOverlap="1" wp14:anchorId="0204D6BE" wp14:editId="5C587EA2">
            <wp:simplePos x="0" y="0"/>
            <wp:positionH relativeFrom="margin">
              <wp:align>center</wp:align>
            </wp:positionH>
            <wp:positionV relativeFrom="paragraph">
              <wp:posOffset>1654350</wp:posOffset>
            </wp:positionV>
            <wp:extent cx="6492875" cy="3625850"/>
            <wp:effectExtent l="0" t="0" r="3175" b="0"/>
            <wp:wrapTight wrapText="bothSides">
              <wp:wrapPolygon edited="0">
                <wp:start x="0" y="0"/>
                <wp:lineTo x="0" y="21449"/>
                <wp:lineTo x="21547" y="21449"/>
                <wp:lineTo x="2154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600" t="6850" r="9152"/>
                    <a:stretch/>
                  </pic:blipFill>
                  <pic:spPr bwMode="auto">
                    <a:xfrm>
                      <a:off x="0" y="0"/>
                      <a:ext cx="6492875" cy="3625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59AD">
        <w:rPr>
          <w:noProof/>
        </w:rPr>
        <mc:AlternateContent>
          <mc:Choice Requires="wps">
            <w:drawing>
              <wp:anchor distT="0" distB="0" distL="114300" distR="114300" simplePos="0" relativeHeight="251658296" behindDoc="1" locked="0" layoutInCell="1" allowOverlap="1" wp14:anchorId="193821B5" wp14:editId="58649072">
                <wp:simplePos x="0" y="0"/>
                <wp:positionH relativeFrom="column">
                  <wp:posOffset>-220714</wp:posOffset>
                </wp:positionH>
                <wp:positionV relativeFrom="paragraph">
                  <wp:posOffset>5390290</wp:posOffset>
                </wp:positionV>
                <wp:extent cx="6435725" cy="520700"/>
                <wp:effectExtent l="0" t="0" r="3175" b="0"/>
                <wp:wrapTight wrapText="bothSides">
                  <wp:wrapPolygon edited="0">
                    <wp:start x="0" y="0"/>
                    <wp:lineTo x="0" y="20546"/>
                    <wp:lineTo x="21547" y="20546"/>
                    <wp:lineTo x="21547"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6435725" cy="520700"/>
                        </a:xfrm>
                        <a:prstGeom prst="rect">
                          <a:avLst/>
                        </a:prstGeom>
                        <a:solidFill>
                          <a:prstClr val="white"/>
                        </a:solidFill>
                        <a:ln>
                          <a:noFill/>
                        </a:ln>
                      </wps:spPr>
                      <wps:txbx>
                        <w:txbxContent>
                          <w:p w14:paraId="08D96A4D" w14:textId="479790D1" w:rsidR="00D43E45" w:rsidRPr="008A7BD3" w:rsidRDefault="00D43E45" w:rsidP="00D43E45">
                            <w:pPr>
                              <w:pStyle w:val="Caption"/>
                              <w:rPr>
                                <w:noProof/>
                                <w:sz w:val="24"/>
                                <w:lang w:val="en-US"/>
                              </w:rPr>
                            </w:pPr>
                            <w:bookmarkStart w:id="225" w:name="_Ref106007177"/>
                            <w:r w:rsidRPr="008A7BD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18</w:t>
                            </w:r>
                            <w:r w:rsidR="00543048">
                              <w:rPr>
                                <w:lang w:val="en-US"/>
                              </w:rPr>
                              <w:fldChar w:fldCharType="end"/>
                            </w:r>
                            <w:bookmarkEnd w:id="225"/>
                            <w:r w:rsidR="004A3FCE" w:rsidRPr="008A7BD3">
                              <w:rPr>
                                <w:lang w:val="en-US"/>
                              </w:rPr>
                              <w:t xml:space="preserve">. </w:t>
                            </w:r>
                            <w:r w:rsidR="008A7BD3" w:rsidRPr="008A7BD3">
                              <w:rPr>
                                <w:lang w:val="en-US"/>
                              </w:rPr>
                              <w:t>How each pixel row (</w:t>
                            </w:r>
                            <w:r w:rsidR="008A7BD3">
                              <w:rPr>
                                <w:lang w:val="en-US"/>
                              </w:rPr>
                              <w:t>y-axis</w:t>
                            </w:r>
                            <w:r w:rsidR="008A7BD3" w:rsidRPr="008A7BD3">
                              <w:rPr>
                                <w:lang w:val="en-US"/>
                              </w:rPr>
                              <w:t>)</w:t>
                            </w:r>
                            <w:r w:rsidR="008A7BD3">
                              <w:rPr>
                                <w:lang w:val="en-US"/>
                              </w:rPr>
                              <w:t xml:space="preserve"> </w:t>
                            </w:r>
                            <w:r w:rsidR="00157E46">
                              <w:rPr>
                                <w:lang w:val="en-US"/>
                              </w:rPr>
                              <w:t>was weighted based on how many zeros there were on the row in the flask template (left) image. More zeros meant less area to grow colonies, hence increased weight</w:t>
                            </w:r>
                            <w:r w:rsidR="003C2673">
                              <w:rPr>
                                <w:lang w:val="en-US"/>
                              </w:rPr>
                              <w:t xml:space="preserve">. </w:t>
                            </w:r>
                            <w:r w:rsidR="00481BDE">
                              <w:rPr>
                                <w:lang w:val="en-US"/>
                              </w:rPr>
                              <w:t>This</w:t>
                            </w:r>
                            <w:r w:rsidR="003C2673">
                              <w:rPr>
                                <w:lang w:val="en-US"/>
                              </w:rPr>
                              <w:t xml:space="preserve"> seen in the right image, as</w:t>
                            </w:r>
                            <w:r w:rsidR="00481BDE">
                              <w:rPr>
                                <w:lang w:val="en-US"/>
                              </w:rPr>
                              <w:t xml:space="preserve"> the weight increases with vertical position</w:t>
                            </w:r>
                            <w:r w:rsidR="00CF4BF9">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821B5" id="Text Box 119" o:spid="_x0000_s1067" type="#_x0000_t202" style="position:absolute;margin-left:-17.4pt;margin-top:424.45pt;width:506.75pt;height:41pt;z-index:-251658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" stroked="f">
                <v:textbox inset="0,0,0,0">
                  <w:txbxContent>
                    <w:p w14:paraId="08D96A4D" w14:textId="479790D1" w:rsidR="00D43E45" w:rsidRPr="008A7BD3" w:rsidRDefault="00D43E45" w:rsidP="00D43E45">
                      <w:pPr>
                        <w:pStyle w:val="Caption"/>
                        <w:rPr>
                          <w:noProof/>
                          <w:sz w:val="24"/>
                          <w:lang w:val="en-US"/>
                        </w:rPr>
                      </w:pPr>
                      <w:bookmarkStart w:id="226" w:name="_Ref106007177"/>
                      <w:r w:rsidRPr="008A7BD3">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18</w:t>
                      </w:r>
                      <w:r w:rsidR="00543048">
                        <w:rPr>
                          <w:lang w:val="en-US"/>
                        </w:rPr>
                        <w:fldChar w:fldCharType="end"/>
                      </w:r>
                      <w:bookmarkEnd w:id="226"/>
                      <w:r w:rsidR="004A3FCE" w:rsidRPr="008A7BD3">
                        <w:rPr>
                          <w:lang w:val="en-US"/>
                        </w:rPr>
                        <w:t xml:space="preserve">. </w:t>
                      </w:r>
                      <w:r w:rsidR="008A7BD3" w:rsidRPr="008A7BD3">
                        <w:rPr>
                          <w:lang w:val="en-US"/>
                        </w:rPr>
                        <w:t>How each pixel row (</w:t>
                      </w:r>
                      <w:r w:rsidR="008A7BD3">
                        <w:rPr>
                          <w:lang w:val="en-US"/>
                        </w:rPr>
                        <w:t>y-axis</w:t>
                      </w:r>
                      <w:r w:rsidR="008A7BD3" w:rsidRPr="008A7BD3">
                        <w:rPr>
                          <w:lang w:val="en-US"/>
                        </w:rPr>
                        <w:t>)</w:t>
                      </w:r>
                      <w:r w:rsidR="008A7BD3">
                        <w:rPr>
                          <w:lang w:val="en-US"/>
                        </w:rPr>
                        <w:t xml:space="preserve"> </w:t>
                      </w:r>
                      <w:r w:rsidR="00157E46">
                        <w:rPr>
                          <w:lang w:val="en-US"/>
                        </w:rPr>
                        <w:t>was weighted based on how many zeros there were on the row in the flask template (left) image. More zeros meant less area to grow colonies, hence increased weight</w:t>
                      </w:r>
                      <w:r w:rsidR="003C2673">
                        <w:rPr>
                          <w:lang w:val="en-US"/>
                        </w:rPr>
                        <w:t xml:space="preserve">. </w:t>
                      </w:r>
                      <w:r w:rsidR="00481BDE">
                        <w:rPr>
                          <w:lang w:val="en-US"/>
                        </w:rPr>
                        <w:t>This</w:t>
                      </w:r>
                      <w:r w:rsidR="003C2673">
                        <w:rPr>
                          <w:lang w:val="en-US"/>
                        </w:rPr>
                        <w:t xml:space="preserve"> seen in the right image, as</w:t>
                      </w:r>
                      <w:r w:rsidR="00481BDE">
                        <w:rPr>
                          <w:lang w:val="en-US"/>
                        </w:rPr>
                        <w:t xml:space="preserve"> the weight increases with vertical position</w:t>
                      </w:r>
                      <w:r w:rsidR="00CF4BF9">
                        <w:rPr>
                          <w:lang w:val="en-US"/>
                        </w:rPr>
                        <w:t xml:space="preserve">. </w:t>
                      </w:r>
                    </w:p>
                  </w:txbxContent>
                </v:textbox>
                <w10:wrap type="tight"/>
              </v:shape>
            </w:pict>
          </mc:Fallback>
        </mc:AlternateContent>
      </w:r>
      <w:r w:rsidR="00D93159">
        <w:rPr>
          <w:lang w:val="en-US"/>
        </w:rPr>
        <w:t xml:space="preserve">Analysis of survival </w:t>
      </w:r>
      <w:r w:rsidR="00373B17">
        <w:rPr>
          <w:lang w:val="en-US"/>
        </w:rPr>
        <w:t>for striped</w:t>
      </w:r>
      <w:r w:rsidR="00D93159">
        <w:rPr>
          <w:lang w:val="en-US"/>
        </w:rPr>
        <w:t xml:space="preserve"> GRID irradiated cell flasks was performed </w:t>
      </w:r>
      <w:r w:rsidR="00CA03D9">
        <w:rPr>
          <w:lang w:val="en-US"/>
        </w:rPr>
        <w:t xml:space="preserve">by dividing the </w:t>
      </w:r>
      <w:r w:rsidR="00B0470A">
        <w:rPr>
          <w:lang w:val="en-US"/>
        </w:rPr>
        <w:t>colony maps</w:t>
      </w:r>
      <w:r w:rsidR="00CA03D9">
        <w:rPr>
          <w:lang w:val="en-US"/>
        </w:rPr>
        <w:t xml:space="preserve"> into bands of equal width and summing</w:t>
      </w:r>
      <w:r w:rsidR="00256BAA">
        <w:rPr>
          <w:lang w:val="en-US"/>
        </w:rPr>
        <w:t xml:space="preserve"> the</w:t>
      </w:r>
      <w:r w:rsidR="00CA03D9">
        <w:rPr>
          <w:lang w:val="en-US"/>
        </w:rPr>
        <w:t xml:space="preserve"> number of colonies within each band. </w:t>
      </w:r>
      <w:r w:rsidR="00D57510">
        <w:rPr>
          <w:lang w:val="en-US"/>
        </w:rPr>
        <w:t xml:space="preserve">Before </w:t>
      </w:r>
      <w:r w:rsidR="00525A38">
        <w:rPr>
          <w:lang w:val="en-US"/>
        </w:rPr>
        <w:t>band analysis could be performed</w:t>
      </w:r>
      <w:r w:rsidR="00D57510">
        <w:rPr>
          <w:lang w:val="en-US"/>
        </w:rPr>
        <w:t>,</w:t>
      </w:r>
      <w:r w:rsidR="00DE224D">
        <w:rPr>
          <w:lang w:val="en-US"/>
        </w:rPr>
        <w:t xml:space="preserve"> the</w:t>
      </w:r>
      <w:r w:rsidR="00D57510">
        <w:rPr>
          <w:lang w:val="en-US"/>
        </w:rPr>
        <w:t xml:space="preserve"> number of colonies on each pixel row</w:t>
      </w:r>
      <w:r w:rsidR="008C5FCB">
        <w:rPr>
          <w:lang w:val="en-US"/>
        </w:rPr>
        <w:t xml:space="preserve"> (y-axis)</w:t>
      </w:r>
      <w:r w:rsidR="00D57510">
        <w:rPr>
          <w:lang w:val="en-US"/>
        </w:rPr>
        <w:t xml:space="preserve"> was found. </w:t>
      </w:r>
      <w:r w:rsidR="00692FD7">
        <w:rPr>
          <w:lang w:val="en-US"/>
        </w:rPr>
        <w:t>All pixel rows did not have the same width,</w:t>
      </w:r>
      <w:r w:rsidR="00FD724C">
        <w:rPr>
          <w:lang w:val="en-US"/>
        </w:rPr>
        <w:t xml:space="preserve"> it was</w:t>
      </w:r>
      <w:r w:rsidR="00692FD7">
        <w:rPr>
          <w:lang w:val="en-US"/>
        </w:rPr>
        <w:t xml:space="preserve"> therefore</w:t>
      </w:r>
      <w:r w:rsidR="00FD724C">
        <w:rPr>
          <w:lang w:val="en-US"/>
        </w:rPr>
        <w:t xml:space="preserve"> necessary to weight the</w:t>
      </w:r>
      <w:r w:rsidR="004A3FCE">
        <w:rPr>
          <w:lang w:val="en-US"/>
        </w:rPr>
        <w:t xml:space="preserve">m </w:t>
      </w:r>
      <w:r w:rsidR="00481BDE">
        <w:rPr>
          <w:lang w:val="en-US"/>
        </w:rPr>
        <w:t>accordingly</w:t>
      </w:r>
      <w:r w:rsidR="004A3FCE">
        <w:rPr>
          <w:lang w:val="en-US"/>
        </w:rPr>
        <w:t xml:space="preserve">. </w:t>
      </w:r>
      <w:r w:rsidR="004A3FCE">
        <w:rPr>
          <w:lang w:val="en-US"/>
        </w:rPr>
        <w:fldChar w:fldCharType="begin"/>
      </w:r>
      <w:r w:rsidR="004A3FCE">
        <w:rPr>
          <w:lang w:val="en-US"/>
        </w:rPr>
        <w:instrText xml:space="preserve"> REF _Ref106007177 \h </w:instrText>
      </w:r>
      <w:r w:rsidR="004A3FCE">
        <w:rPr>
          <w:lang w:val="en-US"/>
        </w:rPr>
      </w:r>
      <w:r w:rsidR="004A3FCE">
        <w:rPr>
          <w:lang w:val="en-US"/>
        </w:rPr>
        <w:fldChar w:fldCharType="separate"/>
      </w:r>
      <w:r w:rsidR="004A3FCE" w:rsidRPr="00CF4BF9">
        <w:rPr>
          <w:lang w:val="en-US"/>
        </w:rPr>
        <w:t xml:space="preserve">Figure </w:t>
      </w:r>
      <w:r w:rsidR="004A3FCE" w:rsidRPr="00CF4BF9">
        <w:rPr>
          <w:noProof/>
          <w:lang w:val="en-US"/>
        </w:rPr>
        <w:t>3</w:t>
      </w:r>
      <w:r w:rsidR="004A3FCE" w:rsidRPr="00CF4BF9">
        <w:rPr>
          <w:lang w:val="en-US"/>
        </w:rPr>
        <w:noBreakHyphen/>
      </w:r>
      <w:r w:rsidR="004A3FCE" w:rsidRPr="00CF4BF9">
        <w:rPr>
          <w:noProof/>
          <w:lang w:val="en-US"/>
        </w:rPr>
        <w:t>18</w:t>
      </w:r>
      <w:r w:rsidR="004A3FCE">
        <w:rPr>
          <w:lang w:val="en-US"/>
        </w:rPr>
        <w:fldChar w:fldCharType="end"/>
      </w:r>
      <w:r w:rsidR="005B2675">
        <w:rPr>
          <w:lang w:val="en-US"/>
        </w:rPr>
        <w:t xml:space="preserve"> shows how the weights w</w:t>
      </w:r>
      <w:r w:rsidR="000D6FE0">
        <w:rPr>
          <w:lang w:val="en-US"/>
        </w:rPr>
        <w:t>ere</w:t>
      </w:r>
      <w:r w:rsidR="005B2675">
        <w:rPr>
          <w:lang w:val="en-US"/>
        </w:rPr>
        <w:t xml:space="preserve"> calculated based on the number of zeros on the binary </w:t>
      </w:r>
      <w:r w:rsidR="00DE617E">
        <w:rPr>
          <w:lang w:val="en-US"/>
        </w:rPr>
        <w:t xml:space="preserve">image of the cell flask. </w:t>
      </w:r>
    </w:p>
    <w:p w14:paraId="225E7FA2" w14:textId="710E42E2" w:rsidR="00826105" w:rsidRDefault="008B329F" w:rsidP="00826105">
      <w:pPr>
        <w:spacing w:line="360" w:lineRule="auto"/>
        <w:rPr>
          <w:lang w:val="en-US"/>
        </w:rPr>
      </w:pPr>
      <w:r>
        <w:rPr>
          <w:lang w:val="en-US"/>
        </w:rPr>
        <w:t>The analysis was only performed for 1 mm bandwidth</w:t>
      </w:r>
      <w:r w:rsidR="000D0420">
        <w:rPr>
          <w:lang w:val="en-US"/>
        </w:rPr>
        <w:t xml:space="preserve"> </w:t>
      </w:r>
      <w:r w:rsidR="001D0A40">
        <w:rPr>
          <w:lang w:val="en-US"/>
        </w:rPr>
        <w:t xml:space="preserve">on cell irradiated </w:t>
      </w:r>
      <w:r w:rsidR="00F37D31">
        <w:rPr>
          <w:lang w:val="en-US"/>
        </w:rPr>
        <w:t>2 and</w:t>
      </w:r>
      <w:r w:rsidR="001D0A40">
        <w:rPr>
          <w:lang w:val="en-US"/>
        </w:rPr>
        <w:t xml:space="preserve"> 5 </w:t>
      </w:r>
      <w:proofErr w:type="spellStart"/>
      <w:r w:rsidR="001D0A40">
        <w:rPr>
          <w:lang w:val="en-US"/>
        </w:rPr>
        <w:t>Gy</w:t>
      </w:r>
      <w:proofErr w:type="spellEnd"/>
      <w:r w:rsidR="001D0A40">
        <w:rPr>
          <w:lang w:val="en-US"/>
        </w:rPr>
        <w:t xml:space="preserve"> nominally</w:t>
      </w:r>
      <w:r>
        <w:rPr>
          <w:lang w:val="en-US"/>
        </w:rPr>
        <w:t xml:space="preserve"> to have comparative results to the 2D analysis</w:t>
      </w:r>
      <w:r w:rsidR="004E64BB">
        <w:rPr>
          <w:lang w:val="en-US"/>
        </w:rPr>
        <w:t xml:space="preserve">, where </w:t>
      </w:r>
      <w:r w:rsidR="00622ED9">
        <w:rPr>
          <w:lang w:val="en-US"/>
        </w:rPr>
        <w:t>1 x 1 mm</w:t>
      </w:r>
      <w:r w:rsidR="00622ED9">
        <w:rPr>
          <w:vertAlign w:val="superscript"/>
          <w:lang w:val="en-US"/>
        </w:rPr>
        <w:t>2</w:t>
      </w:r>
      <w:r w:rsidR="00622ED9">
        <w:rPr>
          <w:lang w:val="en-US"/>
        </w:rPr>
        <w:t xml:space="preserve"> was </w:t>
      </w:r>
      <w:r w:rsidR="004B27A2">
        <w:rPr>
          <w:lang w:val="en-US"/>
        </w:rPr>
        <w:t>deemed the optimal quadrat size</w:t>
      </w:r>
      <w:r w:rsidR="0055765B">
        <w:rPr>
          <w:lang w:val="en-US"/>
        </w:rPr>
        <w:t xml:space="preserve"> (see </w:t>
      </w:r>
      <w:r w:rsidR="000E4E3E">
        <w:rPr>
          <w:lang w:val="en-US"/>
        </w:rPr>
        <w:fldChar w:fldCharType="begin"/>
      </w:r>
      <w:r w:rsidR="000E4E3E">
        <w:rPr>
          <w:lang w:val="en-US"/>
        </w:rPr>
        <w:instrText xml:space="preserve"> REF _Ref106008767 \r \h </w:instrText>
      </w:r>
      <w:r w:rsidR="000E4E3E">
        <w:rPr>
          <w:lang w:val="en-US"/>
        </w:rPr>
      </w:r>
      <w:r w:rsidR="000E4E3E">
        <w:rPr>
          <w:lang w:val="en-US"/>
        </w:rPr>
        <w:fldChar w:fldCharType="separate"/>
      </w:r>
      <w:r w:rsidR="000E4E3E">
        <w:rPr>
          <w:lang w:val="en-US"/>
        </w:rPr>
        <w:t>3.3.2</w:t>
      </w:r>
      <w:r w:rsidR="000E4E3E">
        <w:rPr>
          <w:lang w:val="en-US"/>
        </w:rPr>
        <w:fldChar w:fldCharType="end"/>
      </w:r>
      <w:r w:rsidR="0055765B">
        <w:rPr>
          <w:lang w:val="en-US"/>
        </w:rPr>
        <w:t>)</w:t>
      </w:r>
      <w:r w:rsidR="004B27A2">
        <w:rPr>
          <w:lang w:val="en-US"/>
        </w:rPr>
        <w:t>.</w:t>
      </w:r>
      <w:r w:rsidR="00AF6FB3">
        <w:rPr>
          <w:lang w:val="en-US"/>
        </w:rPr>
        <w:t xml:space="preserve"> </w:t>
      </w:r>
      <w:r w:rsidR="002E6303">
        <w:rPr>
          <w:lang w:val="en-US"/>
        </w:rPr>
        <w:t xml:space="preserve">The </w:t>
      </w:r>
      <w:r w:rsidR="005639A1">
        <w:rPr>
          <w:lang w:val="en-US"/>
        </w:rPr>
        <w:t>number of colonies within each band was plotted as the observed values in the figures below.</w:t>
      </w:r>
      <w:r w:rsidR="00185FA9">
        <w:rPr>
          <w:lang w:val="en-US"/>
        </w:rPr>
        <w:t xml:space="preserve"> The predicted data was f</w:t>
      </w:r>
      <w:r w:rsidR="00F717E6">
        <w:rPr>
          <w:lang w:val="en-US"/>
        </w:rPr>
        <w:t>ound</w:t>
      </w:r>
      <w:r w:rsidR="00185FA9">
        <w:rPr>
          <w:lang w:val="en-US"/>
        </w:rPr>
        <w:t xml:space="preserve"> by </w:t>
      </w:r>
      <w:r w:rsidR="00B9275E">
        <w:rPr>
          <w:lang w:val="en-US"/>
        </w:rPr>
        <w:t>inserting the doses from the dose profiles into</w:t>
      </w:r>
      <w:r w:rsidR="00F717E6">
        <w:rPr>
          <w:lang w:val="en-US"/>
        </w:rPr>
        <w:t xml:space="preserve"> the fitted LQ model, to get predicted survival. </w:t>
      </w:r>
      <w:r w:rsidR="007B76BF">
        <w:rPr>
          <w:lang w:val="en-US"/>
        </w:rPr>
        <w:t>Predicted survival and the RPD between observed and predicted can be seen in</w:t>
      </w:r>
      <w:r w:rsidR="006870A8">
        <w:rPr>
          <w:lang w:val="en-US"/>
        </w:rPr>
        <w:t xml:space="preserve"> </w:t>
      </w:r>
      <w:r w:rsidR="006870A8">
        <w:rPr>
          <w:lang w:val="en-US"/>
        </w:rPr>
        <w:fldChar w:fldCharType="begin"/>
      </w:r>
      <w:r w:rsidR="006870A8">
        <w:rPr>
          <w:lang w:val="en-US"/>
        </w:rPr>
        <w:instrText xml:space="preserve"> REF _Ref107261334 \h </w:instrText>
      </w:r>
      <w:r w:rsidR="006870A8">
        <w:rPr>
          <w:lang w:val="en-US"/>
        </w:rPr>
      </w:r>
      <w:r w:rsidR="006870A8">
        <w:rPr>
          <w:lang w:val="en-US"/>
        </w:rPr>
        <w:fldChar w:fldCharType="separate"/>
      </w:r>
      <w:r w:rsidR="006870A8" w:rsidRPr="00531769">
        <w:rPr>
          <w:lang w:val="en-US"/>
        </w:rPr>
        <w:t xml:space="preserve">Figure </w:t>
      </w:r>
      <w:r w:rsidR="006870A8">
        <w:rPr>
          <w:noProof/>
          <w:lang w:val="en-US"/>
        </w:rPr>
        <w:t>3</w:t>
      </w:r>
      <w:r w:rsidR="006870A8">
        <w:rPr>
          <w:lang w:val="en-US"/>
        </w:rPr>
        <w:noBreakHyphen/>
      </w:r>
      <w:r w:rsidR="006870A8">
        <w:rPr>
          <w:noProof/>
          <w:lang w:val="en-US"/>
        </w:rPr>
        <w:t>19</w:t>
      </w:r>
      <w:r w:rsidR="006870A8">
        <w:rPr>
          <w:lang w:val="en-US"/>
        </w:rPr>
        <w:fldChar w:fldCharType="end"/>
      </w:r>
      <w:r w:rsidR="00232327">
        <w:rPr>
          <w:lang w:val="en-US"/>
        </w:rPr>
        <w:t xml:space="preserve">  for 2</w:t>
      </w:r>
      <w:r w:rsidR="00F83E44">
        <w:rPr>
          <w:lang w:val="en-US"/>
        </w:rPr>
        <w:t>,</w:t>
      </w:r>
      <w:r w:rsidR="00232327">
        <w:rPr>
          <w:lang w:val="en-US"/>
        </w:rPr>
        <w:t xml:space="preserve"> 5</w:t>
      </w:r>
      <w:r w:rsidR="00F83E44">
        <w:rPr>
          <w:lang w:val="en-US"/>
        </w:rPr>
        <w:t xml:space="preserve"> and 10</w:t>
      </w:r>
      <w:r w:rsidR="00232327">
        <w:rPr>
          <w:lang w:val="en-US"/>
        </w:rPr>
        <w:t xml:space="preserve"> </w:t>
      </w:r>
      <w:proofErr w:type="spellStart"/>
      <w:r w:rsidR="00232327">
        <w:rPr>
          <w:lang w:val="en-US"/>
        </w:rPr>
        <w:t>Gy</w:t>
      </w:r>
      <w:proofErr w:type="spellEnd"/>
      <w:r w:rsidR="00232327">
        <w:rPr>
          <w:lang w:val="en-US"/>
        </w:rPr>
        <w:t xml:space="preserve"> respectively</w:t>
      </w:r>
      <w:r w:rsidR="007B76BF">
        <w:rPr>
          <w:lang w:val="en-US"/>
        </w:rPr>
        <w:t xml:space="preserve">. </w:t>
      </w:r>
      <w:r w:rsidR="00626DB7">
        <w:rPr>
          <w:lang w:val="en-US"/>
        </w:rPr>
        <w:t>All</w:t>
      </w:r>
      <w:r w:rsidR="00826105">
        <w:rPr>
          <w:lang w:val="en-US"/>
        </w:rPr>
        <w:t xml:space="preserve"> plots show a decreased observed survival in the peak areas, albeit </w:t>
      </w:r>
      <w:r w:rsidR="00343918">
        <w:rPr>
          <w:lang w:val="en-US"/>
        </w:rPr>
        <w:t xml:space="preserve">the </w:t>
      </w:r>
      <w:r w:rsidR="00874088">
        <w:rPr>
          <w:lang w:val="en-US"/>
        </w:rPr>
        <w:t>pattern was</w:t>
      </w:r>
      <w:r w:rsidR="004257FB">
        <w:rPr>
          <w:lang w:val="en-US"/>
        </w:rPr>
        <w:t xml:space="preserve"> clearer,</w:t>
      </w:r>
      <w:r w:rsidR="00874088">
        <w:rPr>
          <w:lang w:val="en-US"/>
        </w:rPr>
        <w:t xml:space="preserve"> less noisy</w:t>
      </w:r>
      <w:r w:rsidR="004257FB">
        <w:rPr>
          <w:lang w:val="en-US"/>
        </w:rPr>
        <w:t xml:space="preserve"> </w:t>
      </w:r>
      <w:r w:rsidR="004257FB">
        <w:rPr>
          <w:lang w:val="en-US"/>
        </w:rPr>
        <w:lastRenderedPageBreak/>
        <w:t xml:space="preserve">and </w:t>
      </w:r>
      <w:r w:rsidR="00E33091">
        <w:rPr>
          <w:lang w:val="en-US"/>
        </w:rPr>
        <w:t xml:space="preserve">the confidence band of the predicted data was narrower for </w:t>
      </w:r>
      <w:r w:rsidR="00C6074E">
        <w:rPr>
          <w:lang w:val="en-US"/>
        </w:rPr>
        <w:t xml:space="preserve">5 </w:t>
      </w:r>
      <w:proofErr w:type="spellStart"/>
      <w:r w:rsidR="00C6074E">
        <w:rPr>
          <w:lang w:val="en-US"/>
        </w:rPr>
        <w:t>Gy</w:t>
      </w:r>
      <w:proofErr w:type="spellEnd"/>
      <w:r w:rsidR="00C6074E">
        <w:rPr>
          <w:lang w:val="en-US"/>
        </w:rPr>
        <w:t xml:space="preserve"> irradiated cells.</w:t>
      </w:r>
      <w:r w:rsidR="00874088">
        <w:rPr>
          <w:lang w:val="en-US"/>
        </w:rPr>
        <w:t xml:space="preserve"> </w:t>
      </w:r>
      <w:r w:rsidR="008139FE">
        <w:rPr>
          <w:lang w:val="en-US"/>
        </w:rPr>
        <w:t xml:space="preserve">The </w:t>
      </w:r>
      <w:r w:rsidR="008573DA">
        <w:rPr>
          <w:noProof/>
          <w:lang w:val="en-US"/>
        </w:rPr>
        <w:drawing>
          <wp:anchor distT="0" distB="0" distL="114300" distR="114300" simplePos="0" relativeHeight="251658297" behindDoc="1" locked="0" layoutInCell="1" allowOverlap="1" wp14:anchorId="4ED67B4E" wp14:editId="75CC1CF3">
            <wp:simplePos x="0" y="0"/>
            <wp:positionH relativeFrom="column">
              <wp:posOffset>3133725</wp:posOffset>
            </wp:positionH>
            <wp:positionV relativeFrom="paragraph">
              <wp:posOffset>923925</wp:posOffset>
            </wp:positionV>
            <wp:extent cx="3521710" cy="2491740"/>
            <wp:effectExtent l="0" t="0" r="2540" b="3810"/>
            <wp:wrapTight wrapText="bothSides">
              <wp:wrapPolygon edited="0">
                <wp:start x="0" y="0"/>
                <wp:lineTo x="0" y="21468"/>
                <wp:lineTo x="21499" y="21468"/>
                <wp:lineTo x="2149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80" cstate="print">
                      <a:extLst>
                        <a:ext uri="{28A0092B-C50C-407E-A947-70E740481C1C}">
                          <a14:useLocalDpi xmlns:a14="http://schemas.microsoft.com/office/drawing/2010/main" val="0"/>
                        </a:ext>
                      </a:extLst>
                    </a:blip>
                    <a:srcRect t="4386"/>
                    <a:stretch/>
                  </pic:blipFill>
                  <pic:spPr bwMode="auto">
                    <a:xfrm>
                      <a:off x="0" y="0"/>
                      <a:ext cx="352171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73DA">
        <w:rPr>
          <w:noProof/>
          <w:lang w:val="en-US"/>
        </w:rPr>
        <w:drawing>
          <wp:anchor distT="0" distB="0" distL="114300" distR="114300" simplePos="0" relativeHeight="251658352" behindDoc="1" locked="0" layoutInCell="1" allowOverlap="1" wp14:anchorId="438F571D" wp14:editId="43C49A94">
            <wp:simplePos x="0" y="0"/>
            <wp:positionH relativeFrom="margin">
              <wp:posOffset>-619125</wp:posOffset>
            </wp:positionH>
            <wp:positionV relativeFrom="paragraph">
              <wp:posOffset>800100</wp:posOffset>
            </wp:positionV>
            <wp:extent cx="3783330" cy="2620010"/>
            <wp:effectExtent l="0" t="0" r="7620" b="8890"/>
            <wp:wrapTight wrapText="bothSides">
              <wp:wrapPolygon edited="0">
                <wp:start x="0" y="0"/>
                <wp:lineTo x="0" y="21516"/>
                <wp:lineTo x="21535" y="21516"/>
                <wp:lineTo x="21535"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81" cstate="print">
                      <a:extLst>
                        <a:ext uri="{28A0092B-C50C-407E-A947-70E740481C1C}">
                          <a14:useLocalDpi xmlns:a14="http://schemas.microsoft.com/office/drawing/2010/main" val="0"/>
                        </a:ext>
                      </a:extLst>
                    </a:blip>
                    <a:srcRect t="4513"/>
                    <a:stretch/>
                  </pic:blipFill>
                  <pic:spPr bwMode="auto">
                    <a:xfrm>
                      <a:off x="0" y="0"/>
                      <a:ext cx="3783330" cy="262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39FE">
        <w:rPr>
          <w:lang w:val="en-US"/>
        </w:rPr>
        <w:t xml:space="preserve">survival in valley </w:t>
      </w:r>
      <w:r w:rsidR="003851DB">
        <w:rPr>
          <w:lang w:val="en-US"/>
        </w:rPr>
        <w:t xml:space="preserve">was </w:t>
      </w:r>
      <w:proofErr w:type="gramStart"/>
      <w:r w:rsidR="003851DB">
        <w:rPr>
          <w:lang w:val="en-US"/>
        </w:rPr>
        <w:t>more or less the</w:t>
      </w:r>
      <w:proofErr w:type="gramEnd"/>
      <w:r w:rsidR="003851DB">
        <w:rPr>
          <w:lang w:val="en-US"/>
        </w:rPr>
        <w:t xml:space="preserve"> same as predicted. </w:t>
      </w:r>
    </w:p>
    <w:p w14:paraId="65EED869" w14:textId="459B57DE" w:rsidR="000D6787" w:rsidRPr="00622ED9" w:rsidRDefault="000D6787" w:rsidP="004D7B5D">
      <w:pPr>
        <w:spacing w:line="360" w:lineRule="auto"/>
        <w:rPr>
          <w:lang w:val="en-US"/>
        </w:rPr>
      </w:pPr>
    </w:p>
    <w:p w14:paraId="70C9E7CE" w14:textId="7386BC8F" w:rsidR="001B05BC" w:rsidRDefault="008573DA" w:rsidP="004D7B5D">
      <w:pPr>
        <w:spacing w:line="360" w:lineRule="auto"/>
        <w:rPr>
          <w:lang w:val="en-US"/>
        </w:rPr>
      </w:pPr>
      <w:r>
        <w:rPr>
          <w:noProof/>
          <w:lang w:val="en-US"/>
        </w:rPr>
        <w:drawing>
          <wp:anchor distT="0" distB="0" distL="114300" distR="114300" simplePos="0" relativeHeight="251668617" behindDoc="1" locked="0" layoutInCell="1" allowOverlap="1" wp14:anchorId="0532361D" wp14:editId="20D4121F">
            <wp:simplePos x="0" y="0"/>
            <wp:positionH relativeFrom="margin">
              <wp:posOffset>942975</wp:posOffset>
            </wp:positionH>
            <wp:positionV relativeFrom="paragraph">
              <wp:posOffset>2710180</wp:posOffset>
            </wp:positionV>
            <wp:extent cx="4060190" cy="2821940"/>
            <wp:effectExtent l="0" t="0" r="0" b="0"/>
            <wp:wrapTight wrapText="bothSides">
              <wp:wrapPolygon edited="0">
                <wp:start x="0" y="0"/>
                <wp:lineTo x="0" y="21435"/>
                <wp:lineTo x="21485" y="21435"/>
                <wp:lineTo x="21485" y="0"/>
                <wp:lineTo x="0" y="0"/>
              </wp:wrapPolygon>
            </wp:wrapTight>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rotWithShape="1">
                    <a:blip r:embed="rId82" cstate="print">
                      <a:extLst>
                        <a:ext uri="{28A0092B-C50C-407E-A947-70E740481C1C}">
                          <a14:useLocalDpi xmlns:a14="http://schemas.microsoft.com/office/drawing/2010/main" val="0"/>
                        </a:ext>
                      </a:extLst>
                    </a:blip>
                    <a:srcRect t="5124"/>
                    <a:stretch/>
                  </pic:blipFill>
                  <pic:spPr bwMode="auto">
                    <a:xfrm>
                      <a:off x="0" y="0"/>
                      <a:ext cx="4060190" cy="282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7083A" w14:textId="0E810CE3" w:rsidR="0098205E" w:rsidRDefault="0098205E" w:rsidP="004D7B5D">
      <w:pPr>
        <w:spacing w:line="360" w:lineRule="auto"/>
        <w:rPr>
          <w:lang w:val="en-US"/>
        </w:rPr>
      </w:pPr>
    </w:p>
    <w:p w14:paraId="3D94B94E" w14:textId="13236E92" w:rsidR="0098205E" w:rsidRDefault="0098205E" w:rsidP="004D7B5D">
      <w:pPr>
        <w:spacing w:line="360" w:lineRule="auto"/>
        <w:rPr>
          <w:lang w:val="en-US"/>
        </w:rPr>
      </w:pPr>
    </w:p>
    <w:p w14:paraId="42E58944" w14:textId="137C12F7" w:rsidR="0098205E" w:rsidRDefault="0098205E" w:rsidP="004D7B5D">
      <w:pPr>
        <w:spacing w:line="360" w:lineRule="auto"/>
        <w:rPr>
          <w:lang w:val="en-US"/>
        </w:rPr>
      </w:pPr>
    </w:p>
    <w:p w14:paraId="0E463C9B" w14:textId="5D47C0D8" w:rsidR="0098205E" w:rsidRDefault="0098205E" w:rsidP="004D7B5D">
      <w:pPr>
        <w:spacing w:line="360" w:lineRule="auto"/>
        <w:rPr>
          <w:lang w:val="en-US"/>
        </w:rPr>
      </w:pPr>
    </w:p>
    <w:p w14:paraId="224409C2" w14:textId="6E8799D7" w:rsidR="0098205E" w:rsidRDefault="0098205E" w:rsidP="004D7B5D">
      <w:pPr>
        <w:spacing w:line="360" w:lineRule="auto"/>
        <w:rPr>
          <w:lang w:val="en-US"/>
        </w:rPr>
      </w:pPr>
    </w:p>
    <w:p w14:paraId="0A2F9054" w14:textId="4C8962A3" w:rsidR="0098205E" w:rsidRDefault="0098205E" w:rsidP="004D7B5D">
      <w:pPr>
        <w:spacing w:line="360" w:lineRule="auto"/>
        <w:rPr>
          <w:lang w:val="en-US"/>
        </w:rPr>
      </w:pPr>
    </w:p>
    <w:p w14:paraId="3FC103E1" w14:textId="65C74F8D" w:rsidR="0098205E" w:rsidRDefault="0098205E" w:rsidP="004D7B5D">
      <w:pPr>
        <w:spacing w:line="360" w:lineRule="auto"/>
        <w:rPr>
          <w:lang w:val="en-US"/>
        </w:rPr>
      </w:pPr>
    </w:p>
    <w:p w14:paraId="2DC95949" w14:textId="51558425" w:rsidR="0098205E" w:rsidRDefault="00F83E44" w:rsidP="004D7B5D">
      <w:pPr>
        <w:spacing w:line="360" w:lineRule="auto"/>
        <w:rPr>
          <w:lang w:val="en-US"/>
        </w:rPr>
      </w:pPr>
      <w:r>
        <w:rPr>
          <w:noProof/>
        </w:rPr>
        <mc:AlternateContent>
          <mc:Choice Requires="wps">
            <w:drawing>
              <wp:anchor distT="0" distB="0" distL="114300" distR="114300" simplePos="0" relativeHeight="251670665" behindDoc="1" locked="0" layoutInCell="1" allowOverlap="1" wp14:anchorId="6E912A91" wp14:editId="58BB669E">
                <wp:simplePos x="0" y="0"/>
                <wp:positionH relativeFrom="margin">
                  <wp:align>center</wp:align>
                </wp:positionH>
                <wp:positionV relativeFrom="paragraph">
                  <wp:posOffset>282553</wp:posOffset>
                </wp:positionV>
                <wp:extent cx="3794125" cy="635"/>
                <wp:effectExtent l="0" t="0" r="0" b="0"/>
                <wp:wrapTight wrapText="bothSides">
                  <wp:wrapPolygon edited="0">
                    <wp:start x="0" y="0"/>
                    <wp:lineTo x="0" y="20802"/>
                    <wp:lineTo x="21473" y="20802"/>
                    <wp:lineTo x="21473"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3794125" cy="635"/>
                        </a:xfrm>
                        <a:prstGeom prst="rect">
                          <a:avLst/>
                        </a:prstGeom>
                        <a:solidFill>
                          <a:prstClr val="white"/>
                        </a:solidFill>
                        <a:ln>
                          <a:noFill/>
                        </a:ln>
                      </wps:spPr>
                      <wps:txbx>
                        <w:txbxContent>
                          <w:p w14:paraId="3E080399" w14:textId="5F69AE8D" w:rsidR="00531769" w:rsidRPr="00531769" w:rsidRDefault="00531769" w:rsidP="00531769">
                            <w:pPr>
                              <w:pStyle w:val="Caption"/>
                              <w:rPr>
                                <w:noProof/>
                                <w:sz w:val="24"/>
                                <w:lang w:val="en-US"/>
                              </w:rPr>
                            </w:pPr>
                            <w:bookmarkStart w:id="227" w:name="_Ref107261334"/>
                            <w:r w:rsidRPr="00531769">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19</w:t>
                            </w:r>
                            <w:r w:rsidR="00543048">
                              <w:rPr>
                                <w:lang w:val="en-US"/>
                              </w:rPr>
                              <w:fldChar w:fldCharType="end"/>
                            </w:r>
                            <w:bookmarkEnd w:id="227"/>
                            <w:r w:rsidRPr="00531769">
                              <w:rPr>
                                <w:lang w:val="en-US"/>
                              </w:rPr>
                              <w:t xml:space="preserve">. </w:t>
                            </w:r>
                            <w:r w:rsidR="00CF4BA6">
                              <w:rPr>
                                <w:lang w:val="en-US"/>
                              </w:rPr>
                              <w:t xml:space="preserve">Combined </w:t>
                            </w:r>
                            <w:r w:rsidR="00D637CF">
                              <w:rPr>
                                <w:lang w:val="en-US"/>
                              </w:rPr>
                              <w:t xml:space="preserve">caption for the figures above. The plots </w:t>
                            </w:r>
                            <w:r w:rsidR="006870A8">
                              <w:rPr>
                                <w:lang w:val="en-US"/>
                              </w:rPr>
                              <w:t>represent</w:t>
                            </w:r>
                            <w:r w:rsidR="00D637CF">
                              <w:rPr>
                                <w:lang w:val="en-US"/>
                              </w:rPr>
                              <w:t xml:space="preserve"> 2, 5 and </w:t>
                            </w:r>
                            <w:r>
                              <w:rPr>
                                <w:lang w:val="en-US"/>
                              </w:rPr>
                              <w:t xml:space="preserve">10 </w:t>
                            </w:r>
                            <w:proofErr w:type="spellStart"/>
                            <w:r w:rsidRPr="0098205E">
                              <w:rPr>
                                <w:lang w:val="en-US"/>
                              </w:rPr>
                              <w:t>Gy</w:t>
                            </w:r>
                            <w:proofErr w:type="spellEnd"/>
                            <w:r w:rsidR="00D637CF">
                              <w:rPr>
                                <w:lang w:val="en-US"/>
                              </w:rPr>
                              <w:t xml:space="preserve"> band survival analysi</w:t>
                            </w:r>
                            <w:r w:rsidR="006870A8">
                              <w:rPr>
                                <w:lang w:val="en-US"/>
                              </w:rPr>
                              <w:t>s</w:t>
                            </w:r>
                            <w:r w:rsidRPr="0098205E">
                              <w:rPr>
                                <w:lang w:val="en-US"/>
                              </w:rPr>
                              <w:t xml:space="preserve"> </w:t>
                            </w:r>
                            <w:r>
                              <w:rPr>
                                <w:lang w:val="en-US"/>
                              </w:rPr>
                              <w:t>using 1 mm wide bands</w:t>
                            </w:r>
                            <w:r w:rsidRPr="0098205E">
                              <w:rPr>
                                <w:lang w:val="en-US"/>
                              </w:rPr>
                              <w:t>.</w:t>
                            </w:r>
                            <w:r>
                              <w:rPr>
                                <w:lang w:val="en-US"/>
                              </w:rPr>
                              <w:t xml:space="preserve"> Predicted data was obtained using LQ model fitted to SF data from OPEN field irradiated cell flasks in orange vs observed in blue. Stippled line is relative percentage difference between predicted and observed.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12A91" id="Text Box 59" o:spid="_x0000_s1068" type="#_x0000_t202" style="position:absolute;margin-left:0;margin-top:22.25pt;width:298.75pt;height:.05pt;z-index:-2516458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xtm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" stroked="f">
                <v:textbox style="mso-fit-shape-to-text:t" inset="0,0,0,0">
                  <w:txbxContent>
                    <w:p w14:paraId="3E080399" w14:textId="5F69AE8D" w:rsidR="00531769" w:rsidRPr="00531769" w:rsidRDefault="00531769" w:rsidP="00531769">
                      <w:pPr>
                        <w:pStyle w:val="Caption"/>
                        <w:rPr>
                          <w:noProof/>
                          <w:sz w:val="24"/>
                          <w:lang w:val="en-US"/>
                        </w:rPr>
                      </w:pPr>
                      <w:bookmarkStart w:id="228" w:name="_Ref107261334"/>
                      <w:r w:rsidRPr="00531769">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19</w:t>
                      </w:r>
                      <w:r w:rsidR="00543048">
                        <w:rPr>
                          <w:lang w:val="en-US"/>
                        </w:rPr>
                        <w:fldChar w:fldCharType="end"/>
                      </w:r>
                      <w:bookmarkEnd w:id="228"/>
                      <w:r w:rsidRPr="00531769">
                        <w:rPr>
                          <w:lang w:val="en-US"/>
                        </w:rPr>
                        <w:t xml:space="preserve">. </w:t>
                      </w:r>
                      <w:r w:rsidR="00CF4BA6">
                        <w:rPr>
                          <w:lang w:val="en-US"/>
                        </w:rPr>
                        <w:t xml:space="preserve">Combined </w:t>
                      </w:r>
                      <w:r w:rsidR="00D637CF">
                        <w:rPr>
                          <w:lang w:val="en-US"/>
                        </w:rPr>
                        <w:t xml:space="preserve">caption for the figures above. The plots </w:t>
                      </w:r>
                      <w:r w:rsidR="006870A8">
                        <w:rPr>
                          <w:lang w:val="en-US"/>
                        </w:rPr>
                        <w:t>represent</w:t>
                      </w:r>
                      <w:r w:rsidR="00D637CF">
                        <w:rPr>
                          <w:lang w:val="en-US"/>
                        </w:rPr>
                        <w:t xml:space="preserve"> 2, 5 and </w:t>
                      </w:r>
                      <w:r>
                        <w:rPr>
                          <w:lang w:val="en-US"/>
                        </w:rPr>
                        <w:t xml:space="preserve">10 </w:t>
                      </w:r>
                      <w:proofErr w:type="spellStart"/>
                      <w:r w:rsidRPr="0098205E">
                        <w:rPr>
                          <w:lang w:val="en-US"/>
                        </w:rPr>
                        <w:t>Gy</w:t>
                      </w:r>
                      <w:proofErr w:type="spellEnd"/>
                      <w:r w:rsidR="00D637CF">
                        <w:rPr>
                          <w:lang w:val="en-US"/>
                        </w:rPr>
                        <w:t xml:space="preserve"> band survival analysi</w:t>
                      </w:r>
                      <w:r w:rsidR="006870A8">
                        <w:rPr>
                          <w:lang w:val="en-US"/>
                        </w:rPr>
                        <w:t>s</w:t>
                      </w:r>
                      <w:r w:rsidRPr="0098205E">
                        <w:rPr>
                          <w:lang w:val="en-US"/>
                        </w:rPr>
                        <w:t xml:space="preserve"> </w:t>
                      </w:r>
                      <w:r>
                        <w:rPr>
                          <w:lang w:val="en-US"/>
                        </w:rPr>
                        <w:t>using 1 mm wide bands</w:t>
                      </w:r>
                      <w:r w:rsidRPr="0098205E">
                        <w:rPr>
                          <w:lang w:val="en-US"/>
                        </w:rPr>
                        <w:t>.</w:t>
                      </w:r>
                      <w:r>
                        <w:rPr>
                          <w:lang w:val="en-US"/>
                        </w:rPr>
                        <w:t xml:space="preserve"> Predicted data was obtained using LQ model fitted to SF data from OPEN field irradiated cell flasks in orange vs observed in blue. Stippled line is relative percentage difference between predicted and observed.  </w:t>
                      </w:r>
                    </w:p>
                  </w:txbxContent>
                </v:textbox>
                <w10:wrap type="tight" anchorx="margin"/>
              </v:shape>
            </w:pict>
          </mc:Fallback>
        </mc:AlternateContent>
      </w:r>
    </w:p>
    <w:p w14:paraId="7A72EA81" w14:textId="7A22BE0E" w:rsidR="0098205E" w:rsidRDefault="0098205E" w:rsidP="004D7B5D">
      <w:pPr>
        <w:spacing w:line="360" w:lineRule="auto"/>
        <w:rPr>
          <w:lang w:val="en-US"/>
        </w:rPr>
      </w:pPr>
    </w:p>
    <w:p w14:paraId="541789B0" w14:textId="05AC6996" w:rsidR="00531769" w:rsidRDefault="00531769" w:rsidP="004D7B5D">
      <w:pPr>
        <w:spacing w:line="360" w:lineRule="auto"/>
        <w:rPr>
          <w:lang w:val="en-US"/>
        </w:rPr>
      </w:pPr>
    </w:p>
    <w:p w14:paraId="561E5E8B" w14:textId="76D08D6F" w:rsidR="004D1482" w:rsidRDefault="00DD781F" w:rsidP="004D1482">
      <w:pPr>
        <w:pStyle w:val="Heading3"/>
        <w:spacing w:line="360" w:lineRule="auto"/>
        <w:rPr>
          <w:lang w:val="en-US"/>
        </w:rPr>
      </w:pPr>
      <w:bookmarkStart w:id="229" w:name="_Ref106008767"/>
      <w:bookmarkStart w:id="230" w:name="_Toc107354705"/>
      <w:r>
        <w:rPr>
          <w:lang w:val="en-US"/>
        </w:rPr>
        <w:lastRenderedPageBreak/>
        <w:t>2D analysis</w:t>
      </w:r>
      <w:bookmarkEnd w:id="229"/>
      <w:bookmarkEnd w:id="230"/>
    </w:p>
    <w:p w14:paraId="50C20B75" w14:textId="0679F042" w:rsidR="00A00E85" w:rsidRPr="00A00E85" w:rsidRDefault="00A00E85" w:rsidP="005101EC">
      <w:pPr>
        <w:spacing w:line="360" w:lineRule="auto"/>
        <w:rPr>
          <w:lang w:val="en-US"/>
        </w:rPr>
      </w:pPr>
      <w:r>
        <w:rPr>
          <w:lang w:val="en-US"/>
        </w:rPr>
        <w:t xml:space="preserve">For the 2D analysis of the cell survival, we moved away from the band analysis, and </w:t>
      </w:r>
      <w:r w:rsidR="00037FFE">
        <w:rPr>
          <w:lang w:val="en-US"/>
        </w:rPr>
        <w:t xml:space="preserve">divided the whole </w:t>
      </w:r>
      <w:r w:rsidR="00F2421C">
        <w:rPr>
          <w:lang w:val="en-US"/>
        </w:rPr>
        <w:t>colony map</w:t>
      </w:r>
      <w:r w:rsidR="00037FFE">
        <w:rPr>
          <w:lang w:val="en-US"/>
        </w:rPr>
        <w:t xml:space="preserve"> into quadrats of equal size. </w:t>
      </w:r>
      <w:r w:rsidR="00B442F1">
        <w:rPr>
          <w:lang w:val="en-US"/>
        </w:rPr>
        <w:t>The number of colonies</w:t>
      </w:r>
      <w:r w:rsidR="008D061B">
        <w:rPr>
          <w:lang w:val="en-US"/>
        </w:rPr>
        <w:t xml:space="preserve"> and the mean dose</w:t>
      </w:r>
      <w:r w:rsidR="00B442F1">
        <w:rPr>
          <w:lang w:val="en-US"/>
        </w:rPr>
        <w:t xml:space="preserve"> within each quadrat was </w:t>
      </w:r>
      <w:r w:rsidR="008D061B">
        <w:rPr>
          <w:lang w:val="en-US"/>
        </w:rPr>
        <w:t xml:space="preserve">found </w:t>
      </w:r>
      <w:r w:rsidR="00CD0C27">
        <w:rPr>
          <w:lang w:val="en-US"/>
        </w:rPr>
        <w:t>and passed to the Poisson regression</w:t>
      </w:r>
      <w:r w:rsidR="004C66BF">
        <w:rPr>
          <w:lang w:val="en-US"/>
        </w:rPr>
        <w:t xml:space="preserve"> pipeline</w:t>
      </w:r>
      <w:r w:rsidR="00A3322B">
        <w:rPr>
          <w:lang w:val="en-US"/>
        </w:rPr>
        <w:t>.</w:t>
      </w:r>
      <w:r w:rsidR="008D061B">
        <w:rPr>
          <w:lang w:val="en-US"/>
        </w:rPr>
        <w:t xml:space="preserve"> </w:t>
      </w:r>
    </w:p>
    <w:p w14:paraId="4705A178" w14:textId="52EB9C1A" w:rsidR="008F532E" w:rsidRDefault="003B42AF" w:rsidP="004D7B5D">
      <w:pPr>
        <w:pStyle w:val="Heading4"/>
        <w:spacing w:line="360" w:lineRule="auto"/>
        <w:rPr>
          <w:lang w:val="en-US"/>
        </w:rPr>
      </w:pPr>
      <w:r>
        <w:rPr>
          <w:lang w:val="en-US"/>
        </w:rPr>
        <w:t>Poisson eval</w:t>
      </w:r>
      <w:r w:rsidR="00DB07CB">
        <w:rPr>
          <w:lang w:val="en-US"/>
        </w:rPr>
        <w:t>uation</w:t>
      </w:r>
    </w:p>
    <w:p w14:paraId="10D5EE6C" w14:textId="5FD94C47" w:rsidR="008F532E" w:rsidRPr="008B5712" w:rsidRDefault="008573DA" w:rsidP="008B5712">
      <w:pPr>
        <w:spacing w:before="240" w:line="360" w:lineRule="auto"/>
        <w:rPr>
          <w:rFonts w:eastAsiaTheme="minorEastAsia"/>
          <w:lang w:val="en-US"/>
        </w:rPr>
      </w:pPr>
      <w:r>
        <w:rPr>
          <w:rFonts w:eastAsiaTheme="minorEastAsia"/>
          <w:noProof/>
          <w:lang w:val="en-US"/>
        </w:rPr>
        <w:drawing>
          <wp:anchor distT="0" distB="0" distL="114300" distR="114300" simplePos="0" relativeHeight="251673737" behindDoc="1" locked="0" layoutInCell="1" allowOverlap="1" wp14:anchorId="13E04798" wp14:editId="18E0F84A">
            <wp:simplePos x="0" y="0"/>
            <wp:positionH relativeFrom="page">
              <wp:posOffset>3962400</wp:posOffset>
            </wp:positionH>
            <wp:positionV relativeFrom="paragraph">
              <wp:posOffset>3810635</wp:posOffset>
            </wp:positionV>
            <wp:extent cx="3618865" cy="2891790"/>
            <wp:effectExtent l="0" t="0" r="635" b="3810"/>
            <wp:wrapTight wrapText="bothSides">
              <wp:wrapPolygon edited="0">
                <wp:start x="0" y="0"/>
                <wp:lineTo x="0" y="21486"/>
                <wp:lineTo x="21490" y="21486"/>
                <wp:lineTo x="21490" y="0"/>
                <wp:lineTo x="0" y="0"/>
              </wp:wrapPolygon>
            </wp:wrapTight>
            <wp:docPr id="199" name="Picture 1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histogram&#10;&#10;Description automatically generated"/>
                    <pic:cNvPicPr/>
                  </pic:nvPicPr>
                  <pic:blipFill rotWithShape="1">
                    <a:blip r:embed="rId83" cstate="print">
                      <a:extLst>
                        <a:ext uri="{28A0092B-C50C-407E-A947-70E740481C1C}">
                          <a14:useLocalDpi xmlns:a14="http://schemas.microsoft.com/office/drawing/2010/main" val="0"/>
                        </a:ext>
                      </a:extLst>
                    </a:blip>
                    <a:srcRect t="10088"/>
                    <a:stretch/>
                  </pic:blipFill>
                  <pic:spPr bwMode="auto">
                    <a:xfrm>
                      <a:off x="0" y="0"/>
                      <a:ext cx="3618865" cy="289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lang w:val="en-US"/>
        </w:rPr>
        <w:drawing>
          <wp:anchor distT="0" distB="0" distL="114300" distR="114300" simplePos="0" relativeHeight="251672713" behindDoc="1" locked="0" layoutInCell="1" allowOverlap="1" wp14:anchorId="68EDA2C2" wp14:editId="2E501BBB">
            <wp:simplePos x="0" y="0"/>
            <wp:positionH relativeFrom="column">
              <wp:posOffset>-685800</wp:posOffset>
            </wp:positionH>
            <wp:positionV relativeFrom="paragraph">
              <wp:posOffset>3842385</wp:posOffset>
            </wp:positionV>
            <wp:extent cx="3608705" cy="2831465"/>
            <wp:effectExtent l="0" t="0" r="0" b="6985"/>
            <wp:wrapTight wrapText="bothSides">
              <wp:wrapPolygon edited="0">
                <wp:start x="0" y="0"/>
                <wp:lineTo x="0" y="21508"/>
                <wp:lineTo x="21437" y="21508"/>
                <wp:lineTo x="21437" y="0"/>
                <wp:lineTo x="0" y="0"/>
              </wp:wrapPolygon>
            </wp:wrapTight>
            <wp:docPr id="198" name="Picture 19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histogram&#10;&#10;Description automatically generated"/>
                    <pic:cNvPicPr/>
                  </pic:nvPicPr>
                  <pic:blipFill rotWithShape="1">
                    <a:blip r:embed="rId84" cstate="print">
                      <a:extLst>
                        <a:ext uri="{28A0092B-C50C-407E-A947-70E740481C1C}">
                          <a14:useLocalDpi xmlns:a14="http://schemas.microsoft.com/office/drawing/2010/main" val="0"/>
                        </a:ext>
                      </a:extLst>
                    </a:blip>
                    <a:srcRect t="11722"/>
                    <a:stretch/>
                  </pic:blipFill>
                  <pic:spPr bwMode="auto">
                    <a:xfrm>
                      <a:off x="0" y="0"/>
                      <a:ext cx="3608705"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528">
        <w:rPr>
          <w:lang w:val="en-US"/>
        </w:rPr>
        <w:t xml:space="preserve">Before performing the Poisson regression, we evaluated </w:t>
      </w:r>
      <w:r w:rsidR="000D0B8F">
        <w:rPr>
          <w:lang w:val="en-US"/>
        </w:rPr>
        <w:t>the performance of different quadrat sizes</w:t>
      </w:r>
      <w:r w:rsidR="003B31FD">
        <w:rPr>
          <w:lang w:val="en-US"/>
        </w:rPr>
        <w:t xml:space="preserve">. </w:t>
      </w:r>
      <w:r w:rsidR="00400829">
        <w:rPr>
          <w:lang w:val="en-US"/>
        </w:rPr>
        <w:t>The first criteri</w:t>
      </w:r>
      <w:r w:rsidR="005B3C4E">
        <w:rPr>
          <w:lang w:val="en-US"/>
        </w:rPr>
        <w:t>um</w:t>
      </w:r>
      <w:r w:rsidR="00DE6356">
        <w:rPr>
          <w:lang w:val="en-US"/>
        </w:rPr>
        <w:t xml:space="preserve"> was that the</w:t>
      </w:r>
      <w:r w:rsidR="00400829">
        <w:rPr>
          <w:lang w:val="en-US"/>
        </w:rPr>
        <w:t xml:space="preserve"> </w:t>
      </w:r>
      <w:r w:rsidR="00204528">
        <w:rPr>
          <w:lang w:val="en-US"/>
        </w:rPr>
        <w:t>survival data</w:t>
      </w:r>
      <w:r w:rsidR="00B42BC1">
        <w:rPr>
          <w:lang w:val="en-US"/>
        </w:rPr>
        <w:t xml:space="preserve"> in the peak and valley areas were</w:t>
      </w:r>
      <w:r w:rsidR="00204528">
        <w:rPr>
          <w:lang w:val="en-US"/>
        </w:rPr>
        <w:t xml:space="preserve"> </w:t>
      </w:r>
      <w:r w:rsidR="00E90F6F">
        <w:rPr>
          <w:lang w:val="en-US"/>
        </w:rPr>
        <w:t>Poisson distributed</w:t>
      </w:r>
      <w:r w:rsidR="00B42BC1">
        <w:rPr>
          <w:lang w:val="en-US"/>
        </w:rPr>
        <w:t xml:space="preserve">. </w:t>
      </w:r>
      <w:r w:rsidR="00996543">
        <w:rPr>
          <w:lang w:val="en-US"/>
        </w:rPr>
        <w:t>RPD</w:t>
      </w:r>
      <w:r w:rsidR="00CA558A">
        <w:rPr>
          <w:lang w:val="en-US"/>
        </w:rPr>
        <w:t>’s</w:t>
      </w:r>
      <w:r w:rsidR="00996543">
        <w:rPr>
          <w:lang w:val="en-US"/>
        </w:rPr>
        <w:t xml:space="preserve"> between mean and </w:t>
      </w:r>
      <w:r w:rsidR="00D6170B">
        <w:rPr>
          <w:lang w:val="en-US"/>
        </w:rPr>
        <w:t>variance were</w:t>
      </w:r>
      <w:r w:rsidR="00CA558A">
        <w:rPr>
          <w:lang w:val="en-US"/>
        </w:rPr>
        <w:t xml:space="preserve"> found for all </w:t>
      </w:r>
      <w:r w:rsidR="00D6170B">
        <w:rPr>
          <w:lang w:val="en-US"/>
        </w:rPr>
        <w:t>quadrat sizes and doses</w:t>
      </w:r>
      <w:r w:rsidR="004F702B">
        <w:rPr>
          <w:lang w:val="en-US"/>
        </w:rPr>
        <w:t xml:space="preserve">. Additionally, 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4F702B">
        <w:rPr>
          <w:rFonts w:eastAsiaTheme="minorEastAsia"/>
          <w:lang w:val="en-US"/>
        </w:rPr>
        <w:t xml:space="preserve">-test was performed </w:t>
      </w:r>
      <w:r w:rsidR="007B1028">
        <w:rPr>
          <w:rFonts w:eastAsiaTheme="minorEastAsia"/>
          <w:lang w:val="en-US"/>
        </w:rPr>
        <w:t>to compare</w:t>
      </w:r>
      <w:r w:rsidR="004F702B">
        <w:rPr>
          <w:rFonts w:eastAsiaTheme="minorEastAsia"/>
          <w:lang w:val="en-US"/>
        </w:rPr>
        <w:t xml:space="preserve"> </w:t>
      </w:r>
      <w:r w:rsidR="0020491C">
        <w:rPr>
          <w:rFonts w:eastAsiaTheme="minorEastAsia"/>
          <w:lang w:val="en-US"/>
        </w:rPr>
        <w:t xml:space="preserve">a theoretical Poisson distribution </w:t>
      </w:r>
      <w:r w:rsidR="007B1028">
        <w:rPr>
          <w:rFonts w:eastAsiaTheme="minorEastAsia"/>
          <w:lang w:val="en-US"/>
        </w:rPr>
        <w:t>with the observed peak and valley survival data</w:t>
      </w:r>
      <w:r w:rsidR="001C2A31">
        <w:rPr>
          <w:rFonts w:eastAsiaTheme="minorEastAsia"/>
          <w:lang w:val="en-US"/>
        </w:rPr>
        <w:t>.</w:t>
      </w:r>
      <w:r w:rsidR="00985B61">
        <w:rPr>
          <w:rFonts w:eastAsiaTheme="minorEastAsia"/>
          <w:lang w:val="en-US"/>
        </w:rPr>
        <w:t xml:space="preserve"> </w:t>
      </w:r>
      <w:r w:rsidR="00E14533">
        <w:rPr>
          <w:rFonts w:eastAsiaTheme="minorEastAsia"/>
          <w:lang w:val="en-US"/>
        </w:rPr>
        <w:t xml:space="preserve">Histograms were generated from the observed data and </w:t>
      </w:r>
      <w:r w:rsidR="00851473">
        <w:rPr>
          <w:rFonts w:eastAsiaTheme="minorEastAsia"/>
          <w:lang w:val="en-US"/>
        </w:rPr>
        <w:t>can be seen</w:t>
      </w:r>
      <w:r w:rsidR="00AE2A7E">
        <w:rPr>
          <w:rFonts w:eastAsiaTheme="minorEastAsia"/>
          <w:lang w:val="en-US"/>
        </w:rPr>
        <w:t xml:space="preserve"> in </w:t>
      </w:r>
      <w:r w:rsidR="00AE2A7E">
        <w:rPr>
          <w:rFonts w:eastAsiaTheme="minorEastAsia"/>
          <w:lang w:val="en-US"/>
        </w:rPr>
        <w:fldChar w:fldCharType="begin"/>
      </w:r>
      <w:r w:rsidR="00AE2A7E">
        <w:rPr>
          <w:rFonts w:eastAsiaTheme="minorEastAsia"/>
          <w:lang w:val="en-US"/>
        </w:rPr>
        <w:instrText xml:space="preserve"> REF _Ref107262777 \h </w:instrText>
      </w:r>
      <w:r w:rsidR="00AE2A7E">
        <w:rPr>
          <w:rFonts w:eastAsiaTheme="minorEastAsia"/>
          <w:lang w:val="en-US"/>
        </w:rPr>
      </w:r>
      <w:r w:rsidR="00AE2A7E">
        <w:rPr>
          <w:rFonts w:eastAsiaTheme="minorEastAsia"/>
          <w:lang w:val="en-US"/>
        </w:rPr>
        <w:fldChar w:fldCharType="separate"/>
      </w:r>
      <w:r w:rsidR="008D15E4" w:rsidRPr="00BF187E">
        <w:rPr>
          <w:lang w:val="en-US"/>
        </w:rPr>
        <w:t xml:space="preserve">Figure </w:t>
      </w:r>
      <w:r w:rsidR="008D15E4">
        <w:rPr>
          <w:noProof/>
          <w:lang w:val="en-US"/>
        </w:rPr>
        <w:t>3</w:t>
      </w:r>
      <w:r w:rsidR="008D15E4">
        <w:rPr>
          <w:lang w:val="en-US"/>
        </w:rPr>
        <w:noBreakHyphen/>
      </w:r>
      <w:r w:rsidR="008D15E4">
        <w:rPr>
          <w:noProof/>
          <w:lang w:val="en-US"/>
        </w:rPr>
        <w:t>20</w:t>
      </w:r>
      <w:r w:rsidR="00AE2A7E">
        <w:rPr>
          <w:rFonts w:eastAsiaTheme="minorEastAsia"/>
          <w:lang w:val="en-US"/>
        </w:rPr>
        <w:fldChar w:fldCharType="end"/>
      </w:r>
      <w:r w:rsidR="00AE2A7E">
        <w:rPr>
          <w:rFonts w:eastAsiaTheme="minorEastAsia"/>
          <w:lang w:val="en-US"/>
        </w:rPr>
        <w:t xml:space="preserve"> with peak </w:t>
      </w:r>
      <w:r w:rsidR="00A636F1">
        <w:rPr>
          <w:rFonts w:eastAsiaTheme="minorEastAsia"/>
          <w:lang w:val="en-US"/>
        </w:rPr>
        <w:t xml:space="preserve">survival in the left </w:t>
      </w:r>
      <w:r w:rsidR="008577FC">
        <w:rPr>
          <w:rFonts w:eastAsiaTheme="minorEastAsia"/>
          <w:lang w:val="en-US"/>
        </w:rPr>
        <w:t>sub</w:t>
      </w:r>
      <w:r w:rsidR="00A636F1">
        <w:rPr>
          <w:rFonts w:eastAsiaTheme="minorEastAsia"/>
          <w:lang w:val="en-US"/>
        </w:rPr>
        <w:t>plot</w:t>
      </w:r>
      <w:r w:rsidR="00851473">
        <w:rPr>
          <w:rFonts w:eastAsiaTheme="minorEastAsia"/>
          <w:lang w:val="en-US"/>
        </w:rPr>
        <w:t>s</w:t>
      </w:r>
      <w:r w:rsidR="00A636F1">
        <w:rPr>
          <w:rFonts w:eastAsiaTheme="minorEastAsia"/>
          <w:lang w:val="en-US"/>
        </w:rPr>
        <w:t xml:space="preserve"> at valley survival in the right </w:t>
      </w:r>
      <w:r w:rsidR="008577FC">
        <w:rPr>
          <w:rFonts w:eastAsiaTheme="minorEastAsia"/>
          <w:lang w:val="en-US"/>
        </w:rPr>
        <w:t>sub</w:t>
      </w:r>
      <w:r w:rsidR="00A636F1">
        <w:rPr>
          <w:rFonts w:eastAsiaTheme="minorEastAsia"/>
          <w:lang w:val="en-US"/>
        </w:rPr>
        <w:t>plot</w:t>
      </w:r>
      <w:r w:rsidR="00851473">
        <w:rPr>
          <w:rFonts w:eastAsiaTheme="minorEastAsia"/>
          <w:lang w:val="en-US"/>
        </w:rPr>
        <w:t>s</w:t>
      </w:r>
      <w:r w:rsidR="00A636F1">
        <w:rPr>
          <w:rFonts w:eastAsiaTheme="minorEastAsia"/>
          <w:lang w:val="en-US"/>
        </w:rPr>
        <w:t>, with increasing dose</w:t>
      </w:r>
      <w:r w:rsidR="008577FC">
        <w:rPr>
          <w:rFonts w:eastAsiaTheme="minorEastAsia"/>
          <w:lang w:val="en-US"/>
        </w:rPr>
        <w:t xml:space="preserve"> for each plot (2, 5 and 10 </w:t>
      </w:r>
      <w:proofErr w:type="spellStart"/>
      <w:r w:rsidR="008577FC">
        <w:rPr>
          <w:rFonts w:eastAsiaTheme="minorEastAsia"/>
          <w:lang w:val="en-US"/>
        </w:rPr>
        <w:t>Gy</w:t>
      </w:r>
      <w:proofErr w:type="spellEnd"/>
      <w:r w:rsidR="008577FC">
        <w:rPr>
          <w:rFonts w:eastAsiaTheme="minorEastAsia"/>
          <w:lang w:val="en-US"/>
        </w:rPr>
        <w:t xml:space="preserve"> nominally).</w:t>
      </w:r>
      <w:r w:rsidR="00A636F1">
        <w:rPr>
          <w:rFonts w:eastAsiaTheme="minorEastAsia"/>
          <w:lang w:val="en-US"/>
        </w:rPr>
        <w:t xml:space="preserve"> </w:t>
      </w:r>
      <w:r w:rsidR="007854B6">
        <w:rPr>
          <w:rFonts w:eastAsiaTheme="minorEastAsia"/>
          <w:lang w:val="en-US"/>
        </w:rPr>
        <w:t>The histograms generated from the remaining quadrat sizes</w:t>
      </w:r>
      <w:r w:rsidR="00756DD0">
        <w:rPr>
          <w:rFonts w:eastAsiaTheme="minorEastAsia"/>
          <w:lang w:val="en-US"/>
        </w:rPr>
        <w:t xml:space="preserve"> can be seen </w:t>
      </w:r>
      <w:r w:rsidR="00756DD0" w:rsidRPr="000219C5">
        <w:rPr>
          <w:rFonts w:eastAsiaTheme="minorEastAsia"/>
          <w:szCs w:val="24"/>
          <w:lang w:val="en-US"/>
        </w:rPr>
        <w:t xml:space="preserve">in </w:t>
      </w:r>
      <w:r w:rsidR="00C244F3">
        <w:rPr>
          <w:rFonts w:eastAsiaTheme="minorEastAsia"/>
          <w:szCs w:val="24"/>
          <w:lang w:val="en-US"/>
        </w:rPr>
        <w:t xml:space="preserve">section </w:t>
      </w:r>
      <w:r w:rsidR="00C244F3">
        <w:rPr>
          <w:rFonts w:eastAsiaTheme="minorEastAsia"/>
          <w:szCs w:val="24"/>
          <w:lang w:val="en-US"/>
        </w:rPr>
        <w:fldChar w:fldCharType="begin"/>
      </w:r>
      <w:r w:rsidR="00C244F3">
        <w:rPr>
          <w:rFonts w:eastAsiaTheme="minorEastAsia"/>
          <w:szCs w:val="24"/>
          <w:lang w:val="en-US"/>
        </w:rPr>
        <w:instrText xml:space="preserve"> REF _Ref107262932 \r \h </w:instrText>
      </w:r>
      <w:r w:rsidR="00C244F3">
        <w:rPr>
          <w:rFonts w:eastAsiaTheme="minorEastAsia"/>
          <w:szCs w:val="24"/>
          <w:lang w:val="en-US"/>
        </w:rPr>
      </w:r>
      <w:r w:rsidR="00C244F3">
        <w:rPr>
          <w:rFonts w:eastAsiaTheme="minorEastAsia"/>
          <w:szCs w:val="24"/>
          <w:lang w:val="en-US"/>
        </w:rPr>
        <w:fldChar w:fldCharType="separate"/>
      </w:r>
      <w:r w:rsidR="00C244F3">
        <w:rPr>
          <w:rFonts w:eastAsiaTheme="minorEastAsia"/>
          <w:szCs w:val="24"/>
          <w:lang w:val="en-US"/>
        </w:rPr>
        <w:t>7.8</w:t>
      </w:r>
      <w:r w:rsidR="00C244F3">
        <w:rPr>
          <w:rFonts w:eastAsiaTheme="minorEastAsia"/>
          <w:szCs w:val="24"/>
          <w:lang w:val="en-US"/>
        </w:rPr>
        <w:fldChar w:fldCharType="end"/>
      </w:r>
      <w:r w:rsidR="00CD3FEE">
        <w:rPr>
          <w:rFonts w:eastAsiaTheme="minorEastAsia"/>
          <w:lang w:val="en-US"/>
        </w:rPr>
        <w:t>.</w:t>
      </w:r>
      <w:r w:rsidR="001C2A31">
        <w:rPr>
          <w:rFonts w:eastAsiaTheme="minorEastAsia"/>
          <w:lang w:val="en-US"/>
        </w:rPr>
        <w:t xml:space="preserve"> </w:t>
      </w:r>
      <w:r w:rsidR="00CD3FEE">
        <w:rPr>
          <w:rFonts w:eastAsiaTheme="minorEastAsia"/>
          <w:lang w:val="en-US"/>
        </w:rPr>
        <w:t>RPD and p-values</w:t>
      </w:r>
      <w:r w:rsidR="001C2A31">
        <w:rPr>
          <w:rFonts w:eastAsiaTheme="minorEastAsia"/>
          <w:lang w:val="en-US"/>
        </w:rPr>
        <w:t xml:space="preserve"> can be seen </w:t>
      </w:r>
      <w:r w:rsidR="007208D1">
        <w:rPr>
          <w:rFonts w:eastAsiaTheme="minorEastAsia"/>
          <w:lang w:val="en-US"/>
        </w:rPr>
        <w:t>in</w:t>
      </w:r>
      <w:r w:rsidR="001C2A31">
        <w:rPr>
          <w:rFonts w:eastAsiaTheme="minorEastAsia"/>
          <w:lang w:val="en-US"/>
        </w:rPr>
        <w:t xml:space="preserve"> </w:t>
      </w:r>
      <w:r w:rsidR="001C2A31">
        <w:rPr>
          <w:rFonts w:eastAsiaTheme="minorEastAsia"/>
          <w:lang w:val="en-US"/>
        </w:rPr>
        <w:fldChar w:fldCharType="begin"/>
      </w:r>
      <w:r w:rsidR="001C2A31">
        <w:rPr>
          <w:rFonts w:eastAsiaTheme="minorEastAsia"/>
          <w:lang w:val="en-US"/>
        </w:rPr>
        <w:instrText xml:space="preserve"> REF _Ref104909518 \h </w:instrText>
      </w:r>
      <w:r w:rsidR="005101EC">
        <w:rPr>
          <w:rFonts w:eastAsiaTheme="minorEastAsia"/>
          <w:lang w:val="en-US"/>
        </w:rPr>
        <w:instrText xml:space="preserve"> \* MERGEFORMAT </w:instrText>
      </w:r>
      <w:r w:rsidR="001C2A31">
        <w:rPr>
          <w:rFonts w:eastAsiaTheme="minorEastAsia"/>
          <w:lang w:val="en-US"/>
        </w:rPr>
      </w:r>
      <w:r w:rsidR="001C2A31">
        <w:rPr>
          <w:rFonts w:eastAsiaTheme="minorEastAsia"/>
          <w:lang w:val="en-US"/>
        </w:rPr>
        <w:fldChar w:fldCharType="separate"/>
      </w:r>
      <w:r w:rsidR="001C2A31" w:rsidRPr="008F532E">
        <w:rPr>
          <w:lang w:val="en-US"/>
        </w:rPr>
        <w:t xml:space="preserve">Table </w:t>
      </w:r>
      <w:r w:rsidR="001C2A31">
        <w:rPr>
          <w:noProof/>
          <w:lang w:val="en-US"/>
        </w:rPr>
        <w:t>3</w:t>
      </w:r>
      <w:r w:rsidR="001C2A31">
        <w:rPr>
          <w:lang w:val="en-US"/>
        </w:rPr>
        <w:noBreakHyphen/>
      </w:r>
      <w:r w:rsidR="001C2A31">
        <w:rPr>
          <w:noProof/>
          <w:lang w:val="en-US"/>
        </w:rPr>
        <w:t>5</w:t>
      </w:r>
      <w:r w:rsidR="001C2A31">
        <w:rPr>
          <w:rFonts w:eastAsiaTheme="minorEastAsia"/>
          <w:lang w:val="en-US"/>
        </w:rPr>
        <w:fldChar w:fldCharType="end"/>
      </w:r>
      <w:r w:rsidR="007208D1">
        <w:rPr>
          <w:rFonts w:eastAsiaTheme="minorEastAsia"/>
          <w:lang w:val="en-US"/>
        </w:rPr>
        <w:t>. A p-value</w:t>
      </w:r>
      <w:r w:rsidR="007E5839">
        <w:rPr>
          <w:rFonts w:eastAsiaTheme="minorEastAsia"/>
          <w:lang w:val="en-US"/>
        </w:rPr>
        <w:t xml:space="preserve"> &gt; 0.05 means </w:t>
      </w:r>
      <w:r w:rsidR="002A0237">
        <w:rPr>
          <w:rFonts w:eastAsiaTheme="minorEastAsia"/>
          <w:lang w:val="en-US"/>
        </w:rPr>
        <w:t xml:space="preserve">that there </w:t>
      </w:r>
      <w:r w:rsidR="000034B7">
        <w:rPr>
          <w:rFonts w:eastAsiaTheme="minorEastAsia"/>
          <w:lang w:val="en-US"/>
        </w:rPr>
        <w:t>was</w:t>
      </w:r>
      <w:r w:rsidR="002A0237">
        <w:rPr>
          <w:rFonts w:eastAsiaTheme="minorEastAsia"/>
          <w:lang w:val="en-US"/>
        </w:rPr>
        <w:t xml:space="preserve"> no </w:t>
      </w:r>
      <w:r w:rsidR="00EE7795">
        <w:rPr>
          <w:rFonts w:eastAsiaTheme="minorEastAsia"/>
          <w:lang w:val="en-US"/>
        </w:rPr>
        <w:t>evidence that the observed values d</w:t>
      </w:r>
      <w:r w:rsidR="000034B7">
        <w:rPr>
          <w:rFonts w:eastAsiaTheme="minorEastAsia"/>
          <w:lang w:val="en-US"/>
        </w:rPr>
        <w:t>id</w:t>
      </w:r>
      <w:r w:rsidR="00EE7795">
        <w:rPr>
          <w:rFonts w:eastAsiaTheme="minorEastAsia"/>
          <w:lang w:val="en-US"/>
        </w:rPr>
        <w:t xml:space="preserve"> not follow the Poisson distribution. </w:t>
      </w:r>
      <w:r w:rsidR="00375F6D">
        <w:rPr>
          <w:rFonts w:eastAsiaTheme="minorEastAsia"/>
          <w:lang w:val="en-US"/>
        </w:rPr>
        <w:t>Quadrat sizes w</w:t>
      </w:r>
      <w:r w:rsidR="00D83908">
        <w:rPr>
          <w:rFonts w:eastAsiaTheme="minorEastAsia"/>
          <w:lang w:val="en-US"/>
        </w:rPr>
        <w:t>ere</w:t>
      </w:r>
      <w:r w:rsidR="00375F6D">
        <w:rPr>
          <w:rFonts w:eastAsiaTheme="minorEastAsia"/>
          <w:lang w:val="en-US"/>
        </w:rPr>
        <w:t xml:space="preserve"> also evaluated based on number of quadrats containing no colonies </w:t>
      </w:r>
      <w:r w:rsidR="00AA7F39">
        <w:rPr>
          <w:rFonts w:eastAsiaTheme="minorEastAsia"/>
          <w:lang w:val="en-US"/>
        </w:rPr>
        <w:t>in the control flasks</w:t>
      </w:r>
      <w:r w:rsidR="00D83908">
        <w:rPr>
          <w:rFonts w:eastAsiaTheme="minorEastAsia"/>
          <w:lang w:val="en-US"/>
        </w:rPr>
        <w:t xml:space="preserve"> (zero inflation)</w:t>
      </w:r>
      <w:r w:rsidR="00AE50B0">
        <w:rPr>
          <w:rFonts w:eastAsiaTheme="minorEastAsia"/>
          <w:lang w:val="en-US"/>
        </w:rPr>
        <w:t xml:space="preserve">, as well as variance between </w:t>
      </w:r>
      <w:r w:rsidR="00AD0001">
        <w:rPr>
          <w:rFonts w:eastAsiaTheme="minorEastAsia"/>
          <w:lang w:val="en-US"/>
        </w:rPr>
        <w:t xml:space="preserve">quadrat </w:t>
      </w:r>
      <w:r w:rsidR="00AE50B0">
        <w:rPr>
          <w:rFonts w:eastAsiaTheme="minorEastAsia"/>
          <w:lang w:val="en-US"/>
        </w:rPr>
        <w:t>dose</w:t>
      </w:r>
      <w:r w:rsidR="00AD0001">
        <w:rPr>
          <w:rFonts w:eastAsiaTheme="minorEastAsia"/>
          <w:lang w:val="en-US"/>
        </w:rPr>
        <w:t>s</w:t>
      </w:r>
      <w:r w:rsidR="003127E4">
        <w:rPr>
          <w:rFonts w:eastAsiaTheme="minorEastAsia"/>
          <w:lang w:val="en-US"/>
        </w:rPr>
        <w:t>.</w:t>
      </w:r>
      <w:r w:rsidR="00E81FFB">
        <w:rPr>
          <w:rFonts w:eastAsiaTheme="minorEastAsia"/>
          <w:lang w:val="en-US"/>
        </w:rPr>
        <w:t xml:space="preserve"> </w:t>
      </w:r>
      <w:r w:rsidR="00E81FFB">
        <w:rPr>
          <w:rFonts w:eastAsiaTheme="minorEastAsia"/>
          <w:lang w:val="en-US"/>
        </w:rPr>
        <w:fldChar w:fldCharType="begin"/>
      </w:r>
      <w:r w:rsidR="00E81FFB">
        <w:rPr>
          <w:rFonts w:eastAsiaTheme="minorEastAsia"/>
          <w:lang w:val="en-US"/>
        </w:rPr>
        <w:instrText xml:space="preserve"> REF _Ref106038659 \h </w:instrText>
      </w:r>
      <w:r w:rsidR="005101EC">
        <w:rPr>
          <w:rFonts w:eastAsiaTheme="minorEastAsia"/>
          <w:lang w:val="en-US"/>
        </w:rPr>
        <w:instrText xml:space="preserve"> \* MERGEFORMAT </w:instrText>
      </w:r>
      <w:r w:rsidR="00E81FFB">
        <w:rPr>
          <w:rFonts w:eastAsiaTheme="minorEastAsia"/>
          <w:lang w:val="en-US"/>
        </w:rPr>
      </w:r>
      <w:r w:rsidR="00E81FFB">
        <w:rPr>
          <w:rFonts w:eastAsiaTheme="minorEastAsia"/>
          <w:lang w:val="en-US"/>
        </w:rPr>
        <w:fldChar w:fldCharType="separate"/>
      </w:r>
      <w:r w:rsidR="00E81FFB" w:rsidRPr="00C939D7">
        <w:rPr>
          <w:lang w:val="en-US"/>
        </w:rPr>
        <w:t xml:space="preserve">Figure </w:t>
      </w:r>
      <w:r w:rsidR="00E81FFB">
        <w:rPr>
          <w:noProof/>
          <w:lang w:val="en-US"/>
        </w:rPr>
        <w:t>3</w:t>
      </w:r>
      <w:r w:rsidR="00E81FFB">
        <w:rPr>
          <w:lang w:val="en-US"/>
        </w:rPr>
        <w:noBreakHyphen/>
      </w:r>
      <w:r w:rsidR="00E81FFB">
        <w:rPr>
          <w:noProof/>
          <w:lang w:val="en-US"/>
        </w:rPr>
        <w:t>21</w:t>
      </w:r>
      <w:r w:rsidR="00E81FFB">
        <w:rPr>
          <w:rFonts w:eastAsiaTheme="minorEastAsia"/>
          <w:lang w:val="en-US"/>
        </w:rPr>
        <w:fldChar w:fldCharType="end"/>
      </w:r>
      <w:r w:rsidR="00E81FFB">
        <w:rPr>
          <w:rFonts w:eastAsiaTheme="minorEastAsia"/>
          <w:lang w:val="en-US"/>
        </w:rPr>
        <w:t xml:space="preserve"> shows </w:t>
      </w:r>
      <w:r w:rsidR="00866D0A">
        <w:rPr>
          <w:rFonts w:eastAsiaTheme="minorEastAsia"/>
          <w:lang w:val="en-US"/>
        </w:rPr>
        <w:t xml:space="preserve">how all quadrat sizes </w:t>
      </w:r>
      <w:r w:rsidR="00BC7A24">
        <w:rPr>
          <w:rFonts w:eastAsiaTheme="minorEastAsia"/>
          <w:lang w:val="en-US"/>
        </w:rPr>
        <w:t xml:space="preserve">impacted these quality criteria </w:t>
      </w:r>
      <w:r w:rsidR="00F721C3">
        <w:rPr>
          <w:rFonts w:eastAsiaTheme="minorEastAsia"/>
          <w:lang w:val="en-US"/>
        </w:rPr>
        <w:t>for nominally</w:t>
      </w:r>
      <w:r w:rsidR="007F5BFA">
        <w:rPr>
          <w:rFonts w:eastAsiaTheme="minorEastAsia"/>
          <w:lang w:val="en-US"/>
        </w:rPr>
        <w:t xml:space="preserve"> 5 </w:t>
      </w:r>
      <w:proofErr w:type="spellStart"/>
      <w:r w:rsidR="007F5BFA">
        <w:rPr>
          <w:rFonts w:eastAsiaTheme="minorEastAsia"/>
          <w:lang w:val="en-US"/>
        </w:rPr>
        <w:t>Gy</w:t>
      </w:r>
      <w:proofErr w:type="spellEnd"/>
      <w:r w:rsidR="007F5BFA">
        <w:rPr>
          <w:rFonts w:eastAsiaTheme="minorEastAsia"/>
          <w:lang w:val="en-US"/>
        </w:rPr>
        <w:t xml:space="preserve"> irradiated cells. </w:t>
      </w:r>
      <w:r w:rsidR="008B5712">
        <w:rPr>
          <w:rFonts w:eastAsiaTheme="minorEastAsia"/>
          <w:lang w:val="en-US"/>
        </w:rPr>
        <w:t>Based on these results 1 x 1 mm</w:t>
      </w:r>
      <w:r w:rsidR="008B5712">
        <w:rPr>
          <w:rFonts w:eastAsiaTheme="minorEastAsia"/>
          <w:vertAlign w:val="superscript"/>
          <w:lang w:val="en-US"/>
        </w:rPr>
        <w:t xml:space="preserve">2 </w:t>
      </w:r>
      <w:r w:rsidR="008B5712">
        <w:rPr>
          <w:rFonts w:eastAsiaTheme="minorEastAsia"/>
          <w:lang w:val="en-US"/>
        </w:rPr>
        <w:t>quadrats were chosen.</w:t>
      </w:r>
    </w:p>
    <w:p w14:paraId="7AF7A4EF" w14:textId="7A311816" w:rsidR="005A5EFB" w:rsidRDefault="00D83908" w:rsidP="00C02E9E">
      <w:pPr>
        <w:spacing w:line="360" w:lineRule="auto"/>
        <w:rPr>
          <w:rFonts w:eastAsiaTheme="minorEastAsia"/>
          <w:lang w:val="en-US"/>
        </w:rPr>
      </w:pPr>
      <w:r>
        <w:rPr>
          <w:noProof/>
        </w:rPr>
        <w:lastRenderedPageBreak/>
        <w:drawing>
          <wp:anchor distT="0" distB="0" distL="114300" distR="114300" simplePos="0" relativeHeight="251674761" behindDoc="1" locked="0" layoutInCell="1" allowOverlap="1" wp14:anchorId="02684AD7" wp14:editId="2BF36617">
            <wp:simplePos x="0" y="0"/>
            <wp:positionH relativeFrom="margin">
              <wp:posOffset>-209550</wp:posOffset>
            </wp:positionH>
            <wp:positionV relativeFrom="paragraph">
              <wp:posOffset>190500</wp:posOffset>
            </wp:positionV>
            <wp:extent cx="4035425" cy="3195320"/>
            <wp:effectExtent l="0" t="0" r="3175" b="5080"/>
            <wp:wrapTight wrapText="bothSides">
              <wp:wrapPolygon edited="0">
                <wp:start x="0" y="0"/>
                <wp:lineTo x="0" y="21506"/>
                <wp:lineTo x="21515" y="21506"/>
                <wp:lineTo x="21515" y="0"/>
                <wp:lineTo x="0" y="0"/>
              </wp:wrapPolygon>
            </wp:wrapTight>
            <wp:docPr id="201" name="Picture 2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histogram&#10;&#10;Description automatically generated"/>
                    <pic:cNvPicPr/>
                  </pic:nvPicPr>
                  <pic:blipFill rotWithShape="1">
                    <a:blip r:embed="rId85" cstate="print">
                      <a:extLst>
                        <a:ext uri="{28A0092B-C50C-407E-A947-70E740481C1C}">
                          <a14:useLocalDpi xmlns:a14="http://schemas.microsoft.com/office/drawing/2010/main" val="0"/>
                        </a:ext>
                      </a:extLst>
                    </a:blip>
                    <a:srcRect t="10906"/>
                    <a:stretch/>
                  </pic:blipFill>
                  <pic:spPr bwMode="auto">
                    <a:xfrm>
                      <a:off x="0" y="0"/>
                      <a:ext cx="4035425" cy="3195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0E9264" w14:textId="5CCA0583" w:rsidR="005A5EFB" w:rsidRDefault="005A5EFB" w:rsidP="00C02E9E">
      <w:pPr>
        <w:spacing w:line="360" w:lineRule="auto"/>
        <w:rPr>
          <w:rFonts w:eastAsiaTheme="minorEastAsia"/>
          <w:lang w:val="en-US"/>
        </w:rPr>
      </w:pPr>
    </w:p>
    <w:p w14:paraId="12EED8B9" w14:textId="45C67A29" w:rsidR="005A5EFB" w:rsidRPr="00BA13F9" w:rsidRDefault="00F52BB0" w:rsidP="00F52BB0">
      <w:pPr>
        <w:pStyle w:val="Caption"/>
        <w:rPr>
          <w:rFonts w:eastAsiaTheme="minorEastAsia"/>
          <w:lang w:val="en-US"/>
        </w:rPr>
      </w:pPr>
      <w:bookmarkStart w:id="231" w:name="_Ref107262777"/>
      <w:r w:rsidRPr="00BF187E">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20</w:t>
      </w:r>
      <w:r w:rsidR="00543048">
        <w:rPr>
          <w:lang w:val="en-US"/>
        </w:rPr>
        <w:fldChar w:fldCharType="end"/>
      </w:r>
      <w:bookmarkEnd w:id="231"/>
      <w:r w:rsidRPr="00BF187E">
        <w:rPr>
          <w:lang w:val="en-US"/>
        </w:rPr>
        <w:t xml:space="preserve">. Combined </w:t>
      </w:r>
      <w:r w:rsidR="00BF187E" w:rsidRPr="00BF187E">
        <w:rPr>
          <w:lang w:val="en-US"/>
        </w:rPr>
        <w:t>caption for th</w:t>
      </w:r>
      <w:r w:rsidR="00BF187E">
        <w:rPr>
          <w:lang w:val="en-US"/>
        </w:rPr>
        <w:t xml:space="preserve">e three histograms. The histograms were generated by separation of striped GRID irradiated </w:t>
      </w:r>
      <w:r w:rsidR="00F61217">
        <w:rPr>
          <w:lang w:val="en-US"/>
        </w:rPr>
        <w:t>survival data separated into peak</w:t>
      </w:r>
      <w:r w:rsidR="00E14533">
        <w:rPr>
          <w:lang w:val="en-US"/>
        </w:rPr>
        <w:t xml:space="preserve"> (left)</w:t>
      </w:r>
      <w:r w:rsidR="00F61217">
        <w:rPr>
          <w:lang w:val="en-US"/>
        </w:rPr>
        <w:t xml:space="preserve"> or valley</w:t>
      </w:r>
      <w:r w:rsidR="00E14533">
        <w:rPr>
          <w:lang w:val="en-US"/>
        </w:rPr>
        <w:t xml:space="preserve"> (right)</w:t>
      </w:r>
      <w:r w:rsidR="00F61217">
        <w:rPr>
          <w:lang w:val="en-US"/>
        </w:rPr>
        <w:t xml:space="preserve"> category based on their received dose. The observed values are the number of counted colonies within</w:t>
      </w:r>
      <w:r w:rsidR="00BA13F9">
        <w:rPr>
          <w:lang w:val="en-US"/>
        </w:rPr>
        <w:t xml:space="preserve"> the colony maps divided into 1 x 1 mm</w:t>
      </w:r>
      <w:r w:rsidR="00BA13F9">
        <w:rPr>
          <w:vertAlign w:val="superscript"/>
          <w:lang w:val="en-US"/>
        </w:rPr>
        <w:t>2</w:t>
      </w:r>
      <w:r w:rsidR="00BA13F9">
        <w:rPr>
          <w:lang w:val="en-US"/>
        </w:rPr>
        <w:t xml:space="preserve"> quadrats. The </w:t>
      </w:r>
      <w:r w:rsidR="00CB548A">
        <w:rPr>
          <w:lang w:val="en-US"/>
        </w:rPr>
        <w:t>upper</w:t>
      </w:r>
      <w:r w:rsidR="00BA13F9">
        <w:rPr>
          <w:lang w:val="en-US"/>
        </w:rPr>
        <w:t xml:space="preserve"> two plots represent survival</w:t>
      </w:r>
      <w:r w:rsidR="00CB548A">
        <w:rPr>
          <w:lang w:val="en-US"/>
        </w:rPr>
        <w:t xml:space="preserve"> data from 2 and 5 </w:t>
      </w:r>
      <w:proofErr w:type="spellStart"/>
      <w:r w:rsidR="00CB548A">
        <w:rPr>
          <w:lang w:val="en-US"/>
        </w:rPr>
        <w:t>Gy</w:t>
      </w:r>
      <w:proofErr w:type="spellEnd"/>
      <w:r w:rsidR="00CB548A">
        <w:rPr>
          <w:lang w:val="en-US"/>
        </w:rPr>
        <w:t xml:space="preserve"> irradiated cells, while the lower plot represents 10 </w:t>
      </w:r>
      <w:proofErr w:type="spellStart"/>
      <w:r w:rsidR="00CB548A">
        <w:rPr>
          <w:lang w:val="en-US"/>
        </w:rPr>
        <w:t>Gy</w:t>
      </w:r>
      <w:proofErr w:type="spellEnd"/>
      <w:r w:rsidR="00CB548A">
        <w:rPr>
          <w:lang w:val="en-US"/>
        </w:rPr>
        <w:t xml:space="preserve"> irradiated </w:t>
      </w:r>
      <w:r w:rsidR="00845F20">
        <w:rPr>
          <w:lang w:val="en-US"/>
        </w:rPr>
        <w:t xml:space="preserve">cells. A theoretical distribution was generated from the mean of the observed data. </w:t>
      </w:r>
    </w:p>
    <w:p w14:paraId="5DAC9DF5" w14:textId="77777777" w:rsidR="005A5EFB" w:rsidRDefault="005A5EFB" w:rsidP="00C02E9E">
      <w:pPr>
        <w:spacing w:line="360" w:lineRule="auto"/>
        <w:rPr>
          <w:lang w:val="en-US"/>
        </w:rPr>
      </w:pPr>
    </w:p>
    <w:p w14:paraId="6E5D4D42" w14:textId="77777777" w:rsidR="00D83908" w:rsidRPr="00C02E9E" w:rsidRDefault="00D83908" w:rsidP="00C02E9E">
      <w:pPr>
        <w:spacing w:line="360" w:lineRule="auto"/>
        <w:rPr>
          <w:lang w:val="en-US"/>
        </w:rPr>
      </w:pPr>
    </w:p>
    <w:p w14:paraId="03ECE537" w14:textId="4090E525" w:rsidR="00CF695D" w:rsidRPr="00CF695D" w:rsidRDefault="00CF695D" w:rsidP="00CF695D">
      <w:pPr>
        <w:pStyle w:val="Caption"/>
        <w:keepNext/>
        <w:rPr>
          <w:lang w:val="en-US"/>
        </w:rPr>
      </w:pPr>
      <w:r w:rsidRPr="00CF695D">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3</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5</w:t>
      </w:r>
      <w:r w:rsidR="00526C25">
        <w:rPr>
          <w:lang w:val="en-US"/>
        </w:rPr>
        <w:fldChar w:fldCharType="end"/>
      </w:r>
      <w:r w:rsidRPr="00CF695D">
        <w:rPr>
          <w:lang w:val="en-US"/>
        </w:rPr>
        <w:t xml:space="preserve">. </w:t>
      </w:r>
      <w:r>
        <w:rPr>
          <w:lang w:val="en-US"/>
        </w:rPr>
        <w:t xml:space="preserve">Relative percentage difference between mean and variance of survival data in either peak (above 70% max) or valley (below 115% min) dose category for all quadrat sizes and nominal doses. P-values were found by performing a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Pr>
          <w:rFonts w:eastAsiaTheme="minorEastAsia"/>
          <w:lang w:val="en-US"/>
        </w:rPr>
        <w:t>-test between</w:t>
      </w:r>
      <w:r>
        <w:rPr>
          <w:lang w:val="en-US"/>
        </w:rPr>
        <w:t xml:space="preserve"> observed and expected occurrences of counted colonies within an X </w:t>
      </w:r>
      <w:proofErr w:type="spellStart"/>
      <w:r>
        <w:rPr>
          <w:lang w:val="en-US"/>
        </w:rPr>
        <w:t>x</w:t>
      </w:r>
      <w:proofErr w:type="spellEnd"/>
      <w:r>
        <w:rPr>
          <w:lang w:val="en-US"/>
        </w:rPr>
        <w:t xml:space="preserve"> </w:t>
      </w:r>
      <w:proofErr w:type="spellStart"/>
      <w:r>
        <w:rPr>
          <w:lang w:val="en-US"/>
        </w:rPr>
        <w:t>X</w:t>
      </w:r>
      <w:proofErr w:type="spellEnd"/>
      <w:r>
        <w:rPr>
          <w:lang w:val="en-US"/>
        </w:rPr>
        <w:t xml:space="preserve"> mm</w:t>
      </w:r>
      <w:r>
        <w:rPr>
          <w:vertAlign w:val="superscript"/>
          <w:lang w:val="en-US"/>
        </w:rPr>
        <w:t>2</w:t>
      </w:r>
      <w:r>
        <w:rPr>
          <w:lang w:val="en-US"/>
        </w:rPr>
        <w:t xml:space="preserve"> quadrat, with null hypothesis being that there was no significant difference between the theoretical Poisson distribution and observed </w:t>
      </w:r>
      <w:r w:rsidR="00DF43EE">
        <w:rPr>
          <w:lang w:val="en-US"/>
        </w:rPr>
        <w:t>distribution</w:t>
      </w:r>
      <w:r>
        <w:rPr>
          <w:lang w:val="en-US"/>
        </w:rPr>
        <w:t>.</w:t>
      </w:r>
    </w:p>
    <w:tbl>
      <w:tblPr>
        <w:tblStyle w:val="TableGrid"/>
        <w:tblW w:w="11220" w:type="dxa"/>
        <w:tblInd w:w="-1065" w:type="dxa"/>
        <w:tblLayout w:type="fixed"/>
        <w:tblLook w:val="04A0" w:firstRow="1" w:lastRow="0" w:firstColumn="1" w:lastColumn="0" w:noHBand="0" w:noVBand="1"/>
      </w:tblPr>
      <w:tblGrid>
        <w:gridCol w:w="1178"/>
        <w:gridCol w:w="779"/>
        <w:gridCol w:w="861"/>
        <w:gridCol w:w="692"/>
        <w:gridCol w:w="954"/>
        <w:gridCol w:w="692"/>
        <w:gridCol w:w="953"/>
        <w:gridCol w:w="692"/>
        <w:gridCol w:w="1041"/>
        <w:gridCol w:w="779"/>
        <w:gridCol w:w="953"/>
        <w:gridCol w:w="692"/>
        <w:gridCol w:w="954"/>
      </w:tblGrid>
      <w:tr w:rsidR="00CF695D" w14:paraId="1B37F608" w14:textId="77777777" w:rsidTr="008573DA">
        <w:trPr>
          <w:trHeight w:val="371"/>
        </w:trPr>
        <w:tc>
          <w:tcPr>
            <w:tcW w:w="1178" w:type="dxa"/>
            <w:tcBorders>
              <w:top w:val="nil"/>
              <w:left w:val="nil"/>
              <w:bottom w:val="single" w:sz="12" w:space="0" w:color="auto"/>
              <w:right w:val="single" w:sz="12" w:space="0" w:color="auto"/>
            </w:tcBorders>
          </w:tcPr>
          <w:p w14:paraId="58EAF761" w14:textId="77777777" w:rsidR="00CF695D" w:rsidRPr="002119C7" w:rsidRDefault="00CF695D" w:rsidP="00CF695D">
            <w:pPr>
              <w:spacing w:after="160" w:line="360" w:lineRule="auto"/>
              <w:rPr>
                <w:lang w:val="en-US"/>
              </w:rPr>
            </w:pPr>
          </w:p>
        </w:tc>
        <w:tc>
          <w:tcPr>
            <w:tcW w:w="3286" w:type="dxa"/>
            <w:gridSpan w:val="4"/>
            <w:tcBorders>
              <w:top w:val="nil"/>
              <w:left w:val="single" w:sz="12" w:space="0" w:color="auto"/>
              <w:bottom w:val="nil"/>
              <w:right w:val="nil"/>
            </w:tcBorders>
          </w:tcPr>
          <w:p w14:paraId="492119A8" w14:textId="77777777" w:rsidR="00CF695D" w:rsidRDefault="00CF695D" w:rsidP="00CF695D">
            <w:pPr>
              <w:spacing w:after="160" w:line="360" w:lineRule="auto"/>
              <w:jc w:val="center"/>
            </w:pPr>
            <w:r>
              <w:t>2 Gy</w:t>
            </w:r>
          </w:p>
        </w:tc>
        <w:tc>
          <w:tcPr>
            <w:tcW w:w="3378" w:type="dxa"/>
            <w:gridSpan w:val="4"/>
            <w:tcBorders>
              <w:top w:val="nil"/>
              <w:left w:val="nil"/>
              <w:bottom w:val="nil"/>
              <w:right w:val="nil"/>
            </w:tcBorders>
          </w:tcPr>
          <w:p w14:paraId="15E21E92" w14:textId="77777777" w:rsidR="00CF695D" w:rsidRDefault="00CF695D" w:rsidP="00CF695D">
            <w:pPr>
              <w:spacing w:after="160" w:line="360" w:lineRule="auto"/>
              <w:jc w:val="center"/>
            </w:pPr>
            <w:r>
              <w:t>5 Gy</w:t>
            </w:r>
          </w:p>
        </w:tc>
        <w:tc>
          <w:tcPr>
            <w:tcW w:w="3378" w:type="dxa"/>
            <w:gridSpan w:val="4"/>
            <w:tcBorders>
              <w:top w:val="nil"/>
              <w:left w:val="nil"/>
              <w:bottom w:val="nil"/>
              <w:right w:val="nil"/>
            </w:tcBorders>
          </w:tcPr>
          <w:p w14:paraId="1EBB8708" w14:textId="77777777" w:rsidR="00CF695D" w:rsidRDefault="00CF695D" w:rsidP="00CF695D">
            <w:pPr>
              <w:spacing w:after="160" w:line="360" w:lineRule="auto"/>
              <w:jc w:val="center"/>
            </w:pPr>
            <w:r>
              <w:t>10 Gy</w:t>
            </w:r>
          </w:p>
        </w:tc>
      </w:tr>
      <w:tr w:rsidR="00CF695D" w14:paraId="7634B305" w14:textId="77777777" w:rsidTr="008573DA">
        <w:trPr>
          <w:trHeight w:val="306"/>
        </w:trPr>
        <w:tc>
          <w:tcPr>
            <w:tcW w:w="1178" w:type="dxa"/>
            <w:tcBorders>
              <w:top w:val="single" w:sz="12" w:space="0" w:color="auto"/>
              <w:left w:val="nil"/>
              <w:bottom w:val="single" w:sz="12" w:space="0" w:color="auto"/>
              <w:right w:val="single" w:sz="12" w:space="0" w:color="auto"/>
            </w:tcBorders>
          </w:tcPr>
          <w:p w14:paraId="4CE64641" w14:textId="77777777" w:rsidR="00CF695D" w:rsidRDefault="00CF695D" w:rsidP="00CF695D">
            <w:pPr>
              <w:spacing w:after="160" w:line="360" w:lineRule="auto"/>
            </w:pPr>
          </w:p>
        </w:tc>
        <w:tc>
          <w:tcPr>
            <w:tcW w:w="1640" w:type="dxa"/>
            <w:gridSpan w:val="2"/>
            <w:tcBorders>
              <w:top w:val="single" w:sz="12" w:space="0" w:color="auto"/>
              <w:left w:val="single" w:sz="12" w:space="0" w:color="auto"/>
              <w:bottom w:val="nil"/>
              <w:right w:val="nil"/>
            </w:tcBorders>
          </w:tcPr>
          <w:p w14:paraId="3922120A" w14:textId="77777777" w:rsidR="00CF695D" w:rsidRDefault="00CF695D" w:rsidP="00CF695D">
            <w:pPr>
              <w:spacing w:after="160" w:line="360" w:lineRule="auto"/>
              <w:jc w:val="center"/>
            </w:pPr>
            <w:r>
              <w:t>Peak</w:t>
            </w:r>
          </w:p>
        </w:tc>
        <w:tc>
          <w:tcPr>
            <w:tcW w:w="1646" w:type="dxa"/>
            <w:gridSpan w:val="2"/>
            <w:tcBorders>
              <w:top w:val="single" w:sz="12" w:space="0" w:color="auto"/>
              <w:left w:val="nil"/>
              <w:bottom w:val="nil"/>
              <w:right w:val="nil"/>
            </w:tcBorders>
          </w:tcPr>
          <w:p w14:paraId="6B1AEF15" w14:textId="77777777" w:rsidR="00CF695D" w:rsidRDefault="00CF695D" w:rsidP="00CF695D">
            <w:pPr>
              <w:spacing w:after="160" w:line="360" w:lineRule="auto"/>
              <w:jc w:val="center"/>
            </w:pPr>
            <w:r>
              <w:t>Valley</w:t>
            </w:r>
          </w:p>
        </w:tc>
        <w:tc>
          <w:tcPr>
            <w:tcW w:w="1645" w:type="dxa"/>
            <w:gridSpan w:val="2"/>
            <w:tcBorders>
              <w:top w:val="single" w:sz="12" w:space="0" w:color="auto"/>
              <w:left w:val="nil"/>
              <w:bottom w:val="single" w:sz="12" w:space="0" w:color="auto"/>
              <w:right w:val="nil"/>
            </w:tcBorders>
          </w:tcPr>
          <w:p w14:paraId="0352F696" w14:textId="77777777" w:rsidR="00CF695D" w:rsidRDefault="00CF695D" w:rsidP="00CF695D">
            <w:pPr>
              <w:spacing w:after="160" w:line="360" w:lineRule="auto"/>
              <w:jc w:val="center"/>
            </w:pPr>
            <w:r>
              <w:t>Peak</w:t>
            </w:r>
          </w:p>
        </w:tc>
        <w:tc>
          <w:tcPr>
            <w:tcW w:w="1733" w:type="dxa"/>
            <w:gridSpan w:val="2"/>
            <w:tcBorders>
              <w:top w:val="single" w:sz="12" w:space="0" w:color="auto"/>
              <w:left w:val="nil"/>
              <w:bottom w:val="single" w:sz="12" w:space="0" w:color="auto"/>
              <w:right w:val="nil"/>
            </w:tcBorders>
          </w:tcPr>
          <w:p w14:paraId="20CA9902" w14:textId="77777777" w:rsidR="00CF695D" w:rsidRDefault="00CF695D" w:rsidP="00CF695D">
            <w:pPr>
              <w:spacing w:after="160" w:line="360" w:lineRule="auto"/>
              <w:jc w:val="center"/>
            </w:pPr>
            <w:r>
              <w:t>Valley</w:t>
            </w:r>
          </w:p>
        </w:tc>
        <w:tc>
          <w:tcPr>
            <w:tcW w:w="1732" w:type="dxa"/>
            <w:gridSpan w:val="2"/>
            <w:tcBorders>
              <w:top w:val="single" w:sz="12" w:space="0" w:color="auto"/>
              <w:left w:val="nil"/>
              <w:bottom w:val="nil"/>
              <w:right w:val="nil"/>
            </w:tcBorders>
          </w:tcPr>
          <w:p w14:paraId="175CA445" w14:textId="77777777" w:rsidR="00CF695D" w:rsidRDefault="00CF695D" w:rsidP="00CF695D">
            <w:pPr>
              <w:spacing w:after="160" w:line="360" w:lineRule="auto"/>
              <w:jc w:val="center"/>
            </w:pPr>
            <w:r>
              <w:t>Peak</w:t>
            </w:r>
          </w:p>
        </w:tc>
        <w:tc>
          <w:tcPr>
            <w:tcW w:w="1646" w:type="dxa"/>
            <w:gridSpan w:val="2"/>
            <w:tcBorders>
              <w:top w:val="single" w:sz="12" w:space="0" w:color="auto"/>
              <w:left w:val="nil"/>
              <w:bottom w:val="nil"/>
              <w:right w:val="nil"/>
            </w:tcBorders>
          </w:tcPr>
          <w:p w14:paraId="58169A92" w14:textId="77777777" w:rsidR="00CF695D" w:rsidRDefault="00CF695D" w:rsidP="00CF695D">
            <w:pPr>
              <w:spacing w:after="160" w:line="360" w:lineRule="auto"/>
              <w:jc w:val="center"/>
            </w:pPr>
            <w:r>
              <w:t>Valley</w:t>
            </w:r>
          </w:p>
        </w:tc>
      </w:tr>
      <w:tr w:rsidR="00CF695D" w14:paraId="1AE85756" w14:textId="77777777" w:rsidTr="008573DA">
        <w:trPr>
          <w:trHeight w:val="767"/>
        </w:trPr>
        <w:tc>
          <w:tcPr>
            <w:tcW w:w="1178" w:type="dxa"/>
            <w:tcBorders>
              <w:top w:val="single" w:sz="12" w:space="0" w:color="auto"/>
              <w:right w:val="single" w:sz="12" w:space="0" w:color="auto"/>
            </w:tcBorders>
          </w:tcPr>
          <w:p w14:paraId="5EC4BACE" w14:textId="77777777" w:rsidR="00CF695D" w:rsidRDefault="00CF695D" w:rsidP="00CF695D">
            <w:pPr>
              <w:spacing w:after="160" w:line="360" w:lineRule="auto"/>
            </w:pPr>
            <w:r>
              <w:t>Quadrat sizes</w:t>
            </w:r>
          </w:p>
        </w:tc>
        <w:tc>
          <w:tcPr>
            <w:tcW w:w="779" w:type="dxa"/>
            <w:tcBorders>
              <w:top w:val="single" w:sz="12" w:space="0" w:color="auto"/>
              <w:left w:val="single" w:sz="12" w:space="0" w:color="auto"/>
            </w:tcBorders>
            <w:shd w:val="clear" w:color="auto" w:fill="92D050"/>
          </w:tcPr>
          <w:p w14:paraId="3C3F5192" w14:textId="77777777" w:rsidR="00CF695D" w:rsidRDefault="00CF695D" w:rsidP="00CF695D">
            <w:pPr>
              <w:spacing w:after="160" w:line="360" w:lineRule="auto"/>
            </w:pPr>
            <w:r>
              <w:t>RPD</w:t>
            </w:r>
          </w:p>
        </w:tc>
        <w:tc>
          <w:tcPr>
            <w:tcW w:w="861" w:type="dxa"/>
            <w:tcBorders>
              <w:top w:val="single" w:sz="12" w:space="0" w:color="auto"/>
            </w:tcBorders>
            <w:shd w:val="clear" w:color="auto" w:fill="FFFFFF" w:themeFill="background1"/>
          </w:tcPr>
          <w:p w14:paraId="6429149F" w14:textId="77777777" w:rsidR="00CF695D" w:rsidRDefault="00CF695D" w:rsidP="00CF695D">
            <w:pPr>
              <w:spacing w:after="160" w:line="360" w:lineRule="auto"/>
            </w:pPr>
            <w:r>
              <w:t>p-value</w:t>
            </w:r>
          </w:p>
        </w:tc>
        <w:tc>
          <w:tcPr>
            <w:tcW w:w="692" w:type="dxa"/>
            <w:tcBorders>
              <w:top w:val="single" w:sz="12" w:space="0" w:color="auto"/>
            </w:tcBorders>
            <w:shd w:val="clear" w:color="auto" w:fill="92D050"/>
          </w:tcPr>
          <w:p w14:paraId="1708F5A6" w14:textId="77777777" w:rsidR="00CF695D" w:rsidRDefault="00CF695D" w:rsidP="00CF695D">
            <w:pPr>
              <w:spacing w:after="160" w:line="360" w:lineRule="auto"/>
            </w:pPr>
            <w:r>
              <w:t>RPD</w:t>
            </w:r>
          </w:p>
        </w:tc>
        <w:tc>
          <w:tcPr>
            <w:tcW w:w="954" w:type="dxa"/>
            <w:tcBorders>
              <w:top w:val="single" w:sz="12" w:space="0" w:color="auto"/>
            </w:tcBorders>
          </w:tcPr>
          <w:p w14:paraId="4DC4ABA2" w14:textId="77777777" w:rsidR="00CF695D" w:rsidRDefault="00CF695D" w:rsidP="00CF695D">
            <w:pPr>
              <w:spacing w:after="160" w:line="360" w:lineRule="auto"/>
            </w:pPr>
            <w:r>
              <w:t>p-value</w:t>
            </w:r>
          </w:p>
        </w:tc>
        <w:tc>
          <w:tcPr>
            <w:tcW w:w="692" w:type="dxa"/>
            <w:tcBorders>
              <w:top w:val="single" w:sz="12" w:space="0" w:color="auto"/>
            </w:tcBorders>
            <w:shd w:val="clear" w:color="auto" w:fill="92D050"/>
          </w:tcPr>
          <w:p w14:paraId="0CF946E3" w14:textId="77777777" w:rsidR="00CF695D" w:rsidRDefault="00CF695D" w:rsidP="00CF695D">
            <w:pPr>
              <w:spacing w:after="160" w:line="360" w:lineRule="auto"/>
            </w:pPr>
            <w:r>
              <w:t>RPD</w:t>
            </w:r>
          </w:p>
        </w:tc>
        <w:tc>
          <w:tcPr>
            <w:tcW w:w="953" w:type="dxa"/>
            <w:tcBorders>
              <w:top w:val="single" w:sz="12" w:space="0" w:color="auto"/>
            </w:tcBorders>
          </w:tcPr>
          <w:p w14:paraId="52212E8E" w14:textId="77777777" w:rsidR="00CF695D" w:rsidRDefault="00CF695D" w:rsidP="00CF695D">
            <w:pPr>
              <w:spacing w:after="160" w:line="360" w:lineRule="auto"/>
            </w:pPr>
            <w:r>
              <w:t>p-value</w:t>
            </w:r>
          </w:p>
        </w:tc>
        <w:tc>
          <w:tcPr>
            <w:tcW w:w="692" w:type="dxa"/>
            <w:tcBorders>
              <w:top w:val="single" w:sz="12" w:space="0" w:color="auto"/>
            </w:tcBorders>
            <w:shd w:val="clear" w:color="auto" w:fill="92D050"/>
          </w:tcPr>
          <w:p w14:paraId="5E03F159" w14:textId="77777777" w:rsidR="00CF695D" w:rsidRDefault="00CF695D" w:rsidP="00CF695D">
            <w:pPr>
              <w:spacing w:after="160" w:line="360" w:lineRule="auto"/>
            </w:pPr>
            <w:r>
              <w:t>RPD</w:t>
            </w:r>
          </w:p>
        </w:tc>
        <w:tc>
          <w:tcPr>
            <w:tcW w:w="1040" w:type="dxa"/>
            <w:tcBorders>
              <w:top w:val="single" w:sz="12" w:space="0" w:color="auto"/>
            </w:tcBorders>
          </w:tcPr>
          <w:p w14:paraId="584ED586" w14:textId="77777777" w:rsidR="00CF695D" w:rsidRDefault="00CF695D" w:rsidP="00CF695D">
            <w:pPr>
              <w:spacing w:after="160" w:line="360" w:lineRule="auto"/>
            </w:pPr>
            <w:r>
              <w:t>p-value</w:t>
            </w:r>
          </w:p>
        </w:tc>
        <w:tc>
          <w:tcPr>
            <w:tcW w:w="779" w:type="dxa"/>
            <w:tcBorders>
              <w:top w:val="single" w:sz="12" w:space="0" w:color="auto"/>
            </w:tcBorders>
            <w:shd w:val="clear" w:color="auto" w:fill="92D050"/>
          </w:tcPr>
          <w:p w14:paraId="636248A0" w14:textId="77777777" w:rsidR="00CF695D" w:rsidRDefault="00CF695D" w:rsidP="00CF695D">
            <w:pPr>
              <w:spacing w:after="160" w:line="360" w:lineRule="auto"/>
            </w:pPr>
            <w:r>
              <w:t>RPD</w:t>
            </w:r>
          </w:p>
        </w:tc>
        <w:tc>
          <w:tcPr>
            <w:tcW w:w="953" w:type="dxa"/>
            <w:tcBorders>
              <w:top w:val="single" w:sz="12" w:space="0" w:color="auto"/>
            </w:tcBorders>
          </w:tcPr>
          <w:p w14:paraId="4C88FEE3" w14:textId="77777777" w:rsidR="00CF695D" w:rsidRDefault="00CF695D" w:rsidP="00CF695D">
            <w:pPr>
              <w:spacing w:after="160" w:line="360" w:lineRule="auto"/>
            </w:pPr>
            <w:r>
              <w:t>p-value</w:t>
            </w:r>
          </w:p>
        </w:tc>
        <w:tc>
          <w:tcPr>
            <w:tcW w:w="692" w:type="dxa"/>
            <w:tcBorders>
              <w:top w:val="single" w:sz="12" w:space="0" w:color="auto"/>
            </w:tcBorders>
            <w:shd w:val="clear" w:color="auto" w:fill="92D050"/>
          </w:tcPr>
          <w:p w14:paraId="3EA71F5C" w14:textId="77777777" w:rsidR="00CF695D" w:rsidRDefault="00CF695D" w:rsidP="00CF695D">
            <w:pPr>
              <w:spacing w:after="160" w:line="360" w:lineRule="auto"/>
            </w:pPr>
            <w:r>
              <w:t>RPD</w:t>
            </w:r>
          </w:p>
        </w:tc>
        <w:tc>
          <w:tcPr>
            <w:tcW w:w="954" w:type="dxa"/>
            <w:tcBorders>
              <w:top w:val="single" w:sz="12" w:space="0" w:color="auto"/>
            </w:tcBorders>
          </w:tcPr>
          <w:p w14:paraId="2C6ADE8B" w14:textId="77777777" w:rsidR="00CF695D" w:rsidRDefault="00CF695D" w:rsidP="00CF695D">
            <w:pPr>
              <w:spacing w:after="160" w:line="360" w:lineRule="auto"/>
            </w:pPr>
            <w:r>
              <w:t>p-value</w:t>
            </w:r>
          </w:p>
        </w:tc>
      </w:tr>
      <w:tr w:rsidR="00CF695D" w14:paraId="57901BDC" w14:textId="77777777" w:rsidTr="008573DA">
        <w:trPr>
          <w:trHeight w:val="448"/>
        </w:trPr>
        <w:tc>
          <w:tcPr>
            <w:tcW w:w="1178" w:type="dxa"/>
            <w:tcBorders>
              <w:right w:val="single" w:sz="12" w:space="0" w:color="auto"/>
            </w:tcBorders>
          </w:tcPr>
          <w:p w14:paraId="5E6B33BD" w14:textId="77777777" w:rsidR="00CF695D" w:rsidRDefault="00CF695D" w:rsidP="00CF695D">
            <w:pPr>
              <w:spacing w:after="160" w:line="360" w:lineRule="auto"/>
            </w:pPr>
            <w:r>
              <w:t>0.5</w:t>
            </w:r>
          </w:p>
        </w:tc>
        <w:tc>
          <w:tcPr>
            <w:tcW w:w="779" w:type="dxa"/>
            <w:tcBorders>
              <w:left w:val="single" w:sz="12" w:space="0" w:color="auto"/>
            </w:tcBorders>
            <w:shd w:val="clear" w:color="auto" w:fill="92D050"/>
            <w:vAlign w:val="bottom"/>
          </w:tcPr>
          <w:p w14:paraId="51ACCE06" w14:textId="2B87DEA1" w:rsidR="00CF695D" w:rsidRDefault="00CF695D" w:rsidP="00CF695D">
            <w:pPr>
              <w:spacing w:after="160" w:line="360" w:lineRule="auto"/>
            </w:pPr>
            <w:r>
              <w:rPr>
                <w:rFonts w:ascii="Calibri" w:hAnsi="Calibri" w:cs="Calibri"/>
                <w:color w:val="000000"/>
                <w:sz w:val="22"/>
              </w:rPr>
              <w:t>0.0</w:t>
            </w:r>
            <w:r w:rsidR="0060654D">
              <w:rPr>
                <w:rFonts w:ascii="Calibri" w:hAnsi="Calibri" w:cs="Calibri"/>
                <w:color w:val="000000"/>
                <w:sz w:val="22"/>
              </w:rPr>
              <w:t>6</w:t>
            </w:r>
          </w:p>
        </w:tc>
        <w:tc>
          <w:tcPr>
            <w:tcW w:w="861" w:type="dxa"/>
            <w:shd w:val="clear" w:color="auto" w:fill="FFFFFF" w:themeFill="background1"/>
            <w:vAlign w:val="bottom"/>
          </w:tcPr>
          <w:p w14:paraId="6D689963" w14:textId="668963F8" w:rsidR="00CF695D" w:rsidRDefault="00CF695D" w:rsidP="00CF695D">
            <w:pPr>
              <w:spacing w:after="160" w:line="360" w:lineRule="auto"/>
            </w:pPr>
            <w:r>
              <w:rPr>
                <w:rFonts w:ascii="Calibri" w:hAnsi="Calibri" w:cs="Calibri"/>
                <w:color w:val="000000"/>
                <w:sz w:val="22"/>
              </w:rPr>
              <w:t>0.9</w:t>
            </w:r>
            <w:r w:rsidR="00512070">
              <w:rPr>
                <w:rFonts w:ascii="Calibri" w:hAnsi="Calibri" w:cs="Calibri"/>
                <w:color w:val="000000"/>
                <w:sz w:val="22"/>
              </w:rPr>
              <w:t>9</w:t>
            </w:r>
          </w:p>
        </w:tc>
        <w:tc>
          <w:tcPr>
            <w:tcW w:w="692" w:type="dxa"/>
            <w:shd w:val="clear" w:color="auto" w:fill="92D050"/>
            <w:vAlign w:val="bottom"/>
          </w:tcPr>
          <w:p w14:paraId="60D169AB" w14:textId="6896A717" w:rsidR="00CF695D" w:rsidRDefault="00CF695D" w:rsidP="00CF695D">
            <w:pPr>
              <w:spacing w:after="160" w:line="360" w:lineRule="auto"/>
            </w:pPr>
            <w:r>
              <w:rPr>
                <w:rFonts w:ascii="Calibri" w:hAnsi="Calibri" w:cs="Calibri"/>
                <w:color w:val="000000"/>
                <w:sz w:val="22"/>
              </w:rPr>
              <w:t>0.07</w:t>
            </w:r>
          </w:p>
        </w:tc>
        <w:tc>
          <w:tcPr>
            <w:tcW w:w="954" w:type="dxa"/>
            <w:vAlign w:val="bottom"/>
          </w:tcPr>
          <w:p w14:paraId="5CCFA4F4" w14:textId="2B5BEF06" w:rsidR="00CF695D" w:rsidRDefault="00512070" w:rsidP="00CF695D">
            <w:pPr>
              <w:spacing w:after="160" w:line="360" w:lineRule="auto"/>
            </w:pPr>
            <w:r>
              <w:rPr>
                <w:rFonts w:ascii="Calibri" w:hAnsi="Calibri" w:cs="Calibri"/>
                <w:color w:val="000000"/>
                <w:sz w:val="22"/>
              </w:rPr>
              <w:t>1</w:t>
            </w:r>
          </w:p>
        </w:tc>
        <w:tc>
          <w:tcPr>
            <w:tcW w:w="692" w:type="dxa"/>
            <w:shd w:val="clear" w:color="auto" w:fill="92D050"/>
            <w:vAlign w:val="bottom"/>
          </w:tcPr>
          <w:p w14:paraId="24F80AB2" w14:textId="00ED78CC" w:rsidR="00CF695D" w:rsidRDefault="00CF695D" w:rsidP="00CF695D">
            <w:pPr>
              <w:spacing w:after="160" w:line="360" w:lineRule="auto"/>
            </w:pPr>
            <w:r>
              <w:rPr>
                <w:rFonts w:ascii="Calibri" w:hAnsi="Calibri" w:cs="Calibri"/>
                <w:color w:val="000000"/>
                <w:sz w:val="22"/>
              </w:rPr>
              <w:t>0.03</w:t>
            </w:r>
          </w:p>
        </w:tc>
        <w:tc>
          <w:tcPr>
            <w:tcW w:w="953" w:type="dxa"/>
            <w:vAlign w:val="bottom"/>
          </w:tcPr>
          <w:p w14:paraId="5ABF1146" w14:textId="4B6E24A3" w:rsidR="00CF695D" w:rsidRDefault="00512070" w:rsidP="00CF695D">
            <w:pPr>
              <w:spacing w:after="160" w:line="360" w:lineRule="auto"/>
            </w:pPr>
            <w:r>
              <w:rPr>
                <w:rFonts w:ascii="Calibri" w:hAnsi="Calibri" w:cs="Calibri"/>
                <w:color w:val="000000"/>
                <w:sz w:val="22"/>
              </w:rPr>
              <w:t>1</w:t>
            </w:r>
          </w:p>
        </w:tc>
        <w:tc>
          <w:tcPr>
            <w:tcW w:w="692" w:type="dxa"/>
            <w:shd w:val="clear" w:color="auto" w:fill="92D050"/>
            <w:vAlign w:val="bottom"/>
          </w:tcPr>
          <w:p w14:paraId="6F0696A0" w14:textId="5B806039" w:rsidR="00CF695D" w:rsidRDefault="00CF695D" w:rsidP="00CF695D">
            <w:pPr>
              <w:spacing w:after="160" w:line="360" w:lineRule="auto"/>
            </w:pPr>
            <w:r>
              <w:rPr>
                <w:rFonts w:ascii="Calibri" w:hAnsi="Calibri" w:cs="Calibri"/>
                <w:color w:val="000000"/>
                <w:sz w:val="22"/>
              </w:rPr>
              <w:t>0.08</w:t>
            </w:r>
          </w:p>
        </w:tc>
        <w:tc>
          <w:tcPr>
            <w:tcW w:w="1040" w:type="dxa"/>
            <w:vAlign w:val="bottom"/>
          </w:tcPr>
          <w:p w14:paraId="6ACD5D0D" w14:textId="0813F2E9" w:rsidR="00CF695D" w:rsidRDefault="00CF695D" w:rsidP="00CF695D">
            <w:pPr>
              <w:spacing w:after="160" w:line="360" w:lineRule="auto"/>
            </w:pPr>
            <w:r>
              <w:rPr>
                <w:rFonts w:ascii="Calibri" w:hAnsi="Calibri" w:cs="Calibri"/>
                <w:color w:val="000000"/>
                <w:sz w:val="22"/>
              </w:rPr>
              <w:t>0.9</w:t>
            </w:r>
            <w:r w:rsidR="00800FA9">
              <w:rPr>
                <w:rFonts w:ascii="Calibri" w:hAnsi="Calibri" w:cs="Calibri"/>
                <w:color w:val="000000"/>
                <w:sz w:val="22"/>
              </w:rPr>
              <w:t>8</w:t>
            </w:r>
          </w:p>
        </w:tc>
        <w:tc>
          <w:tcPr>
            <w:tcW w:w="779" w:type="dxa"/>
            <w:shd w:val="clear" w:color="auto" w:fill="92D050"/>
            <w:vAlign w:val="bottom"/>
          </w:tcPr>
          <w:p w14:paraId="6377AF56" w14:textId="2EC671E6" w:rsidR="00CF695D" w:rsidRDefault="00CF695D" w:rsidP="00CF695D">
            <w:pPr>
              <w:spacing w:after="160" w:line="360" w:lineRule="auto"/>
            </w:pPr>
            <w:r>
              <w:rPr>
                <w:rFonts w:ascii="Calibri" w:hAnsi="Calibri" w:cs="Calibri"/>
                <w:color w:val="000000"/>
                <w:sz w:val="22"/>
              </w:rPr>
              <w:t>0.0</w:t>
            </w:r>
            <w:r w:rsidR="00800FA9">
              <w:rPr>
                <w:rFonts w:ascii="Calibri" w:hAnsi="Calibri" w:cs="Calibri"/>
                <w:color w:val="000000"/>
                <w:sz w:val="22"/>
              </w:rPr>
              <w:t>1</w:t>
            </w:r>
          </w:p>
        </w:tc>
        <w:tc>
          <w:tcPr>
            <w:tcW w:w="953" w:type="dxa"/>
            <w:vAlign w:val="bottom"/>
          </w:tcPr>
          <w:p w14:paraId="018E5A93" w14:textId="49D51823" w:rsidR="00CF695D" w:rsidRDefault="00800FA9" w:rsidP="00CF695D">
            <w:pPr>
              <w:spacing w:after="160" w:line="360" w:lineRule="auto"/>
            </w:pPr>
            <w:r>
              <w:rPr>
                <w:rFonts w:ascii="Calibri" w:hAnsi="Calibri" w:cs="Calibri"/>
                <w:color w:val="000000"/>
                <w:sz w:val="22"/>
              </w:rPr>
              <w:t>1</w:t>
            </w:r>
          </w:p>
        </w:tc>
        <w:tc>
          <w:tcPr>
            <w:tcW w:w="692" w:type="dxa"/>
            <w:shd w:val="clear" w:color="auto" w:fill="92D050"/>
            <w:vAlign w:val="bottom"/>
          </w:tcPr>
          <w:p w14:paraId="4D357532" w14:textId="3E03210C" w:rsidR="00CF695D" w:rsidRDefault="00CF695D" w:rsidP="00CF695D">
            <w:pPr>
              <w:spacing w:after="160" w:line="360" w:lineRule="auto"/>
            </w:pPr>
            <w:r>
              <w:rPr>
                <w:rFonts w:ascii="Calibri" w:hAnsi="Calibri" w:cs="Calibri"/>
                <w:color w:val="000000"/>
                <w:sz w:val="22"/>
              </w:rPr>
              <w:t>0.99</w:t>
            </w:r>
          </w:p>
        </w:tc>
        <w:tc>
          <w:tcPr>
            <w:tcW w:w="954" w:type="dxa"/>
            <w:vAlign w:val="bottom"/>
          </w:tcPr>
          <w:p w14:paraId="16DDD70F" w14:textId="539EF9E2" w:rsidR="00CF695D" w:rsidRDefault="00CF695D" w:rsidP="00CF695D">
            <w:pPr>
              <w:spacing w:after="160" w:line="360" w:lineRule="auto"/>
            </w:pPr>
            <w:r>
              <w:rPr>
                <w:rFonts w:ascii="Calibri" w:hAnsi="Calibri" w:cs="Calibri"/>
                <w:color w:val="000000"/>
                <w:sz w:val="22"/>
              </w:rPr>
              <w:t>0.9</w:t>
            </w:r>
            <w:r w:rsidR="00212F5E">
              <w:rPr>
                <w:rFonts w:ascii="Calibri" w:hAnsi="Calibri" w:cs="Calibri"/>
                <w:color w:val="000000"/>
                <w:sz w:val="22"/>
              </w:rPr>
              <w:t>9</w:t>
            </w:r>
          </w:p>
        </w:tc>
      </w:tr>
      <w:tr w:rsidR="00CF695D" w14:paraId="2B35B759" w14:textId="77777777" w:rsidTr="008573DA">
        <w:trPr>
          <w:trHeight w:val="448"/>
        </w:trPr>
        <w:tc>
          <w:tcPr>
            <w:tcW w:w="1178" w:type="dxa"/>
            <w:tcBorders>
              <w:right w:val="single" w:sz="12" w:space="0" w:color="auto"/>
            </w:tcBorders>
          </w:tcPr>
          <w:p w14:paraId="4E89B6B7" w14:textId="77777777" w:rsidR="00CF695D" w:rsidRDefault="00CF695D" w:rsidP="00CF695D">
            <w:pPr>
              <w:spacing w:after="160" w:line="360" w:lineRule="auto"/>
            </w:pPr>
            <w:r>
              <w:t>1</w:t>
            </w:r>
          </w:p>
        </w:tc>
        <w:tc>
          <w:tcPr>
            <w:tcW w:w="779" w:type="dxa"/>
            <w:tcBorders>
              <w:left w:val="single" w:sz="12" w:space="0" w:color="auto"/>
            </w:tcBorders>
            <w:shd w:val="clear" w:color="auto" w:fill="92D050"/>
            <w:vAlign w:val="bottom"/>
          </w:tcPr>
          <w:p w14:paraId="1433649F" w14:textId="167487C1" w:rsidR="00CF695D" w:rsidRDefault="00CF695D" w:rsidP="00CF695D">
            <w:pPr>
              <w:spacing w:after="160" w:line="360" w:lineRule="auto"/>
            </w:pPr>
            <w:r>
              <w:rPr>
                <w:rFonts w:ascii="Calibri" w:hAnsi="Calibri" w:cs="Calibri"/>
                <w:color w:val="000000"/>
                <w:sz w:val="22"/>
              </w:rPr>
              <w:t>0.12</w:t>
            </w:r>
          </w:p>
        </w:tc>
        <w:tc>
          <w:tcPr>
            <w:tcW w:w="861" w:type="dxa"/>
            <w:shd w:val="clear" w:color="auto" w:fill="FFFFFF" w:themeFill="background1"/>
            <w:vAlign w:val="bottom"/>
          </w:tcPr>
          <w:p w14:paraId="12A7EEF2" w14:textId="4A598D83" w:rsidR="00CF695D" w:rsidRDefault="00512070" w:rsidP="00CF695D">
            <w:pPr>
              <w:spacing w:after="160" w:line="360" w:lineRule="auto"/>
            </w:pPr>
            <w:r>
              <w:rPr>
                <w:rFonts w:ascii="Calibri" w:hAnsi="Calibri" w:cs="Calibri"/>
                <w:color w:val="000000"/>
                <w:sz w:val="22"/>
              </w:rPr>
              <w:t>1</w:t>
            </w:r>
          </w:p>
        </w:tc>
        <w:tc>
          <w:tcPr>
            <w:tcW w:w="692" w:type="dxa"/>
            <w:shd w:val="clear" w:color="auto" w:fill="92D050"/>
            <w:vAlign w:val="bottom"/>
          </w:tcPr>
          <w:p w14:paraId="4F8682D2" w14:textId="31AEEDBB" w:rsidR="00CF695D" w:rsidRDefault="00CF695D" w:rsidP="00CF695D">
            <w:pPr>
              <w:spacing w:after="160" w:line="360" w:lineRule="auto"/>
            </w:pPr>
            <w:r>
              <w:rPr>
                <w:rFonts w:ascii="Calibri" w:hAnsi="Calibri" w:cs="Calibri"/>
                <w:color w:val="000000"/>
                <w:sz w:val="22"/>
              </w:rPr>
              <w:t>0.1</w:t>
            </w:r>
            <w:r w:rsidR="00512070">
              <w:rPr>
                <w:rFonts w:ascii="Calibri" w:hAnsi="Calibri" w:cs="Calibri"/>
                <w:color w:val="000000"/>
                <w:sz w:val="22"/>
              </w:rPr>
              <w:t>4</w:t>
            </w:r>
          </w:p>
        </w:tc>
        <w:tc>
          <w:tcPr>
            <w:tcW w:w="954" w:type="dxa"/>
            <w:vAlign w:val="bottom"/>
          </w:tcPr>
          <w:p w14:paraId="76558203" w14:textId="727D76E9" w:rsidR="00CF695D" w:rsidRDefault="00512070" w:rsidP="00CF695D">
            <w:pPr>
              <w:spacing w:after="160" w:line="360" w:lineRule="auto"/>
            </w:pPr>
            <w:r>
              <w:rPr>
                <w:rFonts w:ascii="Calibri" w:hAnsi="Calibri" w:cs="Calibri"/>
                <w:color w:val="000000"/>
                <w:sz w:val="22"/>
              </w:rPr>
              <w:t>1</w:t>
            </w:r>
          </w:p>
        </w:tc>
        <w:tc>
          <w:tcPr>
            <w:tcW w:w="692" w:type="dxa"/>
            <w:shd w:val="clear" w:color="auto" w:fill="92D050"/>
            <w:vAlign w:val="bottom"/>
          </w:tcPr>
          <w:p w14:paraId="4969911E" w14:textId="5C76673B" w:rsidR="00CF695D" w:rsidRDefault="00CF695D" w:rsidP="00CF695D">
            <w:pPr>
              <w:spacing w:after="160" w:line="360" w:lineRule="auto"/>
            </w:pPr>
            <w:r>
              <w:rPr>
                <w:rFonts w:ascii="Calibri" w:hAnsi="Calibri" w:cs="Calibri"/>
                <w:color w:val="000000"/>
                <w:sz w:val="22"/>
              </w:rPr>
              <w:t>0.0</w:t>
            </w:r>
            <w:r w:rsidR="00512070">
              <w:rPr>
                <w:rFonts w:ascii="Calibri" w:hAnsi="Calibri" w:cs="Calibri"/>
                <w:color w:val="000000"/>
                <w:sz w:val="22"/>
              </w:rPr>
              <w:t>5</w:t>
            </w:r>
          </w:p>
        </w:tc>
        <w:tc>
          <w:tcPr>
            <w:tcW w:w="953" w:type="dxa"/>
            <w:vAlign w:val="bottom"/>
          </w:tcPr>
          <w:p w14:paraId="71F1189E" w14:textId="6C5B6881" w:rsidR="00CF695D" w:rsidRDefault="00512070" w:rsidP="00CF695D">
            <w:pPr>
              <w:spacing w:after="160" w:line="360" w:lineRule="auto"/>
            </w:pPr>
            <w:r>
              <w:rPr>
                <w:rFonts w:ascii="Calibri" w:hAnsi="Calibri" w:cs="Calibri"/>
                <w:color w:val="000000"/>
                <w:sz w:val="22"/>
              </w:rPr>
              <w:t>1</w:t>
            </w:r>
          </w:p>
        </w:tc>
        <w:tc>
          <w:tcPr>
            <w:tcW w:w="692" w:type="dxa"/>
            <w:shd w:val="clear" w:color="auto" w:fill="92D050"/>
            <w:vAlign w:val="bottom"/>
          </w:tcPr>
          <w:p w14:paraId="494A54BE" w14:textId="7EED90DC" w:rsidR="00CF695D" w:rsidRDefault="00CF695D" w:rsidP="00CF695D">
            <w:pPr>
              <w:spacing w:after="160" w:line="360" w:lineRule="auto"/>
            </w:pPr>
            <w:r>
              <w:rPr>
                <w:rFonts w:ascii="Calibri" w:hAnsi="Calibri" w:cs="Calibri"/>
                <w:color w:val="000000"/>
                <w:sz w:val="22"/>
              </w:rPr>
              <w:t>0.1</w:t>
            </w:r>
            <w:r w:rsidR="00512070">
              <w:rPr>
                <w:rFonts w:ascii="Calibri" w:hAnsi="Calibri" w:cs="Calibri"/>
                <w:color w:val="000000"/>
                <w:sz w:val="22"/>
              </w:rPr>
              <w:t>6</w:t>
            </w:r>
          </w:p>
        </w:tc>
        <w:tc>
          <w:tcPr>
            <w:tcW w:w="1040" w:type="dxa"/>
            <w:vAlign w:val="bottom"/>
          </w:tcPr>
          <w:p w14:paraId="43A1D3DE" w14:textId="22266EB6" w:rsidR="00CF695D" w:rsidRDefault="00512070" w:rsidP="00CF695D">
            <w:pPr>
              <w:spacing w:after="160" w:line="360" w:lineRule="auto"/>
            </w:pPr>
            <w:r>
              <w:rPr>
                <w:rFonts w:ascii="Calibri" w:hAnsi="Calibri" w:cs="Calibri"/>
                <w:color w:val="000000"/>
                <w:sz w:val="22"/>
              </w:rPr>
              <w:t>1</w:t>
            </w:r>
          </w:p>
        </w:tc>
        <w:tc>
          <w:tcPr>
            <w:tcW w:w="779" w:type="dxa"/>
            <w:shd w:val="clear" w:color="auto" w:fill="92D050"/>
            <w:vAlign w:val="bottom"/>
          </w:tcPr>
          <w:p w14:paraId="3249B322" w14:textId="77777777" w:rsidR="00CF695D" w:rsidRDefault="00CF695D" w:rsidP="00CF695D">
            <w:pPr>
              <w:spacing w:after="160" w:line="360" w:lineRule="auto"/>
            </w:pPr>
            <w:r>
              <w:rPr>
                <w:rFonts w:ascii="Calibri" w:hAnsi="Calibri" w:cs="Calibri"/>
                <w:color w:val="000000"/>
                <w:sz w:val="22"/>
              </w:rPr>
              <w:t>0.054</w:t>
            </w:r>
          </w:p>
        </w:tc>
        <w:tc>
          <w:tcPr>
            <w:tcW w:w="953" w:type="dxa"/>
            <w:vAlign w:val="bottom"/>
          </w:tcPr>
          <w:p w14:paraId="5069DDC4" w14:textId="713F6DE6" w:rsidR="00CF695D" w:rsidRDefault="00800FA9" w:rsidP="00CF695D">
            <w:pPr>
              <w:spacing w:after="160" w:line="360" w:lineRule="auto"/>
            </w:pPr>
            <w:r>
              <w:rPr>
                <w:rFonts w:ascii="Calibri" w:hAnsi="Calibri" w:cs="Calibri"/>
                <w:color w:val="000000"/>
                <w:sz w:val="22"/>
              </w:rPr>
              <w:t>1</w:t>
            </w:r>
          </w:p>
        </w:tc>
        <w:tc>
          <w:tcPr>
            <w:tcW w:w="692" w:type="dxa"/>
            <w:shd w:val="clear" w:color="auto" w:fill="92D050"/>
            <w:vAlign w:val="bottom"/>
          </w:tcPr>
          <w:p w14:paraId="086D8DCF" w14:textId="77777777" w:rsidR="00CF695D" w:rsidRDefault="00CF695D" w:rsidP="00CF695D">
            <w:pPr>
              <w:spacing w:after="160" w:line="360" w:lineRule="auto"/>
            </w:pPr>
            <w:r>
              <w:rPr>
                <w:rFonts w:ascii="Calibri" w:hAnsi="Calibri" w:cs="Calibri"/>
                <w:color w:val="000000"/>
                <w:sz w:val="22"/>
              </w:rPr>
              <w:t>0.178</w:t>
            </w:r>
          </w:p>
        </w:tc>
        <w:tc>
          <w:tcPr>
            <w:tcW w:w="954" w:type="dxa"/>
            <w:vAlign w:val="bottom"/>
          </w:tcPr>
          <w:p w14:paraId="6DE5FD5C" w14:textId="711D2ACD" w:rsidR="00CF695D" w:rsidRDefault="00212F5E" w:rsidP="00CF695D">
            <w:pPr>
              <w:spacing w:after="160" w:line="360" w:lineRule="auto"/>
            </w:pPr>
            <w:r>
              <w:rPr>
                <w:rFonts w:ascii="Calibri" w:hAnsi="Calibri" w:cs="Calibri"/>
                <w:color w:val="000000"/>
                <w:sz w:val="22"/>
              </w:rPr>
              <w:t>1</w:t>
            </w:r>
          </w:p>
        </w:tc>
      </w:tr>
      <w:tr w:rsidR="00CF695D" w14:paraId="52583606" w14:textId="77777777" w:rsidTr="008573DA">
        <w:trPr>
          <w:trHeight w:val="460"/>
        </w:trPr>
        <w:tc>
          <w:tcPr>
            <w:tcW w:w="1178" w:type="dxa"/>
            <w:tcBorders>
              <w:right w:val="single" w:sz="12" w:space="0" w:color="auto"/>
            </w:tcBorders>
          </w:tcPr>
          <w:p w14:paraId="46C78DCD" w14:textId="77777777" w:rsidR="00CF695D" w:rsidRDefault="00CF695D" w:rsidP="00CF695D">
            <w:pPr>
              <w:spacing w:after="160" w:line="360" w:lineRule="auto"/>
            </w:pPr>
            <w:r>
              <w:t>2</w:t>
            </w:r>
          </w:p>
        </w:tc>
        <w:tc>
          <w:tcPr>
            <w:tcW w:w="779" w:type="dxa"/>
            <w:tcBorders>
              <w:left w:val="single" w:sz="12" w:space="0" w:color="auto"/>
            </w:tcBorders>
            <w:shd w:val="clear" w:color="auto" w:fill="92D050"/>
            <w:vAlign w:val="bottom"/>
          </w:tcPr>
          <w:p w14:paraId="7097BB59" w14:textId="0F88B29C" w:rsidR="00CF695D" w:rsidRDefault="00CF695D" w:rsidP="00CF695D">
            <w:pPr>
              <w:spacing w:after="160" w:line="360" w:lineRule="auto"/>
            </w:pPr>
            <w:r>
              <w:rPr>
                <w:rFonts w:ascii="Calibri" w:hAnsi="Calibri" w:cs="Calibri"/>
                <w:color w:val="000000"/>
                <w:sz w:val="22"/>
              </w:rPr>
              <w:t>0.12</w:t>
            </w:r>
          </w:p>
        </w:tc>
        <w:tc>
          <w:tcPr>
            <w:tcW w:w="861" w:type="dxa"/>
            <w:shd w:val="clear" w:color="auto" w:fill="FFFFFF" w:themeFill="background1"/>
            <w:vAlign w:val="bottom"/>
          </w:tcPr>
          <w:p w14:paraId="07FB4949" w14:textId="77777777" w:rsidR="00CF695D" w:rsidRDefault="00CF695D" w:rsidP="00CF695D">
            <w:pPr>
              <w:spacing w:after="160" w:line="360" w:lineRule="auto"/>
            </w:pPr>
            <w:r>
              <w:rPr>
                <w:rFonts w:ascii="Calibri" w:hAnsi="Calibri" w:cs="Calibri"/>
                <w:color w:val="000000"/>
                <w:sz w:val="22"/>
              </w:rPr>
              <w:t>1</w:t>
            </w:r>
          </w:p>
        </w:tc>
        <w:tc>
          <w:tcPr>
            <w:tcW w:w="692" w:type="dxa"/>
            <w:shd w:val="clear" w:color="auto" w:fill="92D050"/>
            <w:vAlign w:val="bottom"/>
          </w:tcPr>
          <w:p w14:paraId="4E37240D" w14:textId="1EE2FEB2" w:rsidR="00CF695D" w:rsidRDefault="00CF695D" w:rsidP="00CF695D">
            <w:pPr>
              <w:spacing w:after="160" w:line="360" w:lineRule="auto"/>
            </w:pPr>
            <w:r>
              <w:rPr>
                <w:rFonts w:ascii="Calibri" w:hAnsi="Calibri" w:cs="Calibri"/>
                <w:color w:val="000000"/>
                <w:sz w:val="22"/>
              </w:rPr>
              <w:t>0.14</w:t>
            </w:r>
          </w:p>
        </w:tc>
        <w:tc>
          <w:tcPr>
            <w:tcW w:w="954" w:type="dxa"/>
            <w:vAlign w:val="bottom"/>
          </w:tcPr>
          <w:p w14:paraId="346ED8D8" w14:textId="77777777" w:rsidR="00CF695D" w:rsidRDefault="00CF695D" w:rsidP="00CF695D">
            <w:pPr>
              <w:spacing w:after="160" w:line="360" w:lineRule="auto"/>
            </w:pPr>
            <w:r>
              <w:rPr>
                <w:rFonts w:ascii="Calibri" w:hAnsi="Calibri" w:cs="Calibri"/>
                <w:color w:val="000000"/>
                <w:sz w:val="22"/>
              </w:rPr>
              <w:t>1</w:t>
            </w:r>
          </w:p>
        </w:tc>
        <w:tc>
          <w:tcPr>
            <w:tcW w:w="692" w:type="dxa"/>
            <w:shd w:val="clear" w:color="auto" w:fill="92D050"/>
            <w:vAlign w:val="bottom"/>
          </w:tcPr>
          <w:p w14:paraId="1B81B34F" w14:textId="456321D1" w:rsidR="00CF695D" w:rsidRDefault="00CF695D" w:rsidP="00CF695D">
            <w:pPr>
              <w:spacing w:after="160" w:line="360" w:lineRule="auto"/>
            </w:pPr>
            <w:r>
              <w:rPr>
                <w:rFonts w:ascii="Calibri" w:hAnsi="Calibri" w:cs="Calibri"/>
                <w:color w:val="000000"/>
                <w:sz w:val="22"/>
              </w:rPr>
              <w:t>0.02</w:t>
            </w:r>
          </w:p>
        </w:tc>
        <w:tc>
          <w:tcPr>
            <w:tcW w:w="953" w:type="dxa"/>
            <w:vAlign w:val="bottom"/>
          </w:tcPr>
          <w:p w14:paraId="59C89332" w14:textId="77777777" w:rsidR="00CF695D" w:rsidRDefault="00CF695D" w:rsidP="00CF695D">
            <w:pPr>
              <w:spacing w:after="160" w:line="360" w:lineRule="auto"/>
            </w:pPr>
            <w:r>
              <w:rPr>
                <w:rFonts w:ascii="Calibri" w:hAnsi="Calibri" w:cs="Calibri"/>
                <w:color w:val="000000"/>
                <w:sz w:val="22"/>
              </w:rPr>
              <w:t>1</w:t>
            </w:r>
          </w:p>
        </w:tc>
        <w:tc>
          <w:tcPr>
            <w:tcW w:w="692" w:type="dxa"/>
            <w:shd w:val="clear" w:color="auto" w:fill="92D050"/>
            <w:vAlign w:val="bottom"/>
          </w:tcPr>
          <w:p w14:paraId="7EC3D986" w14:textId="7ADB5396" w:rsidR="00CF695D" w:rsidRDefault="00CF695D" w:rsidP="00CF695D">
            <w:pPr>
              <w:spacing w:after="160" w:line="360" w:lineRule="auto"/>
            </w:pPr>
            <w:r>
              <w:rPr>
                <w:rFonts w:ascii="Calibri" w:hAnsi="Calibri" w:cs="Calibri"/>
                <w:color w:val="000000"/>
                <w:sz w:val="22"/>
              </w:rPr>
              <w:t>0.17</w:t>
            </w:r>
          </w:p>
        </w:tc>
        <w:tc>
          <w:tcPr>
            <w:tcW w:w="1040" w:type="dxa"/>
            <w:vAlign w:val="bottom"/>
          </w:tcPr>
          <w:p w14:paraId="3A7CED41" w14:textId="77777777" w:rsidR="00CF695D" w:rsidRDefault="00CF695D" w:rsidP="00CF695D">
            <w:pPr>
              <w:spacing w:after="160" w:line="360" w:lineRule="auto"/>
            </w:pPr>
            <w:r>
              <w:rPr>
                <w:rFonts w:ascii="Calibri" w:hAnsi="Calibri" w:cs="Calibri"/>
                <w:color w:val="000000"/>
                <w:sz w:val="22"/>
              </w:rPr>
              <w:t>1</w:t>
            </w:r>
          </w:p>
        </w:tc>
        <w:tc>
          <w:tcPr>
            <w:tcW w:w="779" w:type="dxa"/>
            <w:shd w:val="clear" w:color="auto" w:fill="92D050"/>
            <w:vAlign w:val="bottom"/>
          </w:tcPr>
          <w:p w14:paraId="65A6AEF4" w14:textId="0579D97C" w:rsidR="00CF695D" w:rsidRDefault="00CF695D" w:rsidP="00CF695D">
            <w:pPr>
              <w:spacing w:after="160" w:line="360" w:lineRule="auto"/>
            </w:pPr>
            <w:r>
              <w:rPr>
                <w:rFonts w:ascii="Calibri" w:hAnsi="Calibri" w:cs="Calibri"/>
                <w:color w:val="000000"/>
                <w:sz w:val="22"/>
              </w:rPr>
              <w:t>0.1</w:t>
            </w:r>
            <w:r w:rsidR="00800FA9">
              <w:rPr>
                <w:rFonts w:ascii="Calibri" w:hAnsi="Calibri" w:cs="Calibri"/>
                <w:color w:val="000000"/>
                <w:sz w:val="22"/>
              </w:rPr>
              <w:t>5</w:t>
            </w:r>
          </w:p>
        </w:tc>
        <w:tc>
          <w:tcPr>
            <w:tcW w:w="953" w:type="dxa"/>
            <w:vAlign w:val="bottom"/>
          </w:tcPr>
          <w:p w14:paraId="4692A666" w14:textId="77777777" w:rsidR="00CF695D" w:rsidRDefault="00CF695D" w:rsidP="00CF695D">
            <w:pPr>
              <w:spacing w:after="160" w:line="360" w:lineRule="auto"/>
            </w:pPr>
            <m:oMath>
              <m:r>
                <w:rPr>
                  <w:rFonts w:ascii="Cambria Math" w:hAnsi="Cambria Math"/>
                </w:rPr>
                <m:t xml:space="preserve">≈ </m:t>
              </m:r>
            </m:oMath>
            <w:r>
              <w:t>0</w:t>
            </w:r>
          </w:p>
        </w:tc>
        <w:tc>
          <w:tcPr>
            <w:tcW w:w="692" w:type="dxa"/>
            <w:shd w:val="clear" w:color="auto" w:fill="92D050"/>
            <w:vAlign w:val="bottom"/>
          </w:tcPr>
          <w:p w14:paraId="03067625" w14:textId="77777777" w:rsidR="00CF695D" w:rsidRDefault="00CF695D" w:rsidP="00CF695D">
            <w:pPr>
              <w:spacing w:after="160" w:line="360" w:lineRule="auto"/>
            </w:pPr>
            <w:r>
              <w:rPr>
                <w:rFonts w:ascii="Calibri" w:hAnsi="Calibri" w:cs="Calibri"/>
                <w:color w:val="000000"/>
                <w:sz w:val="22"/>
              </w:rPr>
              <w:t>0.185</w:t>
            </w:r>
          </w:p>
        </w:tc>
        <w:tc>
          <w:tcPr>
            <w:tcW w:w="954" w:type="dxa"/>
            <w:vAlign w:val="bottom"/>
          </w:tcPr>
          <w:p w14:paraId="29EF09D0" w14:textId="77777777" w:rsidR="00CF695D" w:rsidRDefault="00CF695D" w:rsidP="00CF695D">
            <w:pPr>
              <w:spacing w:after="160" w:line="360" w:lineRule="auto"/>
            </w:pPr>
            <w:r>
              <w:rPr>
                <w:rFonts w:ascii="Calibri" w:hAnsi="Calibri" w:cs="Calibri"/>
                <w:color w:val="000000"/>
                <w:sz w:val="22"/>
              </w:rPr>
              <w:t>1</w:t>
            </w:r>
          </w:p>
        </w:tc>
      </w:tr>
      <w:tr w:rsidR="00CF695D" w14:paraId="4BFC44A8" w14:textId="77777777" w:rsidTr="008573DA">
        <w:trPr>
          <w:trHeight w:val="448"/>
        </w:trPr>
        <w:tc>
          <w:tcPr>
            <w:tcW w:w="1178" w:type="dxa"/>
            <w:tcBorders>
              <w:right w:val="single" w:sz="12" w:space="0" w:color="auto"/>
            </w:tcBorders>
          </w:tcPr>
          <w:p w14:paraId="1D1D5D46" w14:textId="77777777" w:rsidR="00CF695D" w:rsidRDefault="00CF695D" w:rsidP="00CF695D">
            <w:pPr>
              <w:spacing w:after="160" w:line="360" w:lineRule="auto"/>
            </w:pPr>
            <w:r>
              <w:t>3</w:t>
            </w:r>
          </w:p>
        </w:tc>
        <w:tc>
          <w:tcPr>
            <w:tcW w:w="779" w:type="dxa"/>
            <w:tcBorders>
              <w:left w:val="single" w:sz="12" w:space="0" w:color="auto"/>
            </w:tcBorders>
            <w:shd w:val="clear" w:color="auto" w:fill="92D050"/>
            <w:vAlign w:val="bottom"/>
          </w:tcPr>
          <w:p w14:paraId="0A8FF8C9" w14:textId="0A38C6B1" w:rsidR="00CF695D" w:rsidRDefault="00CF695D" w:rsidP="00CF695D">
            <w:pPr>
              <w:spacing w:after="160" w:line="360" w:lineRule="auto"/>
            </w:pPr>
            <w:r>
              <w:rPr>
                <w:rFonts w:ascii="Calibri" w:hAnsi="Calibri" w:cs="Calibri"/>
                <w:color w:val="000000"/>
                <w:sz w:val="22"/>
              </w:rPr>
              <w:t>0.10</w:t>
            </w:r>
          </w:p>
        </w:tc>
        <w:tc>
          <w:tcPr>
            <w:tcW w:w="861" w:type="dxa"/>
            <w:shd w:val="clear" w:color="auto" w:fill="FFFFFF" w:themeFill="background1"/>
            <w:vAlign w:val="bottom"/>
          </w:tcPr>
          <w:p w14:paraId="5047ECE4" w14:textId="77777777" w:rsidR="00CF695D" w:rsidRDefault="00CF695D" w:rsidP="00CF695D">
            <w:pPr>
              <w:spacing w:after="160" w:line="360" w:lineRule="auto"/>
            </w:pPr>
            <w:r>
              <w:rPr>
                <w:rFonts w:ascii="Calibri" w:hAnsi="Calibri" w:cs="Calibri"/>
                <w:color w:val="000000"/>
                <w:sz w:val="22"/>
              </w:rPr>
              <w:t>1</w:t>
            </w:r>
          </w:p>
        </w:tc>
        <w:tc>
          <w:tcPr>
            <w:tcW w:w="692" w:type="dxa"/>
            <w:shd w:val="clear" w:color="auto" w:fill="92D050"/>
            <w:vAlign w:val="bottom"/>
          </w:tcPr>
          <w:p w14:paraId="7257D7AB" w14:textId="0551AB64" w:rsidR="00CF695D" w:rsidRDefault="00CF695D" w:rsidP="00CF695D">
            <w:pPr>
              <w:spacing w:after="160" w:line="360" w:lineRule="auto"/>
            </w:pPr>
            <w:r>
              <w:rPr>
                <w:rFonts w:ascii="Calibri" w:hAnsi="Calibri" w:cs="Calibri"/>
                <w:color w:val="000000"/>
                <w:sz w:val="22"/>
              </w:rPr>
              <w:t>0.13</w:t>
            </w:r>
          </w:p>
        </w:tc>
        <w:tc>
          <w:tcPr>
            <w:tcW w:w="954" w:type="dxa"/>
            <w:vAlign w:val="bottom"/>
          </w:tcPr>
          <w:p w14:paraId="2EF9AA17" w14:textId="77777777" w:rsidR="00CF695D" w:rsidRDefault="00CF695D" w:rsidP="00CF695D">
            <w:pPr>
              <w:spacing w:after="160" w:line="360" w:lineRule="auto"/>
            </w:pPr>
            <w:r>
              <w:rPr>
                <w:rFonts w:ascii="Calibri" w:hAnsi="Calibri" w:cs="Calibri"/>
                <w:color w:val="000000"/>
                <w:sz w:val="22"/>
              </w:rPr>
              <w:t>1</w:t>
            </w:r>
          </w:p>
        </w:tc>
        <w:tc>
          <w:tcPr>
            <w:tcW w:w="692" w:type="dxa"/>
            <w:shd w:val="clear" w:color="auto" w:fill="92D050"/>
            <w:vAlign w:val="bottom"/>
          </w:tcPr>
          <w:p w14:paraId="3AFF0EA5" w14:textId="28F4A7F9" w:rsidR="00CF695D" w:rsidRDefault="00CF695D" w:rsidP="00CF695D">
            <w:pPr>
              <w:spacing w:after="160" w:line="360" w:lineRule="auto"/>
            </w:pPr>
            <w:r>
              <w:rPr>
                <w:rFonts w:ascii="Calibri" w:hAnsi="Calibri" w:cs="Calibri"/>
                <w:color w:val="000000"/>
                <w:sz w:val="22"/>
              </w:rPr>
              <w:t>0.0</w:t>
            </w:r>
            <w:r w:rsidR="00512070">
              <w:rPr>
                <w:rFonts w:ascii="Calibri" w:hAnsi="Calibri" w:cs="Calibri"/>
                <w:color w:val="000000"/>
                <w:sz w:val="22"/>
              </w:rPr>
              <w:t>1</w:t>
            </w:r>
          </w:p>
        </w:tc>
        <w:tc>
          <w:tcPr>
            <w:tcW w:w="953" w:type="dxa"/>
            <w:vAlign w:val="bottom"/>
          </w:tcPr>
          <w:p w14:paraId="65E1A50F" w14:textId="77777777" w:rsidR="00CF695D" w:rsidRDefault="00CF695D" w:rsidP="00CF695D">
            <w:pPr>
              <w:spacing w:after="160" w:line="360" w:lineRule="auto"/>
            </w:pPr>
            <w:r>
              <w:rPr>
                <w:rFonts w:ascii="Calibri" w:hAnsi="Calibri" w:cs="Calibri"/>
                <w:color w:val="000000"/>
                <w:sz w:val="22"/>
              </w:rPr>
              <w:t>1</w:t>
            </w:r>
          </w:p>
        </w:tc>
        <w:tc>
          <w:tcPr>
            <w:tcW w:w="692" w:type="dxa"/>
            <w:shd w:val="clear" w:color="auto" w:fill="92D050"/>
            <w:vAlign w:val="bottom"/>
          </w:tcPr>
          <w:p w14:paraId="1C86177A" w14:textId="77CD731E" w:rsidR="00CF695D" w:rsidRDefault="00CF695D" w:rsidP="00CF695D">
            <w:pPr>
              <w:spacing w:after="160" w:line="360" w:lineRule="auto"/>
            </w:pPr>
            <w:r>
              <w:rPr>
                <w:rFonts w:ascii="Calibri" w:hAnsi="Calibri" w:cs="Calibri"/>
                <w:color w:val="000000"/>
                <w:sz w:val="22"/>
              </w:rPr>
              <w:t>0.1</w:t>
            </w:r>
            <w:r w:rsidR="00512070">
              <w:rPr>
                <w:rFonts w:ascii="Calibri" w:hAnsi="Calibri" w:cs="Calibri"/>
                <w:color w:val="000000"/>
                <w:sz w:val="22"/>
              </w:rPr>
              <w:t>7</w:t>
            </w:r>
          </w:p>
        </w:tc>
        <w:tc>
          <w:tcPr>
            <w:tcW w:w="1040" w:type="dxa"/>
            <w:vAlign w:val="bottom"/>
          </w:tcPr>
          <w:p w14:paraId="5F3F73CB" w14:textId="77777777" w:rsidR="00CF695D" w:rsidRDefault="00CF695D" w:rsidP="00CF695D">
            <w:pPr>
              <w:spacing w:after="160" w:line="360" w:lineRule="auto"/>
            </w:pPr>
            <w:r>
              <w:rPr>
                <w:rFonts w:ascii="Calibri" w:hAnsi="Calibri" w:cs="Calibri"/>
                <w:color w:val="000000"/>
                <w:sz w:val="22"/>
              </w:rPr>
              <w:t>1</w:t>
            </w:r>
          </w:p>
        </w:tc>
        <w:tc>
          <w:tcPr>
            <w:tcW w:w="779" w:type="dxa"/>
            <w:shd w:val="clear" w:color="auto" w:fill="92D050"/>
            <w:vAlign w:val="bottom"/>
          </w:tcPr>
          <w:p w14:paraId="204A0FBC" w14:textId="104A3399" w:rsidR="00CF695D" w:rsidRDefault="00CF695D" w:rsidP="00CF695D">
            <w:pPr>
              <w:spacing w:after="160" w:line="360" w:lineRule="auto"/>
            </w:pPr>
            <w:r>
              <w:rPr>
                <w:rFonts w:ascii="Calibri" w:hAnsi="Calibri" w:cs="Calibri"/>
                <w:color w:val="000000"/>
                <w:sz w:val="22"/>
              </w:rPr>
              <w:t>0.2</w:t>
            </w:r>
            <w:r w:rsidR="00800FA9">
              <w:rPr>
                <w:rFonts w:ascii="Calibri" w:hAnsi="Calibri" w:cs="Calibri"/>
                <w:color w:val="000000"/>
                <w:sz w:val="22"/>
              </w:rPr>
              <w:t>3</w:t>
            </w:r>
          </w:p>
        </w:tc>
        <w:tc>
          <w:tcPr>
            <w:tcW w:w="953" w:type="dxa"/>
            <w:vAlign w:val="bottom"/>
          </w:tcPr>
          <w:p w14:paraId="544A62BB" w14:textId="77777777" w:rsidR="00CF695D" w:rsidRDefault="00CF695D" w:rsidP="00CF695D">
            <w:pPr>
              <w:spacing w:after="160" w:line="360" w:lineRule="auto"/>
            </w:pPr>
            <m:oMath>
              <m:r>
                <w:rPr>
                  <w:rFonts w:ascii="Cambria Math" w:hAnsi="Cambria Math" w:cs="Calibri"/>
                  <w:color w:val="000000"/>
                  <w:sz w:val="22"/>
                </w:rPr>
                <m:t xml:space="preserve">≈ </m:t>
              </m:r>
            </m:oMath>
            <w:r>
              <w:rPr>
                <w:rFonts w:ascii="Calibri" w:hAnsi="Calibri" w:cs="Calibri"/>
                <w:color w:val="000000"/>
                <w:sz w:val="22"/>
              </w:rPr>
              <w:t>0</w:t>
            </w:r>
          </w:p>
        </w:tc>
        <w:tc>
          <w:tcPr>
            <w:tcW w:w="692" w:type="dxa"/>
            <w:shd w:val="clear" w:color="auto" w:fill="92D050"/>
            <w:vAlign w:val="bottom"/>
          </w:tcPr>
          <w:p w14:paraId="44BA8C0E" w14:textId="77777777" w:rsidR="00CF695D" w:rsidRDefault="00CF695D" w:rsidP="00CF695D">
            <w:pPr>
              <w:spacing w:after="160" w:line="360" w:lineRule="auto"/>
            </w:pPr>
            <w:r>
              <w:rPr>
                <w:rFonts w:ascii="Calibri" w:hAnsi="Calibri" w:cs="Calibri"/>
                <w:color w:val="000000"/>
                <w:sz w:val="22"/>
              </w:rPr>
              <w:t>0.169</w:t>
            </w:r>
          </w:p>
        </w:tc>
        <w:tc>
          <w:tcPr>
            <w:tcW w:w="954" w:type="dxa"/>
            <w:vAlign w:val="bottom"/>
          </w:tcPr>
          <w:p w14:paraId="439BD30C" w14:textId="77777777" w:rsidR="00CF695D" w:rsidRDefault="00CF695D" w:rsidP="00CF695D">
            <w:pPr>
              <w:spacing w:after="160" w:line="360" w:lineRule="auto"/>
            </w:pPr>
            <w:r>
              <w:rPr>
                <w:rFonts w:ascii="Calibri" w:hAnsi="Calibri" w:cs="Calibri"/>
                <w:color w:val="000000"/>
                <w:sz w:val="22"/>
              </w:rPr>
              <w:t>1</w:t>
            </w:r>
          </w:p>
        </w:tc>
      </w:tr>
      <w:tr w:rsidR="00CF695D" w14:paraId="6FAF8094" w14:textId="77777777" w:rsidTr="008573DA">
        <w:trPr>
          <w:trHeight w:val="95"/>
        </w:trPr>
        <w:tc>
          <w:tcPr>
            <w:tcW w:w="1178" w:type="dxa"/>
            <w:tcBorders>
              <w:right w:val="single" w:sz="12" w:space="0" w:color="auto"/>
            </w:tcBorders>
          </w:tcPr>
          <w:p w14:paraId="27E2BDF2" w14:textId="77777777" w:rsidR="00CF695D" w:rsidRDefault="00CF695D" w:rsidP="00CF695D">
            <w:pPr>
              <w:spacing w:after="160" w:line="360" w:lineRule="auto"/>
            </w:pPr>
            <w:r>
              <w:lastRenderedPageBreak/>
              <w:t>4</w:t>
            </w:r>
          </w:p>
        </w:tc>
        <w:tc>
          <w:tcPr>
            <w:tcW w:w="779" w:type="dxa"/>
            <w:tcBorders>
              <w:left w:val="single" w:sz="12" w:space="0" w:color="auto"/>
            </w:tcBorders>
            <w:shd w:val="clear" w:color="auto" w:fill="92D050"/>
            <w:vAlign w:val="bottom"/>
          </w:tcPr>
          <w:p w14:paraId="409DA962" w14:textId="57245975" w:rsidR="00CF695D" w:rsidRDefault="00CF695D" w:rsidP="00CF695D">
            <w:pPr>
              <w:spacing w:after="160" w:line="360" w:lineRule="auto"/>
            </w:pPr>
            <w:r>
              <w:rPr>
                <w:rFonts w:ascii="Calibri" w:hAnsi="Calibri" w:cs="Calibri"/>
                <w:color w:val="000000"/>
                <w:sz w:val="22"/>
              </w:rPr>
              <w:t>0.1</w:t>
            </w:r>
            <w:r w:rsidR="0060654D">
              <w:rPr>
                <w:rFonts w:ascii="Calibri" w:hAnsi="Calibri" w:cs="Calibri"/>
                <w:color w:val="000000"/>
                <w:sz w:val="22"/>
              </w:rPr>
              <w:t>2</w:t>
            </w:r>
          </w:p>
        </w:tc>
        <w:tc>
          <w:tcPr>
            <w:tcW w:w="861" w:type="dxa"/>
            <w:shd w:val="clear" w:color="auto" w:fill="FFFFFF" w:themeFill="background1"/>
            <w:vAlign w:val="bottom"/>
          </w:tcPr>
          <w:p w14:paraId="7B77DE7A" w14:textId="77777777" w:rsidR="00CF695D" w:rsidRDefault="00CF695D" w:rsidP="00CF695D">
            <w:pPr>
              <w:spacing w:after="160" w:line="360" w:lineRule="auto"/>
            </w:pPr>
            <w:r>
              <w:rPr>
                <w:rFonts w:ascii="Calibri" w:hAnsi="Calibri" w:cs="Calibri"/>
                <w:color w:val="000000"/>
                <w:sz w:val="22"/>
              </w:rPr>
              <w:t>1</w:t>
            </w:r>
          </w:p>
        </w:tc>
        <w:tc>
          <w:tcPr>
            <w:tcW w:w="692" w:type="dxa"/>
            <w:shd w:val="clear" w:color="auto" w:fill="92D050"/>
            <w:vAlign w:val="bottom"/>
          </w:tcPr>
          <w:p w14:paraId="409EF245" w14:textId="2928BBB3" w:rsidR="00CF695D" w:rsidRDefault="00CF695D" w:rsidP="00CF695D">
            <w:pPr>
              <w:spacing w:after="160" w:line="360" w:lineRule="auto"/>
            </w:pPr>
            <w:r>
              <w:rPr>
                <w:rFonts w:ascii="Calibri" w:hAnsi="Calibri" w:cs="Calibri"/>
                <w:color w:val="000000"/>
                <w:sz w:val="22"/>
              </w:rPr>
              <w:t>0.14</w:t>
            </w:r>
          </w:p>
        </w:tc>
        <w:tc>
          <w:tcPr>
            <w:tcW w:w="954" w:type="dxa"/>
            <w:vAlign w:val="bottom"/>
          </w:tcPr>
          <w:p w14:paraId="2CC115F6" w14:textId="77777777" w:rsidR="00CF695D" w:rsidRDefault="00CF695D" w:rsidP="00CF695D">
            <w:pPr>
              <w:spacing w:after="160" w:line="360" w:lineRule="auto"/>
            </w:pPr>
            <w:r>
              <w:rPr>
                <w:rFonts w:ascii="Calibri" w:hAnsi="Calibri" w:cs="Calibri"/>
                <w:color w:val="000000"/>
                <w:sz w:val="22"/>
              </w:rPr>
              <w:t>1</w:t>
            </w:r>
          </w:p>
        </w:tc>
        <w:tc>
          <w:tcPr>
            <w:tcW w:w="692" w:type="dxa"/>
            <w:shd w:val="clear" w:color="auto" w:fill="92D050"/>
            <w:vAlign w:val="bottom"/>
          </w:tcPr>
          <w:p w14:paraId="0674507E" w14:textId="05D73684" w:rsidR="00CF695D" w:rsidRDefault="00CF695D" w:rsidP="00CF695D">
            <w:pPr>
              <w:spacing w:after="160" w:line="360" w:lineRule="auto"/>
            </w:pPr>
            <w:r>
              <w:rPr>
                <w:rFonts w:ascii="Calibri" w:hAnsi="Calibri" w:cs="Calibri"/>
                <w:color w:val="000000"/>
                <w:sz w:val="22"/>
              </w:rPr>
              <w:t>0.0</w:t>
            </w:r>
            <w:r w:rsidR="00512070">
              <w:rPr>
                <w:rFonts w:ascii="Calibri" w:hAnsi="Calibri" w:cs="Calibri"/>
                <w:color w:val="000000"/>
                <w:sz w:val="22"/>
              </w:rPr>
              <w:t>3</w:t>
            </w:r>
          </w:p>
        </w:tc>
        <w:tc>
          <w:tcPr>
            <w:tcW w:w="953" w:type="dxa"/>
            <w:vAlign w:val="bottom"/>
          </w:tcPr>
          <w:p w14:paraId="3740A83F" w14:textId="77777777" w:rsidR="00CF695D" w:rsidRDefault="00CF695D" w:rsidP="00CF695D">
            <w:pPr>
              <w:spacing w:after="160" w:line="360" w:lineRule="auto"/>
            </w:pPr>
            <w:r>
              <w:rPr>
                <w:rFonts w:ascii="Calibri" w:hAnsi="Calibri" w:cs="Calibri"/>
                <w:color w:val="000000"/>
                <w:sz w:val="22"/>
              </w:rPr>
              <w:t>1</w:t>
            </w:r>
          </w:p>
        </w:tc>
        <w:tc>
          <w:tcPr>
            <w:tcW w:w="692" w:type="dxa"/>
            <w:shd w:val="clear" w:color="auto" w:fill="92D050"/>
            <w:vAlign w:val="bottom"/>
          </w:tcPr>
          <w:p w14:paraId="468354C0" w14:textId="6481A23E" w:rsidR="00CF695D" w:rsidRDefault="00CF695D" w:rsidP="00CF695D">
            <w:pPr>
              <w:spacing w:after="160" w:line="360" w:lineRule="auto"/>
            </w:pPr>
            <w:r>
              <w:rPr>
                <w:rFonts w:ascii="Calibri" w:hAnsi="Calibri" w:cs="Calibri"/>
                <w:color w:val="000000"/>
                <w:sz w:val="22"/>
              </w:rPr>
              <w:t>0.1</w:t>
            </w:r>
            <w:r w:rsidR="00512070">
              <w:rPr>
                <w:rFonts w:ascii="Calibri" w:hAnsi="Calibri" w:cs="Calibri"/>
                <w:color w:val="000000"/>
                <w:sz w:val="22"/>
              </w:rPr>
              <w:t>4</w:t>
            </w:r>
          </w:p>
        </w:tc>
        <w:tc>
          <w:tcPr>
            <w:tcW w:w="1040" w:type="dxa"/>
            <w:vAlign w:val="bottom"/>
          </w:tcPr>
          <w:p w14:paraId="375717C0" w14:textId="77777777" w:rsidR="00CF695D" w:rsidRDefault="00CF695D" w:rsidP="00CF695D">
            <w:pPr>
              <w:spacing w:after="160" w:line="360" w:lineRule="auto"/>
            </w:pPr>
            <w:r>
              <w:rPr>
                <w:rFonts w:ascii="Calibri" w:hAnsi="Calibri" w:cs="Calibri"/>
                <w:color w:val="000000"/>
                <w:sz w:val="22"/>
              </w:rPr>
              <w:t>1</w:t>
            </w:r>
          </w:p>
        </w:tc>
        <w:tc>
          <w:tcPr>
            <w:tcW w:w="779" w:type="dxa"/>
            <w:shd w:val="clear" w:color="auto" w:fill="92D050"/>
            <w:vAlign w:val="bottom"/>
          </w:tcPr>
          <w:p w14:paraId="2336FDF6" w14:textId="09AA309A" w:rsidR="00CF695D" w:rsidRDefault="00CF695D" w:rsidP="00CF695D">
            <w:pPr>
              <w:spacing w:after="160" w:line="360" w:lineRule="auto"/>
            </w:pPr>
            <w:r>
              <w:rPr>
                <w:rFonts w:ascii="Calibri" w:hAnsi="Calibri" w:cs="Calibri"/>
                <w:color w:val="000000"/>
                <w:sz w:val="22"/>
              </w:rPr>
              <w:t>0.14</w:t>
            </w:r>
          </w:p>
        </w:tc>
        <w:tc>
          <w:tcPr>
            <w:tcW w:w="953" w:type="dxa"/>
            <w:vAlign w:val="bottom"/>
          </w:tcPr>
          <w:p w14:paraId="0FB99EB6" w14:textId="7105B351" w:rsidR="00CF695D" w:rsidRDefault="00800FA9" w:rsidP="00CF695D">
            <w:pPr>
              <w:spacing w:after="160" w:line="360" w:lineRule="auto"/>
            </w:pPr>
            <w:r>
              <w:rPr>
                <w:rFonts w:ascii="Calibri" w:hAnsi="Calibri" w:cs="Calibri"/>
                <w:color w:val="000000"/>
                <w:sz w:val="22"/>
              </w:rPr>
              <w:t>1</w:t>
            </w:r>
          </w:p>
        </w:tc>
        <w:tc>
          <w:tcPr>
            <w:tcW w:w="692" w:type="dxa"/>
            <w:shd w:val="clear" w:color="auto" w:fill="92D050"/>
            <w:vAlign w:val="bottom"/>
          </w:tcPr>
          <w:p w14:paraId="5F0A6583" w14:textId="77777777" w:rsidR="00CF695D" w:rsidRDefault="00CF695D" w:rsidP="00CF695D">
            <w:pPr>
              <w:spacing w:after="160" w:line="360" w:lineRule="auto"/>
            </w:pPr>
            <w:r>
              <w:rPr>
                <w:rFonts w:ascii="Calibri" w:hAnsi="Calibri" w:cs="Calibri"/>
                <w:color w:val="000000"/>
                <w:sz w:val="22"/>
              </w:rPr>
              <w:t>0.076</w:t>
            </w:r>
          </w:p>
        </w:tc>
        <w:tc>
          <w:tcPr>
            <w:tcW w:w="954" w:type="dxa"/>
            <w:vAlign w:val="bottom"/>
          </w:tcPr>
          <w:p w14:paraId="2CE531AD" w14:textId="77777777" w:rsidR="00CF695D" w:rsidRDefault="00CF695D" w:rsidP="00CF695D">
            <w:pPr>
              <w:spacing w:after="160" w:line="360" w:lineRule="auto"/>
            </w:pPr>
            <w:r>
              <w:rPr>
                <w:rFonts w:ascii="Calibri" w:hAnsi="Calibri" w:cs="Calibri"/>
                <w:color w:val="000000"/>
                <w:sz w:val="22"/>
              </w:rPr>
              <w:t>1</w:t>
            </w:r>
          </w:p>
        </w:tc>
      </w:tr>
    </w:tbl>
    <w:p w14:paraId="681F0A20" w14:textId="77777777" w:rsidR="00C801B7" w:rsidRDefault="00C801B7" w:rsidP="004F6088">
      <w:pPr>
        <w:pStyle w:val="Caption"/>
        <w:spacing w:line="360" w:lineRule="auto"/>
        <w:rPr>
          <w:lang w:val="en-US"/>
        </w:rPr>
      </w:pPr>
      <w:bookmarkStart w:id="232" w:name="_Ref104909550"/>
    </w:p>
    <w:p w14:paraId="329DB12F" w14:textId="77777777" w:rsidR="00C801B7" w:rsidRDefault="00C801B7" w:rsidP="004F6088">
      <w:pPr>
        <w:pStyle w:val="Caption"/>
        <w:spacing w:line="360" w:lineRule="auto"/>
        <w:rPr>
          <w:lang w:val="en-US"/>
        </w:rPr>
      </w:pPr>
    </w:p>
    <w:p w14:paraId="1CA7DC3A" w14:textId="77777777" w:rsidR="00C801B7" w:rsidRDefault="00C801B7" w:rsidP="004F6088">
      <w:pPr>
        <w:pStyle w:val="Caption"/>
        <w:spacing w:line="360" w:lineRule="auto"/>
        <w:rPr>
          <w:lang w:val="en-US"/>
        </w:rPr>
      </w:pPr>
    </w:p>
    <w:p w14:paraId="324FA181" w14:textId="1B0A1F14" w:rsidR="00C801B7" w:rsidRDefault="00C801B7" w:rsidP="004F6088">
      <w:pPr>
        <w:pStyle w:val="Caption"/>
        <w:spacing w:line="360" w:lineRule="auto"/>
        <w:rPr>
          <w:lang w:val="en-US"/>
        </w:rPr>
      </w:pPr>
      <w:r>
        <w:rPr>
          <w:noProof/>
          <w:lang w:val="en-US"/>
        </w:rPr>
        <w:drawing>
          <wp:anchor distT="0" distB="0" distL="114300" distR="114300" simplePos="0" relativeHeight="251658299" behindDoc="1" locked="0" layoutInCell="1" allowOverlap="1" wp14:anchorId="178DB8E4" wp14:editId="26A60A1F">
            <wp:simplePos x="0" y="0"/>
            <wp:positionH relativeFrom="margin">
              <wp:align>left</wp:align>
            </wp:positionH>
            <wp:positionV relativeFrom="paragraph">
              <wp:posOffset>284</wp:posOffset>
            </wp:positionV>
            <wp:extent cx="5122545" cy="3226435"/>
            <wp:effectExtent l="0" t="0" r="1905" b="0"/>
            <wp:wrapTight wrapText="bothSides">
              <wp:wrapPolygon edited="0">
                <wp:start x="0" y="0"/>
                <wp:lineTo x="0" y="21426"/>
                <wp:lineTo x="21528" y="21426"/>
                <wp:lineTo x="2152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7244" b="2094"/>
                    <a:stretch/>
                  </pic:blipFill>
                  <pic:spPr bwMode="auto">
                    <a:xfrm>
                      <a:off x="0" y="0"/>
                      <a:ext cx="5122545" cy="3226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47744" w14:textId="77777777" w:rsidR="00C801B7" w:rsidRDefault="00C801B7" w:rsidP="004F6088">
      <w:pPr>
        <w:pStyle w:val="Caption"/>
        <w:spacing w:line="360" w:lineRule="auto"/>
        <w:rPr>
          <w:lang w:val="en-US"/>
        </w:rPr>
      </w:pPr>
      <w:bookmarkStart w:id="233" w:name="_Ref106038659"/>
    </w:p>
    <w:p w14:paraId="6A8FF859" w14:textId="77777777" w:rsidR="00C801B7" w:rsidRDefault="00C801B7" w:rsidP="004F6088">
      <w:pPr>
        <w:pStyle w:val="Caption"/>
        <w:spacing w:line="360" w:lineRule="auto"/>
        <w:rPr>
          <w:lang w:val="en-US"/>
        </w:rPr>
      </w:pPr>
    </w:p>
    <w:p w14:paraId="5496491F" w14:textId="77777777" w:rsidR="00C801B7" w:rsidRDefault="00C801B7" w:rsidP="004F6088">
      <w:pPr>
        <w:pStyle w:val="Caption"/>
        <w:spacing w:line="360" w:lineRule="auto"/>
        <w:rPr>
          <w:lang w:val="en-US"/>
        </w:rPr>
      </w:pPr>
    </w:p>
    <w:p w14:paraId="5D94B1D7" w14:textId="77777777" w:rsidR="00C801B7" w:rsidRDefault="00C801B7" w:rsidP="004F6088">
      <w:pPr>
        <w:pStyle w:val="Caption"/>
        <w:spacing w:line="360" w:lineRule="auto"/>
        <w:rPr>
          <w:lang w:val="en-US"/>
        </w:rPr>
      </w:pPr>
    </w:p>
    <w:p w14:paraId="7DCF5590" w14:textId="77777777" w:rsidR="00C801B7" w:rsidRDefault="00C801B7" w:rsidP="004F6088">
      <w:pPr>
        <w:pStyle w:val="Caption"/>
        <w:spacing w:line="360" w:lineRule="auto"/>
        <w:rPr>
          <w:lang w:val="en-US"/>
        </w:rPr>
      </w:pPr>
    </w:p>
    <w:p w14:paraId="59C94204" w14:textId="77777777" w:rsidR="00C801B7" w:rsidRDefault="00C801B7" w:rsidP="004F6088">
      <w:pPr>
        <w:pStyle w:val="Caption"/>
        <w:spacing w:line="360" w:lineRule="auto"/>
        <w:rPr>
          <w:lang w:val="en-US"/>
        </w:rPr>
      </w:pPr>
    </w:p>
    <w:p w14:paraId="3FCBD36E" w14:textId="77777777" w:rsidR="00C801B7" w:rsidRDefault="00C801B7" w:rsidP="004F6088">
      <w:pPr>
        <w:pStyle w:val="Caption"/>
        <w:spacing w:line="360" w:lineRule="auto"/>
        <w:rPr>
          <w:lang w:val="en-US"/>
        </w:rPr>
      </w:pPr>
    </w:p>
    <w:p w14:paraId="4BA91405" w14:textId="77777777" w:rsidR="00C801B7" w:rsidRDefault="00C801B7" w:rsidP="004F6088">
      <w:pPr>
        <w:pStyle w:val="Caption"/>
        <w:spacing w:line="360" w:lineRule="auto"/>
        <w:rPr>
          <w:lang w:val="en-US"/>
        </w:rPr>
      </w:pPr>
    </w:p>
    <w:p w14:paraId="1A2EF4C5" w14:textId="77777777" w:rsidR="00C801B7" w:rsidRDefault="00C801B7" w:rsidP="004F6088">
      <w:pPr>
        <w:pStyle w:val="Caption"/>
        <w:spacing w:line="360" w:lineRule="auto"/>
        <w:rPr>
          <w:lang w:val="en-US"/>
        </w:rPr>
      </w:pPr>
    </w:p>
    <w:p w14:paraId="5D016FDB" w14:textId="201A10AB" w:rsidR="00357B56" w:rsidRPr="00D503C8" w:rsidRDefault="009D7CFE" w:rsidP="008B55F7">
      <w:pPr>
        <w:pStyle w:val="Caption"/>
        <w:spacing w:line="360" w:lineRule="auto"/>
        <w:rPr>
          <w:lang w:val="en-US"/>
        </w:rPr>
      </w:pPr>
      <w:r w:rsidRPr="00C939D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21</w:t>
      </w:r>
      <w:r w:rsidR="00543048">
        <w:rPr>
          <w:lang w:val="en-US"/>
        </w:rPr>
        <w:fldChar w:fldCharType="end"/>
      </w:r>
      <w:bookmarkEnd w:id="232"/>
      <w:bookmarkEnd w:id="233"/>
      <w:r w:rsidRPr="00C939D7">
        <w:rPr>
          <w:lang w:val="en-US"/>
        </w:rPr>
        <w:t xml:space="preserve">. </w:t>
      </w:r>
      <w:r w:rsidR="00BC0B71">
        <w:rPr>
          <w:lang w:val="en-US"/>
        </w:rPr>
        <w:t>E</w:t>
      </w:r>
      <w:r w:rsidR="00C939D7" w:rsidRPr="00C939D7">
        <w:rPr>
          <w:lang w:val="en-US"/>
        </w:rPr>
        <w:t>valuation of</w:t>
      </w:r>
      <w:r w:rsidR="00231A54">
        <w:rPr>
          <w:lang w:val="en-US"/>
        </w:rPr>
        <w:t xml:space="preserve"> the impact of quadrat</w:t>
      </w:r>
      <w:r w:rsidR="006F338E">
        <w:rPr>
          <w:lang w:val="en-US"/>
        </w:rPr>
        <w:t xml:space="preserve"> size</w:t>
      </w:r>
      <w:r w:rsidR="00AA2EC3">
        <w:rPr>
          <w:lang w:val="en-US"/>
        </w:rPr>
        <w:t>s</w:t>
      </w:r>
      <w:r w:rsidR="00231A54">
        <w:rPr>
          <w:lang w:val="en-US"/>
        </w:rPr>
        <w:t xml:space="preserve"> </w:t>
      </w:r>
      <w:r w:rsidR="00F65837">
        <w:rPr>
          <w:lang w:val="en-US"/>
        </w:rPr>
        <w:t>on quality criteria for subsequent Poisson regression</w:t>
      </w:r>
      <w:r w:rsidR="00E94A8D">
        <w:rPr>
          <w:lang w:val="en-US"/>
        </w:rPr>
        <w:t xml:space="preserve"> for 5 </w:t>
      </w:r>
      <w:proofErr w:type="spellStart"/>
      <w:r w:rsidR="00E94A8D">
        <w:rPr>
          <w:lang w:val="en-US"/>
        </w:rPr>
        <w:t>Gy</w:t>
      </w:r>
      <w:proofErr w:type="spellEnd"/>
      <w:r w:rsidR="00E94A8D">
        <w:rPr>
          <w:lang w:val="en-US"/>
        </w:rPr>
        <w:t xml:space="preserve"> </w:t>
      </w:r>
      <w:r w:rsidR="00C801B7">
        <w:rPr>
          <w:lang w:val="en-US"/>
        </w:rPr>
        <w:t>striped GRID irradiated cells</w:t>
      </w:r>
      <w:r w:rsidR="006252D1">
        <w:rPr>
          <w:lang w:val="en-US"/>
        </w:rPr>
        <w:t xml:space="preserve">. Quality criteria </w:t>
      </w:r>
      <w:r w:rsidR="00426821">
        <w:rPr>
          <w:lang w:val="en-US"/>
        </w:rPr>
        <w:t>were</w:t>
      </w:r>
      <w:r w:rsidR="00CC18E2">
        <w:rPr>
          <w:lang w:val="en-US"/>
        </w:rPr>
        <w:t xml:space="preserve"> n</w:t>
      </w:r>
      <w:r w:rsidR="0065704C">
        <w:rPr>
          <w:lang w:val="en-US"/>
        </w:rPr>
        <w:t>umber of quadrats in the control flasks containing 0 colonies</w:t>
      </w:r>
      <w:r w:rsidR="00D144D4">
        <w:rPr>
          <w:lang w:val="en-US"/>
        </w:rPr>
        <w:t xml:space="preserve"> </w:t>
      </w:r>
      <w:r w:rsidR="00F51542">
        <w:rPr>
          <w:lang w:val="en-US"/>
        </w:rPr>
        <w:t xml:space="preserve">to mediate zero inflation, </w:t>
      </w:r>
      <w:r w:rsidR="0051620A">
        <w:rPr>
          <w:lang w:val="en-US"/>
        </w:rPr>
        <w:t xml:space="preserve">variance between </w:t>
      </w:r>
      <w:r w:rsidR="00D12A09">
        <w:rPr>
          <w:lang w:val="en-US"/>
        </w:rPr>
        <w:t>the doses of each quadrat</w:t>
      </w:r>
      <w:r w:rsidR="00F35EB8">
        <w:rPr>
          <w:lang w:val="en-US"/>
        </w:rPr>
        <w:t xml:space="preserve"> </w:t>
      </w:r>
      <w:r w:rsidR="00F51542">
        <w:rPr>
          <w:lang w:val="en-US"/>
        </w:rPr>
        <w:t xml:space="preserve">to mediate smoothing of doses </w:t>
      </w:r>
      <w:r w:rsidR="00D12A09">
        <w:rPr>
          <w:lang w:val="en-US"/>
        </w:rPr>
        <w:t xml:space="preserve">and RPD between variance and mean for peak and valley </w:t>
      </w:r>
      <w:r w:rsidR="005F7584">
        <w:rPr>
          <w:lang w:val="en-US"/>
        </w:rPr>
        <w:t>survival data</w:t>
      </w:r>
      <w:r w:rsidR="00F51542">
        <w:rPr>
          <w:lang w:val="en-US"/>
        </w:rPr>
        <w:t xml:space="preserve"> to ensure </w:t>
      </w:r>
      <w:r w:rsidR="00B426D4">
        <w:rPr>
          <w:lang w:val="en-US"/>
        </w:rPr>
        <w:t xml:space="preserve">Poisson distributed data. </w:t>
      </w:r>
    </w:p>
    <w:p w14:paraId="3D742650" w14:textId="7B6F6A7D" w:rsidR="00D61AF3" w:rsidRDefault="00FF5EA3" w:rsidP="00913890">
      <w:pPr>
        <w:pStyle w:val="Heading4"/>
        <w:rPr>
          <w:lang w:val="en-US"/>
        </w:rPr>
      </w:pPr>
      <w:r>
        <w:rPr>
          <w:lang w:val="en-US"/>
        </w:rPr>
        <w:t>Poisson r</w:t>
      </w:r>
      <w:r w:rsidR="00CB6B80">
        <w:rPr>
          <w:lang w:val="en-US"/>
        </w:rPr>
        <w:t xml:space="preserve">egression </w:t>
      </w:r>
    </w:p>
    <w:p w14:paraId="2388C5AF" w14:textId="573072BA" w:rsidR="00E65393" w:rsidRPr="00110D7C" w:rsidRDefault="007439D4" w:rsidP="00E65393">
      <w:pPr>
        <w:spacing w:line="360" w:lineRule="auto"/>
        <w:rPr>
          <w:lang w:val="en-US"/>
        </w:rPr>
      </w:pPr>
      <w:r>
        <w:rPr>
          <w:lang w:val="en-US"/>
        </w:rPr>
        <w:t xml:space="preserve">As mentioned in </w:t>
      </w:r>
      <w:r>
        <w:rPr>
          <w:lang w:val="en-US"/>
        </w:rPr>
        <w:fldChar w:fldCharType="begin"/>
      </w:r>
      <w:r>
        <w:rPr>
          <w:lang w:val="en-US"/>
        </w:rPr>
        <w:instrText xml:space="preserve"> REF _Ref102489315 \r \h </w:instrText>
      </w:r>
      <w:r w:rsidR="005101EC">
        <w:rPr>
          <w:lang w:val="en-US"/>
        </w:rPr>
        <w:instrText xml:space="preserve"> \* MERGEFORMAT </w:instrText>
      </w:r>
      <w:r>
        <w:rPr>
          <w:lang w:val="en-US"/>
        </w:rPr>
      </w:r>
      <w:r>
        <w:rPr>
          <w:lang w:val="en-US"/>
        </w:rPr>
        <w:fldChar w:fldCharType="separate"/>
      </w:r>
      <w:r>
        <w:rPr>
          <w:lang w:val="en-US"/>
        </w:rPr>
        <w:t>2.4.3.2</w:t>
      </w:r>
      <w:r>
        <w:rPr>
          <w:lang w:val="en-US"/>
        </w:rPr>
        <w:fldChar w:fldCharType="end"/>
      </w:r>
      <w:r>
        <w:rPr>
          <w:lang w:val="en-US"/>
        </w:rPr>
        <w:t xml:space="preserve"> we wanted to make a model suitable for all irradiation configurations</w:t>
      </w:r>
      <w:r w:rsidR="008E15F6">
        <w:rPr>
          <w:lang w:val="en-US"/>
        </w:rPr>
        <w:t>. But we also wanted to see if</w:t>
      </w:r>
      <w:r w:rsidR="009D5277">
        <w:rPr>
          <w:lang w:val="en-US"/>
        </w:rPr>
        <w:t xml:space="preserve"> the new Poisson quadrat analysis gave</w:t>
      </w:r>
      <w:r w:rsidR="008E15F6">
        <w:rPr>
          <w:lang w:val="en-US"/>
        </w:rPr>
        <w:t xml:space="preserve"> comparable results to the</w:t>
      </w:r>
      <w:r w:rsidR="0026646A">
        <w:rPr>
          <w:lang w:val="en-US"/>
        </w:rPr>
        <w:t xml:space="preserve"> traditional LQ model fitted for OPEN field irradiated data</w:t>
      </w:r>
      <w:r w:rsidR="000234F3">
        <w:rPr>
          <w:lang w:val="en-US"/>
        </w:rPr>
        <w:t xml:space="preserve">. Using dose and dose squared as explanatory variables, we fitted </w:t>
      </w:r>
      <w:r w:rsidR="00602EEB">
        <w:rPr>
          <w:lang w:val="en-US"/>
        </w:rPr>
        <w:t xml:space="preserve">the OPEN field data once more, only now we used the Poisson regression. </w:t>
      </w:r>
      <w:r w:rsidR="00A55314">
        <w:rPr>
          <w:lang w:val="en-US"/>
        </w:rPr>
        <w:t>This time we could not normalize with</w:t>
      </w:r>
      <w:r w:rsidR="00E940E6">
        <w:rPr>
          <w:lang w:val="en-US"/>
        </w:rPr>
        <w:t xml:space="preserve"> to</w:t>
      </w:r>
      <w:r w:rsidR="00A55314">
        <w:rPr>
          <w:lang w:val="en-US"/>
        </w:rPr>
        <w:t xml:space="preserve"> control</w:t>
      </w:r>
      <w:r w:rsidR="00E940E6">
        <w:rPr>
          <w:lang w:val="en-US"/>
        </w:rPr>
        <w:t xml:space="preserve"> fl</w:t>
      </w:r>
      <w:r w:rsidR="00C156EC">
        <w:rPr>
          <w:lang w:val="en-US"/>
        </w:rPr>
        <w:t xml:space="preserve">asks as we did in section </w:t>
      </w:r>
      <w:r w:rsidR="00C156EC">
        <w:rPr>
          <w:lang w:val="en-US"/>
        </w:rPr>
        <w:fldChar w:fldCharType="begin"/>
      </w:r>
      <w:r w:rsidR="00C156EC">
        <w:rPr>
          <w:lang w:val="en-US"/>
        </w:rPr>
        <w:instrText xml:space="preserve"> REF _Ref107263839 \r \h </w:instrText>
      </w:r>
      <w:r w:rsidR="00C156EC">
        <w:rPr>
          <w:lang w:val="en-US"/>
        </w:rPr>
      </w:r>
      <w:r w:rsidR="00C156EC">
        <w:rPr>
          <w:lang w:val="en-US"/>
        </w:rPr>
        <w:fldChar w:fldCharType="separate"/>
      </w:r>
      <w:r w:rsidR="00C156EC">
        <w:rPr>
          <w:lang w:val="en-US"/>
        </w:rPr>
        <w:t>3.3.1</w:t>
      </w:r>
      <w:r w:rsidR="00C156EC">
        <w:rPr>
          <w:lang w:val="en-US"/>
        </w:rPr>
        <w:fldChar w:fldCharType="end"/>
      </w:r>
      <w:r w:rsidR="00A55314">
        <w:rPr>
          <w:lang w:val="en-US"/>
        </w:rPr>
        <w:t xml:space="preserve">. The result can be seen in </w:t>
      </w:r>
      <w:r w:rsidR="00A55314">
        <w:rPr>
          <w:lang w:val="en-US"/>
        </w:rPr>
        <w:fldChar w:fldCharType="begin"/>
      </w:r>
      <w:r w:rsidR="00A55314">
        <w:rPr>
          <w:lang w:val="en-US"/>
        </w:rPr>
        <w:instrText xml:space="preserve"> REF _Ref106096660 \h </w:instrText>
      </w:r>
      <w:r w:rsidR="005101EC">
        <w:rPr>
          <w:lang w:val="en-US"/>
        </w:rPr>
        <w:instrText xml:space="preserve"> \* MERGEFORMAT </w:instrText>
      </w:r>
      <w:r w:rsidR="00A55314">
        <w:rPr>
          <w:lang w:val="en-US"/>
        </w:rPr>
      </w:r>
      <w:r w:rsidR="00A55314">
        <w:rPr>
          <w:lang w:val="en-US"/>
        </w:rPr>
        <w:fldChar w:fldCharType="separate"/>
      </w:r>
      <w:r w:rsidR="00110D7C" w:rsidRPr="00997FF4">
        <w:rPr>
          <w:lang w:val="en-US"/>
        </w:rPr>
        <w:t>Table</w:t>
      </w:r>
      <w:r w:rsidR="00110D7C" w:rsidRPr="00997FF4">
        <w:rPr>
          <w:noProof/>
          <w:lang w:val="en-US"/>
        </w:rPr>
        <w:t xml:space="preserve"> </w:t>
      </w:r>
      <w:r w:rsidR="00110D7C">
        <w:rPr>
          <w:noProof/>
          <w:lang w:val="en-US"/>
        </w:rPr>
        <w:t>3</w:t>
      </w:r>
      <w:r w:rsidR="00110D7C">
        <w:rPr>
          <w:lang w:val="en-US"/>
        </w:rPr>
        <w:noBreakHyphen/>
      </w:r>
      <w:r w:rsidR="00110D7C">
        <w:rPr>
          <w:noProof/>
          <w:lang w:val="en-US"/>
        </w:rPr>
        <w:t>6</w:t>
      </w:r>
      <w:r w:rsidR="00A55314">
        <w:rPr>
          <w:lang w:val="en-US"/>
        </w:rPr>
        <w:fldChar w:fldCharType="end"/>
      </w:r>
      <w:r w:rsidR="00A55314">
        <w:rPr>
          <w:lang w:val="en-US"/>
        </w:rPr>
        <w:t>.</w:t>
      </w:r>
      <w:r w:rsidR="00893E99">
        <w:rPr>
          <w:lang w:val="en-US"/>
        </w:rPr>
        <w:t xml:space="preserve"> The output was generated by </w:t>
      </w:r>
      <w:r w:rsidR="008C6BCA">
        <w:rPr>
          <w:lang w:val="en-US"/>
        </w:rPr>
        <w:t xml:space="preserve">the </w:t>
      </w:r>
      <w:proofErr w:type="spellStart"/>
      <w:r w:rsidR="008C6BCA">
        <w:rPr>
          <w:i/>
          <w:iCs/>
          <w:lang w:val="en-US"/>
        </w:rPr>
        <w:t>statsmodels</w:t>
      </w:r>
      <w:proofErr w:type="spellEnd"/>
      <w:r w:rsidR="008C6BCA">
        <w:rPr>
          <w:lang w:val="en-US"/>
        </w:rPr>
        <w:t xml:space="preserve"> package and contains the coefficients </w:t>
      </w:r>
      <w:r w:rsidR="00B07233">
        <w:rPr>
          <w:lang w:val="en-US"/>
        </w:rPr>
        <w:t xml:space="preserve">for all fitted parameters, their standard error, z-score, p-values and </w:t>
      </w:r>
      <w:r w:rsidR="008770E0">
        <w:rPr>
          <w:lang w:val="en-US"/>
        </w:rPr>
        <w:t>95% confidence interval.</w:t>
      </w:r>
      <w:r w:rsidR="00A55314">
        <w:rPr>
          <w:lang w:val="en-US"/>
        </w:rPr>
        <w:t xml:space="preserve"> </w:t>
      </w:r>
      <w:r w:rsidR="00272CE5">
        <w:rPr>
          <w:lang w:val="en-US"/>
        </w:rPr>
        <w:t xml:space="preserve">Additionally, 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272CE5">
        <w:rPr>
          <w:rFonts w:eastAsiaTheme="minorEastAsia"/>
          <w:lang w:val="en-US"/>
        </w:rPr>
        <w:t xml:space="preserve">-test was performed to estimate the goodness of fit </w:t>
      </w:r>
      <w:r w:rsidR="00272CE5">
        <w:rPr>
          <w:rFonts w:eastAsiaTheme="minorEastAsia"/>
          <w:lang w:val="en-US"/>
        </w:rPr>
        <w:lastRenderedPageBreak/>
        <w:t xml:space="preserve">between the model and </w:t>
      </w:r>
      <w:r w:rsidR="00B92A13">
        <w:rPr>
          <w:rFonts w:eastAsiaTheme="minorEastAsia"/>
          <w:lang w:val="en-US"/>
        </w:rPr>
        <w:t>the observed data</w:t>
      </w:r>
      <w:r w:rsidR="007216C0">
        <w:rPr>
          <w:rFonts w:eastAsiaTheme="minorEastAsia"/>
          <w:lang w:val="en-US"/>
        </w:rPr>
        <w:t xml:space="preserve">, only the p-value is represented as 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7216C0">
        <w:rPr>
          <w:rFonts w:eastAsiaTheme="minorEastAsia"/>
          <w:lang w:val="en-US"/>
        </w:rPr>
        <w:t xml:space="preserve"> statistic is highly sensitive to </w:t>
      </w:r>
      <w:r w:rsidR="004C5E65">
        <w:rPr>
          <w:rFonts w:eastAsiaTheme="minorEastAsia"/>
          <w:lang w:val="en-US"/>
        </w:rPr>
        <w:t>sample size and not very informative on its own</w:t>
      </w:r>
      <w:r w:rsidR="00B92A13">
        <w:rPr>
          <w:rFonts w:eastAsiaTheme="minorEastAsia"/>
          <w:lang w:val="en-US"/>
        </w:rPr>
        <w:t>.</w:t>
      </w:r>
      <w:r w:rsidR="00272CE5">
        <w:rPr>
          <w:rFonts w:eastAsiaTheme="minorEastAsia"/>
          <w:lang w:val="en-US"/>
        </w:rPr>
        <w:t xml:space="preserve"> </w:t>
      </w:r>
      <w:r w:rsidR="00A55314">
        <w:rPr>
          <w:lang w:val="en-US"/>
        </w:rPr>
        <w:t xml:space="preserve">The </w:t>
      </w:r>
      <m:oMath>
        <m:r>
          <w:rPr>
            <w:rFonts w:ascii="Cambria Math" w:hAnsi="Cambria Math"/>
            <w:lang w:val="en-US"/>
          </w:rPr>
          <m:t>α</m:t>
        </m:r>
      </m:oMath>
      <w:r w:rsidR="003E2C89">
        <w:rPr>
          <w:rFonts w:eastAsiaTheme="minorEastAsia"/>
          <w:lang w:val="en-US"/>
        </w:rPr>
        <w:t xml:space="preserve"> and </w:t>
      </w:r>
      <m:oMath>
        <m:r>
          <w:rPr>
            <w:rFonts w:ascii="Cambria Math" w:eastAsiaTheme="minorEastAsia" w:hAnsi="Cambria Math"/>
            <w:lang w:val="en-US"/>
          </w:rPr>
          <m:t>β</m:t>
        </m:r>
      </m:oMath>
      <w:r w:rsidR="003E2C89">
        <w:rPr>
          <w:rFonts w:eastAsiaTheme="minorEastAsia"/>
          <w:lang w:val="en-US"/>
        </w:rPr>
        <w:t xml:space="preserve"> coefficients became </w:t>
      </w:r>
      <m:oMath>
        <m:r>
          <w:rPr>
            <w:rFonts w:ascii="Cambria Math" w:eastAsiaTheme="minorEastAsia" w:hAnsi="Cambria Math"/>
            <w:lang w:val="en-US"/>
          </w:rPr>
          <m:t>0.06±0.1</m:t>
        </m:r>
      </m:oMath>
      <w:r w:rsidR="000E06A2">
        <w:rPr>
          <w:rFonts w:eastAsiaTheme="minorEastAsia"/>
          <w:lang w:val="en-US"/>
        </w:rPr>
        <w:t xml:space="preserve"> and </w:t>
      </w:r>
      <m:oMath>
        <m:r>
          <w:rPr>
            <w:rFonts w:ascii="Cambria Math" w:eastAsiaTheme="minorEastAsia" w:hAnsi="Cambria Math"/>
            <w:lang w:val="en-US"/>
          </w:rPr>
          <m:t>0.014±0.002</m:t>
        </m:r>
      </m:oMath>
      <w:r w:rsidR="000E06A2">
        <w:rPr>
          <w:rFonts w:eastAsiaTheme="minorEastAsia"/>
          <w:lang w:val="en-US"/>
        </w:rPr>
        <w:t>, respectively</w:t>
      </w:r>
      <w:r w:rsidR="0065288B">
        <w:rPr>
          <w:rFonts w:eastAsiaTheme="minorEastAsia"/>
          <w:lang w:val="en-US"/>
        </w:rPr>
        <w:t xml:space="preserve">. </w:t>
      </w:r>
      <w:r w:rsidR="00423FB7">
        <w:rPr>
          <w:rFonts w:eastAsiaTheme="minorEastAsia"/>
          <w:lang w:val="en-US"/>
        </w:rPr>
        <w:t xml:space="preserve">This yielded an </w:t>
      </w:r>
      <m:oMath>
        <m:r>
          <w:rPr>
            <w:rFonts w:ascii="Cambria Math" w:eastAsiaTheme="minorEastAsia" w:hAnsi="Cambria Math"/>
            <w:lang w:val="en-US"/>
          </w:rPr>
          <m:t>α/β</m:t>
        </m:r>
      </m:oMath>
      <w:r w:rsidR="00423FB7">
        <w:rPr>
          <w:rFonts w:eastAsiaTheme="minorEastAsia"/>
          <w:lang w:val="en-US"/>
        </w:rPr>
        <w:t>-ratio of</w:t>
      </w:r>
      <w:r w:rsidR="00423FB7">
        <w:rPr>
          <w:lang w:val="en-US"/>
        </w:rPr>
        <w:t xml:space="preserve"> </w:t>
      </w:r>
      <m:oMath>
        <m:r>
          <w:rPr>
            <w:rFonts w:ascii="Cambria Math" w:hAnsi="Cambria Math"/>
            <w:lang w:val="en-US"/>
          </w:rPr>
          <m:t>4±1</m:t>
        </m:r>
      </m:oMath>
      <w:r w:rsidR="00423FB7">
        <w:rPr>
          <w:rFonts w:eastAsiaTheme="minorEastAsia"/>
          <w:lang w:val="en-US"/>
        </w:rPr>
        <w:t xml:space="preserve">. </w:t>
      </w:r>
      <w:bookmarkStart w:id="234" w:name="_Ref106096660"/>
    </w:p>
    <w:p w14:paraId="6BA2D0F2" w14:textId="72BA7066" w:rsidR="00997FF4" w:rsidRPr="00997FF4" w:rsidRDefault="00997FF4" w:rsidP="00997FF4">
      <w:pPr>
        <w:pStyle w:val="Caption"/>
        <w:keepNext/>
        <w:rPr>
          <w:lang w:val="en-US"/>
        </w:rPr>
      </w:pPr>
      <w:r w:rsidRPr="00997FF4">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3</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6</w:t>
      </w:r>
      <w:r w:rsidR="00526C25">
        <w:rPr>
          <w:lang w:val="en-US"/>
        </w:rPr>
        <w:fldChar w:fldCharType="end"/>
      </w:r>
      <w:bookmarkEnd w:id="234"/>
      <w:r w:rsidRPr="00997FF4">
        <w:rPr>
          <w:lang w:val="en-US"/>
        </w:rPr>
        <w:t xml:space="preserve">. </w:t>
      </w:r>
      <w:r w:rsidRPr="00913890">
        <w:rPr>
          <w:lang w:val="en-US"/>
        </w:rPr>
        <w:t xml:space="preserve">Poisson regression output for </w:t>
      </w:r>
      <w:r>
        <w:rPr>
          <w:lang w:val="en-US"/>
        </w:rPr>
        <w:t>1 x 1 mm</w:t>
      </w:r>
      <w:r>
        <w:rPr>
          <w:vertAlign w:val="superscript"/>
          <w:lang w:val="en-US"/>
        </w:rPr>
        <w:t>2</w:t>
      </w:r>
      <w:r>
        <w:rPr>
          <w:lang w:val="en-US"/>
        </w:rPr>
        <w:t xml:space="preserve"> with two explanatory variables. The fitting parameters are const, x1 </w:t>
      </w:r>
      <w:proofErr w:type="gramStart"/>
      <w:r>
        <w:rPr>
          <w:lang w:val="en-US"/>
        </w:rPr>
        <w:t>and  x</w:t>
      </w:r>
      <w:proofErr w:type="gramEnd"/>
      <w:r>
        <w:rPr>
          <w:lang w:val="en-US"/>
        </w:rPr>
        <w:t>2. Const is the intercept</w:t>
      </w:r>
      <w:r w:rsidR="007F2185">
        <w:rPr>
          <w:lang w:val="en-US"/>
        </w:rPr>
        <w:t xml:space="preserve"> (log of expected number of colonies at zero dose)</w:t>
      </w:r>
      <w:r>
        <w:rPr>
          <w:lang w:val="en-US"/>
        </w:rPr>
        <w:t>, x1 and x2 is dose and dose squared, respectively.</w:t>
      </w:r>
      <w:r w:rsidR="00EA0ECF">
        <w:rPr>
          <w:lang w:val="en-US"/>
        </w:rPr>
        <w:t xml:space="preserve"> </w:t>
      </w:r>
      <w:r w:rsidR="00C845AA">
        <w:rPr>
          <w:lang w:val="en-US"/>
        </w:rPr>
        <w:t>The</w:t>
      </w:r>
      <w:r w:rsidR="00667119">
        <w:rPr>
          <w:lang w:val="en-US"/>
        </w:rPr>
        <w:t xml:space="preserve"> p-value</w:t>
      </w:r>
      <w:r w:rsidR="00EA0ECF">
        <w:rPr>
          <w:lang w:val="en-US"/>
        </w:rPr>
        <w:t xml:space="preserve"> of the coefficients show if there is a significant </w:t>
      </w:r>
      <w:r w:rsidR="005665E6">
        <w:rPr>
          <w:lang w:val="en-US"/>
        </w:rPr>
        <w:t xml:space="preserve">correlation between the </w:t>
      </w:r>
      <w:r w:rsidR="00C845AA">
        <w:rPr>
          <w:lang w:val="en-US"/>
        </w:rPr>
        <w:t>explanatory variable and the independent variable. The p-value in the right column</w:t>
      </w:r>
      <w:r w:rsidR="00F30B68">
        <w:rPr>
          <w:lang w:val="en-US"/>
        </w:rPr>
        <w:t xml:space="preserve"> was calculated</w:t>
      </w:r>
      <w:r w:rsidR="00667119">
        <w:rPr>
          <w:lang w:val="en-US"/>
        </w:rPr>
        <w:t xml:space="preserve"> from the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sidR="00667119">
        <w:rPr>
          <w:rFonts w:eastAsiaTheme="minorEastAsia"/>
          <w:lang w:val="en-US"/>
        </w:rPr>
        <w:t xml:space="preserve"> </w:t>
      </w:r>
      <w:r w:rsidR="00F30B68">
        <w:rPr>
          <w:rFonts w:eastAsiaTheme="minorEastAsia"/>
          <w:lang w:val="en-US"/>
        </w:rPr>
        <w:t xml:space="preserve">output gathered from the regression </w:t>
      </w:r>
      <w:r w:rsidR="0023342E">
        <w:rPr>
          <w:rFonts w:eastAsiaTheme="minorEastAsia"/>
          <w:lang w:val="en-US"/>
        </w:rPr>
        <w:t>result</w:t>
      </w:r>
      <w:r w:rsidR="00C845AA">
        <w:rPr>
          <w:rFonts w:eastAsiaTheme="minorEastAsia"/>
          <w:lang w:val="en-US"/>
        </w:rPr>
        <w:t xml:space="preserve">, indicating a goodness of fit between the observed data and the </w:t>
      </w:r>
      <w:r w:rsidR="00EC1F14">
        <w:rPr>
          <w:rFonts w:eastAsiaTheme="minorEastAsia"/>
          <w:lang w:val="en-US"/>
        </w:rPr>
        <w:t xml:space="preserve">model. </w:t>
      </w:r>
    </w:p>
    <w:tbl>
      <w:tblPr>
        <w:tblStyle w:val="TableGrid"/>
        <w:tblW w:w="9535" w:type="dxa"/>
        <w:tblLook w:val="04A0" w:firstRow="1" w:lastRow="0" w:firstColumn="1" w:lastColumn="0" w:noHBand="0" w:noVBand="1"/>
      </w:tblPr>
      <w:tblGrid>
        <w:gridCol w:w="1462"/>
        <w:gridCol w:w="6576"/>
        <w:gridCol w:w="1497"/>
      </w:tblGrid>
      <w:tr w:rsidR="00997FF4" w14:paraId="7521F5DA" w14:textId="58505922" w:rsidTr="006B34DE">
        <w:tc>
          <w:tcPr>
            <w:tcW w:w="1462" w:type="dxa"/>
          </w:tcPr>
          <w:p w14:paraId="0869CAFF" w14:textId="202D84EA" w:rsidR="00997FF4" w:rsidRDefault="00211686" w:rsidP="00B37BFD">
            <w:pPr>
              <w:jc w:val="center"/>
              <w:rPr>
                <w:lang w:val="en-US"/>
              </w:rPr>
            </w:pPr>
            <w:r w:rsidRPr="00211686">
              <w:rPr>
                <w:sz w:val="22"/>
                <w:szCs w:val="20"/>
                <w:lang w:val="en-US"/>
              </w:rPr>
              <w:t>#</w:t>
            </w:r>
            <w:r w:rsidR="00997FF4" w:rsidRPr="00211686">
              <w:rPr>
                <w:sz w:val="22"/>
                <w:szCs w:val="20"/>
                <w:lang w:val="en-US"/>
              </w:rPr>
              <w:t xml:space="preserve"> </w:t>
            </w:r>
            <w:r w:rsidRPr="00211686">
              <w:rPr>
                <w:sz w:val="22"/>
                <w:szCs w:val="20"/>
                <w:lang w:val="en-US"/>
              </w:rPr>
              <w:t>Explanatory variables</w:t>
            </w:r>
          </w:p>
        </w:tc>
        <w:tc>
          <w:tcPr>
            <w:tcW w:w="6576" w:type="dxa"/>
          </w:tcPr>
          <w:p w14:paraId="5D9D430B" w14:textId="274413CA" w:rsidR="00997FF4" w:rsidRPr="00997FF4" w:rsidRDefault="00997FF4" w:rsidP="00B37BFD">
            <w:pPr>
              <w:jc w:val="center"/>
              <w:rPr>
                <w:lang w:val="en-US"/>
              </w:rPr>
            </w:pPr>
            <w:r>
              <w:rPr>
                <w:lang w:val="en-US"/>
              </w:rPr>
              <w:t>Poisson regression output 1 x 1 mm</w:t>
            </w:r>
            <w:r>
              <w:rPr>
                <w:vertAlign w:val="superscript"/>
                <w:lang w:val="en-US"/>
              </w:rPr>
              <w:t>2</w:t>
            </w:r>
            <w:r>
              <w:rPr>
                <w:lang w:val="en-US"/>
              </w:rPr>
              <w:t xml:space="preserve"> quadrat size</w:t>
            </w:r>
          </w:p>
        </w:tc>
        <w:tc>
          <w:tcPr>
            <w:tcW w:w="1497" w:type="dxa"/>
          </w:tcPr>
          <w:p w14:paraId="1D7840F9" w14:textId="3D3A0D83" w:rsidR="00997FF4" w:rsidRDefault="008573DA" w:rsidP="00B37BFD">
            <w:pPr>
              <w:jc w:val="center"/>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0E64DA">
              <w:rPr>
                <w:rFonts w:eastAsiaTheme="minorEastAsia"/>
                <w:lang w:val="en-US"/>
              </w:rPr>
              <w:t xml:space="preserve"> (p-value)</w:t>
            </w:r>
          </w:p>
        </w:tc>
      </w:tr>
      <w:tr w:rsidR="00997FF4" w14:paraId="7F7951B9" w14:textId="48C9E6BA" w:rsidTr="003008EA">
        <w:trPr>
          <w:trHeight w:val="890"/>
        </w:trPr>
        <w:tc>
          <w:tcPr>
            <w:tcW w:w="1462" w:type="dxa"/>
          </w:tcPr>
          <w:p w14:paraId="32E1ABE0" w14:textId="4269A081" w:rsidR="00997FF4" w:rsidRDefault="00997FF4" w:rsidP="00B37BFD">
            <w:pPr>
              <w:jc w:val="center"/>
              <w:rPr>
                <w:lang w:val="en-US"/>
              </w:rPr>
            </w:pPr>
            <w:r>
              <w:rPr>
                <w:lang w:val="en-US"/>
              </w:rPr>
              <w:t>2</w:t>
            </w:r>
          </w:p>
        </w:tc>
        <w:tc>
          <w:tcPr>
            <w:tcW w:w="6576" w:type="dxa"/>
          </w:tcPr>
          <w:p w14:paraId="168B77A2" w14:textId="183EBBD1" w:rsidR="00997FF4" w:rsidRDefault="00997FF4" w:rsidP="00B37BFD">
            <w:pPr>
              <w:jc w:val="center"/>
              <w:rPr>
                <w:lang w:val="en-US"/>
              </w:rPr>
            </w:pPr>
            <w:r w:rsidRPr="00B37BFD">
              <w:rPr>
                <w:noProof/>
                <w:lang w:val="en-US"/>
              </w:rPr>
              <w:drawing>
                <wp:inline distT="0" distB="0" distL="0" distR="0" wp14:anchorId="39B811A0" wp14:editId="0A2FF100">
                  <wp:extent cx="4023572" cy="632298"/>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rotWithShape="1">
                          <a:blip r:embed="rId87"/>
                          <a:srcRect b="22338"/>
                          <a:stretch/>
                        </pic:blipFill>
                        <pic:spPr bwMode="auto">
                          <a:xfrm>
                            <a:off x="0" y="0"/>
                            <a:ext cx="4055311" cy="637286"/>
                          </a:xfrm>
                          <a:prstGeom prst="rect">
                            <a:avLst/>
                          </a:prstGeom>
                          <a:ln>
                            <a:noFill/>
                          </a:ln>
                          <a:extLst>
                            <a:ext uri="{53640926-AAD7-44D8-BBD7-CCE9431645EC}">
                              <a14:shadowObscured xmlns:a14="http://schemas.microsoft.com/office/drawing/2010/main"/>
                            </a:ext>
                          </a:extLst>
                        </pic:spPr>
                      </pic:pic>
                    </a:graphicData>
                  </a:graphic>
                </wp:inline>
              </w:drawing>
            </w:r>
          </w:p>
        </w:tc>
        <w:tc>
          <w:tcPr>
            <w:tcW w:w="1497" w:type="dxa"/>
          </w:tcPr>
          <w:p w14:paraId="4471B2C3" w14:textId="77777777" w:rsidR="00997FF4" w:rsidRDefault="00997FF4" w:rsidP="00B37BFD">
            <w:pPr>
              <w:jc w:val="center"/>
              <w:rPr>
                <w:noProof/>
                <w:lang w:val="en-US"/>
              </w:rPr>
            </w:pPr>
          </w:p>
          <w:p w14:paraId="04A55114" w14:textId="58E3B602" w:rsidR="006B34DE" w:rsidRPr="00B37BFD" w:rsidRDefault="006B34DE" w:rsidP="00B37BFD">
            <w:pPr>
              <w:jc w:val="center"/>
              <w:rPr>
                <w:noProof/>
                <w:lang w:val="en-US"/>
              </w:rPr>
            </w:pPr>
            <w:r>
              <w:rPr>
                <w:noProof/>
                <w:lang w:val="en-US"/>
              </w:rPr>
              <w:t>1</w:t>
            </w:r>
          </w:p>
        </w:tc>
      </w:tr>
    </w:tbl>
    <w:p w14:paraId="130552E4" w14:textId="0581CBE4" w:rsidR="00913890" w:rsidRPr="00E9413A" w:rsidRDefault="00913890" w:rsidP="00E9413A">
      <w:pPr>
        <w:rPr>
          <w:lang w:val="en-US"/>
        </w:rPr>
      </w:pPr>
    </w:p>
    <w:p w14:paraId="2DEADFE5" w14:textId="1B73596E" w:rsidR="00E9413A" w:rsidRPr="002739F8" w:rsidRDefault="00CE139E" w:rsidP="005101EC">
      <w:pPr>
        <w:spacing w:line="360" w:lineRule="auto"/>
        <w:rPr>
          <w:lang w:val="en-US"/>
        </w:rPr>
      </w:pPr>
      <w:r>
        <w:rPr>
          <w:lang w:val="en-US"/>
        </w:rPr>
        <w:t>W</w:t>
      </w:r>
      <w:r w:rsidRPr="004B480B">
        <w:rPr>
          <w:lang w:val="en-US"/>
        </w:rPr>
        <w:t>ith</w:t>
      </w:r>
      <w:r w:rsidR="004B480B">
        <w:rPr>
          <w:lang w:val="en-US"/>
        </w:rPr>
        <w:t xml:space="preserve"> these results we could expand the model</w:t>
      </w:r>
      <w:r w:rsidR="00AD2345">
        <w:rPr>
          <w:lang w:val="en-US"/>
        </w:rPr>
        <w:t>, by incorporating all survival data from all quadrats for all irradiation configurations OPEN field, GRID stripes and GRID dots.</w:t>
      </w:r>
      <w:r w:rsidR="00F14F1B">
        <w:rPr>
          <w:lang w:val="en-US"/>
        </w:rPr>
        <w:t xml:space="preserve"> The data was as mentioned divided into a training</w:t>
      </w:r>
      <w:r w:rsidR="000061FA">
        <w:rPr>
          <w:lang w:val="en-US"/>
        </w:rPr>
        <w:t xml:space="preserve"> (80%)</w:t>
      </w:r>
      <w:r w:rsidR="00F14F1B">
        <w:rPr>
          <w:lang w:val="en-US"/>
        </w:rPr>
        <w:t xml:space="preserve"> and a test</w:t>
      </w:r>
      <w:r w:rsidR="000061FA">
        <w:rPr>
          <w:lang w:val="en-US"/>
        </w:rPr>
        <w:t xml:space="preserve"> (20%) set.</w:t>
      </w:r>
      <w:r w:rsidR="00F14F1B">
        <w:rPr>
          <w:lang w:val="en-US"/>
        </w:rPr>
        <w:t xml:space="preserve"> </w:t>
      </w:r>
      <w:r w:rsidR="00715255">
        <w:rPr>
          <w:lang w:val="en-US"/>
        </w:rPr>
        <w:t>Regression r</w:t>
      </w:r>
      <w:r w:rsidR="009B0F3C">
        <w:rPr>
          <w:lang w:val="en-US"/>
        </w:rPr>
        <w:t>esults from</w:t>
      </w:r>
      <w:r w:rsidR="00A014F3">
        <w:rPr>
          <w:lang w:val="en-US"/>
        </w:rPr>
        <w:t xml:space="preserve"> fitting</w:t>
      </w:r>
      <w:r w:rsidR="00E76204">
        <w:rPr>
          <w:lang w:val="en-US"/>
        </w:rPr>
        <w:t xml:space="preserve"> the survival data from the training set with</w:t>
      </w:r>
      <w:r w:rsidR="009B0F3C">
        <w:rPr>
          <w:lang w:val="en-US"/>
        </w:rPr>
        <w:t xml:space="preserve"> 1 x </w:t>
      </w:r>
      <w:r w:rsidR="009B0F3C" w:rsidRPr="009B0F3C">
        <w:rPr>
          <w:lang w:val="en-US"/>
        </w:rPr>
        <w:t>1</w:t>
      </w:r>
      <w:r w:rsidR="00134F33">
        <w:rPr>
          <w:lang w:val="en-US"/>
        </w:rPr>
        <w:t xml:space="preserve"> </w:t>
      </w:r>
      <w:r w:rsidR="009B0F3C" w:rsidRPr="009B0F3C">
        <w:rPr>
          <w:lang w:val="en-US"/>
        </w:rPr>
        <w:t>mm</w:t>
      </w:r>
      <w:r w:rsidR="009B0F3C">
        <w:rPr>
          <w:vertAlign w:val="superscript"/>
          <w:lang w:val="en-US"/>
        </w:rPr>
        <w:t>2</w:t>
      </w:r>
      <w:r w:rsidR="009B0F3C">
        <w:rPr>
          <w:lang w:val="en-US"/>
        </w:rPr>
        <w:t xml:space="preserve"> </w:t>
      </w:r>
      <w:r w:rsidR="00B76542">
        <w:rPr>
          <w:lang w:val="en-US"/>
        </w:rPr>
        <w:t>quadrats</w:t>
      </w:r>
      <w:r w:rsidR="00715255">
        <w:rPr>
          <w:lang w:val="en-US"/>
        </w:rPr>
        <w:t xml:space="preserve"> </w:t>
      </w:r>
      <w:r w:rsidR="00B76542">
        <w:rPr>
          <w:lang w:val="en-US"/>
        </w:rPr>
        <w:t>are represented here, while the results from 4 x 4 mm</w:t>
      </w:r>
      <w:r w:rsidR="00B76542">
        <w:rPr>
          <w:vertAlign w:val="superscript"/>
          <w:lang w:val="en-US"/>
        </w:rPr>
        <w:t>2</w:t>
      </w:r>
      <w:r w:rsidR="009B0F3C">
        <w:rPr>
          <w:lang w:val="en-US"/>
        </w:rPr>
        <w:t xml:space="preserve"> </w:t>
      </w:r>
      <w:r w:rsidR="00134F33">
        <w:rPr>
          <w:lang w:val="en-US"/>
        </w:rPr>
        <w:t xml:space="preserve">quadrats are in </w:t>
      </w:r>
      <w:r w:rsidR="00134F33" w:rsidRPr="000219C5">
        <w:rPr>
          <w:szCs w:val="24"/>
          <w:lang w:val="en-US"/>
        </w:rPr>
        <w:fldChar w:fldCharType="begin"/>
      </w:r>
      <w:r w:rsidR="00134F33" w:rsidRPr="000219C5">
        <w:rPr>
          <w:szCs w:val="24"/>
          <w:lang w:val="en-US"/>
        </w:rPr>
        <w:instrText xml:space="preserve"> REF _Ref94693997 \h  \* MERGEFORMAT </w:instrText>
      </w:r>
      <w:r w:rsidR="00134F33" w:rsidRPr="000219C5">
        <w:rPr>
          <w:szCs w:val="24"/>
          <w:lang w:val="en-US"/>
        </w:rPr>
      </w:r>
      <w:r w:rsidR="00134F33" w:rsidRPr="000219C5">
        <w:rPr>
          <w:szCs w:val="24"/>
          <w:lang w:val="en-US"/>
        </w:rPr>
        <w:fldChar w:fldCharType="separate"/>
      </w:r>
      <w:r w:rsidR="000219C5" w:rsidRPr="000219C5">
        <w:rPr>
          <w:szCs w:val="24"/>
          <w:lang w:val="en-US"/>
        </w:rPr>
        <w:fldChar w:fldCharType="begin"/>
      </w:r>
      <w:r w:rsidR="000219C5" w:rsidRPr="000219C5">
        <w:rPr>
          <w:szCs w:val="24"/>
          <w:lang w:val="en-US"/>
        </w:rPr>
        <w:instrText xml:space="preserve"> REF _Ref102311849 \h </w:instrText>
      </w:r>
      <w:r w:rsidR="000219C5">
        <w:rPr>
          <w:szCs w:val="24"/>
          <w:lang w:val="en-US"/>
        </w:rPr>
        <w:instrText xml:space="preserve"> \* MERGEFORMAT </w:instrText>
      </w:r>
      <w:r w:rsidR="000219C5" w:rsidRPr="000219C5">
        <w:rPr>
          <w:szCs w:val="24"/>
          <w:lang w:val="en-US"/>
        </w:rPr>
      </w:r>
      <w:r w:rsidR="000219C5" w:rsidRPr="000219C5">
        <w:rPr>
          <w:szCs w:val="24"/>
          <w:lang w:val="en-US"/>
        </w:rPr>
        <w:fldChar w:fldCharType="separate"/>
      </w:r>
      <w:r w:rsidR="000219C5" w:rsidRPr="000219C5">
        <w:rPr>
          <w:szCs w:val="24"/>
          <w:lang w:val="en-US"/>
        </w:rPr>
        <w:t>Appendix</w:t>
      </w:r>
      <w:r w:rsidR="000219C5" w:rsidRPr="000219C5">
        <w:rPr>
          <w:szCs w:val="24"/>
          <w:lang w:val="en-US"/>
        </w:rPr>
        <w:fldChar w:fldCharType="end"/>
      </w:r>
      <w:r w:rsidR="00134F33" w:rsidRPr="000219C5">
        <w:rPr>
          <w:szCs w:val="24"/>
          <w:lang w:val="en-US"/>
        </w:rPr>
        <w:fldChar w:fldCharType="end"/>
      </w:r>
      <w:r w:rsidR="00134F33">
        <w:rPr>
          <w:lang w:val="en-US"/>
        </w:rPr>
        <w:t xml:space="preserve">. </w:t>
      </w:r>
      <w:r w:rsidR="00CB7C7E">
        <w:rPr>
          <w:lang w:val="en-US"/>
        </w:rPr>
        <w:t xml:space="preserve">The results from the regression can be seen in </w:t>
      </w:r>
      <w:r w:rsidR="00CB7C7E">
        <w:rPr>
          <w:lang w:val="en-US"/>
        </w:rPr>
        <w:fldChar w:fldCharType="begin"/>
      </w:r>
      <w:r w:rsidR="00CB7C7E">
        <w:rPr>
          <w:lang w:val="en-US"/>
        </w:rPr>
        <w:instrText xml:space="preserve"> REF _Ref105172727 \h </w:instrText>
      </w:r>
      <w:r w:rsidR="005101EC">
        <w:rPr>
          <w:lang w:val="en-US"/>
        </w:rPr>
        <w:instrText xml:space="preserve"> \* MERGEFORMAT </w:instrText>
      </w:r>
      <w:r w:rsidR="00CB7C7E">
        <w:rPr>
          <w:lang w:val="en-US"/>
        </w:rPr>
      </w:r>
      <w:r w:rsidR="00CB7C7E">
        <w:rPr>
          <w:lang w:val="en-US"/>
        </w:rPr>
        <w:fldChar w:fldCharType="separate"/>
      </w:r>
      <w:r w:rsidR="00CB7C7E" w:rsidRPr="00913890">
        <w:rPr>
          <w:lang w:val="en-US"/>
        </w:rPr>
        <w:t xml:space="preserve">Table </w:t>
      </w:r>
      <w:r w:rsidR="00CB7C7E">
        <w:rPr>
          <w:noProof/>
          <w:lang w:val="en-US"/>
        </w:rPr>
        <w:t>3</w:t>
      </w:r>
      <w:r w:rsidR="00CB7C7E">
        <w:rPr>
          <w:lang w:val="en-US"/>
        </w:rPr>
        <w:noBreakHyphen/>
      </w:r>
      <w:r w:rsidR="00CB7C7E">
        <w:rPr>
          <w:noProof/>
          <w:lang w:val="en-US"/>
        </w:rPr>
        <w:t>7</w:t>
      </w:r>
      <w:r w:rsidR="00CB7C7E">
        <w:rPr>
          <w:lang w:val="en-US"/>
        </w:rPr>
        <w:fldChar w:fldCharType="end"/>
      </w:r>
      <w:r w:rsidR="00893E99">
        <w:rPr>
          <w:lang w:val="en-US"/>
        </w:rPr>
        <w:t xml:space="preserve">. </w:t>
      </w:r>
      <w:r w:rsidR="00211686">
        <w:rPr>
          <w:lang w:val="en-US"/>
        </w:rPr>
        <w:t>Various number of explanatory variables were tested</w:t>
      </w:r>
      <w:r w:rsidR="006F0272">
        <w:rPr>
          <w:lang w:val="en-US"/>
        </w:rPr>
        <w:t xml:space="preserve">. The </w:t>
      </w:r>
      <w:r w:rsidR="00A53D11">
        <w:rPr>
          <w:lang w:val="en-US"/>
        </w:rPr>
        <w:t xml:space="preserve">first two variables were </w:t>
      </w:r>
      <m:oMath>
        <m:r>
          <w:rPr>
            <w:rFonts w:ascii="Cambria Math" w:hAnsi="Cambria Math"/>
            <w:lang w:val="en-US"/>
          </w:rPr>
          <m:t>D</m:t>
        </m:r>
      </m:oMath>
      <w:r w:rsidR="00A53D11">
        <w:rPr>
          <w:lang w:val="en-US"/>
        </w:rPr>
        <w:t xml:space="preserve"> and </w:t>
      </w:r>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w:r w:rsidR="00F8462A">
        <w:rPr>
          <w:rFonts w:eastAsiaTheme="minorEastAsia"/>
          <w:lang w:val="en-US"/>
        </w:rPr>
        <w:t xml:space="preserve">, both having p-values &lt; 0.05. </w:t>
      </w:r>
      <w:r w:rsidR="003E732B">
        <w:rPr>
          <w:rFonts w:eastAsiaTheme="minorEastAsia"/>
          <w:lang w:val="en-US"/>
        </w:rPr>
        <w:t>P</w:t>
      </w:r>
      <w:r w:rsidR="00815BF9">
        <w:rPr>
          <w:rFonts w:eastAsiaTheme="minorEastAsia"/>
          <w:lang w:val="en-US"/>
        </w:rPr>
        <w:t>eak distance was introduced as a third variable</w:t>
      </w:r>
      <w:r w:rsidR="00046260">
        <w:rPr>
          <w:rFonts w:eastAsiaTheme="minorEastAsia"/>
          <w:lang w:val="en-US"/>
        </w:rPr>
        <w:t xml:space="preserve">. </w:t>
      </w:r>
      <w:r w:rsidR="00CD5B47">
        <w:rPr>
          <w:rFonts w:eastAsiaTheme="minorEastAsia"/>
          <w:lang w:val="en-US"/>
        </w:rPr>
        <w:t>Peak distance</w:t>
      </w:r>
      <w:r w:rsidR="00046260">
        <w:rPr>
          <w:rFonts w:eastAsiaTheme="minorEastAsia"/>
          <w:lang w:val="en-US"/>
        </w:rPr>
        <w:t xml:space="preserve"> was significant</w:t>
      </w:r>
      <w:r w:rsidR="006E66B9">
        <w:rPr>
          <w:rFonts w:eastAsiaTheme="minorEastAsia"/>
          <w:lang w:val="en-US"/>
        </w:rPr>
        <w:t xml:space="preserve">, though with a higher p-value of 0.023. </w:t>
      </w:r>
      <w:r w:rsidR="00A16C4E">
        <w:rPr>
          <w:rFonts w:eastAsiaTheme="minorEastAsia"/>
          <w:lang w:val="en-US"/>
        </w:rPr>
        <w:t xml:space="preserve">PAR was also introduced as a third </w:t>
      </w:r>
      <w:r w:rsidR="00FA2030">
        <w:rPr>
          <w:rFonts w:eastAsiaTheme="minorEastAsia"/>
          <w:lang w:val="en-US"/>
        </w:rPr>
        <w:t>variable and</w:t>
      </w:r>
      <w:r w:rsidR="008A3984">
        <w:rPr>
          <w:rFonts w:eastAsiaTheme="minorEastAsia"/>
          <w:lang w:val="en-US"/>
        </w:rPr>
        <w:t xml:space="preserve"> had a p-value of 0.</w:t>
      </w:r>
      <w:r w:rsidR="00FA2030">
        <w:rPr>
          <w:rFonts w:eastAsiaTheme="minorEastAsia"/>
          <w:lang w:val="en-US"/>
        </w:rPr>
        <w:t xml:space="preserve">0. </w:t>
      </w:r>
      <w:r w:rsidR="00CD5B47">
        <w:rPr>
          <w:rFonts w:eastAsiaTheme="minorEastAsia"/>
          <w:lang w:val="en-US"/>
        </w:rPr>
        <w:t>PAR had a larger impact on the other coefficient</w:t>
      </w:r>
      <w:r w:rsidR="004E5CE2">
        <w:rPr>
          <w:rFonts w:eastAsiaTheme="minorEastAsia"/>
          <w:lang w:val="en-US"/>
        </w:rPr>
        <w:t>s changing their values significantly</w:t>
      </w:r>
      <w:r w:rsidR="00554B8C">
        <w:rPr>
          <w:rFonts w:eastAsiaTheme="minorEastAsia"/>
          <w:lang w:val="en-US"/>
        </w:rPr>
        <w:t xml:space="preserve"> compared to peak distance. Finally, all variables were included in the model. This resulted in all </w:t>
      </w:r>
      <w:r w:rsidR="00715255">
        <w:rPr>
          <w:rFonts w:eastAsiaTheme="minorEastAsia"/>
          <w:lang w:val="en-US"/>
        </w:rPr>
        <w:t>variables having p-value</w:t>
      </w:r>
      <w:r w:rsidR="00703075">
        <w:rPr>
          <w:rFonts w:eastAsiaTheme="minorEastAsia"/>
          <w:lang w:val="en-US"/>
        </w:rPr>
        <w:t>s</w:t>
      </w:r>
      <w:r w:rsidR="00715255">
        <w:rPr>
          <w:rFonts w:eastAsiaTheme="minorEastAsia"/>
          <w:lang w:val="en-US"/>
        </w:rPr>
        <w:t xml:space="preserve"> below</w:t>
      </w:r>
      <w:r w:rsidR="00F6018E">
        <w:rPr>
          <w:rFonts w:eastAsiaTheme="minorEastAsia"/>
          <w:lang w:val="en-US"/>
        </w:rPr>
        <w:t xml:space="preserve"> 0.05</w:t>
      </w:r>
      <w:r w:rsidR="00703075">
        <w:rPr>
          <w:rFonts w:eastAsiaTheme="minorEastAsia"/>
          <w:lang w:val="en-US"/>
        </w:rPr>
        <w:t xml:space="preserve">, and </w:t>
      </w:r>
      <w:r w:rsidR="001E6399">
        <w:rPr>
          <w:rFonts w:eastAsiaTheme="minorEastAsia"/>
          <w:lang w:val="en-US"/>
        </w:rPr>
        <w:t>the</w:t>
      </w:r>
      <w:r w:rsidR="00703075">
        <w:rPr>
          <w:rFonts w:eastAsiaTheme="minorEastAsia"/>
          <w:lang w:val="en-US"/>
        </w:rPr>
        <w:t xml:space="preserve"> </w:t>
      </w:r>
      <w:r w:rsidR="001E6399">
        <w:rPr>
          <w:rFonts w:eastAsiaTheme="minorEastAsia"/>
          <w:lang w:val="en-US"/>
        </w:rPr>
        <w:t>p-value of peak distance reduced from 0.023 to 0.0.</w:t>
      </w:r>
      <w:r w:rsidR="00085AC4">
        <w:rPr>
          <w:rFonts w:eastAsiaTheme="minorEastAsia"/>
          <w:lang w:val="en-US"/>
        </w:rPr>
        <w:t xml:space="preserve"> All coefficients had a negative correlation with survival, expect for</w:t>
      </w:r>
      <w:r w:rsidR="008F3A52">
        <w:rPr>
          <w:rFonts w:eastAsiaTheme="minorEastAsia"/>
          <w:lang w:val="en-US"/>
        </w:rPr>
        <w:t xml:space="preserve"> the coefficient of</w:t>
      </w:r>
      <w:r w:rsidR="00085AC4">
        <w:rPr>
          <w:rFonts w:eastAsiaTheme="minorEastAsia"/>
          <w:lang w:val="en-US"/>
        </w:rPr>
        <w:t xml:space="preserve"> peak distance.</w:t>
      </w:r>
      <w:r w:rsidR="000D3A5A">
        <w:rPr>
          <w:rFonts w:eastAsiaTheme="minorEastAsia"/>
          <w:lang w:val="en-US"/>
        </w:rPr>
        <w:t xml:space="preserve"> And all</w:t>
      </w:r>
      <w:r w:rsidR="004B2F8A">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4B2F8A">
        <w:rPr>
          <w:rFonts w:eastAsiaTheme="minorEastAsia"/>
          <w:lang w:val="en-US"/>
        </w:rPr>
        <w:t xml:space="preserve">-tests did not show significant </w:t>
      </w:r>
      <w:r w:rsidR="00085AC4">
        <w:rPr>
          <w:rFonts w:eastAsiaTheme="minorEastAsia"/>
          <w:lang w:val="en-US"/>
        </w:rPr>
        <w:t>difference between the model and the data.</w:t>
      </w:r>
      <w:r w:rsidR="001E6399">
        <w:rPr>
          <w:rFonts w:eastAsiaTheme="minorEastAsia"/>
          <w:lang w:val="en-US"/>
        </w:rPr>
        <w:t xml:space="preserve"> </w:t>
      </w:r>
      <w:r w:rsidR="00F6018E">
        <w:rPr>
          <w:rFonts w:eastAsiaTheme="minorEastAsia"/>
          <w:lang w:val="en-US"/>
        </w:rPr>
        <w:t xml:space="preserve"> </w:t>
      </w:r>
      <w:r w:rsidR="00715255">
        <w:rPr>
          <w:rFonts w:eastAsiaTheme="minorEastAsia"/>
          <w:lang w:val="en-US"/>
        </w:rPr>
        <w:t xml:space="preserve"> </w:t>
      </w:r>
    </w:p>
    <w:p w14:paraId="2BFAE4E1" w14:textId="35409112" w:rsidR="00913890" w:rsidRPr="003229A8" w:rsidRDefault="00913890" w:rsidP="00913890">
      <w:pPr>
        <w:pStyle w:val="Caption"/>
        <w:keepNext/>
        <w:rPr>
          <w:i w:val="0"/>
          <w:iCs w:val="0"/>
          <w:lang w:val="en-US"/>
        </w:rPr>
      </w:pPr>
      <w:bookmarkStart w:id="235" w:name="_Ref105172727"/>
      <w:r w:rsidRPr="00913890">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3</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7</w:t>
      </w:r>
      <w:r w:rsidR="00526C25">
        <w:rPr>
          <w:lang w:val="en-US"/>
        </w:rPr>
        <w:fldChar w:fldCharType="end"/>
      </w:r>
      <w:bookmarkEnd w:id="235"/>
      <w:r w:rsidRPr="00913890">
        <w:rPr>
          <w:lang w:val="en-US"/>
        </w:rPr>
        <w:t xml:space="preserve">. Poisson regression output for </w:t>
      </w:r>
      <w:r>
        <w:rPr>
          <w:lang w:val="en-US"/>
        </w:rPr>
        <w:t>1 x 1 mm</w:t>
      </w:r>
      <w:r>
        <w:rPr>
          <w:vertAlign w:val="superscript"/>
          <w:lang w:val="en-US"/>
        </w:rPr>
        <w:t>2</w:t>
      </w:r>
      <w:r>
        <w:rPr>
          <w:lang w:val="en-US"/>
        </w:rPr>
        <w:t xml:space="preserve"> with increasing number of </w:t>
      </w:r>
      <w:r w:rsidR="00027956">
        <w:rPr>
          <w:lang w:val="en-US"/>
        </w:rPr>
        <w:t>explanatory variables</w:t>
      </w:r>
      <w:r w:rsidR="00677743">
        <w:rPr>
          <w:lang w:val="en-US"/>
        </w:rPr>
        <w:t xml:space="preserve">. The fitting parameters are const, x1, x2, x3 and x4. Const is the intercept, </w:t>
      </w:r>
      <w:r w:rsidR="003229A8">
        <w:rPr>
          <w:lang w:val="en-US"/>
        </w:rPr>
        <w:t xml:space="preserve">x1 and x2 is dose and dose squared, respectively. </w:t>
      </w:r>
      <w:r w:rsidR="003229A8">
        <w:rPr>
          <w:i w:val="0"/>
          <w:iCs w:val="0"/>
          <w:lang w:val="en-US"/>
        </w:rPr>
        <w:t xml:space="preserve">x3 is either peak distance or </w:t>
      </w:r>
      <w:r w:rsidR="00775C40">
        <w:rPr>
          <w:i w:val="0"/>
          <w:iCs w:val="0"/>
          <w:lang w:val="en-US"/>
        </w:rPr>
        <w:t>PAR</w:t>
      </w:r>
      <w:r w:rsidR="003229A8">
        <w:rPr>
          <w:i w:val="0"/>
          <w:iCs w:val="0"/>
          <w:lang w:val="en-US"/>
        </w:rPr>
        <w:t xml:space="preserve"> when number of </w:t>
      </w:r>
      <w:r w:rsidR="00027956">
        <w:rPr>
          <w:i w:val="0"/>
          <w:iCs w:val="0"/>
          <w:lang w:val="en-US"/>
        </w:rPr>
        <w:t>ex</w:t>
      </w:r>
      <w:r w:rsidR="0068290A">
        <w:rPr>
          <w:i w:val="0"/>
          <w:iCs w:val="0"/>
          <w:lang w:val="en-US"/>
        </w:rPr>
        <w:t>planatory variables</w:t>
      </w:r>
      <w:r w:rsidR="003229A8">
        <w:rPr>
          <w:i w:val="0"/>
          <w:iCs w:val="0"/>
          <w:lang w:val="en-US"/>
        </w:rPr>
        <w:t xml:space="preserve"> are </w:t>
      </w:r>
      <w:r w:rsidR="003C6511">
        <w:rPr>
          <w:i w:val="0"/>
          <w:iCs w:val="0"/>
          <w:lang w:val="en-US"/>
        </w:rPr>
        <w:t xml:space="preserve">3. x4 is peak distance when all </w:t>
      </w:r>
      <w:r w:rsidR="0068290A">
        <w:rPr>
          <w:i w:val="0"/>
          <w:iCs w:val="0"/>
          <w:lang w:val="en-US"/>
        </w:rPr>
        <w:t>explanatory variables</w:t>
      </w:r>
      <w:r w:rsidR="003C6511">
        <w:rPr>
          <w:i w:val="0"/>
          <w:iCs w:val="0"/>
          <w:lang w:val="en-US"/>
        </w:rPr>
        <w:t xml:space="preserve"> are included.</w:t>
      </w:r>
      <w:r w:rsidR="00EC1F14">
        <w:rPr>
          <w:i w:val="0"/>
          <w:iCs w:val="0"/>
          <w:lang w:val="en-US"/>
        </w:rPr>
        <w:t xml:space="preserve"> </w:t>
      </w:r>
      <w:r w:rsidR="00EC1F14">
        <w:rPr>
          <w:lang w:val="en-US"/>
        </w:rPr>
        <w:t>The p-value of the coefficients show if there is a significant correlation between the explanatory variable and the independent variable. The p-</w:t>
      </w:r>
      <w:r w:rsidR="00EC1F14">
        <w:rPr>
          <w:lang w:val="en-US"/>
        </w:rPr>
        <w:lastRenderedPageBreak/>
        <w:t xml:space="preserve">value in the right column was calculated from the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sidR="00EC1F14">
        <w:rPr>
          <w:rFonts w:eastAsiaTheme="minorEastAsia"/>
          <w:lang w:val="en-US"/>
        </w:rPr>
        <w:t xml:space="preserve"> output gathered from the regression result, indicating a goodness of fit between the observed data and the model.</w:t>
      </w:r>
    </w:p>
    <w:tbl>
      <w:tblPr>
        <w:tblStyle w:val="TableGrid"/>
        <w:tblpPr w:leftFromText="180" w:rightFromText="180" w:vertAnchor="text" w:horzAnchor="margin" w:tblpXSpec="center" w:tblpY="69"/>
        <w:tblW w:w="0" w:type="auto"/>
        <w:tblLook w:val="04A0" w:firstRow="1" w:lastRow="0" w:firstColumn="1" w:lastColumn="0" w:noHBand="0" w:noVBand="1"/>
      </w:tblPr>
      <w:tblGrid>
        <w:gridCol w:w="1615"/>
        <w:gridCol w:w="5930"/>
        <w:gridCol w:w="1805"/>
      </w:tblGrid>
      <w:tr w:rsidR="0023342E" w:rsidRPr="0061046B" w14:paraId="25735DF1" w14:textId="77A5C89F" w:rsidTr="00211686">
        <w:tc>
          <w:tcPr>
            <w:tcW w:w="1615" w:type="dxa"/>
          </w:tcPr>
          <w:p w14:paraId="2106E3AF" w14:textId="196997A1" w:rsidR="0023342E" w:rsidRDefault="00211686" w:rsidP="00913890">
            <w:pPr>
              <w:spacing w:line="360" w:lineRule="auto"/>
              <w:rPr>
                <w:lang w:val="en-US"/>
              </w:rPr>
            </w:pPr>
            <w:r>
              <w:rPr>
                <w:lang w:val="en-US"/>
              </w:rPr>
              <w:t># Explanatory variables</w:t>
            </w:r>
          </w:p>
        </w:tc>
        <w:tc>
          <w:tcPr>
            <w:tcW w:w="5930" w:type="dxa"/>
          </w:tcPr>
          <w:p w14:paraId="205985EB" w14:textId="77777777" w:rsidR="0023342E" w:rsidRPr="00913890" w:rsidRDefault="0023342E" w:rsidP="00913890">
            <w:pPr>
              <w:spacing w:line="360" w:lineRule="auto"/>
              <w:rPr>
                <w:lang w:val="en-US"/>
              </w:rPr>
            </w:pPr>
            <w:r>
              <w:rPr>
                <w:lang w:val="en-US"/>
              </w:rPr>
              <w:t>Poisson regression output 1 x 1 mm</w:t>
            </w:r>
            <w:r>
              <w:rPr>
                <w:vertAlign w:val="superscript"/>
                <w:lang w:val="en-US"/>
              </w:rPr>
              <w:t xml:space="preserve">2 </w:t>
            </w:r>
            <w:r>
              <w:rPr>
                <w:lang w:val="en-US"/>
              </w:rPr>
              <w:t>quadrat size</w:t>
            </w:r>
          </w:p>
        </w:tc>
        <w:tc>
          <w:tcPr>
            <w:tcW w:w="1805" w:type="dxa"/>
          </w:tcPr>
          <w:p w14:paraId="2E0E7705" w14:textId="3C9A9841" w:rsidR="0023342E" w:rsidRDefault="008573DA" w:rsidP="00913890">
            <w:pPr>
              <w:spacing w:line="360" w:lineRule="auto"/>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23342E">
              <w:rPr>
                <w:rFonts w:eastAsiaTheme="minorEastAsia"/>
                <w:lang w:val="en-US"/>
              </w:rPr>
              <w:t xml:space="preserve"> (p-value)</w:t>
            </w:r>
          </w:p>
        </w:tc>
      </w:tr>
      <w:tr w:rsidR="0023342E" w14:paraId="74AC7B18" w14:textId="627D5BEE" w:rsidTr="00211686">
        <w:trPr>
          <w:trHeight w:val="1289"/>
        </w:trPr>
        <w:tc>
          <w:tcPr>
            <w:tcW w:w="1615" w:type="dxa"/>
          </w:tcPr>
          <w:p w14:paraId="55E7AAA9" w14:textId="77777777" w:rsidR="0023342E" w:rsidRDefault="0023342E" w:rsidP="00913890">
            <w:pPr>
              <w:spacing w:line="360" w:lineRule="auto"/>
              <w:rPr>
                <w:lang w:val="en-US"/>
              </w:rPr>
            </w:pPr>
            <w:r>
              <w:rPr>
                <w:lang w:val="en-US"/>
              </w:rPr>
              <w:t>2</w:t>
            </w:r>
          </w:p>
        </w:tc>
        <w:tc>
          <w:tcPr>
            <w:tcW w:w="5930" w:type="dxa"/>
          </w:tcPr>
          <w:p w14:paraId="338AF381" w14:textId="77777777" w:rsidR="0023342E" w:rsidRDefault="0023342E" w:rsidP="00913890">
            <w:pPr>
              <w:spacing w:line="360" w:lineRule="auto"/>
              <w:rPr>
                <w:lang w:val="en-US"/>
              </w:rPr>
            </w:pPr>
            <w:r w:rsidRPr="00112D61">
              <w:rPr>
                <w:noProof/>
                <w:lang w:val="en-US"/>
              </w:rPr>
              <w:drawing>
                <wp:anchor distT="0" distB="0" distL="114300" distR="114300" simplePos="0" relativeHeight="251658357" behindDoc="1" locked="0" layoutInCell="1" allowOverlap="1" wp14:anchorId="0DB3F55C" wp14:editId="6A2CF80E">
                  <wp:simplePos x="0" y="0"/>
                  <wp:positionH relativeFrom="column">
                    <wp:posOffset>-90616</wp:posOffset>
                  </wp:positionH>
                  <wp:positionV relativeFrom="paragraph">
                    <wp:posOffset>-3175</wp:posOffset>
                  </wp:positionV>
                  <wp:extent cx="3729519" cy="793087"/>
                  <wp:effectExtent l="0" t="0" r="4445" b="7620"/>
                  <wp:wrapNone/>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rotWithShape="1">
                          <a:blip r:embed="rId88">
                            <a:extLst>
                              <a:ext uri="{28A0092B-C50C-407E-A947-70E740481C1C}">
                                <a14:useLocalDpi xmlns:a14="http://schemas.microsoft.com/office/drawing/2010/main" val="0"/>
                              </a:ext>
                            </a:extLst>
                          </a:blip>
                          <a:srcRect l="9903" t="65868" r="13605"/>
                          <a:stretch/>
                        </pic:blipFill>
                        <pic:spPr bwMode="auto">
                          <a:xfrm>
                            <a:off x="0" y="0"/>
                            <a:ext cx="3729519" cy="7930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05" w:type="dxa"/>
          </w:tcPr>
          <w:p w14:paraId="7E3CAE32" w14:textId="00F4272E" w:rsidR="0023342E" w:rsidRPr="00112D61" w:rsidRDefault="00AB713D" w:rsidP="00AB713D">
            <w:pPr>
              <w:spacing w:line="360" w:lineRule="auto"/>
              <w:jc w:val="center"/>
              <w:rPr>
                <w:noProof/>
                <w:lang w:val="en-US"/>
              </w:rPr>
            </w:pPr>
            <w:r>
              <w:rPr>
                <w:noProof/>
                <w:lang w:val="en-US"/>
              </w:rPr>
              <w:t>1</w:t>
            </w:r>
          </w:p>
        </w:tc>
      </w:tr>
      <w:tr w:rsidR="0023342E" w14:paraId="3A587675" w14:textId="44EE9CD8" w:rsidTr="00211686">
        <w:trPr>
          <w:trHeight w:val="1540"/>
        </w:trPr>
        <w:tc>
          <w:tcPr>
            <w:tcW w:w="1615" w:type="dxa"/>
          </w:tcPr>
          <w:p w14:paraId="17FB42C1" w14:textId="38212BA3" w:rsidR="0023342E" w:rsidRDefault="0023342E" w:rsidP="00913890">
            <w:pPr>
              <w:spacing w:line="360" w:lineRule="auto"/>
              <w:rPr>
                <w:lang w:val="en-US"/>
              </w:rPr>
            </w:pPr>
            <w:r>
              <w:rPr>
                <w:lang w:val="en-US"/>
              </w:rPr>
              <w:t>3 (peak distance)</w:t>
            </w:r>
          </w:p>
        </w:tc>
        <w:tc>
          <w:tcPr>
            <w:tcW w:w="5930" w:type="dxa"/>
          </w:tcPr>
          <w:p w14:paraId="1D3CA37B" w14:textId="77777777" w:rsidR="0023342E" w:rsidRDefault="0023342E" w:rsidP="00913890">
            <w:pPr>
              <w:spacing w:line="360" w:lineRule="auto"/>
              <w:rPr>
                <w:lang w:val="en-US"/>
              </w:rPr>
            </w:pPr>
            <w:r w:rsidRPr="00FB4DC5">
              <w:rPr>
                <w:noProof/>
                <w:lang w:val="en-US"/>
              </w:rPr>
              <w:drawing>
                <wp:anchor distT="0" distB="0" distL="114300" distR="114300" simplePos="0" relativeHeight="251658356" behindDoc="1" locked="0" layoutInCell="1" allowOverlap="1" wp14:anchorId="49F88285" wp14:editId="0F8EF633">
                  <wp:simplePos x="0" y="0"/>
                  <wp:positionH relativeFrom="column">
                    <wp:posOffset>32556</wp:posOffset>
                  </wp:positionH>
                  <wp:positionV relativeFrom="paragraph">
                    <wp:posOffset>45720</wp:posOffset>
                  </wp:positionV>
                  <wp:extent cx="3523615" cy="902970"/>
                  <wp:effectExtent l="0" t="0" r="0" b="0"/>
                  <wp:wrapNone/>
                  <wp:docPr id="207" name="Picture 2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able&#10;&#10;Description automatically generated"/>
                          <pic:cNvPicPr/>
                        </pic:nvPicPr>
                        <pic:blipFill rotWithShape="1">
                          <a:blip r:embed="rId89">
                            <a:extLst>
                              <a:ext uri="{28A0092B-C50C-407E-A947-70E740481C1C}">
                                <a14:useLocalDpi xmlns:a14="http://schemas.microsoft.com/office/drawing/2010/main" val="0"/>
                              </a:ext>
                            </a:extLst>
                          </a:blip>
                          <a:srcRect l="9395" t="5148" r="15670" b="4280"/>
                          <a:stretch/>
                        </pic:blipFill>
                        <pic:spPr bwMode="auto">
                          <a:xfrm>
                            <a:off x="0" y="0"/>
                            <a:ext cx="3523615" cy="90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05" w:type="dxa"/>
          </w:tcPr>
          <w:p w14:paraId="1103DACC" w14:textId="318FB5DA" w:rsidR="0023342E" w:rsidRPr="00FB4DC5" w:rsidRDefault="00AB713D" w:rsidP="00AB713D">
            <w:pPr>
              <w:spacing w:line="360" w:lineRule="auto"/>
              <w:jc w:val="center"/>
              <w:rPr>
                <w:noProof/>
                <w:lang w:val="en-US"/>
              </w:rPr>
            </w:pPr>
            <w:r>
              <w:rPr>
                <w:noProof/>
                <w:lang w:val="en-US"/>
              </w:rPr>
              <w:t>1</w:t>
            </w:r>
          </w:p>
        </w:tc>
      </w:tr>
      <w:tr w:rsidR="0023342E" w14:paraId="71E880AE" w14:textId="73DF9F64" w:rsidTr="00211686">
        <w:trPr>
          <w:trHeight w:val="1406"/>
        </w:trPr>
        <w:tc>
          <w:tcPr>
            <w:tcW w:w="1615" w:type="dxa"/>
          </w:tcPr>
          <w:p w14:paraId="6EC538FF" w14:textId="7830EC2E" w:rsidR="0023342E" w:rsidRDefault="0023342E" w:rsidP="00913890">
            <w:pPr>
              <w:spacing w:line="360" w:lineRule="auto"/>
              <w:rPr>
                <w:lang w:val="en-US"/>
              </w:rPr>
            </w:pPr>
            <w:r>
              <w:rPr>
                <w:lang w:val="en-US"/>
              </w:rPr>
              <w:t>3 (PAR)</w:t>
            </w:r>
          </w:p>
        </w:tc>
        <w:tc>
          <w:tcPr>
            <w:tcW w:w="5930" w:type="dxa"/>
          </w:tcPr>
          <w:p w14:paraId="1F288E51" w14:textId="77777777" w:rsidR="0023342E" w:rsidRDefault="0023342E" w:rsidP="00913890">
            <w:pPr>
              <w:spacing w:line="360" w:lineRule="auto"/>
              <w:rPr>
                <w:lang w:val="en-US"/>
              </w:rPr>
            </w:pPr>
            <w:r w:rsidRPr="00F57177">
              <w:rPr>
                <w:noProof/>
                <w:lang w:val="en-US"/>
              </w:rPr>
              <w:drawing>
                <wp:anchor distT="0" distB="0" distL="114300" distR="114300" simplePos="0" relativeHeight="251658358" behindDoc="1" locked="0" layoutInCell="1" allowOverlap="1" wp14:anchorId="60C5E78B" wp14:editId="3E8EAAC5">
                  <wp:simplePos x="0" y="0"/>
                  <wp:positionH relativeFrom="column">
                    <wp:posOffset>-16475</wp:posOffset>
                  </wp:positionH>
                  <wp:positionV relativeFrom="paragraph">
                    <wp:posOffset>-8238</wp:posOffset>
                  </wp:positionV>
                  <wp:extent cx="3667803" cy="923909"/>
                  <wp:effectExtent l="0" t="0" r="0" b="0"/>
                  <wp:wrapNone/>
                  <wp:docPr id="208" name="Picture 20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 table&#10;&#10;Description automatically generated"/>
                          <pic:cNvPicPr/>
                        </pic:nvPicPr>
                        <pic:blipFill rotWithShape="1">
                          <a:blip r:embed="rId90">
                            <a:extLst>
                              <a:ext uri="{28A0092B-C50C-407E-A947-70E740481C1C}">
                                <a14:useLocalDpi xmlns:a14="http://schemas.microsoft.com/office/drawing/2010/main" val="0"/>
                              </a:ext>
                            </a:extLst>
                          </a:blip>
                          <a:srcRect l="7705" r="8945"/>
                          <a:stretch/>
                        </pic:blipFill>
                        <pic:spPr bwMode="auto">
                          <a:xfrm>
                            <a:off x="0" y="0"/>
                            <a:ext cx="3667803" cy="923909"/>
                          </a:xfrm>
                          <a:prstGeom prst="rect">
                            <a:avLst/>
                          </a:prstGeom>
                          <a:ln>
                            <a:noFill/>
                          </a:ln>
                          <a:extLst>
                            <a:ext uri="{53640926-AAD7-44D8-BBD7-CCE9431645EC}">
                              <a14:shadowObscured xmlns:a14="http://schemas.microsoft.com/office/drawing/2010/main"/>
                            </a:ext>
                          </a:extLst>
                        </pic:spPr>
                      </pic:pic>
                    </a:graphicData>
                  </a:graphic>
                </wp:anchor>
              </w:drawing>
            </w:r>
          </w:p>
        </w:tc>
        <w:tc>
          <w:tcPr>
            <w:tcW w:w="1805" w:type="dxa"/>
          </w:tcPr>
          <w:p w14:paraId="64F2A454" w14:textId="2EE2D8E0" w:rsidR="0023342E" w:rsidRPr="00F57177" w:rsidRDefault="00AB713D" w:rsidP="00AB713D">
            <w:pPr>
              <w:spacing w:line="360" w:lineRule="auto"/>
              <w:jc w:val="center"/>
              <w:rPr>
                <w:noProof/>
                <w:lang w:val="en-US"/>
              </w:rPr>
            </w:pPr>
            <w:r>
              <w:rPr>
                <w:noProof/>
                <w:lang w:val="en-US"/>
              </w:rPr>
              <w:t>1</w:t>
            </w:r>
          </w:p>
        </w:tc>
      </w:tr>
      <w:tr w:rsidR="0023342E" w14:paraId="21E94976" w14:textId="046F7FA8" w:rsidTr="00211686">
        <w:trPr>
          <w:trHeight w:val="1703"/>
        </w:trPr>
        <w:tc>
          <w:tcPr>
            <w:tcW w:w="1615" w:type="dxa"/>
          </w:tcPr>
          <w:p w14:paraId="7F9D8972" w14:textId="77777777" w:rsidR="0023342E" w:rsidRDefault="0023342E" w:rsidP="00913890">
            <w:pPr>
              <w:spacing w:line="360" w:lineRule="auto"/>
              <w:rPr>
                <w:lang w:val="en-US"/>
              </w:rPr>
            </w:pPr>
            <w:r>
              <w:rPr>
                <w:lang w:val="en-US"/>
              </w:rPr>
              <w:t>4</w:t>
            </w:r>
          </w:p>
        </w:tc>
        <w:tc>
          <w:tcPr>
            <w:tcW w:w="5930" w:type="dxa"/>
          </w:tcPr>
          <w:p w14:paraId="59AECC87" w14:textId="77777777" w:rsidR="0023342E" w:rsidRDefault="0023342E" w:rsidP="00913890">
            <w:pPr>
              <w:spacing w:line="360" w:lineRule="auto"/>
              <w:rPr>
                <w:lang w:val="en-US"/>
              </w:rPr>
            </w:pPr>
            <w:r w:rsidRPr="008055CA">
              <w:rPr>
                <w:noProof/>
                <w:lang w:val="en-US"/>
              </w:rPr>
              <w:drawing>
                <wp:anchor distT="0" distB="0" distL="114300" distR="114300" simplePos="0" relativeHeight="251658359" behindDoc="1" locked="0" layoutInCell="1" allowOverlap="1" wp14:anchorId="673C7CB9" wp14:editId="01ABBC56">
                  <wp:simplePos x="0" y="0"/>
                  <wp:positionH relativeFrom="column">
                    <wp:posOffset>309</wp:posOffset>
                  </wp:positionH>
                  <wp:positionV relativeFrom="paragraph">
                    <wp:posOffset>-1510</wp:posOffset>
                  </wp:positionV>
                  <wp:extent cx="3770616" cy="1067971"/>
                  <wp:effectExtent l="0" t="0" r="1905" b="0"/>
                  <wp:wrapNone/>
                  <wp:docPr id="209" name="Picture 209" descr="Graphical user interface, text,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table, Excel&#10;&#10;Description automatically generated"/>
                          <pic:cNvPicPr/>
                        </pic:nvPicPr>
                        <pic:blipFill rotWithShape="1">
                          <a:blip r:embed="rId91">
                            <a:extLst>
                              <a:ext uri="{28A0092B-C50C-407E-A947-70E740481C1C}">
                                <a14:useLocalDpi xmlns:a14="http://schemas.microsoft.com/office/drawing/2010/main" val="0"/>
                              </a:ext>
                            </a:extLst>
                          </a:blip>
                          <a:srcRect l="5788" r="9219" b="8049"/>
                          <a:stretch/>
                        </pic:blipFill>
                        <pic:spPr bwMode="auto">
                          <a:xfrm>
                            <a:off x="0" y="0"/>
                            <a:ext cx="3770616" cy="1067971"/>
                          </a:xfrm>
                          <a:prstGeom prst="rect">
                            <a:avLst/>
                          </a:prstGeom>
                          <a:ln>
                            <a:noFill/>
                          </a:ln>
                          <a:extLst>
                            <a:ext uri="{53640926-AAD7-44D8-BBD7-CCE9431645EC}">
                              <a14:shadowObscured xmlns:a14="http://schemas.microsoft.com/office/drawing/2010/main"/>
                            </a:ext>
                          </a:extLst>
                        </pic:spPr>
                      </pic:pic>
                    </a:graphicData>
                  </a:graphic>
                </wp:anchor>
              </w:drawing>
            </w:r>
          </w:p>
        </w:tc>
        <w:tc>
          <w:tcPr>
            <w:tcW w:w="1805" w:type="dxa"/>
          </w:tcPr>
          <w:p w14:paraId="448101C9" w14:textId="57E5837F" w:rsidR="0023342E" w:rsidRPr="008055CA" w:rsidRDefault="006757DC" w:rsidP="00AB713D">
            <w:pPr>
              <w:spacing w:line="360" w:lineRule="auto"/>
              <w:jc w:val="center"/>
              <w:rPr>
                <w:noProof/>
                <w:lang w:val="en-US"/>
              </w:rPr>
            </w:pPr>
            <w:r>
              <w:rPr>
                <w:noProof/>
                <w:lang w:val="en-US"/>
              </w:rPr>
              <w:t>1</w:t>
            </w:r>
          </w:p>
        </w:tc>
      </w:tr>
    </w:tbl>
    <w:p w14:paraId="648CCD80" w14:textId="77777777" w:rsidR="003C5D5E" w:rsidRDefault="003C5D5E" w:rsidP="004D7B5D">
      <w:pPr>
        <w:spacing w:line="360" w:lineRule="auto"/>
        <w:rPr>
          <w:lang w:val="en-US"/>
        </w:rPr>
      </w:pPr>
    </w:p>
    <w:p w14:paraId="4934C0BB" w14:textId="0BEB86C0" w:rsidR="00BA481F" w:rsidRDefault="00BA481F" w:rsidP="004D7B5D">
      <w:pPr>
        <w:spacing w:line="360" w:lineRule="auto"/>
        <w:rPr>
          <w:lang w:val="en-US"/>
        </w:rPr>
      </w:pPr>
      <w:r>
        <w:rPr>
          <w:lang w:val="en-US"/>
        </w:rPr>
        <w:t xml:space="preserve">For further understanding of </w:t>
      </w:r>
      <w:r w:rsidR="00BB5926">
        <w:rPr>
          <w:lang w:val="en-US"/>
        </w:rPr>
        <w:t>the regression output we decided to generate a correlation matrix</w:t>
      </w:r>
      <w:r w:rsidR="003C5D5E">
        <w:rPr>
          <w:lang w:val="en-US"/>
        </w:rPr>
        <w:t xml:space="preserve">. The </w:t>
      </w:r>
      <w:r w:rsidR="00CE6BC5">
        <w:rPr>
          <w:i/>
          <w:iCs/>
          <w:lang w:val="en-US"/>
        </w:rPr>
        <w:t xml:space="preserve">pandas </w:t>
      </w:r>
      <w:r w:rsidR="009646C4">
        <w:rPr>
          <w:lang w:val="en-US"/>
        </w:rPr>
        <w:t xml:space="preserve">package </w:t>
      </w:r>
      <w:r w:rsidR="009646C4">
        <w:rPr>
          <w:lang w:val="en-US"/>
        </w:rPr>
        <w:fldChar w:fldCharType="begin"/>
      </w:r>
      <w:r w:rsidR="009646C4">
        <w:rPr>
          <w:lang w:val="en-US"/>
        </w:rPr>
        <w:instrText xml:space="preserve"> ADDIN ZOTERO_ITEM CSL_CITATION {"citationID":"E50g1dRd","properties":{"formattedCitation":"(McKinney &amp; others, 2010)","plainCitation":"(McKinney &amp; others, 2010)","noteIndex":0},"citationItems":[{"id":596,"uris":["http://zotero.org/users/9228513/items/YCU7V2BB"],"itemData":{"id":596,"type":"paper-conference","container-title":"Proceedings of the 9th Python in Science Conference","page":"51–56","publisher":"Austin, TX","title":"Data structures for statistical computing in python","volume":"445","author":[{"family":"McKinney","given":"Wes"},{"literal":"others"}],"issued":{"date-parts":[["2010"]]}}}],"schema":"https://github.com/citation-style-language/schema/raw/master/csl-citation.json"} </w:instrText>
      </w:r>
      <w:r w:rsidR="009646C4">
        <w:rPr>
          <w:lang w:val="en-US"/>
        </w:rPr>
        <w:fldChar w:fldCharType="separate"/>
      </w:r>
      <w:r w:rsidR="009646C4" w:rsidRPr="00D43743">
        <w:rPr>
          <w:rFonts w:cs="Times New Roman"/>
          <w:lang w:val="en-US"/>
        </w:rPr>
        <w:t>(McKinney &amp; others, 2010)</w:t>
      </w:r>
      <w:r w:rsidR="009646C4">
        <w:rPr>
          <w:lang w:val="en-US"/>
        </w:rPr>
        <w:fldChar w:fldCharType="end"/>
      </w:r>
      <w:r w:rsidR="00D43743">
        <w:rPr>
          <w:lang w:val="en-US"/>
        </w:rPr>
        <w:t xml:space="preserve"> generated this for us and the result can be seen in </w:t>
      </w:r>
      <w:r w:rsidR="00D43743">
        <w:rPr>
          <w:lang w:val="en-US"/>
        </w:rPr>
        <w:fldChar w:fldCharType="begin"/>
      </w:r>
      <w:r w:rsidR="00D43743">
        <w:rPr>
          <w:lang w:val="en-US"/>
        </w:rPr>
        <w:instrText xml:space="preserve"> REF _Ref105178514 \h </w:instrText>
      </w:r>
      <w:r w:rsidR="00D43743">
        <w:rPr>
          <w:lang w:val="en-US"/>
        </w:rPr>
      </w:r>
      <w:r w:rsidR="00D43743">
        <w:rPr>
          <w:lang w:val="en-US"/>
        </w:rPr>
        <w:fldChar w:fldCharType="separate"/>
      </w:r>
      <w:r w:rsidR="00D43743" w:rsidRPr="00104D1B">
        <w:rPr>
          <w:lang w:val="en-US"/>
        </w:rPr>
        <w:t xml:space="preserve">Table </w:t>
      </w:r>
      <w:r w:rsidR="00D43743" w:rsidRPr="00104D1B">
        <w:rPr>
          <w:noProof/>
          <w:lang w:val="en-US"/>
        </w:rPr>
        <w:t>3</w:t>
      </w:r>
      <w:r w:rsidR="00D43743" w:rsidRPr="00104D1B">
        <w:rPr>
          <w:lang w:val="en-US"/>
        </w:rPr>
        <w:noBreakHyphen/>
      </w:r>
      <w:r w:rsidR="00D43743" w:rsidRPr="00104D1B">
        <w:rPr>
          <w:noProof/>
          <w:lang w:val="en-US"/>
        </w:rPr>
        <w:t>8</w:t>
      </w:r>
      <w:r w:rsidR="00D43743">
        <w:rPr>
          <w:lang w:val="en-US"/>
        </w:rPr>
        <w:fldChar w:fldCharType="end"/>
      </w:r>
      <w:r w:rsidR="00D43743">
        <w:rPr>
          <w:lang w:val="en-US"/>
        </w:rPr>
        <w:t xml:space="preserve">. </w:t>
      </w:r>
      <w:r w:rsidR="003C5D5E">
        <w:rPr>
          <w:lang w:val="en-US"/>
        </w:rPr>
        <w:t xml:space="preserve"> </w:t>
      </w:r>
      <w:r w:rsidR="00D57EBE">
        <w:rPr>
          <w:lang w:val="en-US"/>
        </w:rPr>
        <w:t xml:space="preserve">The </w:t>
      </w:r>
      <w:r w:rsidR="007C5DC1">
        <w:rPr>
          <w:lang w:val="en-US"/>
        </w:rPr>
        <w:t>highest correlation was seen between dose and dose squared,</w:t>
      </w:r>
      <w:r w:rsidR="00507E2E">
        <w:rPr>
          <w:lang w:val="en-US"/>
        </w:rPr>
        <w:t xml:space="preserve"> and dose and PAR. </w:t>
      </w:r>
      <w:r w:rsidR="00D62FF0">
        <w:rPr>
          <w:lang w:val="en-US"/>
        </w:rPr>
        <w:t xml:space="preserve">For the other variables the correlation was moderate. </w:t>
      </w:r>
    </w:p>
    <w:p w14:paraId="17048F5B" w14:textId="77777777" w:rsidR="003C5D5E" w:rsidRDefault="003C5D5E" w:rsidP="004D7B5D">
      <w:pPr>
        <w:spacing w:line="360" w:lineRule="auto"/>
        <w:rPr>
          <w:lang w:val="en-US"/>
        </w:rPr>
      </w:pPr>
    </w:p>
    <w:p w14:paraId="7CCEE7C0" w14:textId="77777777" w:rsidR="003C5D5E" w:rsidRDefault="003C5D5E" w:rsidP="004D7B5D">
      <w:pPr>
        <w:spacing w:line="360" w:lineRule="auto"/>
        <w:rPr>
          <w:lang w:val="en-US"/>
        </w:rPr>
      </w:pPr>
    </w:p>
    <w:p w14:paraId="430224C0" w14:textId="77777777" w:rsidR="003C5D5E" w:rsidRDefault="003C5D5E" w:rsidP="004D7B5D">
      <w:pPr>
        <w:spacing w:line="360" w:lineRule="auto"/>
        <w:rPr>
          <w:lang w:val="en-US"/>
        </w:rPr>
      </w:pPr>
    </w:p>
    <w:p w14:paraId="368E3D77" w14:textId="77777777" w:rsidR="003C5D5E" w:rsidRDefault="003C5D5E" w:rsidP="004D7B5D">
      <w:pPr>
        <w:spacing w:line="360" w:lineRule="auto"/>
        <w:rPr>
          <w:lang w:val="en-US"/>
        </w:rPr>
      </w:pPr>
    </w:p>
    <w:p w14:paraId="1416A393" w14:textId="77777777" w:rsidR="00D62FF0" w:rsidRDefault="00D62FF0" w:rsidP="004D7B5D">
      <w:pPr>
        <w:spacing w:line="360" w:lineRule="auto"/>
        <w:rPr>
          <w:lang w:val="en-US"/>
        </w:rPr>
      </w:pPr>
    </w:p>
    <w:p w14:paraId="66440B42" w14:textId="78425BD3" w:rsidR="00526C25" w:rsidRDefault="00526C25" w:rsidP="00526C25">
      <w:pPr>
        <w:pStyle w:val="Caption"/>
        <w:keepNext/>
      </w:pPr>
      <w:r w:rsidRPr="00526C25">
        <w:rPr>
          <w:lang w:val="en-US"/>
        </w:rPr>
        <w:lastRenderedPageBreak/>
        <w:t xml:space="preserve">Table </w:t>
      </w:r>
      <w:r>
        <w:fldChar w:fldCharType="begin"/>
      </w:r>
      <w:r w:rsidRPr="00526C25">
        <w:rPr>
          <w:lang w:val="en-US"/>
        </w:rPr>
        <w:instrText xml:space="preserve"> STYLEREF 1 \s </w:instrText>
      </w:r>
      <w:r>
        <w:fldChar w:fldCharType="separate"/>
      </w:r>
      <w:r w:rsidRPr="00526C25">
        <w:rPr>
          <w:noProof/>
          <w:lang w:val="en-US"/>
        </w:rPr>
        <w:t>3</w:t>
      </w:r>
      <w:r>
        <w:fldChar w:fldCharType="end"/>
      </w:r>
      <w:r w:rsidRPr="00526C25">
        <w:rPr>
          <w:lang w:val="en-US"/>
        </w:rPr>
        <w:noBreakHyphen/>
      </w:r>
      <w:r>
        <w:fldChar w:fldCharType="begin"/>
      </w:r>
      <w:r w:rsidRPr="00526C25">
        <w:rPr>
          <w:lang w:val="en-US"/>
        </w:rPr>
        <w:instrText xml:space="preserve"> SEQ Table \* ARABIC \s 1 </w:instrText>
      </w:r>
      <w:r>
        <w:fldChar w:fldCharType="separate"/>
      </w:r>
      <w:r w:rsidRPr="00526C25">
        <w:rPr>
          <w:noProof/>
          <w:lang w:val="en-US"/>
        </w:rPr>
        <w:t>8</w:t>
      </w:r>
      <w:r>
        <w:fldChar w:fldCharType="end"/>
      </w:r>
      <w:r w:rsidRPr="00526C25">
        <w:rPr>
          <w:lang w:val="en-US"/>
        </w:rPr>
        <w:t xml:space="preserve">. </w:t>
      </w:r>
      <w:r w:rsidRPr="00104D1B">
        <w:rPr>
          <w:lang w:val="en-US"/>
        </w:rPr>
        <w:t>Correlation matrix between t</w:t>
      </w:r>
      <w:r>
        <w:rPr>
          <w:lang w:val="en-US"/>
        </w:rPr>
        <w:t xml:space="preserve">he explanatory variables used in the Poisson regression. D represents dose.  </w:t>
      </w:r>
    </w:p>
    <w:tbl>
      <w:tblPr>
        <w:tblStyle w:val="TableGrid"/>
        <w:tblpPr w:leftFromText="180" w:rightFromText="180" w:vertAnchor="text" w:horzAnchor="margin" w:tblpXSpec="center" w:tblpY="1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tblGrid>
      <w:tr w:rsidR="00526C25" w14:paraId="0C56B0DB" w14:textId="77777777" w:rsidTr="00526C25">
        <w:tc>
          <w:tcPr>
            <w:tcW w:w="1558" w:type="dxa"/>
            <w:tcBorders>
              <w:bottom w:val="single" w:sz="4" w:space="0" w:color="auto"/>
              <w:right w:val="single" w:sz="4" w:space="0" w:color="auto"/>
            </w:tcBorders>
          </w:tcPr>
          <w:p w14:paraId="317BCFB7" w14:textId="77777777" w:rsidR="00526C25" w:rsidRDefault="00526C25" w:rsidP="00526C25">
            <w:pPr>
              <w:rPr>
                <w:lang w:val="en-US"/>
              </w:rPr>
            </w:pPr>
            <w:r>
              <w:rPr>
                <w:lang w:val="en-US"/>
              </w:rPr>
              <w:t>Explanatory variables</w:t>
            </w:r>
          </w:p>
        </w:tc>
        <w:tc>
          <w:tcPr>
            <w:tcW w:w="1558" w:type="dxa"/>
            <w:tcBorders>
              <w:left w:val="single" w:sz="4" w:space="0" w:color="auto"/>
              <w:bottom w:val="single" w:sz="4" w:space="0" w:color="auto"/>
            </w:tcBorders>
          </w:tcPr>
          <w:p w14:paraId="75DC5DF8" w14:textId="77777777" w:rsidR="00526C25" w:rsidRDefault="00526C25" w:rsidP="00526C25">
            <w:pPr>
              <w:rPr>
                <w:lang w:val="en-US"/>
              </w:rPr>
            </w:pPr>
            <m:oMathPara>
              <m:oMath>
                <m:r>
                  <w:rPr>
                    <w:rFonts w:ascii="Cambria Math" w:hAnsi="Cambria Math"/>
                    <w:lang w:val="en-US"/>
                  </w:rPr>
                  <m:t>D</m:t>
                </m:r>
              </m:oMath>
            </m:oMathPara>
          </w:p>
        </w:tc>
        <w:tc>
          <w:tcPr>
            <w:tcW w:w="1558" w:type="dxa"/>
            <w:tcBorders>
              <w:bottom w:val="single" w:sz="4" w:space="0" w:color="auto"/>
            </w:tcBorders>
          </w:tcPr>
          <w:p w14:paraId="220DDFAB" w14:textId="77777777" w:rsidR="00526C25" w:rsidRDefault="008573DA" w:rsidP="00526C25">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bottom w:val="single" w:sz="4" w:space="0" w:color="auto"/>
            </w:tcBorders>
          </w:tcPr>
          <w:p w14:paraId="094A5E3E" w14:textId="77777777" w:rsidR="00526C25" w:rsidRDefault="00526C25" w:rsidP="00526C25">
            <w:pPr>
              <w:rPr>
                <w:lang w:val="en-US"/>
              </w:rPr>
            </w:pPr>
            <w:r>
              <w:rPr>
                <w:lang w:val="en-US"/>
              </w:rPr>
              <w:t>PAR</w:t>
            </w:r>
          </w:p>
        </w:tc>
        <w:tc>
          <w:tcPr>
            <w:tcW w:w="1559" w:type="dxa"/>
            <w:tcBorders>
              <w:bottom w:val="single" w:sz="4" w:space="0" w:color="auto"/>
            </w:tcBorders>
          </w:tcPr>
          <w:p w14:paraId="050E3011" w14:textId="77777777" w:rsidR="00526C25" w:rsidRDefault="00526C25" w:rsidP="00526C25">
            <w:pPr>
              <w:rPr>
                <w:lang w:val="en-US"/>
              </w:rPr>
            </w:pPr>
            <w:r>
              <w:rPr>
                <w:lang w:val="en-US"/>
              </w:rPr>
              <w:t>Peak Distance</w:t>
            </w:r>
          </w:p>
        </w:tc>
      </w:tr>
      <w:tr w:rsidR="00526C25" w14:paraId="595D324D" w14:textId="77777777" w:rsidTr="00526C25">
        <w:tc>
          <w:tcPr>
            <w:tcW w:w="1558" w:type="dxa"/>
            <w:tcBorders>
              <w:top w:val="single" w:sz="4" w:space="0" w:color="auto"/>
              <w:right w:val="single" w:sz="4" w:space="0" w:color="auto"/>
            </w:tcBorders>
          </w:tcPr>
          <w:p w14:paraId="74CB6945" w14:textId="77777777" w:rsidR="00526C25" w:rsidRDefault="00526C25" w:rsidP="00526C25">
            <w:pPr>
              <w:rPr>
                <w:lang w:val="en-US"/>
              </w:rPr>
            </w:pPr>
            <m:oMathPara>
              <m:oMath>
                <m:r>
                  <w:rPr>
                    <w:rFonts w:ascii="Cambria Math" w:hAnsi="Cambria Math"/>
                    <w:lang w:val="en-US"/>
                  </w:rPr>
                  <m:t>D</m:t>
                </m:r>
              </m:oMath>
            </m:oMathPara>
          </w:p>
        </w:tc>
        <w:tc>
          <w:tcPr>
            <w:tcW w:w="1558" w:type="dxa"/>
            <w:tcBorders>
              <w:top w:val="single" w:sz="4" w:space="0" w:color="auto"/>
              <w:left w:val="single" w:sz="4" w:space="0" w:color="auto"/>
            </w:tcBorders>
          </w:tcPr>
          <w:p w14:paraId="3A92603F" w14:textId="77777777" w:rsidR="00526C25" w:rsidRDefault="00526C25" w:rsidP="00526C25">
            <w:pPr>
              <w:jc w:val="center"/>
              <w:rPr>
                <w:lang w:val="en-US"/>
              </w:rPr>
            </w:pPr>
            <w:r>
              <w:rPr>
                <w:lang w:val="en-US"/>
              </w:rPr>
              <w:t>1</w:t>
            </w:r>
          </w:p>
        </w:tc>
        <w:tc>
          <w:tcPr>
            <w:tcW w:w="1558" w:type="dxa"/>
            <w:tcBorders>
              <w:top w:val="single" w:sz="4" w:space="0" w:color="auto"/>
            </w:tcBorders>
          </w:tcPr>
          <w:p w14:paraId="1C83252F" w14:textId="77777777" w:rsidR="00526C25" w:rsidRDefault="00526C25" w:rsidP="00526C25">
            <w:pPr>
              <w:jc w:val="center"/>
              <w:rPr>
                <w:lang w:val="en-US"/>
              </w:rPr>
            </w:pPr>
            <w:r w:rsidRPr="00DA27DC">
              <w:rPr>
                <w:lang w:val="en-US"/>
              </w:rPr>
              <w:t>0.94</w:t>
            </w:r>
          </w:p>
        </w:tc>
        <w:tc>
          <w:tcPr>
            <w:tcW w:w="1558" w:type="dxa"/>
            <w:tcBorders>
              <w:top w:val="single" w:sz="4" w:space="0" w:color="auto"/>
            </w:tcBorders>
          </w:tcPr>
          <w:p w14:paraId="6E363CCF" w14:textId="77777777" w:rsidR="00526C25" w:rsidRDefault="00526C25" w:rsidP="00526C25">
            <w:pPr>
              <w:jc w:val="center"/>
              <w:rPr>
                <w:lang w:val="en-US"/>
              </w:rPr>
            </w:pPr>
            <w:r w:rsidRPr="00DA27DC">
              <w:rPr>
                <w:lang w:val="en-US"/>
              </w:rPr>
              <w:t>0.5</w:t>
            </w:r>
            <w:r>
              <w:rPr>
                <w:lang w:val="en-US"/>
              </w:rPr>
              <w:t>6</w:t>
            </w:r>
          </w:p>
        </w:tc>
        <w:tc>
          <w:tcPr>
            <w:tcW w:w="1559" w:type="dxa"/>
            <w:tcBorders>
              <w:top w:val="single" w:sz="4" w:space="0" w:color="auto"/>
            </w:tcBorders>
          </w:tcPr>
          <w:p w14:paraId="31C7CF01" w14:textId="77777777" w:rsidR="00526C25" w:rsidRDefault="00526C25" w:rsidP="00526C25">
            <w:pPr>
              <w:jc w:val="center"/>
              <w:rPr>
                <w:lang w:val="en-US"/>
              </w:rPr>
            </w:pPr>
            <w:r w:rsidRPr="001B6974">
              <w:rPr>
                <w:lang w:val="en-US"/>
              </w:rPr>
              <w:t>-0.</w:t>
            </w:r>
            <w:r>
              <w:rPr>
                <w:lang w:val="en-US"/>
              </w:rPr>
              <w:t>40</w:t>
            </w:r>
          </w:p>
        </w:tc>
      </w:tr>
      <w:tr w:rsidR="00526C25" w14:paraId="64924678" w14:textId="77777777" w:rsidTr="00526C25">
        <w:tc>
          <w:tcPr>
            <w:tcW w:w="1558" w:type="dxa"/>
            <w:tcBorders>
              <w:right w:val="single" w:sz="4" w:space="0" w:color="auto"/>
            </w:tcBorders>
          </w:tcPr>
          <w:p w14:paraId="675FA51D" w14:textId="77777777" w:rsidR="00526C25" w:rsidRDefault="008573DA" w:rsidP="00526C25">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left w:val="single" w:sz="4" w:space="0" w:color="auto"/>
            </w:tcBorders>
          </w:tcPr>
          <w:p w14:paraId="5B4E2E03" w14:textId="77777777" w:rsidR="00526C25" w:rsidRDefault="00526C25" w:rsidP="00526C25">
            <w:pPr>
              <w:jc w:val="center"/>
              <w:rPr>
                <w:lang w:val="en-US"/>
              </w:rPr>
            </w:pPr>
            <w:r w:rsidRPr="00DA27DC">
              <w:rPr>
                <w:lang w:val="en-US"/>
              </w:rPr>
              <w:t>0.9</w:t>
            </w:r>
            <w:r>
              <w:rPr>
                <w:lang w:val="en-US"/>
              </w:rPr>
              <w:t>4</w:t>
            </w:r>
          </w:p>
        </w:tc>
        <w:tc>
          <w:tcPr>
            <w:tcW w:w="1558" w:type="dxa"/>
          </w:tcPr>
          <w:p w14:paraId="6148192E" w14:textId="77777777" w:rsidR="00526C25" w:rsidRDefault="00526C25" w:rsidP="00526C25">
            <w:pPr>
              <w:jc w:val="center"/>
              <w:rPr>
                <w:lang w:val="en-US"/>
              </w:rPr>
            </w:pPr>
            <w:r>
              <w:rPr>
                <w:lang w:val="en-US"/>
              </w:rPr>
              <w:t>1</w:t>
            </w:r>
          </w:p>
        </w:tc>
        <w:tc>
          <w:tcPr>
            <w:tcW w:w="1558" w:type="dxa"/>
          </w:tcPr>
          <w:p w14:paraId="25FAEFBA" w14:textId="77777777" w:rsidR="00526C25" w:rsidRDefault="00526C25" w:rsidP="00526C25">
            <w:pPr>
              <w:jc w:val="center"/>
              <w:rPr>
                <w:lang w:val="en-US"/>
              </w:rPr>
            </w:pPr>
            <w:r w:rsidRPr="001B6974">
              <w:rPr>
                <w:lang w:val="en-US"/>
              </w:rPr>
              <w:t>0.35</w:t>
            </w:r>
          </w:p>
        </w:tc>
        <w:tc>
          <w:tcPr>
            <w:tcW w:w="1559" w:type="dxa"/>
          </w:tcPr>
          <w:p w14:paraId="26CB6945" w14:textId="77777777" w:rsidR="00526C25" w:rsidRDefault="00526C25" w:rsidP="00526C25">
            <w:pPr>
              <w:jc w:val="center"/>
              <w:rPr>
                <w:lang w:val="en-US"/>
              </w:rPr>
            </w:pPr>
            <w:r w:rsidRPr="001B6974">
              <w:rPr>
                <w:lang w:val="en-US"/>
              </w:rPr>
              <w:t>-0.3</w:t>
            </w:r>
            <w:r>
              <w:rPr>
                <w:lang w:val="en-US"/>
              </w:rPr>
              <w:t>4</w:t>
            </w:r>
          </w:p>
        </w:tc>
      </w:tr>
      <w:tr w:rsidR="00526C25" w14:paraId="5ABF4C15" w14:textId="77777777" w:rsidTr="00526C25">
        <w:tc>
          <w:tcPr>
            <w:tcW w:w="1558" w:type="dxa"/>
            <w:tcBorders>
              <w:right w:val="single" w:sz="4" w:space="0" w:color="auto"/>
            </w:tcBorders>
          </w:tcPr>
          <w:p w14:paraId="5AA65198" w14:textId="77777777" w:rsidR="00526C25" w:rsidRDefault="00526C25" w:rsidP="00526C25">
            <w:pPr>
              <w:rPr>
                <w:lang w:val="en-US"/>
              </w:rPr>
            </w:pPr>
            <w:r>
              <w:rPr>
                <w:lang w:val="en-US"/>
              </w:rPr>
              <w:t>PAR</w:t>
            </w:r>
          </w:p>
        </w:tc>
        <w:tc>
          <w:tcPr>
            <w:tcW w:w="1558" w:type="dxa"/>
            <w:tcBorders>
              <w:left w:val="single" w:sz="4" w:space="0" w:color="auto"/>
            </w:tcBorders>
          </w:tcPr>
          <w:p w14:paraId="3995128E" w14:textId="77777777" w:rsidR="00526C25" w:rsidRDefault="00526C25" w:rsidP="00526C25">
            <w:pPr>
              <w:jc w:val="center"/>
              <w:rPr>
                <w:lang w:val="en-US"/>
              </w:rPr>
            </w:pPr>
            <w:r w:rsidRPr="00DA27DC">
              <w:rPr>
                <w:lang w:val="en-US"/>
              </w:rPr>
              <w:t>0.5</w:t>
            </w:r>
            <w:r>
              <w:rPr>
                <w:lang w:val="en-US"/>
              </w:rPr>
              <w:t>6</w:t>
            </w:r>
          </w:p>
        </w:tc>
        <w:tc>
          <w:tcPr>
            <w:tcW w:w="1558" w:type="dxa"/>
          </w:tcPr>
          <w:p w14:paraId="26F59F5D" w14:textId="77777777" w:rsidR="00526C25" w:rsidRDefault="00526C25" w:rsidP="00526C25">
            <w:pPr>
              <w:jc w:val="center"/>
              <w:rPr>
                <w:lang w:val="en-US"/>
              </w:rPr>
            </w:pPr>
            <w:r w:rsidRPr="001B6974">
              <w:rPr>
                <w:lang w:val="en-US"/>
              </w:rPr>
              <w:t>0.35</w:t>
            </w:r>
          </w:p>
        </w:tc>
        <w:tc>
          <w:tcPr>
            <w:tcW w:w="1558" w:type="dxa"/>
          </w:tcPr>
          <w:p w14:paraId="37EF7B17" w14:textId="77777777" w:rsidR="00526C25" w:rsidRDefault="00526C25" w:rsidP="00526C25">
            <w:pPr>
              <w:jc w:val="center"/>
              <w:rPr>
                <w:lang w:val="en-US"/>
              </w:rPr>
            </w:pPr>
            <w:r>
              <w:rPr>
                <w:lang w:val="en-US"/>
              </w:rPr>
              <w:t>1</w:t>
            </w:r>
          </w:p>
        </w:tc>
        <w:tc>
          <w:tcPr>
            <w:tcW w:w="1559" w:type="dxa"/>
          </w:tcPr>
          <w:p w14:paraId="7952060E" w14:textId="77777777" w:rsidR="00526C25" w:rsidRDefault="00526C25" w:rsidP="00526C25">
            <w:pPr>
              <w:jc w:val="center"/>
              <w:rPr>
                <w:lang w:val="en-US"/>
              </w:rPr>
            </w:pPr>
            <w:r w:rsidRPr="00275876">
              <w:rPr>
                <w:lang w:val="en-US"/>
              </w:rPr>
              <w:t>-0.43</w:t>
            </w:r>
          </w:p>
        </w:tc>
      </w:tr>
      <w:tr w:rsidR="00526C25" w14:paraId="09C747DC" w14:textId="77777777" w:rsidTr="00526C25">
        <w:trPr>
          <w:trHeight w:val="658"/>
        </w:trPr>
        <w:tc>
          <w:tcPr>
            <w:tcW w:w="1558" w:type="dxa"/>
            <w:tcBorders>
              <w:right w:val="single" w:sz="4" w:space="0" w:color="auto"/>
            </w:tcBorders>
          </w:tcPr>
          <w:p w14:paraId="77D6AB5A" w14:textId="77777777" w:rsidR="00526C25" w:rsidRDefault="00526C25" w:rsidP="00526C25">
            <w:pPr>
              <w:rPr>
                <w:lang w:val="en-US"/>
              </w:rPr>
            </w:pPr>
            <w:r>
              <w:rPr>
                <w:lang w:val="en-US"/>
              </w:rPr>
              <w:t>Peak Distance</w:t>
            </w:r>
          </w:p>
        </w:tc>
        <w:tc>
          <w:tcPr>
            <w:tcW w:w="1558" w:type="dxa"/>
            <w:tcBorders>
              <w:left w:val="single" w:sz="4" w:space="0" w:color="auto"/>
            </w:tcBorders>
          </w:tcPr>
          <w:p w14:paraId="017880DA" w14:textId="77777777" w:rsidR="00526C25" w:rsidRDefault="00526C25" w:rsidP="00526C25">
            <w:pPr>
              <w:jc w:val="center"/>
              <w:rPr>
                <w:lang w:val="en-US"/>
              </w:rPr>
            </w:pPr>
            <w:r w:rsidRPr="001B6974">
              <w:rPr>
                <w:lang w:val="en-US"/>
              </w:rPr>
              <w:t>-0.</w:t>
            </w:r>
            <w:r>
              <w:rPr>
                <w:lang w:val="en-US"/>
              </w:rPr>
              <w:t>40</w:t>
            </w:r>
          </w:p>
        </w:tc>
        <w:tc>
          <w:tcPr>
            <w:tcW w:w="1558" w:type="dxa"/>
          </w:tcPr>
          <w:p w14:paraId="06F3E711" w14:textId="77777777" w:rsidR="00526C25" w:rsidRDefault="00526C25" w:rsidP="00526C25">
            <w:pPr>
              <w:jc w:val="center"/>
              <w:rPr>
                <w:lang w:val="en-US"/>
              </w:rPr>
            </w:pPr>
            <w:r w:rsidRPr="001B6974">
              <w:rPr>
                <w:lang w:val="en-US"/>
              </w:rPr>
              <w:t>-0.3</w:t>
            </w:r>
            <w:r>
              <w:rPr>
                <w:lang w:val="en-US"/>
              </w:rPr>
              <w:t>4</w:t>
            </w:r>
          </w:p>
        </w:tc>
        <w:tc>
          <w:tcPr>
            <w:tcW w:w="1558" w:type="dxa"/>
          </w:tcPr>
          <w:p w14:paraId="55F42FAC" w14:textId="77777777" w:rsidR="00526C25" w:rsidRDefault="00526C25" w:rsidP="00526C25">
            <w:pPr>
              <w:jc w:val="center"/>
              <w:rPr>
                <w:lang w:val="en-US"/>
              </w:rPr>
            </w:pPr>
            <w:r w:rsidRPr="001B6974">
              <w:rPr>
                <w:lang w:val="en-US"/>
              </w:rPr>
              <w:t>-0.43</w:t>
            </w:r>
          </w:p>
        </w:tc>
        <w:tc>
          <w:tcPr>
            <w:tcW w:w="1559" w:type="dxa"/>
          </w:tcPr>
          <w:p w14:paraId="13D5BD2E" w14:textId="77777777" w:rsidR="00526C25" w:rsidRDefault="00526C25" w:rsidP="00526C25">
            <w:pPr>
              <w:jc w:val="center"/>
              <w:rPr>
                <w:lang w:val="en-US"/>
              </w:rPr>
            </w:pPr>
            <w:r>
              <w:rPr>
                <w:lang w:val="en-US"/>
              </w:rPr>
              <w:t>1</w:t>
            </w:r>
          </w:p>
        </w:tc>
      </w:tr>
    </w:tbl>
    <w:p w14:paraId="322139D8" w14:textId="24C9B640" w:rsidR="00526C25" w:rsidRDefault="00526C25" w:rsidP="004D7B5D">
      <w:pPr>
        <w:spacing w:line="360" w:lineRule="auto"/>
        <w:rPr>
          <w:lang w:val="en-US"/>
        </w:rPr>
      </w:pPr>
    </w:p>
    <w:p w14:paraId="1680153C" w14:textId="77777777" w:rsidR="00526C25" w:rsidRDefault="00526C25" w:rsidP="004D7B5D">
      <w:pPr>
        <w:spacing w:line="360" w:lineRule="auto"/>
        <w:rPr>
          <w:lang w:val="en-US"/>
        </w:rPr>
      </w:pPr>
    </w:p>
    <w:p w14:paraId="0FAEF4D6" w14:textId="77777777" w:rsidR="00526C25" w:rsidRDefault="00526C25" w:rsidP="004D7B5D">
      <w:pPr>
        <w:spacing w:line="360" w:lineRule="auto"/>
        <w:rPr>
          <w:lang w:val="en-US"/>
        </w:rPr>
      </w:pPr>
    </w:p>
    <w:p w14:paraId="28A4DDA9" w14:textId="77777777" w:rsidR="00526C25" w:rsidRDefault="00526C25" w:rsidP="004D7B5D">
      <w:pPr>
        <w:spacing w:line="360" w:lineRule="auto"/>
        <w:rPr>
          <w:lang w:val="en-US"/>
        </w:rPr>
      </w:pPr>
    </w:p>
    <w:p w14:paraId="23F527B9" w14:textId="77777777" w:rsidR="00526C25" w:rsidRDefault="00526C25" w:rsidP="004D7B5D">
      <w:pPr>
        <w:spacing w:line="360" w:lineRule="auto"/>
        <w:rPr>
          <w:lang w:val="en-US"/>
        </w:rPr>
      </w:pPr>
    </w:p>
    <w:p w14:paraId="4FB6D19C" w14:textId="77777777" w:rsidR="00526C25" w:rsidRDefault="00526C25" w:rsidP="004D7B5D">
      <w:pPr>
        <w:spacing w:line="360" w:lineRule="auto"/>
        <w:rPr>
          <w:lang w:val="en-US"/>
        </w:rPr>
      </w:pPr>
    </w:p>
    <w:p w14:paraId="4FCF06EA" w14:textId="781FE5F7" w:rsidR="009B073D" w:rsidRDefault="00887942" w:rsidP="004D7B5D">
      <w:pPr>
        <w:spacing w:line="360" w:lineRule="auto"/>
        <w:rPr>
          <w:lang w:val="en-US"/>
        </w:rPr>
      </w:pPr>
      <w:r>
        <w:rPr>
          <w:lang w:val="en-US"/>
        </w:rPr>
        <w:t xml:space="preserve">Observed </w:t>
      </w:r>
      <w:r w:rsidR="003D4D69">
        <w:rPr>
          <w:lang w:val="en-US"/>
        </w:rPr>
        <w:t xml:space="preserve">and predicted survival </w:t>
      </w:r>
      <w:r w:rsidR="00E42C41">
        <w:rPr>
          <w:lang w:val="en-US"/>
        </w:rPr>
        <w:t>was plotted</w:t>
      </w:r>
      <w:r w:rsidR="006A16F2">
        <w:rPr>
          <w:lang w:val="en-US"/>
        </w:rPr>
        <w:t xml:space="preserve"> for</w:t>
      </w:r>
      <w:r w:rsidR="004B2410">
        <w:rPr>
          <w:lang w:val="en-US"/>
        </w:rPr>
        <w:t xml:space="preserve"> 1 x 1 mm</w:t>
      </w:r>
      <w:r w:rsidR="004B2410">
        <w:rPr>
          <w:vertAlign w:val="superscript"/>
          <w:lang w:val="en-US"/>
        </w:rPr>
        <w:t>2</w:t>
      </w:r>
      <w:r w:rsidR="004B2410">
        <w:rPr>
          <w:lang w:val="en-US"/>
        </w:rPr>
        <w:t xml:space="preserve"> quadrats with three explanatory variables (</w:t>
      </w:r>
      <m:oMath>
        <m:r>
          <w:rPr>
            <w:rFonts w:ascii="Cambria Math" w:hAnsi="Cambria Math"/>
            <w:lang w:val="en-US"/>
          </w:rPr>
          <m:t>D,</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w:r w:rsidR="004B2410">
        <w:rPr>
          <w:rFonts w:eastAsiaTheme="minorEastAsia"/>
          <w:lang w:val="en-US"/>
        </w:rPr>
        <w:t xml:space="preserve"> and peak distance</w:t>
      </w:r>
      <w:r w:rsidR="004B2410">
        <w:rPr>
          <w:lang w:val="en-US"/>
        </w:rPr>
        <w:t>)</w:t>
      </w:r>
      <w:r w:rsidR="00E42C41">
        <w:rPr>
          <w:lang w:val="en-US"/>
        </w:rPr>
        <w:t xml:space="preserve"> and is shown in </w:t>
      </w:r>
      <w:r w:rsidR="00E42C41">
        <w:rPr>
          <w:lang w:val="en-US"/>
        </w:rPr>
        <w:fldChar w:fldCharType="begin"/>
      </w:r>
      <w:r w:rsidR="00E42C41">
        <w:rPr>
          <w:lang w:val="en-US"/>
        </w:rPr>
        <w:instrText xml:space="preserve"> REF _Ref105175162 \h </w:instrText>
      </w:r>
      <w:r w:rsidR="00E42C41">
        <w:rPr>
          <w:lang w:val="en-US"/>
        </w:rPr>
      </w:r>
      <w:r w:rsidR="00E42C41">
        <w:rPr>
          <w:lang w:val="en-US"/>
        </w:rPr>
        <w:fldChar w:fldCharType="separate"/>
      </w:r>
      <w:r w:rsidR="00E42C41" w:rsidRPr="0007609E">
        <w:rPr>
          <w:lang w:val="en-US"/>
        </w:rPr>
        <w:t xml:space="preserve">Figure </w:t>
      </w:r>
      <w:r w:rsidR="00E42C41">
        <w:rPr>
          <w:noProof/>
          <w:lang w:val="en-US"/>
        </w:rPr>
        <w:t>3</w:t>
      </w:r>
      <w:r w:rsidR="00E42C41">
        <w:rPr>
          <w:lang w:val="en-US"/>
        </w:rPr>
        <w:noBreakHyphen/>
      </w:r>
      <w:r w:rsidR="00E42C41">
        <w:rPr>
          <w:noProof/>
          <w:lang w:val="en-US"/>
        </w:rPr>
        <w:t>22</w:t>
      </w:r>
      <w:r w:rsidR="00E42C41">
        <w:rPr>
          <w:lang w:val="en-US"/>
        </w:rPr>
        <w:fldChar w:fldCharType="end"/>
      </w:r>
      <w:r w:rsidR="00E42C41">
        <w:rPr>
          <w:lang w:val="en-US"/>
        </w:rPr>
        <w:t xml:space="preserve">. </w:t>
      </w:r>
      <w:r w:rsidR="004D58BA">
        <w:rPr>
          <w:lang w:val="en-US"/>
        </w:rPr>
        <w:t>Triangles represent the survival predicted by the Poisson regression</w:t>
      </w:r>
      <w:r w:rsidR="00417AD8">
        <w:rPr>
          <w:lang w:val="en-US"/>
        </w:rPr>
        <w:t>, while the points represent the observed survival</w:t>
      </w:r>
      <w:r w:rsidR="00500CA9">
        <w:rPr>
          <w:lang w:val="en-US"/>
        </w:rPr>
        <w:t>.</w:t>
      </w:r>
      <w:r w:rsidR="00E520BC">
        <w:rPr>
          <w:lang w:val="en-US"/>
        </w:rPr>
        <w:t xml:space="preserve"> </w:t>
      </w:r>
      <w:r w:rsidR="00C52871">
        <w:rPr>
          <w:lang w:val="en-US"/>
        </w:rPr>
        <w:t xml:space="preserve">Because of the difficulty in interpreting the plot, we </w:t>
      </w:r>
      <w:r w:rsidR="00C41331">
        <w:rPr>
          <w:lang w:val="en-US"/>
        </w:rPr>
        <w:t>visualized the data differently</w:t>
      </w:r>
      <w:r w:rsidR="00B315D3">
        <w:rPr>
          <w:lang w:val="en-US"/>
        </w:rPr>
        <w:t xml:space="preserve"> (</w:t>
      </w:r>
      <w:r w:rsidR="00B315D3">
        <w:rPr>
          <w:lang w:val="en-US"/>
        </w:rPr>
        <w:fldChar w:fldCharType="begin"/>
      </w:r>
      <w:r w:rsidR="00B315D3">
        <w:rPr>
          <w:lang w:val="en-US"/>
        </w:rPr>
        <w:instrText xml:space="preserve"> REF _Ref106112622 \h </w:instrText>
      </w:r>
      <w:r w:rsidR="00B315D3">
        <w:rPr>
          <w:lang w:val="en-US"/>
        </w:rPr>
      </w:r>
      <w:r w:rsidR="00B315D3">
        <w:rPr>
          <w:lang w:val="en-US"/>
        </w:rPr>
        <w:fldChar w:fldCharType="separate"/>
      </w:r>
      <w:r w:rsidR="00872F11" w:rsidRPr="002861C9">
        <w:rPr>
          <w:lang w:val="en-US"/>
        </w:rPr>
        <w:t xml:space="preserve">Figure </w:t>
      </w:r>
      <w:r w:rsidR="00872F11">
        <w:rPr>
          <w:noProof/>
          <w:lang w:val="en-US"/>
        </w:rPr>
        <w:t>3</w:t>
      </w:r>
      <w:r w:rsidR="00872F11">
        <w:rPr>
          <w:lang w:val="en-US"/>
        </w:rPr>
        <w:noBreakHyphen/>
      </w:r>
      <w:r w:rsidR="00872F11">
        <w:rPr>
          <w:noProof/>
          <w:lang w:val="en-US"/>
        </w:rPr>
        <w:t>23</w:t>
      </w:r>
      <w:r w:rsidR="00B315D3">
        <w:rPr>
          <w:lang w:val="en-US"/>
        </w:rPr>
        <w:fldChar w:fldCharType="end"/>
      </w:r>
      <w:r w:rsidR="00B315D3">
        <w:rPr>
          <w:lang w:val="en-US"/>
        </w:rPr>
        <w:t>)</w:t>
      </w:r>
      <w:r w:rsidR="00C41331">
        <w:rPr>
          <w:lang w:val="en-US"/>
        </w:rPr>
        <w:t xml:space="preserve">. </w:t>
      </w:r>
      <w:r w:rsidR="002910C8">
        <w:rPr>
          <w:lang w:val="en-US"/>
        </w:rPr>
        <w:t xml:space="preserve">The irradiation configurations were </w:t>
      </w:r>
      <w:r w:rsidR="00194201">
        <w:rPr>
          <w:lang w:val="en-US"/>
        </w:rPr>
        <w:t>plotted separately</w:t>
      </w:r>
      <w:r w:rsidR="000F2C61">
        <w:rPr>
          <w:lang w:val="en-US"/>
        </w:rPr>
        <w:t>,</w:t>
      </w:r>
      <w:r w:rsidR="002910C8">
        <w:rPr>
          <w:lang w:val="en-US"/>
        </w:rPr>
        <w:t xml:space="preserve"> and t</w:t>
      </w:r>
      <w:r w:rsidR="00FC0C7F">
        <w:rPr>
          <w:lang w:val="en-US"/>
        </w:rPr>
        <w:t>he doses</w:t>
      </w:r>
      <w:r w:rsidR="00246171">
        <w:rPr>
          <w:lang w:val="en-US"/>
        </w:rPr>
        <w:t xml:space="preserve"> </w:t>
      </w:r>
      <w:r w:rsidR="00FC0C7F">
        <w:rPr>
          <w:lang w:val="en-US"/>
        </w:rPr>
        <w:t>w</w:t>
      </w:r>
      <w:r w:rsidR="00246171">
        <w:rPr>
          <w:lang w:val="en-US"/>
        </w:rPr>
        <w:t>ere</w:t>
      </w:r>
      <w:r w:rsidR="00FC0C7F">
        <w:rPr>
          <w:lang w:val="en-US"/>
        </w:rPr>
        <w:t xml:space="preserve"> binned together in dose categories with 0.5 </w:t>
      </w:r>
      <w:proofErr w:type="spellStart"/>
      <w:r w:rsidR="00FC0C7F">
        <w:rPr>
          <w:lang w:val="en-US"/>
        </w:rPr>
        <w:t>Gy</w:t>
      </w:r>
      <w:proofErr w:type="spellEnd"/>
      <w:r w:rsidR="00FC0C7F">
        <w:rPr>
          <w:lang w:val="en-US"/>
        </w:rPr>
        <w:t xml:space="preserve"> separation </w:t>
      </w:r>
      <m:oMath>
        <m:r>
          <w:rPr>
            <w:rFonts w:ascii="Cambria Math" w:hAnsi="Cambria Math"/>
            <w:lang w:val="en-US"/>
          </w:rPr>
          <m:t>(0,0.5,1,1.5,…etc.)</m:t>
        </m:r>
      </m:oMath>
      <w:r w:rsidR="00246171">
        <w:rPr>
          <w:rFonts w:eastAsiaTheme="minorEastAsia"/>
          <w:lang w:val="en-US"/>
        </w:rPr>
        <w:t xml:space="preserve">. </w:t>
      </w:r>
      <w:r w:rsidR="00CB2D39">
        <w:rPr>
          <w:rFonts w:eastAsiaTheme="minorEastAsia"/>
          <w:lang w:val="en-US"/>
        </w:rPr>
        <w:t xml:space="preserve">Mean </w:t>
      </w:r>
      <w:r w:rsidR="00045511">
        <w:rPr>
          <w:rFonts w:eastAsiaTheme="minorEastAsia"/>
          <w:lang w:val="en-US"/>
        </w:rPr>
        <w:t>SC was found within each dose category and represent</w:t>
      </w:r>
      <w:r w:rsidR="00690E26">
        <w:rPr>
          <w:rFonts w:eastAsiaTheme="minorEastAsia"/>
          <w:lang w:val="en-US"/>
        </w:rPr>
        <w:t xml:space="preserve">ed the observed survival. </w:t>
      </w:r>
      <w:r w:rsidR="00D552D8">
        <w:rPr>
          <w:rFonts w:eastAsiaTheme="minorEastAsia"/>
          <w:lang w:val="en-US"/>
        </w:rPr>
        <w:t>Th</w:t>
      </w:r>
      <w:r w:rsidR="00A761DC">
        <w:rPr>
          <w:rFonts w:eastAsiaTheme="minorEastAsia"/>
          <w:lang w:val="en-US"/>
        </w:rPr>
        <w:t xml:space="preserve">e process was repeated </w:t>
      </w:r>
      <w:r w:rsidR="00E2089D">
        <w:rPr>
          <w:rFonts w:eastAsiaTheme="minorEastAsia"/>
          <w:lang w:val="en-US"/>
        </w:rPr>
        <w:t xml:space="preserve">for predicted SC and the result can be seen in </w:t>
      </w:r>
      <w:r w:rsidR="00E2089D">
        <w:rPr>
          <w:rFonts w:eastAsiaTheme="minorEastAsia"/>
          <w:lang w:val="en-US"/>
        </w:rPr>
        <w:fldChar w:fldCharType="begin"/>
      </w:r>
      <w:r w:rsidR="00E2089D">
        <w:rPr>
          <w:rFonts w:eastAsiaTheme="minorEastAsia"/>
          <w:lang w:val="en-US"/>
        </w:rPr>
        <w:instrText xml:space="preserve"> REF _Ref106112622 \h </w:instrText>
      </w:r>
      <w:r w:rsidR="00E2089D">
        <w:rPr>
          <w:rFonts w:eastAsiaTheme="minorEastAsia"/>
          <w:lang w:val="en-US"/>
        </w:rPr>
      </w:r>
      <w:r w:rsidR="00E2089D">
        <w:rPr>
          <w:rFonts w:eastAsiaTheme="minorEastAsia"/>
          <w:lang w:val="en-US"/>
        </w:rPr>
        <w:fldChar w:fldCharType="separate"/>
      </w:r>
      <w:r w:rsidR="00872F11" w:rsidRPr="002861C9">
        <w:rPr>
          <w:lang w:val="en-US"/>
        </w:rPr>
        <w:t xml:space="preserve">Figure </w:t>
      </w:r>
      <w:r w:rsidR="00872F11">
        <w:rPr>
          <w:noProof/>
          <w:lang w:val="en-US"/>
        </w:rPr>
        <w:t>3</w:t>
      </w:r>
      <w:r w:rsidR="00872F11">
        <w:rPr>
          <w:lang w:val="en-US"/>
        </w:rPr>
        <w:noBreakHyphen/>
      </w:r>
      <w:r w:rsidR="00872F11">
        <w:rPr>
          <w:noProof/>
          <w:lang w:val="en-US"/>
        </w:rPr>
        <w:t>23</w:t>
      </w:r>
      <w:r w:rsidR="00E2089D">
        <w:rPr>
          <w:rFonts w:eastAsiaTheme="minorEastAsia"/>
          <w:lang w:val="en-US"/>
        </w:rPr>
        <w:fldChar w:fldCharType="end"/>
      </w:r>
      <w:r w:rsidR="00E2089D">
        <w:rPr>
          <w:rFonts w:eastAsiaTheme="minorEastAsia"/>
          <w:lang w:val="en-US"/>
        </w:rPr>
        <w:t xml:space="preserve">. </w:t>
      </w:r>
      <w:r w:rsidR="008B4243">
        <w:rPr>
          <w:rFonts w:eastAsiaTheme="minorEastAsia"/>
          <w:lang w:val="en-US"/>
        </w:rPr>
        <w:t xml:space="preserve">The trend </w:t>
      </w:r>
      <w:r w:rsidR="008C4B5D">
        <w:rPr>
          <w:rFonts w:eastAsiaTheme="minorEastAsia"/>
          <w:lang w:val="en-US"/>
        </w:rPr>
        <w:t>was</w:t>
      </w:r>
      <w:r w:rsidR="008B4243">
        <w:rPr>
          <w:rFonts w:eastAsiaTheme="minorEastAsia"/>
          <w:lang w:val="en-US"/>
        </w:rPr>
        <w:t xml:space="preserve"> that </w:t>
      </w:r>
      <w:r w:rsidR="004E3ABF">
        <w:rPr>
          <w:rFonts w:eastAsiaTheme="minorEastAsia"/>
          <w:lang w:val="en-US"/>
        </w:rPr>
        <w:t xml:space="preserve">the observed </w:t>
      </w:r>
      <w:r w:rsidR="008C4B5D">
        <w:rPr>
          <w:rFonts w:eastAsiaTheme="minorEastAsia"/>
          <w:lang w:val="en-US"/>
        </w:rPr>
        <w:t>SC follow</w:t>
      </w:r>
      <w:r w:rsidR="00474C87">
        <w:rPr>
          <w:rFonts w:eastAsiaTheme="minorEastAsia"/>
          <w:lang w:val="en-US"/>
        </w:rPr>
        <w:t>ed</w:t>
      </w:r>
      <w:r w:rsidR="008C4B5D">
        <w:rPr>
          <w:rFonts w:eastAsiaTheme="minorEastAsia"/>
          <w:lang w:val="en-US"/>
        </w:rPr>
        <w:t xml:space="preserve"> the predicted SC, but larger variations were</w:t>
      </w:r>
      <w:r w:rsidR="004E3ABF">
        <w:rPr>
          <w:rFonts w:eastAsiaTheme="minorEastAsia"/>
          <w:lang w:val="en-US"/>
        </w:rPr>
        <w:t xml:space="preserve"> </w:t>
      </w:r>
      <w:r w:rsidR="00474C87">
        <w:rPr>
          <w:rFonts w:eastAsiaTheme="minorEastAsia"/>
          <w:lang w:val="en-US"/>
        </w:rPr>
        <w:t xml:space="preserve">observed for dotted GRID. </w:t>
      </w:r>
      <w:r w:rsidR="00452D5C">
        <w:rPr>
          <w:rFonts w:eastAsiaTheme="minorEastAsia"/>
          <w:lang w:val="en-US"/>
        </w:rPr>
        <w:t xml:space="preserve">Vertical error bars represented the standard </w:t>
      </w:r>
      <w:r w:rsidR="00881B5D">
        <w:rPr>
          <w:rFonts w:eastAsiaTheme="minorEastAsia"/>
          <w:lang w:val="en-US"/>
        </w:rPr>
        <w:t>deviation</w:t>
      </w:r>
      <w:r w:rsidR="00452D5C">
        <w:rPr>
          <w:rFonts w:eastAsiaTheme="minorEastAsia"/>
          <w:lang w:val="en-US"/>
        </w:rPr>
        <w:t xml:space="preserve"> </w:t>
      </w:r>
      <w:r w:rsidR="00881B5D">
        <w:rPr>
          <w:rFonts w:eastAsiaTheme="minorEastAsia"/>
          <w:lang w:val="en-US"/>
        </w:rPr>
        <w:t xml:space="preserve">of the mean SC within a dose category, while horizontal error bars represented the standard deviation </w:t>
      </w:r>
      <w:r w:rsidR="00743C54">
        <w:rPr>
          <w:rFonts w:eastAsiaTheme="minorEastAsia"/>
          <w:lang w:val="en-US"/>
        </w:rPr>
        <w:t xml:space="preserve">between the doses in each dose category. </w:t>
      </w:r>
      <w:r w:rsidR="00881B5D">
        <w:rPr>
          <w:rFonts w:eastAsiaTheme="minorEastAsia"/>
          <w:lang w:val="en-US"/>
        </w:rPr>
        <w:t xml:space="preserve"> </w:t>
      </w:r>
      <w:r w:rsidR="008E5B8E">
        <w:rPr>
          <w:rFonts w:eastAsiaTheme="minorEastAsia"/>
          <w:lang w:val="en-US"/>
        </w:rPr>
        <w:t xml:space="preserve">There were fewer datapoints for OPEN </w:t>
      </w:r>
      <w:r w:rsidR="00810AF8">
        <w:rPr>
          <w:rFonts w:eastAsiaTheme="minorEastAsia"/>
          <w:lang w:val="en-US"/>
        </w:rPr>
        <w:t>field because</w:t>
      </w:r>
      <w:r w:rsidR="008E5B8E">
        <w:rPr>
          <w:rFonts w:eastAsiaTheme="minorEastAsia"/>
          <w:lang w:val="en-US"/>
        </w:rPr>
        <w:t xml:space="preserve"> </w:t>
      </w:r>
      <w:r w:rsidR="00810AF8">
        <w:rPr>
          <w:rFonts w:eastAsiaTheme="minorEastAsia"/>
          <w:lang w:val="en-US"/>
        </w:rPr>
        <w:t xml:space="preserve">there </w:t>
      </w:r>
      <w:r w:rsidR="00E87751">
        <w:rPr>
          <w:rFonts w:eastAsiaTheme="minorEastAsia"/>
          <w:lang w:val="en-US"/>
        </w:rPr>
        <w:t>was</w:t>
      </w:r>
      <w:r w:rsidR="00810AF8">
        <w:rPr>
          <w:rFonts w:eastAsiaTheme="minorEastAsia"/>
          <w:lang w:val="en-US"/>
        </w:rPr>
        <w:t xml:space="preserve"> no dose gradient, thereby fewer dose categories. </w:t>
      </w:r>
      <w:r w:rsidR="008E5B8E">
        <w:rPr>
          <w:rFonts w:eastAsiaTheme="minorEastAsia"/>
          <w:lang w:val="en-US"/>
        </w:rPr>
        <w:t xml:space="preserve"> </w:t>
      </w:r>
    </w:p>
    <w:p w14:paraId="1306119C" w14:textId="154603C5" w:rsidR="009B073D" w:rsidRDefault="00B6585E" w:rsidP="004D7B5D">
      <w:pPr>
        <w:spacing w:line="360" w:lineRule="auto"/>
        <w:rPr>
          <w:lang w:val="en-US"/>
        </w:rPr>
      </w:pPr>
      <w:r>
        <w:rPr>
          <w:noProof/>
          <w:lang w:val="en-US"/>
        </w:rPr>
        <w:lastRenderedPageBreak/>
        <w:drawing>
          <wp:anchor distT="0" distB="0" distL="114300" distR="114300" simplePos="0" relativeHeight="251658313" behindDoc="1" locked="0" layoutInCell="1" allowOverlap="1" wp14:anchorId="5E8EB484" wp14:editId="57209357">
            <wp:simplePos x="0" y="0"/>
            <wp:positionH relativeFrom="margin">
              <wp:align>left</wp:align>
            </wp:positionH>
            <wp:positionV relativeFrom="paragraph">
              <wp:posOffset>2609</wp:posOffset>
            </wp:positionV>
            <wp:extent cx="3783965" cy="3195955"/>
            <wp:effectExtent l="0" t="0" r="6985" b="4445"/>
            <wp:wrapTight wrapText="bothSides">
              <wp:wrapPolygon edited="0">
                <wp:start x="0" y="0"/>
                <wp:lineTo x="0" y="21501"/>
                <wp:lineTo x="21531" y="21501"/>
                <wp:lineTo x="21531"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92" cstate="print">
                      <a:extLst>
                        <a:ext uri="{28A0092B-C50C-407E-A947-70E740481C1C}">
                          <a14:useLocalDpi xmlns:a14="http://schemas.microsoft.com/office/drawing/2010/main" val="0"/>
                        </a:ext>
                      </a:extLst>
                    </a:blip>
                    <a:srcRect l="7861" t="11595" r="9478" b="1139"/>
                    <a:stretch/>
                  </pic:blipFill>
                  <pic:spPr bwMode="auto">
                    <a:xfrm>
                      <a:off x="0" y="0"/>
                      <a:ext cx="378396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7BAF8" w14:textId="00F04D87" w:rsidR="009B073D" w:rsidRDefault="00474C87" w:rsidP="004D7B5D">
      <w:pPr>
        <w:spacing w:line="360" w:lineRule="auto"/>
        <w:rPr>
          <w:lang w:val="en-US"/>
        </w:rPr>
      </w:pPr>
      <w:r>
        <w:rPr>
          <w:noProof/>
        </w:rPr>
        <mc:AlternateContent>
          <mc:Choice Requires="wps">
            <w:drawing>
              <wp:anchor distT="0" distB="0" distL="114300" distR="114300" simplePos="0" relativeHeight="251658360" behindDoc="1" locked="0" layoutInCell="1" allowOverlap="1" wp14:anchorId="460FEC65" wp14:editId="3D04D496">
                <wp:simplePos x="0" y="0"/>
                <wp:positionH relativeFrom="column">
                  <wp:posOffset>4328579</wp:posOffset>
                </wp:positionH>
                <wp:positionV relativeFrom="paragraph">
                  <wp:posOffset>493800</wp:posOffset>
                </wp:positionV>
                <wp:extent cx="2295727" cy="635"/>
                <wp:effectExtent l="0" t="0" r="9525" b="0"/>
                <wp:wrapTight wrapText="bothSides">
                  <wp:wrapPolygon edited="0">
                    <wp:start x="0" y="0"/>
                    <wp:lineTo x="0" y="21121"/>
                    <wp:lineTo x="21510" y="21121"/>
                    <wp:lineTo x="21510" y="0"/>
                    <wp:lineTo x="0" y="0"/>
                  </wp:wrapPolygon>
                </wp:wrapTight>
                <wp:docPr id="230" name="Text Box 230"/>
                <wp:cNvGraphicFramePr/>
                <a:graphic xmlns:a="http://schemas.openxmlformats.org/drawingml/2006/main">
                  <a:graphicData uri="http://schemas.microsoft.com/office/word/2010/wordprocessingShape">
                    <wps:wsp>
                      <wps:cNvSpPr txBox="1"/>
                      <wps:spPr>
                        <a:xfrm>
                          <a:off x="0" y="0"/>
                          <a:ext cx="2295727" cy="635"/>
                        </a:xfrm>
                        <a:prstGeom prst="rect">
                          <a:avLst/>
                        </a:prstGeom>
                        <a:solidFill>
                          <a:prstClr val="white"/>
                        </a:solidFill>
                        <a:ln>
                          <a:noFill/>
                        </a:ln>
                      </wps:spPr>
                      <wps:txbx>
                        <w:txbxContent>
                          <w:p w14:paraId="37BE37F4" w14:textId="52F3C033" w:rsidR="00474C87" w:rsidRPr="00FC309F" w:rsidRDefault="00474C87" w:rsidP="00474C87">
                            <w:pPr>
                              <w:pStyle w:val="Caption"/>
                              <w:rPr>
                                <w:noProof/>
                                <w:sz w:val="24"/>
                                <w:lang w:val="en-US"/>
                              </w:rPr>
                            </w:pPr>
                            <w:bookmarkStart w:id="236" w:name="_Ref106113941"/>
                            <w:r w:rsidRPr="00257D3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22</w:t>
                            </w:r>
                            <w:r w:rsidR="00543048">
                              <w:rPr>
                                <w:lang w:val="en-US"/>
                              </w:rPr>
                              <w:fldChar w:fldCharType="end"/>
                            </w:r>
                            <w:bookmarkEnd w:id="236"/>
                            <w:r w:rsidRPr="00257D31">
                              <w:rPr>
                                <w:lang w:val="en-US"/>
                              </w:rPr>
                              <w:t xml:space="preserve">. </w:t>
                            </w:r>
                            <w:r>
                              <w:rPr>
                                <w:lang w:val="en-US"/>
                              </w:rPr>
                              <w:t>O</w:t>
                            </w:r>
                            <w:r w:rsidRPr="00D85F2F">
                              <w:rPr>
                                <w:lang w:val="en-US"/>
                              </w:rPr>
                              <w:t>bserved</w:t>
                            </w:r>
                            <w:r>
                              <w:rPr>
                                <w:lang w:val="en-US"/>
                              </w:rPr>
                              <w:t xml:space="preserve"> survival vs survival predicted by a trained Poisson regression model</w:t>
                            </w:r>
                            <w:r w:rsidRPr="00D85F2F">
                              <w:rPr>
                                <w:lang w:val="en-US"/>
                              </w:rPr>
                              <w:t xml:space="preserve"> </w:t>
                            </w:r>
                            <w:r>
                              <w:rPr>
                                <w:lang w:val="en-US"/>
                              </w:rPr>
                              <w:t>for 1 x 1 mm</w:t>
                            </w:r>
                            <w:r>
                              <w:rPr>
                                <w:vertAlign w:val="superscript"/>
                                <w:lang w:val="en-US"/>
                              </w:rPr>
                              <w:t>2</w:t>
                            </w:r>
                            <w:r>
                              <w:rPr>
                                <w:lang w:val="en-US"/>
                              </w:rPr>
                              <w:t xml:space="preserve"> quadrat size and </w:t>
                            </w:r>
                            <w:r w:rsidR="00FC309F">
                              <w:rPr>
                                <w:lang w:val="en-US"/>
                              </w:rPr>
                              <w:t>3</w:t>
                            </w:r>
                            <w:r>
                              <w:rPr>
                                <w:lang w:val="en-US"/>
                              </w:rPr>
                              <w:t xml:space="preserve"> explanatory variables</w:t>
                            </w:r>
                            <w:r w:rsidR="00FC309F">
                              <w:rPr>
                                <w:lang w:val="en-US"/>
                              </w:rPr>
                              <w:t xml:space="preserve"> (D,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00FC309F">
                              <w:rPr>
                                <w:rFonts w:eastAsiaTheme="minorEastAsia"/>
                                <w:lang w:val="en-US"/>
                              </w:rPr>
                              <w:t xml:space="preserve"> and peak distance</w:t>
                            </w:r>
                            <w:r w:rsidR="00FC309F">
                              <w:rPr>
                                <w:lang w:val="en-US"/>
                              </w:rPr>
                              <w:t>)</w:t>
                            </w:r>
                            <w:r>
                              <w:rPr>
                                <w:lang w:val="en-US"/>
                              </w:rPr>
                              <w:t>. All survival data was fed to the model, but we plotted each irradiation configuration separately. SC stands for surviving colonies.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FEC65" id="Text Box 230" o:spid="_x0000_s1069" type="#_x0000_t202" style="position:absolute;margin-left:340.85pt;margin-top:38.9pt;width:180.75pt;height:.05pt;z-index:-251658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" stroked="f">
                <v:textbox style="mso-fit-shape-to-text:t" inset="0,0,0,0">
                  <w:txbxContent>
                    <w:p w14:paraId="37BE37F4" w14:textId="52F3C033" w:rsidR="00474C87" w:rsidRPr="00FC309F" w:rsidRDefault="00474C87" w:rsidP="00474C87">
                      <w:pPr>
                        <w:pStyle w:val="Caption"/>
                        <w:rPr>
                          <w:noProof/>
                          <w:sz w:val="24"/>
                          <w:lang w:val="en-US"/>
                        </w:rPr>
                      </w:pPr>
                      <w:bookmarkStart w:id="237" w:name="_Ref106113941"/>
                      <w:r w:rsidRPr="00257D3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22</w:t>
                      </w:r>
                      <w:r w:rsidR="00543048">
                        <w:rPr>
                          <w:lang w:val="en-US"/>
                        </w:rPr>
                        <w:fldChar w:fldCharType="end"/>
                      </w:r>
                      <w:bookmarkEnd w:id="237"/>
                      <w:r w:rsidRPr="00257D31">
                        <w:rPr>
                          <w:lang w:val="en-US"/>
                        </w:rPr>
                        <w:t xml:space="preserve">. </w:t>
                      </w:r>
                      <w:r>
                        <w:rPr>
                          <w:lang w:val="en-US"/>
                        </w:rPr>
                        <w:t>O</w:t>
                      </w:r>
                      <w:r w:rsidRPr="00D85F2F">
                        <w:rPr>
                          <w:lang w:val="en-US"/>
                        </w:rPr>
                        <w:t>bserved</w:t>
                      </w:r>
                      <w:r>
                        <w:rPr>
                          <w:lang w:val="en-US"/>
                        </w:rPr>
                        <w:t xml:space="preserve"> survival vs survival predicted by a trained Poisson regression model</w:t>
                      </w:r>
                      <w:r w:rsidRPr="00D85F2F">
                        <w:rPr>
                          <w:lang w:val="en-US"/>
                        </w:rPr>
                        <w:t xml:space="preserve"> </w:t>
                      </w:r>
                      <w:r>
                        <w:rPr>
                          <w:lang w:val="en-US"/>
                        </w:rPr>
                        <w:t>for 1 x 1 mm</w:t>
                      </w:r>
                      <w:r>
                        <w:rPr>
                          <w:vertAlign w:val="superscript"/>
                          <w:lang w:val="en-US"/>
                        </w:rPr>
                        <w:t>2</w:t>
                      </w:r>
                      <w:r>
                        <w:rPr>
                          <w:lang w:val="en-US"/>
                        </w:rPr>
                        <w:t xml:space="preserve"> quadrat size and </w:t>
                      </w:r>
                      <w:r w:rsidR="00FC309F">
                        <w:rPr>
                          <w:lang w:val="en-US"/>
                        </w:rPr>
                        <w:t>3</w:t>
                      </w:r>
                      <w:r>
                        <w:rPr>
                          <w:lang w:val="en-US"/>
                        </w:rPr>
                        <w:t xml:space="preserve"> explanatory variables</w:t>
                      </w:r>
                      <w:r w:rsidR="00FC309F">
                        <w:rPr>
                          <w:lang w:val="en-US"/>
                        </w:rPr>
                        <w:t xml:space="preserve"> (D,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00FC309F">
                        <w:rPr>
                          <w:rFonts w:eastAsiaTheme="minorEastAsia"/>
                          <w:lang w:val="en-US"/>
                        </w:rPr>
                        <w:t xml:space="preserve"> and peak distance</w:t>
                      </w:r>
                      <w:r w:rsidR="00FC309F">
                        <w:rPr>
                          <w:lang w:val="en-US"/>
                        </w:rPr>
                        <w:t>)</w:t>
                      </w:r>
                      <w:r>
                        <w:rPr>
                          <w:lang w:val="en-US"/>
                        </w:rPr>
                        <w:t>. All survival data was fed to the model, but we plotted each irradiation configuration separately. SC stands for surviving colonies.</w:t>
                      </w:r>
                    </w:p>
                  </w:txbxContent>
                </v:textbox>
                <w10:wrap type="tight"/>
              </v:shape>
            </w:pict>
          </mc:Fallback>
        </mc:AlternateContent>
      </w:r>
    </w:p>
    <w:p w14:paraId="462F0C38" w14:textId="52334E0C" w:rsidR="009B073D" w:rsidRDefault="009B073D" w:rsidP="004D7B5D">
      <w:pPr>
        <w:spacing w:line="360" w:lineRule="auto"/>
        <w:rPr>
          <w:lang w:val="en-US"/>
        </w:rPr>
      </w:pPr>
    </w:p>
    <w:p w14:paraId="64E861F1" w14:textId="1FECE5D9" w:rsidR="009B073D" w:rsidRDefault="009B073D" w:rsidP="004D7B5D">
      <w:pPr>
        <w:spacing w:line="360" w:lineRule="auto"/>
        <w:rPr>
          <w:lang w:val="en-US"/>
        </w:rPr>
      </w:pPr>
    </w:p>
    <w:p w14:paraId="6BA8FA97" w14:textId="0215564C" w:rsidR="009B073D" w:rsidRDefault="009B073D" w:rsidP="004D7B5D">
      <w:pPr>
        <w:spacing w:line="360" w:lineRule="auto"/>
        <w:rPr>
          <w:lang w:val="en-US"/>
        </w:rPr>
      </w:pPr>
    </w:p>
    <w:p w14:paraId="0C871668" w14:textId="085C6C90" w:rsidR="009B073D" w:rsidRDefault="009B073D" w:rsidP="004D7B5D">
      <w:pPr>
        <w:spacing w:line="360" w:lineRule="auto"/>
        <w:rPr>
          <w:lang w:val="en-US"/>
        </w:rPr>
      </w:pPr>
    </w:p>
    <w:p w14:paraId="3C528C23" w14:textId="0AF960B3" w:rsidR="00452DD7" w:rsidRDefault="009C6184" w:rsidP="00ED1B27">
      <w:pPr>
        <w:rPr>
          <w:lang w:val="en-US"/>
        </w:rPr>
      </w:pPr>
      <w:r>
        <w:rPr>
          <w:rFonts w:eastAsiaTheme="minorEastAsia"/>
          <w:lang w:val="en-US"/>
        </w:rPr>
        <w:t xml:space="preserve"> </w:t>
      </w:r>
    </w:p>
    <w:p w14:paraId="41A48AE0" w14:textId="60A5CD5A" w:rsidR="00ED1B27" w:rsidRDefault="00ED1B27" w:rsidP="00ED1B27">
      <w:pPr>
        <w:rPr>
          <w:lang w:val="en-US"/>
        </w:rPr>
      </w:pPr>
    </w:p>
    <w:p w14:paraId="29FCF7C2" w14:textId="176ED2E6" w:rsidR="008F167F" w:rsidRDefault="008F167F" w:rsidP="00ED1B27">
      <w:pPr>
        <w:rPr>
          <w:lang w:val="en-US"/>
        </w:rPr>
      </w:pPr>
    </w:p>
    <w:p w14:paraId="33C7F1F2" w14:textId="119D8ECF" w:rsidR="008F167F" w:rsidRDefault="00743C54" w:rsidP="00ED1B27">
      <w:pPr>
        <w:rPr>
          <w:lang w:val="en-US"/>
        </w:rPr>
      </w:pPr>
      <w:r>
        <w:rPr>
          <w:noProof/>
          <w:lang w:val="en-US"/>
        </w:rPr>
        <w:drawing>
          <wp:anchor distT="0" distB="0" distL="114300" distR="114300" simplePos="0" relativeHeight="251658345" behindDoc="1" locked="0" layoutInCell="1" allowOverlap="1" wp14:anchorId="2B51236A" wp14:editId="7181F8D8">
            <wp:simplePos x="0" y="0"/>
            <wp:positionH relativeFrom="margin">
              <wp:align>center</wp:align>
            </wp:positionH>
            <wp:positionV relativeFrom="paragraph">
              <wp:posOffset>348906</wp:posOffset>
            </wp:positionV>
            <wp:extent cx="7454900" cy="3683635"/>
            <wp:effectExtent l="0" t="0" r="0" b="0"/>
            <wp:wrapTight wrapText="bothSides">
              <wp:wrapPolygon edited="0">
                <wp:start x="0" y="0"/>
                <wp:lineTo x="0" y="20889"/>
                <wp:lineTo x="21526" y="20889"/>
                <wp:lineTo x="2152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93" cstate="print">
                      <a:extLst>
                        <a:ext uri="{28A0092B-C50C-407E-A947-70E740481C1C}">
                          <a14:useLocalDpi xmlns:a14="http://schemas.microsoft.com/office/drawing/2010/main" val="0"/>
                        </a:ext>
                      </a:extLst>
                    </a:blip>
                    <a:srcRect l="511" t="5187" r="-511" b="-4011"/>
                    <a:stretch/>
                  </pic:blipFill>
                  <pic:spPr bwMode="auto">
                    <a:xfrm>
                      <a:off x="0" y="0"/>
                      <a:ext cx="7454900" cy="368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46" behindDoc="1" locked="0" layoutInCell="1" allowOverlap="1" wp14:anchorId="784FA679" wp14:editId="6BFC8FEC">
                <wp:simplePos x="0" y="0"/>
                <wp:positionH relativeFrom="margin">
                  <wp:posOffset>-739174</wp:posOffset>
                </wp:positionH>
                <wp:positionV relativeFrom="paragraph">
                  <wp:posOffset>4248922</wp:posOffset>
                </wp:positionV>
                <wp:extent cx="7454900" cy="635"/>
                <wp:effectExtent l="0" t="0" r="0" b="0"/>
                <wp:wrapTight wrapText="bothSides">
                  <wp:wrapPolygon edited="0">
                    <wp:start x="0" y="0"/>
                    <wp:lineTo x="0" y="20802"/>
                    <wp:lineTo x="21526" y="20802"/>
                    <wp:lineTo x="21526" y="0"/>
                    <wp:lineTo x="0" y="0"/>
                  </wp:wrapPolygon>
                </wp:wrapTight>
                <wp:docPr id="213" name="Text Box 213"/>
                <wp:cNvGraphicFramePr/>
                <a:graphic xmlns:a="http://schemas.openxmlformats.org/drawingml/2006/main">
                  <a:graphicData uri="http://schemas.microsoft.com/office/word/2010/wordprocessingShape">
                    <wps:wsp>
                      <wps:cNvSpPr txBox="1"/>
                      <wps:spPr>
                        <a:xfrm>
                          <a:off x="0" y="0"/>
                          <a:ext cx="7454900" cy="635"/>
                        </a:xfrm>
                        <a:prstGeom prst="rect">
                          <a:avLst/>
                        </a:prstGeom>
                        <a:solidFill>
                          <a:prstClr val="white"/>
                        </a:solidFill>
                        <a:ln>
                          <a:noFill/>
                        </a:ln>
                      </wps:spPr>
                      <wps:txbx>
                        <w:txbxContent>
                          <w:p w14:paraId="13152C4D" w14:textId="4D9B765B" w:rsidR="00A46172" w:rsidRPr="002861C9" w:rsidRDefault="00A46172" w:rsidP="00A46172">
                            <w:pPr>
                              <w:pStyle w:val="Caption"/>
                              <w:rPr>
                                <w:noProof/>
                                <w:sz w:val="24"/>
                                <w:lang w:val="en-US"/>
                              </w:rPr>
                            </w:pPr>
                            <w:bookmarkStart w:id="238" w:name="_Ref106112622"/>
                            <w:r w:rsidRPr="002861C9">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23</w:t>
                            </w:r>
                            <w:r w:rsidR="00543048">
                              <w:rPr>
                                <w:lang w:val="en-US"/>
                              </w:rPr>
                              <w:fldChar w:fldCharType="end"/>
                            </w:r>
                            <w:bookmarkEnd w:id="238"/>
                            <w:r w:rsidRPr="002861C9">
                              <w:rPr>
                                <w:lang w:val="en-US"/>
                              </w:rPr>
                              <w:t xml:space="preserve">. </w:t>
                            </w:r>
                            <w:r w:rsidR="002861C9" w:rsidRPr="002861C9">
                              <w:rPr>
                                <w:lang w:val="en-US"/>
                              </w:rPr>
                              <w:t>SC for OPE</w:t>
                            </w:r>
                            <w:r w:rsidR="002861C9">
                              <w:rPr>
                                <w:lang w:val="en-US"/>
                              </w:rPr>
                              <w:t>N, GRID stripes and GRID dots</w:t>
                            </w:r>
                            <w:r w:rsidR="00C2241C">
                              <w:rPr>
                                <w:lang w:val="en-US"/>
                              </w:rPr>
                              <w:t>. For easier visualization</w:t>
                            </w:r>
                            <w:r w:rsidR="00096465">
                              <w:rPr>
                                <w:lang w:val="en-US"/>
                              </w:rPr>
                              <w:t xml:space="preserve"> of the data presented in </w:t>
                            </w:r>
                            <w:r w:rsidR="00096465">
                              <w:rPr>
                                <w:lang w:val="en-US"/>
                              </w:rPr>
                              <w:fldChar w:fldCharType="begin"/>
                            </w:r>
                            <w:r w:rsidR="00096465">
                              <w:rPr>
                                <w:lang w:val="en-US"/>
                              </w:rPr>
                              <w:instrText xml:space="preserve"> REF _Ref106113941 \h </w:instrText>
                            </w:r>
                            <w:r w:rsidR="00096465">
                              <w:rPr>
                                <w:lang w:val="en-US"/>
                              </w:rPr>
                            </w:r>
                            <w:r w:rsidR="00096465">
                              <w:rPr>
                                <w:lang w:val="en-US"/>
                              </w:rPr>
                              <w:fldChar w:fldCharType="separate"/>
                            </w:r>
                            <w:r w:rsidR="00096465" w:rsidRPr="00257D31">
                              <w:rPr>
                                <w:lang w:val="en-US"/>
                              </w:rPr>
                              <w:t xml:space="preserve">Figure </w:t>
                            </w:r>
                            <w:r w:rsidR="00096465" w:rsidRPr="00257D31">
                              <w:rPr>
                                <w:noProof/>
                                <w:lang w:val="en-US"/>
                              </w:rPr>
                              <w:t>3</w:t>
                            </w:r>
                            <w:r w:rsidR="00096465" w:rsidRPr="00257D31">
                              <w:rPr>
                                <w:lang w:val="en-US"/>
                              </w:rPr>
                              <w:noBreakHyphen/>
                            </w:r>
                            <w:r w:rsidR="00096465" w:rsidRPr="00257D31">
                              <w:rPr>
                                <w:noProof/>
                                <w:lang w:val="en-US"/>
                              </w:rPr>
                              <w:t>22</w:t>
                            </w:r>
                            <w:r w:rsidR="00096465">
                              <w:rPr>
                                <w:lang w:val="en-US"/>
                              </w:rPr>
                              <w:fldChar w:fldCharType="end"/>
                            </w:r>
                            <w:r w:rsidR="00C2241C">
                              <w:rPr>
                                <w:lang w:val="en-US"/>
                              </w:rPr>
                              <w:t xml:space="preserve"> the doses were separated into dose categories with 0.5 </w:t>
                            </w:r>
                            <w:proofErr w:type="spellStart"/>
                            <w:r w:rsidR="00C2241C">
                              <w:rPr>
                                <w:lang w:val="en-US"/>
                              </w:rPr>
                              <w:t>Gy</w:t>
                            </w:r>
                            <w:proofErr w:type="spellEnd"/>
                            <w:r w:rsidR="00C2241C">
                              <w:rPr>
                                <w:lang w:val="en-US"/>
                              </w:rPr>
                              <w:t xml:space="preserve"> separation (0,</w:t>
                            </w:r>
                            <w:r w:rsidR="004A335C">
                              <w:rPr>
                                <w:lang w:val="en-US"/>
                              </w:rPr>
                              <w:t>0.5,1,1.5 etc.</w:t>
                            </w:r>
                            <w:r w:rsidR="00C2241C">
                              <w:rPr>
                                <w:lang w:val="en-US"/>
                              </w:rPr>
                              <w:t>)</w:t>
                            </w:r>
                            <w:r w:rsidR="004A335C">
                              <w:rPr>
                                <w:lang w:val="en-US"/>
                              </w:rPr>
                              <w:t>. The mean SC was found within each dose category with standard error</w:t>
                            </w:r>
                            <w:r w:rsidR="00D66982">
                              <w:rPr>
                                <w:lang w:val="en-US"/>
                              </w:rPr>
                              <w:t xml:space="preserve"> (vertical </w:t>
                            </w:r>
                            <w:r w:rsidR="00476E59">
                              <w:rPr>
                                <w:lang w:val="en-US"/>
                              </w:rPr>
                              <w:t>error bars</w:t>
                            </w:r>
                            <w:r w:rsidR="004A1067">
                              <w:rPr>
                                <w:lang w:val="en-US"/>
                              </w:rPr>
                              <w:t>). The</w:t>
                            </w:r>
                            <w:r w:rsidR="00476E59">
                              <w:rPr>
                                <w:lang w:val="en-US"/>
                              </w:rPr>
                              <w:t xml:space="preserve"> standard deviation of each dose category </w:t>
                            </w:r>
                            <w:r w:rsidR="003E1F18">
                              <w:rPr>
                                <w:lang w:val="en-US"/>
                              </w:rPr>
                              <w:t>are</w:t>
                            </w:r>
                            <w:r w:rsidR="00476E59">
                              <w:rPr>
                                <w:lang w:val="en-US"/>
                              </w:rPr>
                              <w:t xml:space="preserve"> the horizontal error bar</w:t>
                            </w:r>
                            <w:r w:rsidR="003E1F18">
                              <w:rPr>
                                <w:lang w:val="en-US"/>
                              </w:rPr>
                              <w:t>s</w:t>
                            </w:r>
                            <w:r w:rsidR="00476E59">
                              <w:rPr>
                                <w:lang w:val="en-US"/>
                              </w:rPr>
                              <w:t>.</w:t>
                            </w:r>
                            <w:r w:rsidR="003E1F18">
                              <w:rPr>
                                <w:lang w:val="en-US"/>
                              </w:rPr>
                              <w:t xml:space="preserve"> Because peak distance was used as the third explanatory variable</w:t>
                            </w:r>
                            <w:r w:rsidR="004A1067">
                              <w:rPr>
                                <w:lang w:val="en-US"/>
                              </w:rPr>
                              <w:t>, it was not possible to generate a regression line</w:t>
                            </w:r>
                            <w:r w:rsidR="00DB1F26">
                              <w:rPr>
                                <w:lang w:val="en-US"/>
                              </w:rPr>
                              <w:t xml:space="preserve"> for the predicted SC</w:t>
                            </w:r>
                            <w:r w:rsidR="004A1067">
                              <w:rPr>
                                <w:lang w:val="en-US"/>
                              </w:rPr>
                              <w:t xml:space="preserve"> by interpolating</w:t>
                            </w:r>
                            <w:r w:rsidR="00943B78">
                              <w:rPr>
                                <w:lang w:val="en-US"/>
                              </w:rPr>
                              <w:t>.</w:t>
                            </w:r>
                            <w:r w:rsidR="00DB1F26">
                              <w:rPr>
                                <w:lang w:val="en-US"/>
                              </w:rPr>
                              <w:t xml:space="preserve"> We therefore</w:t>
                            </w:r>
                            <w:r w:rsidR="007168E6">
                              <w:rPr>
                                <w:lang w:val="en-US"/>
                              </w:rPr>
                              <w:t xml:space="preserve"> had to bin doses and find mean SC the same way as for the observed data. </w:t>
                            </w:r>
                            <w:r w:rsidR="00DB1F26">
                              <w:rPr>
                                <w:lang w:val="en-US"/>
                              </w:rPr>
                              <w:t xml:space="preserve">  </w:t>
                            </w:r>
                            <w:r w:rsidR="00476E59">
                              <w:rPr>
                                <w:lang w:val="en-US"/>
                              </w:rPr>
                              <w:t xml:space="preserve"> </w:t>
                            </w:r>
                            <w:r w:rsidR="004A335C">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FA679" id="Text Box 213" o:spid="_x0000_s1070" type="#_x0000_t202" style="position:absolute;margin-left:-58.2pt;margin-top:334.55pt;width:587pt;height:.05pt;z-index:-25165813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v7Gw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" stroked="f">
                <v:textbox style="mso-fit-shape-to-text:t" inset="0,0,0,0">
                  <w:txbxContent>
                    <w:p w14:paraId="13152C4D" w14:textId="4D9B765B" w:rsidR="00A46172" w:rsidRPr="002861C9" w:rsidRDefault="00A46172" w:rsidP="00A46172">
                      <w:pPr>
                        <w:pStyle w:val="Caption"/>
                        <w:rPr>
                          <w:noProof/>
                          <w:sz w:val="24"/>
                          <w:lang w:val="en-US"/>
                        </w:rPr>
                      </w:pPr>
                      <w:bookmarkStart w:id="239" w:name="_Ref106112622"/>
                      <w:r w:rsidRPr="002861C9">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23</w:t>
                      </w:r>
                      <w:r w:rsidR="00543048">
                        <w:rPr>
                          <w:lang w:val="en-US"/>
                        </w:rPr>
                        <w:fldChar w:fldCharType="end"/>
                      </w:r>
                      <w:bookmarkEnd w:id="239"/>
                      <w:r w:rsidRPr="002861C9">
                        <w:rPr>
                          <w:lang w:val="en-US"/>
                        </w:rPr>
                        <w:t xml:space="preserve">. </w:t>
                      </w:r>
                      <w:r w:rsidR="002861C9" w:rsidRPr="002861C9">
                        <w:rPr>
                          <w:lang w:val="en-US"/>
                        </w:rPr>
                        <w:t>SC for OPE</w:t>
                      </w:r>
                      <w:r w:rsidR="002861C9">
                        <w:rPr>
                          <w:lang w:val="en-US"/>
                        </w:rPr>
                        <w:t>N, GRID stripes and GRID dots</w:t>
                      </w:r>
                      <w:r w:rsidR="00C2241C">
                        <w:rPr>
                          <w:lang w:val="en-US"/>
                        </w:rPr>
                        <w:t>. For easier visualization</w:t>
                      </w:r>
                      <w:r w:rsidR="00096465">
                        <w:rPr>
                          <w:lang w:val="en-US"/>
                        </w:rPr>
                        <w:t xml:space="preserve"> of the data presented in </w:t>
                      </w:r>
                      <w:r w:rsidR="00096465">
                        <w:rPr>
                          <w:lang w:val="en-US"/>
                        </w:rPr>
                        <w:fldChar w:fldCharType="begin"/>
                      </w:r>
                      <w:r w:rsidR="00096465">
                        <w:rPr>
                          <w:lang w:val="en-US"/>
                        </w:rPr>
                        <w:instrText xml:space="preserve"> REF _Ref106113941 \h </w:instrText>
                      </w:r>
                      <w:r w:rsidR="00096465">
                        <w:rPr>
                          <w:lang w:val="en-US"/>
                        </w:rPr>
                      </w:r>
                      <w:r w:rsidR="00096465">
                        <w:rPr>
                          <w:lang w:val="en-US"/>
                        </w:rPr>
                        <w:fldChar w:fldCharType="separate"/>
                      </w:r>
                      <w:r w:rsidR="00096465" w:rsidRPr="00257D31">
                        <w:rPr>
                          <w:lang w:val="en-US"/>
                        </w:rPr>
                        <w:t xml:space="preserve">Figure </w:t>
                      </w:r>
                      <w:r w:rsidR="00096465" w:rsidRPr="00257D31">
                        <w:rPr>
                          <w:noProof/>
                          <w:lang w:val="en-US"/>
                        </w:rPr>
                        <w:t>3</w:t>
                      </w:r>
                      <w:r w:rsidR="00096465" w:rsidRPr="00257D31">
                        <w:rPr>
                          <w:lang w:val="en-US"/>
                        </w:rPr>
                        <w:noBreakHyphen/>
                      </w:r>
                      <w:r w:rsidR="00096465" w:rsidRPr="00257D31">
                        <w:rPr>
                          <w:noProof/>
                          <w:lang w:val="en-US"/>
                        </w:rPr>
                        <w:t>22</w:t>
                      </w:r>
                      <w:r w:rsidR="00096465">
                        <w:rPr>
                          <w:lang w:val="en-US"/>
                        </w:rPr>
                        <w:fldChar w:fldCharType="end"/>
                      </w:r>
                      <w:r w:rsidR="00C2241C">
                        <w:rPr>
                          <w:lang w:val="en-US"/>
                        </w:rPr>
                        <w:t xml:space="preserve"> the doses were separated into dose categories with 0.5 </w:t>
                      </w:r>
                      <w:proofErr w:type="spellStart"/>
                      <w:r w:rsidR="00C2241C">
                        <w:rPr>
                          <w:lang w:val="en-US"/>
                        </w:rPr>
                        <w:t>Gy</w:t>
                      </w:r>
                      <w:proofErr w:type="spellEnd"/>
                      <w:r w:rsidR="00C2241C">
                        <w:rPr>
                          <w:lang w:val="en-US"/>
                        </w:rPr>
                        <w:t xml:space="preserve"> separation (0,</w:t>
                      </w:r>
                      <w:r w:rsidR="004A335C">
                        <w:rPr>
                          <w:lang w:val="en-US"/>
                        </w:rPr>
                        <w:t>0.5,1,1.5 etc.</w:t>
                      </w:r>
                      <w:r w:rsidR="00C2241C">
                        <w:rPr>
                          <w:lang w:val="en-US"/>
                        </w:rPr>
                        <w:t>)</w:t>
                      </w:r>
                      <w:r w:rsidR="004A335C">
                        <w:rPr>
                          <w:lang w:val="en-US"/>
                        </w:rPr>
                        <w:t>. The mean SC was found within each dose category with standard error</w:t>
                      </w:r>
                      <w:r w:rsidR="00D66982">
                        <w:rPr>
                          <w:lang w:val="en-US"/>
                        </w:rPr>
                        <w:t xml:space="preserve"> (vertical </w:t>
                      </w:r>
                      <w:r w:rsidR="00476E59">
                        <w:rPr>
                          <w:lang w:val="en-US"/>
                        </w:rPr>
                        <w:t>error bars</w:t>
                      </w:r>
                      <w:r w:rsidR="004A1067">
                        <w:rPr>
                          <w:lang w:val="en-US"/>
                        </w:rPr>
                        <w:t>). The</w:t>
                      </w:r>
                      <w:r w:rsidR="00476E59">
                        <w:rPr>
                          <w:lang w:val="en-US"/>
                        </w:rPr>
                        <w:t xml:space="preserve"> standard deviation of each dose category </w:t>
                      </w:r>
                      <w:r w:rsidR="003E1F18">
                        <w:rPr>
                          <w:lang w:val="en-US"/>
                        </w:rPr>
                        <w:t>are</w:t>
                      </w:r>
                      <w:r w:rsidR="00476E59">
                        <w:rPr>
                          <w:lang w:val="en-US"/>
                        </w:rPr>
                        <w:t xml:space="preserve"> the horizontal error bar</w:t>
                      </w:r>
                      <w:r w:rsidR="003E1F18">
                        <w:rPr>
                          <w:lang w:val="en-US"/>
                        </w:rPr>
                        <w:t>s</w:t>
                      </w:r>
                      <w:r w:rsidR="00476E59">
                        <w:rPr>
                          <w:lang w:val="en-US"/>
                        </w:rPr>
                        <w:t>.</w:t>
                      </w:r>
                      <w:r w:rsidR="003E1F18">
                        <w:rPr>
                          <w:lang w:val="en-US"/>
                        </w:rPr>
                        <w:t xml:space="preserve"> Because peak distance was used as the third explanatory variable</w:t>
                      </w:r>
                      <w:r w:rsidR="004A1067">
                        <w:rPr>
                          <w:lang w:val="en-US"/>
                        </w:rPr>
                        <w:t>, it was not possible to generate a regression line</w:t>
                      </w:r>
                      <w:r w:rsidR="00DB1F26">
                        <w:rPr>
                          <w:lang w:val="en-US"/>
                        </w:rPr>
                        <w:t xml:space="preserve"> for the predicted SC</w:t>
                      </w:r>
                      <w:r w:rsidR="004A1067">
                        <w:rPr>
                          <w:lang w:val="en-US"/>
                        </w:rPr>
                        <w:t xml:space="preserve"> by interpolating</w:t>
                      </w:r>
                      <w:r w:rsidR="00943B78">
                        <w:rPr>
                          <w:lang w:val="en-US"/>
                        </w:rPr>
                        <w:t>.</w:t>
                      </w:r>
                      <w:r w:rsidR="00DB1F26">
                        <w:rPr>
                          <w:lang w:val="en-US"/>
                        </w:rPr>
                        <w:t xml:space="preserve"> We therefore</w:t>
                      </w:r>
                      <w:r w:rsidR="007168E6">
                        <w:rPr>
                          <w:lang w:val="en-US"/>
                        </w:rPr>
                        <w:t xml:space="preserve"> had to bin doses and find mean SC the same way as for the observed data. </w:t>
                      </w:r>
                      <w:r w:rsidR="00DB1F26">
                        <w:rPr>
                          <w:lang w:val="en-US"/>
                        </w:rPr>
                        <w:t xml:space="preserve">  </w:t>
                      </w:r>
                      <w:r w:rsidR="00476E59">
                        <w:rPr>
                          <w:lang w:val="en-US"/>
                        </w:rPr>
                        <w:t xml:space="preserve"> </w:t>
                      </w:r>
                      <w:r w:rsidR="004A335C">
                        <w:rPr>
                          <w:lang w:val="en-US"/>
                        </w:rPr>
                        <w:t xml:space="preserve"> </w:t>
                      </w:r>
                    </w:p>
                  </w:txbxContent>
                </v:textbox>
                <w10:wrap type="tight" anchorx="margin"/>
              </v:shape>
            </w:pict>
          </mc:Fallback>
        </mc:AlternateContent>
      </w:r>
    </w:p>
    <w:p w14:paraId="040353DA" w14:textId="77777777" w:rsidR="00F01A57" w:rsidRPr="00ED1B27" w:rsidRDefault="00F01A57" w:rsidP="00ED1B27">
      <w:pPr>
        <w:rPr>
          <w:lang w:val="en-US"/>
        </w:rPr>
      </w:pPr>
    </w:p>
    <w:p w14:paraId="7A3C52E6" w14:textId="5E9DA81C" w:rsidR="00444378" w:rsidRPr="00D37233" w:rsidRDefault="007559F9" w:rsidP="00D37233">
      <w:pPr>
        <w:spacing w:line="360" w:lineRule="auto"/>
        <w:rPr>
          <w:lang w:val="en-US"/>
        </w:rPr>
      </w:pPr>
      <w:r>
        <w:rPr>
          <w:noProof/>
          <w:lang w:val="en-US"/>
        </w:rPr>
        <w:lastRenderedPageBreak/>
        <w:drawing>
          <wp:anchor distT="0" distB="0" distL="114300" distR="114300" simplePos="0" relativeHeight="251658363" behindDoc="1" locked="0" layoutInCell="1" allowOverlap="1" wp14:anchorId="5182679B" wp14:editId="20737ACF">
            <wp:simplePos x="0" y="0"/>
            <wp:positionH relativeFrom="margin">
              <wp:posOffset>73025</wp:posOffset>
            </wp:positionH>
            <wp:positionV relativeFrom="paragraph">
              <wp:posOffset>2448560</wp:posOffset>
            </wp:positionV>
            <wp:extent cx="5892800" cy="3230245"/>
            <wp:effectExtent l="0" t="0" r="0" b="8255"/>
            <wp:wrapTight wrapText="bothSides">
              <wp:wrapPolygon edited="0">
                <wp:start x="0" y="0"/>
                <wp:lineTo x="0" y="21528"/>
                <wp:lineTo x="21507" y="21528"/>
                <wp:lineTo x="21507"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94" cstate="print">
                      <a:extLst>
                        <a:ext uri="{28A0092B-C50C-407E-A947-70E740481C1C}">
                          <a14:useLocalDpi xmlns:a14="http://schemas.microsoft.com/office/drawing/2010/main" val="0"/>
                        </a:ext>
                      </a:extLst>
                    </a:blip>
                    <a:srcRect l="5036" t="11259" r="5036"/>
                    <a:stretch/>
                  </pic:blipFill>
                  <pic:spPr bwMode="auto">
                    <a:xfrm>
                      <a:off x="0" y="0"/>
                      <a:ext cx="5892800" cy="323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D74">
        <w:rPr>
          <w:noProof/>
        </w:rPr>
        <mc:AlternateContent>
          <mc:Choice Requires="wps">
            <w:drawing>
              <wp:anchor distT="0" distB="0" distL="114300" distR="114300" simplePos="0" relativeHeight="251658364" behindDoc="1" locked="0" layoutInCell="1" allowOverlap="1" wp14:anchorId="6BBC9639" wp14:editId="5987358F">
                <wp:simplePos x="0" y="0"/>
                <wp:positionH relativeFrom="column">
                  <wp:posOffset>568522</wp:posOffset>
                </wp:positionH>
                <wp:positionV relativeFrom="paragraph">
                  <wp:posOffset>5667901</wp:posOffset>
                </wp:positionV>
                <wp:extent cx="5015230" cy="635"/>
                <wp:effectExtent l="0" t="0" r="0" b="0"/>
                <wp:wrapTight wrapText="bothSides">
                  <wp:wrapPolygon edited="0">
                    <wp:start x="0" y="0"/>
                    <wp:lineTo x="0" y="21600"/>
                    <wp:lineTo x="21600" y="21600"/>
                    <wp:lineTo x="21600" y="0"/>
                  </wp:wrapPolygon>
                </wp:wrapTight>
                <wp:docPr id="233" name="Text Box 233"/>
                <wp:cNvGraphicFramePr/>
                <a:graphic xmlns:a="http://schemas.openxmlformats.org/drawingml/2006/main">
                  <a:graphicData uri="http://schemas.microsoft.com/office/word/2010/wordprocessingShape">
                    <wps:wsp>
                      <wps:cNvSpPr txBox="1"/>
                      <wps:spPr>
                        <a:xfrm>
                          <a:off x="0" y="0"/>
                          <a:ext cx="5015230" cy="635"/>
                        </a:xfrm>
                        <a:prstGeom prst="rect">
                          <a:avLst/>
                        </a:prstGeom>
                        <a:solidFill>
                          <a:prstClr val="white"/>
                        </a:solidFill>
                        <a:ln>
                          <a:noFill/>
                        </a:ln>
                      </wps:spPr>
                      <wps:txbx>
                        <w:txbxContent>
                          <w:p w14:paraId="5B410116" w14:textId="7E7CCCD4" w:rsidR="004F758F" w:rsidRPr="00E17CCC" w:rsidRDefault="004F758F" w:rsidP="004F758F">
                            <w:pPr>
                              <w:pStyle w:val="Caption"/>
                              <w:rPr>
                                <w:noProof/>
                                <w:sz w:val="24"/>
                                <w:lang w:val="en-US"/>
                              </w:rPr>
                            </w:pPr>
                            <w:bookmarkStart w:id="240" w:name="_Ref106457367"/>
                            <w:r w:rsidRPr="00E17CC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24</w:t>
                            </w:r>
                            <w:r w:rsidR="00543048">
                              <w:rPr>
                                <w:lang w:val="en-US"/>
                              </w:rPr>
                              <w:fldChar w:fldCharType="end"/>
                            </w:r>
                            <w:bookmarkEnd w:id="240"/>
                            <w:r w:rsidRPr="00E17CCC">
                              <w:rPr>
                                <w:lang w:val="en-US"/>
                              </w:rPr>
                              <w:t xml:space="preserve">. </w:t>
                            </w:r>
                            <w:r w:rsidR="00FA0EE3" w:rsidRPr="00E17CCC">
                              <w:rPr>
                                <w:lang w:val="en-US"/>
                              </w:rPr>
                              <w:t xml:space="preserve">Poisson regression line </w:t>
                            </w:r>
                            <w:r w:rsidR="00E17CCC" w:rsidRPr="00E17CCC">
                              <w:rPr>
                                <w:lang w:val="en-US"/>
                              </w:rPr>
                              <w:t>generated</w:t>
                            </w:r>
                            <w:r w:rsidR="0066495C">
                              <w:rPr>
                                <w:lang w:val="en-US"/>
                              </w:rPr>
                              <w:t xml:space="preserve"> using the coefficients found in </w:t>
                            </w:r>
                            <w:r w:rsidR="0066495C">
                              <w:rPr>
                                <w:lang w:val="en-US"/>
                              </w:rPr>
                              <w:fldChar w:fldCharType="begin"/>
                            </w:r>
                            <w:r w:rsidR="0066495C">
                              <w:rPr>
                                <w:lang w:val="en-US"/>
                              </w:rPr>
                              <w:instrText xml:space="preserve"> REF _Ref106096660 \h </w:instrText>
                            </w:r>
                            <w:r w:rsidR="0066495C">
                              <w:rPr>
                                <w:lang w:val="en-US"/>
                              </w:rPr>
                            </w:r>
                            <w:r w:rsidR="0066495C">
                              <w:rPr>
                                <w:lang w:val="en-US"/>
                              </w:rPr>
                              <w:fldChar w:fldCharType="separate"/>
                            </w:r>
                            <w:r w:rsidR="0066495C" w:rsidRPr="00997FF4">
                              <w:rPr>
                                <w:lang w:val="en-US"/>
                              </w:rPr>
                              <w:t xml:space="preserve">Table </w:t>
                            </w:r>
                            <w:r w:rsidR="0066495C">
                              <w:rPr>
                                <w:noProof/>
                                <w:lang w:val="en-US"/>
                              </w:rPr>
                              <w:t>3</w:t>
                            </w:r>
                            <w:r w:rsidR="0066495C">
                              <w:rPr>
                                <w:lang w:val="en-US"/>
                              </w:rPr>
                              <w:noBreakHyphen/>
                            </w:r>
                            <w:r w:rsidR="0066495C">
                              <w:rPr>
                                <w:noProof/>
                                <w:lang w:val="en-US"/>
                              </w:rPr>
                              <w:t>6</w:t>
                            </w:r>
                            <w:r w:rsidR="0066495C">
                              <w:rPr>
                                <w:lang w:val="en-US"/>
                              </w:rPr>
                              <w:fldChar w:fldCharType="end"/>
                            </w:r>
                            <w:r w:rsidR="0066495C">
                              <w:rPr>
                                <w:lang w:val="en-US"/>
                              </w:rPr>
                              <w:t>.</w:t>
                            </w:r>
                            <w:r w:rsidR="004B5EEA">
                              <w:rPr>
                                <w:lang w:val="en-US"/>
                              </w:rPr>
                              <w:t xml:space="preserve"> </w:t>
                            </w:r>
                            <w:r w:rsidR="004954E4">
                              <w:rPr>
                                <w:lang w:val="en-US"/>
                              </w:rPr>
                              <w:t>O</w:t>
                            </w:r>
                            <w:r w:rsidR="004B5EEA">
                              <w:rPr>
                                <w:lang w:val="en-US"/>
                              </w:rPr>
                              <w:t>bserved survival was found by</w:t>
                            </w:r>
                            <w:r w:rsidR="004954E4">
                              <w:rPr>
                                <w:lang w:val="en-US"/>
                              </w:rPr>
                              <w:t xml:space="preserve"> separating </w:t>
                            </w:r>
                            <w:r w:rsidR="0026678F">
                              <w:rPr>
                                <w:lang w:val="en-US"/>
                              </w:rPr>
                              <w:t xml:space="preserve">the </w:t>
                            </w:r>
                            <w:r w:rsidR="00BD6B40">
                              <w:rPr>
                                <w:lang w:val="en-US"/>
                              </w:rPr>
                              <w:t>quadrats into either the peak or valley category, before finding the mean survival of said categor</w:t>
                            </w:r>
                            <w:r w:rsidR="0063526E">
                              <w:rPr>
                                <w:lang w:val="en-US"/>
                              </w:rPr>
                              <w:t>y</w:t>
                            </w:r>
                            <w:r w:rsidR="00BD6B40">
                              <w:rPr>
                                <w:lang w:val="en-US"/>
                              </w:rPr>
                              <w:t xml:space="preserve">. </w:t>
                            </w:r>
                            <w:r w:rsidR="0063526E">
                              <w:rPr>
                                <w:lang w:val="en-US"/>
                              </w:rPr>
                              <w:t>The vertical error bar</w:t>
                            </w:r>
                            <w:r w:rsidR="000F09F7">
                              <w:rPr>
                                <w:lang w:val="en-US"/>
                              </w:rPr>
                              <w:t xml:space="preserve"> represents the standard deviation of the mean </w:t>
                            </w:r>
                            <w:r w:rsidR="00981641">
                              <w:rPr>
                                <w:lang w:val="en-US"/>
                              </w:rPr>
                              <w:t>SC,</w:t>
                            </w:r>
                            <w:r w:rsidR="00C34279">
                              <w:rPr>
                                <w:lang w:val="en-US"/>
                              </w:rPr>
                              <w:t xml:space="preserve"> and the </w:t>
                            </w:r>
                            <w:r w:rsidR="000F09F7">
                              <w:rPr>
                                <w:lang w:val="en-US"/>
                              </w:rPr>
                              <w:t>horizontal error bar</w:t>
                            </w:r>
                            <w:r w:rsidR="0063526E">
                              <w:rPr>
                                <w:lang w:val="en-US"/>
                              </w:rPr>
                              <w:t xml:space="preserve"> </w:t>
                            </w:r>
                            <w:r w:rsidR="000F09F7">
                              <w:rPr>
                                <w:lang w:val="en-US"/>
                              </w:rPr>
                              <w:t>represents the standard deviation in doses within peak or valley.</w:t>
                            </w:r>
                            <w:r w:rsidR="00BD6B40">
                              <w:rPr>
                                <w:lang w:val="en-US"/>
                              </w:rPr>
                              <w:t xml:space="preserve"> </w:t>
                            </w:r>
                            <w:r w:rsidR="004B5EEA">
                              <w:rPr>
                                <w:lang w:val="en-US"/>
                              </w:rPr>
                              <w:t xml:space="preserve"> </w:t>
                            </w:r>
                            <w:r w:rsidR="0066495C">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C9639" id="Text Box 233" o:spid="_x0000_s1071" type="#_x0000_t202" style="position:absolute;margin-left:44.75pt;margin-top:446.3pt;width:394.9pt;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0s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8WQ2vaGQpNjdz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" stroked="f">
                <v:textbox style="mso-fit-shape-to-text:t" inset="0,0,0,0">
                  <w:txbxContent>
                    <w:p w14:paraId="5B410116" w14:textId="7E7CCCD4" w:rsidR="004F758F" w:rsidRPr="00E17CCC" w:rsidRDefault="004F758F" w:rsidP="004F758F">
                      <w:pPr>
                        <w:pStyle w:val="Caption"/>
                        <w:rPr>
                          <w:noProof/>
                          <w:sz w:val="24"/>
                          <w:lang w:val="en-US"/>
                        </w:rPr>
                      </w:pPr>
                      <w:bookmarkStart w:id="241" w:name="_Ref106457367"/>
                      <w:r w:rsidRPr="00E17CC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24</w:t>
                      </w:r>
                      <w:r w:rsidR="00543048">
                        <w:rPr>
                          <w:lang w:val="en-US"/>
                        </w:rPr>
                        <w:fldChar w:fldCharType="end"/>
                      </w:r>
                      <w:bookmarkEnd w:id="241"/>
                      <w:r w:rsidRPr="00E17CCC">
                        <w:rPr>
                          <w:lang w:val="en-US"/>
                        </w:rPr>
                        <w:t xml:space="preserve">. </w:t>
                      </w:r>
                      <w:r w:rsidR="00FA0EE3" w:rsidRPr="00E17CCC">
                        <w:rPr>
                          <w:lang w:val="en-US"/>
                        </w:rPr>
                        <w:t xml:space="preserve">Poisson regression line </w:t>
                      </w:r>
                      <w:r w:rsidR="00E17CCC" w:rsidRPr="00E17CCC">
                        <w:rPr>
                          <w:lang w:val="en-US"/>
                        </w:rPr>
                        <w:t>generated</w:t>
                      </w:r>
                      <w:r w:rsidR="0066495C">
                        <w:rPr>
                          <w:lang w:val="en-US"/>
                        </w:rPr>
                        <w:t xml:space="preserve"> using the coefficients found in </w:t>
                      </w:r>
                      <w:r w:rsidR="0066495C">
                        <w:rPr>
                          <w:lang w:val="en-US"/>
                        </w:rPr>
                        <w:fldChar w:fldCharType="begin"/>
                      </w:r>
                      <w:r w:rsidR="0066495C">
                        <w:rPr>
                          <w:lang w:val="en-US"/>
                        </w:rPr>
                        <w:instrText xml:space="preserve"> REF _Ref106096660 \h </w:instrText>
                      </w:r>
                      <w:r w:rsidR="0066495C">
                        <w:rPr>
                          <w:lang w:val="en-US"/>
                        </w:rPr>
                      </w:r>
                      <w:r w:rsidR="0066495C">
                        <w:rPr>
                          <w:lang w:val="en-US"/>
                        </w:rPr>
                        <w:fldChar w:fldCharType="separate"/>
                      </w:r>
                      <w:r w:rsidR="0066495C" w:rsidRPr="00997FF4">
                        <w:rPr>
                          <w:lang w:val="en-US"/>
                        </w:rPr>
                        <w:t xml:space="preserve">Table </w:t>
                      </w:r>
                      <w:r w:rsidR="0066495C">
                        <w:rPr>
                          <w:noProof/>
                          <w:lang w:val="en-US"/>
                        </w:rPr>
                        <w:t>3</w:t>
                      </w:r>
                      <w:r w:rsidR="0066495C">
                        <w:rPr>
                          <w:lang w:val="en-US"/>
                        </w:rPr>
                        <w:noBreakHyphen/>
                      </w:r>
                      <w:r w:rsidR="0066495C">
                        <w:rPr>
                          <w:noProof/>
                          <w:lang w:val="en-US"/>
                        </w:rPr>
                        <w:t>6</w:t>
                      </w:r>
                      <w:r w:rsidR="0066495C">
                        <w:rPr>
                          <w:lang w:val="en-US"/>
                        </w:rPr>
                        <w:fldChar w:fldCharType="end"/>
                      </w:r>
                      <w:r w:rsidR="0066495C">
                        <w:rPr>
                          <w:lang w:val="en-US"/>
                        </w:rPr>
                        <w:t>.</w:t>
                      </w:r>
                      <w:r w:rsidR="004B5EEA">
                        <w:rPr>
                          <w:lang w:val="en-US"/>
                        </w:rPr>
                        <w:t xml:space="preserve"> </w:t>
                      </w:r>
                      <w:r w:rsidR="004954E4">
                        <w:rPr>
                          <w:lang w:val="en-US"/>
                        </w:rPr>
                        <w:t>O</w:t>
                      </w:r>
                      <w:r w:rsidR="004B5EEA">
                        <w:rPr>
                          <w:lang w:val="en-US"/>
                        </w:rPr>
                        <w:t>bserved survival was found by</w:t>
                      </w:r>
                      <w:r w:rsidR="004954E4">
                        <w:rPr>
                          <w:lang w:val="en-US"/>
                        </w:rPr>
                        <w:t xml:space="preserve"> separating </w:t>
                      </w:r>
                      <w:r w:rsidR="0026678F">
                        <w:rPr>
                          <w:lang w:val="en-US"/>
                        </w:rPr>
                        <w:t xml:space="preserve">the </w:t>
                      </w:r>
                      <w:r w:rsidR="00BD6B40">
                        <w:rPr>
                          <w:lang w:val="en-US"/>
                        </w:rPr>
                        <w:t>quadrats into either the peak or valley category, before finding the mean survival of said categor</w:t>
                      </w:r>
                      <w:r w:rsidR="0063526E">
                        <w:rPr>
                          <w:lang w:val="en-US"/>
                        </w:rPr>
                        <w:t>y</w:t>
                      </w:r>
                      <w:r w:rsidR="00BD6B40">
                        <w:rPr>
                          <w:lang w:val="en-US"/>
                        </w:rPr>
                        <w:t xml:space="preserve">. </w:t>
                      </w:r>
                      <w:r w:rsidR="0063526E">
                        <w:rPr>
                          <w:lang w:val="en-US"/>
                        </w:rPr>
                        <w:t>The vertical error bar</w:t>
                      </w:r>
                      <w:r w:rsidR="000F09F7">
                        <w:rPr>
                          <w:lang w:val="en-US"/>
                        </w:rPr>
                        <w:t xml:space="preserve"> represents the standard deviation of the mean </w:t>
                      </w:r>
                      <w:r w:rsidR="00981641">
                        <w:rPr>
                          <w:lang w:val="en-US"/>
                        </w:rPr>
                        <w:t>SC,</w:t>
                      </w:r>
                      <w:r w:rsidR="00C34279">
                        <w:rPr>
                          <w:lang w:val="en-US"/>
                        </w:rPr>
                        <w:t xml:space="preserve"> and the </w:t>
                      </w:r>
                      <w:r w:rsidR="000F09F7">
                        <w:rPr>
                          <w:lang w:val="en-US"/>
                        </w:rPr>
                        <w:t>horizontal error bar</w:t>
                      </w:r>
                      <w:r w:rsidR="0063526E">
                        <w:rPr>
                          <w:lang w:val="en-US"/>
                        </w:rPr>
                        <w:t xml:space="preserve"> </w:t>
                      </w:r>
                      <w:r w:rsidR="000F09F7">
                        <w:rPr>
                          <w:lang w:val="en-US"/>
                        </w:rPr>
                        <w:t>represents the standard deviation in doses within peak or valley.</w:t>
                      </w:r>
                      <w:r w:rsidR="00BD6B40">
                        <w:rPr>
                          <w:lang w:val="en-US"/>
                        </w:rPr>
                        <w:t xml:space="preserve"> </w:t>
                      </w:r>
                      <w:r w:rsidR="004B5EEA">
                        <w:rPr>
                          <w:lang w:val="en-US"/>
                        </w:rPr>
                        <w:t xml:space="preserve"> </w:t>
                      </w:r>
                      <w:r w:rsidR="0066495C">
                        <w:rPr>
                          <w:lang w:val="en-US"/>
                        </w:rPr>
                        <w:t xml:space="preserve"> </w:t>
                      </w:r>
                    </w:p>
                  </w:txbxContent>
                </v:textbox>
                <w10:wrap type="tight"/>
              </v:shape>
            </w:pict>
          </mc:Fallback>
        </mc:AlternateContent>
      </w:r>
      <w:r w:rsidR="00E45F7B">
        <w:rPr>
          <w:lang w:val="en-US"/>
        </w:rPr>
        <w:fldChar w:fldCharType="begin"/>
      </w:r>
      <w:r w:rsidR="00E45F7B">
        <w:rPr>
          <w:lang w:val="en-US"/>
        </w:rPr>
        <w:instrText xml:space="preserve"> REF _Ref106457367 \h </w:instrText>
      </w:r>
      <w:r w:rsidR="00E45F7B">
        <w:rPr>
          <w:lang w:val="en-US"/>
        </w:rPr>
      </w:r>
      <w:r w:rsidR="00E45F7B">
        <w:rPr>
          <w:lang w:val="en-US"/>
        </w:rPr>
        <w:fldChar w:fldCharType="separate"/>
      </w:r>
      <w:r w:rsidR="009028B9" w:rsidRPr="00E17CCC">
        <w:rPr>
          <w:lang w:val="en-US"/>
        </w:rPr>
        <w:t xml:space="preserve">Figure </w:t>
      </w:r>
      <w:r w:rsidR="009028B9">
        <w:rPr>
          <w:noProof/>
          <w:lang w:val="en-US"/>
        </w:rPr>
        <w:t>3</w:t>
      </w:r>
      <w:r w:rsidR="009028B9">
        <w:rPr>
          <w:lang w:val="en-US"/>
        </w:rPr>
        <w:noBreakHyphen/>
      </w:r>
      <w:r w:rsidR="009028B9">
        <w:rPr>
          <w:noProof/>
          <w:lang w:val="en-US"/>
        </w:rPr>
        <w:t>24</w:t>
      </w:r>
      <w:r w:rsidR="00E45F7B">
        <w:rPr>
          <w:lang w:val="en-US"/>
        </w:rPr>
        <w:fldChar w:fldCharType="end"/>
      </w:r>
      <w:r w:rsidR="00AB24BC">
        <w:rPr>
          <w:lang w:val="en-US"/>
        </w:rPr>
        <w:t xml:space="preserve"> </w:t>
      </w:r>
      <w:r w:rsidR="00C066AD">
        <w:rPr>
          <w:lang w:val="en-US"/>
        </w:rPr>
        <w:t xml:space="preserve">was generated as a comparison to </w:t>
      </w:r>
      <w:r w:rsidR="005101EC">
        <w:rPr>
          <w:lang w:val="en-US"/>
        </w:rPr>
        <w:t>the survival profiles generated from the band</w:t>
      </w:r>
      <w:r w:rsidR="004F7C54">
        <w:rPr>
          <w:lang w:val="en-US"/>
        </w:rPr>
        <w:t xml:space="preserve"> analysis</w:t>
      </w:r>
      <w:r w:rsidR="005101EC">
        <w:rPr>
          <w:lang w:val="en-US"/>
        </w:rPr>
        <w:t xml:space="preserve"> </w:t>
      </w:r>
      <w:r w:rsidR="002D4BE0">
        <w:rPr>
          <w:lang w:val="en-US"/>
        </w:rPr>
        <w:t>shown</w:t>
      </w:r>
      <w:r w:rsidR="005101EC">
        <w:rPr>
          <w:lang w:val="en-US"/>
        </w:rPr>
        <w:t xml:space="preserve"> in </w:t>
      </w:r>
      <w:r w:rsidR="004F7C54">
        <w:rPr>
          <w:lang w:val="en-US"/>
        </w:rPr>
        <w:fldChar w:fldCharType="begin"/>
      </w:r>
      <w:r w:rsidR="004F7C54">
        <w:rPr>
          <w:lang w:val="en-US"/>
        </w:rPr>
        <w:instrText xml:space="preserve"> REF _Ref107261334 \h </w:instrText>
      </w:r>
      <w:r w:rsidR="004F7C54">
        <w:rPr>
          <w:lang w:val="en-US"/>
        </w:rPr>
      </w:r>
      <w:r w:rsidR="004F7C54">
        <w:rPr>
          <w:lang w:val="en-US"/>
        </w:rPr>
        <w:fldChar w:fldCharType="separate"/>
      </w:r>
      <w:r w:rsidR="004F7C54" w:rsidRPr="00531769">
        <w:rPr>
          <w:lang w:val="en-US"/>
        </w:rPr>
        <w:t xml:space="preserve">Figure </w:t>
      </w:r>
      <w:r w:rsidR="004F7C54">
        <w:rPr>
          <w:noProof/>
          <w:lang w:val="en-US"/>
        </w:rPr>
        <w:t>3</w:t>
      </w:r>
      <w:r w:rsidR="004F7C54">
        <w:rPr>
          <w:lang w:val="en-US"/>
        </w:rPr>
        <w:noBreakHyphen/>
      </w:r>
      <w:r w:rsidR="004F7C54">
        <w:rPr>
          <w:noProof/>
          <w:lang w:val="en-US"/>
        </w:rPr>
        <w:t>19</w:t>
      </w:r>
      <w:r w:rsidR="004F7C54">
        <w:rPr>
          <w:lang w:val="en-US"/>
        </w:rPr>
        <w:fldChar w:fldCharType="end"/>
      </w:r>
      <w:r w:rsidR="002D4BE0">
        <w:rPr>
          <w:lang w:val="en-US"/>
        </w:rPr>
        <w:t xml:space="preserve">. </w:t>
      </w:r>
      <w:r w:rsidR="00EC1637">
        <w:rPr>
          <w:lang w:val="en-US"/>
        </w:rPr>
        <w:t>We chose to</w:t>
      </w:r>
      <w:r w:rsidR="00736A91">
        <w:rPr>
          <w:lang w:val="en-US"/>
        </w:rPr>
        <w:t xml:space="preserve"> compare the peak and valley survival of </w:t>
      </w:r>
      <w:r w:rsidR="00E5617B">
        <w:rPr>
          <w:lang w:val="en-US"/>
        </w:rPr>
        <w:t xml:space="preserve">cells irradiated with 5 </w:t>
      </w:r>
      <w:proofErr w:type="spellStart"/>
      <w:r w:rsidR="00E5617B">
        <w:rPr>
          <w:lang w:val="en-US"/>
        </w:rPr>
        <w:t>Gy</w:t>
      </w:r>
      <w:proofErr w:type="spellEnd"/>
      <w:r w:rsidR="00E5617B">
        <w:rPr>
          <w:lang w:val="en-US"/>
        </w:rPr>
        <w:t xml:space="preserve"> nominally</w:t>
      </w:r>
      <w:r w:rsidR="00AD6288">
        <w:rPr>
          <w:lang w:val="en-US"/>
        </w:rPr>
        <w:t>,</w:t>
      </w:r>
      <w:r w:rsidR="006E5AB5">
        <w:rPr>
          <w:lang w:val="en-US"/>
        </w:rPr>
        <w:t xml:space="preserve"> as </w:t>
      </w:r>
      <w:r w:rsidR="004F7C54">
        <w:rPr>
          <w:lang w:val="en-US"/>
        </w:rPr>
        <w:t>the</w:t>
      </w:r>
      <w:r w:rsidR="004D392F">
        <w:rPr>
          <w:lang w:val="en-US"/>
        </w:rPr>
        <w:t>se</w:t>
      </w:r>
      <w:r w:rsidR="004F7C54">
        <w:rPr>
          <w:lang w:val="en-US"/>
        </w:rPr>
        <w:t xml:space="preserve"> result</w:t>
      </w:r>
      <w:r w:rsidR="004D392F">
        <w:rPr>
          <w:lang w:val="en-US"/>
        </w:rPr>
        <w:t>s exhibited</w:t>
      </w:r>
      <w:r w:rsidR="0000031A">
        <w:rPr>
          <w:lang w:val="en-US"/>
        </w:rPr>
        <w:t xml:space="preserve"> the least amount of noise and gave the narrowest confidence band for the predicted survival</w:t>
      </w:r>
      <w:r w:rsidR="004D392F">
        <w:rPr>
          <w:lang w:val="en-US"/>
        </w:rPr>
        <w:t>.</w:t>
      </w:r>
      <w:r w:rsidR="004F7C54">
        <w:rPr>
          <w:lang w:val="en-US"/>
        </w:rPr>
        <w:t xml:space="preserve"> </w:t>
      </w:r>
      <w:r w:rsidR="000D3965">
        <w:rPr>
          <w:lang w:val="en-US"/>
        </w:rPr>
        <w:t>The plot compares</w:t>
      </w:r>
      <w:r w:rsidR="004C6F8F">
        <w:rPr>
          <w:lang w:val="en-US"/>
        </w:rPr>
        <w:t xml:space="preserve"> </w:t>
      </w:r>
      <w:r w:rsidR="007B54EA">
        <w:rPr>
          <w:lang w:val="en-US"/>
        </w:rPr>
        <w:t xml:space="preserve">observed </w:t>
      </w:r>
      <w:r w:rsidR="000D3965">
        <w:rPr>
          <w:lang w:val="en-US"/>
        </w:rPr>
        <w:t>peak and valley survival</w:t>
      </w:r>
      <w:r w:rsidR="009E36CF">
        <w:rPr>
          <w:lang w:val="en-US"/>
        </w:rPr>
        <w:t xml:space="preserve"> to</w:t>
      </w:r>
      <w:r w:rsidR="004C62FC">
        <w:rPr>
          <w:lang w:val="en-US"/>
        </w:rPr>
        <w:t xml:space="preserve"> predicted survival </w:t>
      </w:r>
      <w:r w:rsidR="009F6599">
        <w:rPr>
          <w:lang w:val="en-US"/>
        </w:rPr>
        <w:t xml:space="preserve">found by using the coefficients from </w:t>
      </w:r>
      <w:r w:rsidR="00DB5BBD">
        <w:rPr>
          <w:lang w:val="en-US"/>
        </w:rPr>
        <w:fldChar w:fldCharType="begin"/>
      </w:r>
      <w:r w:rsidR="00DB5BBD">
        <w:rPr>
          <w:lang w:val="en-US"/>
        </w:rPr>
        <w:instrText xml:space="preserve"> REF _Ref106096660 \h </w:instrText>
      </w:r>
      <w:r w:rsidR="002276E9">
        <w:rPr>
          <w:lang w:val="en-US"/>
        </w:rPr>
        <w:instrText xml:space="preserve"> \* MERGEFORMAT </w:instrText>
      </w:r>
      <w:r w:rsidR="00DB5BBD">
        <w:rPr>
          <w:lang w:val="en-US"/>
        </w:rPr>
      </w:r>
      <w:r w:rsidR="00DB5BBD">
        <w:rPr>
          <w:lang w:val="en-US"/>
        </w:rPr>
        <w:fldChar w:fldCharType="separate"/>
      </w:r>
      <w:r w:rsidR="00DB5BBD" w:rsidRPr="00997FF4">
        <w:rPr>
          <w:lang w:val="en-US"/>
        </w:rPr>
        <w:t xml:space="preserve">Table </w:t>
      </w:r>
      <w:r w:rsidR="00DB5BBD">
        <w:rPr>
          <w:noProof/>
          <w:lang w:val="en-US"/>
        </w:rPr>
        <w:t>3</w:t>
      </w:r>
      <w:r w:rsidR="00DB5BBD">
        <w:rPr>
          <w:lang w:val="en-US"/>
        </w:rPr>
        <w:noBreakHyphen/>
      </w:r>
      <w:r w:rsidR="00DB5BBD">
        <w:rPr>
          <w:noProof/>
          <w:lang w:val="en-US"/>
        </w:rPr>
        <w:t>6</w:t>
      </w:r>
      <w:r w:rsidR="00DB5BBD">
        <w:rPr>
          <w:lang w:val="en-US"/>
        </w:rPr>
        <w:fldChar w:fldCharType="end"/>
      </w:r>
      <w:r w:rsidR="009F6599">
        <w:rPr>
          <w:lang w:val="en-US"/>
        </w:rPr>
        <w:t>.</w:t>
      </w:r>
      <w:r w:rsidR="00B44FB3">
        <w:rPr>
          <w:lang w:val="en-US"/>
        </w:rPr>
        <w:t xml:space="preserve"> From the plot we observed the same tendency as shown in </w:t>
      </w:r>
      <w:r w:rsidR="00494D74">
        <w:rPr>
          <w:lang w:val="en-US"/>
        </w:rPr>
        <w:fldChar w:fldCharType="begin"/>
      </w:r>
      <w:r w:rsidR="00494D74">
        <w:rPr>
          <w:lang w:val="en-US"/>
        </w:rPr>
        <w:instrText xml:space="preserve"> REF _Ref107261334 \h </w:instrText>
      </w:r>
      <w:r w:rsidR="00494D74">
        <w:rPr>
          <w:lang w:val="en-US"/>
        </w:rPr>
      </w:r>
      <w:r w:rsidR="00494D74">
        <w:rPr>
          <w:lang w:val="en-US"/>
        </w:rPr>
        <w:fldChar w:fldCharType="separate"/>
      </w:r>
      <w:r w:rsidR="009028B9" w:rsidRPr="00531769">
        <w:rPr>
          <w:lang w:val="en-US"/>
        </w:rPr>
        <w:t xml:space="preserve">Figure </w:t>
      </w:r>
      <w:r w:rsidR="009028B9">
        <w:rPr>
          <w:noProof/>
          <w:lang w:val="en-US"/>
        </w:rPr>
        <w:t>3</w:t>
      </w:r>
      <w:r w:rsidR="009028B9">
        <w:rPr>
          <w:lang w:val="en-US"/>
        </w:rPr>
        <w:noBreakHyphen/>
      </w:r>
      <w:r w:rsidR="009028B9">
        <w:rPr>
          <w:noProof/>
          <w:lang w:val="en-US"/>
        </w:rPr>
        <w:t>19</w:t>
      </w:r>
      <w:r w:rsidR="00494D74">
        <w:rPr>
          <w:lang w:val="en-US"/>
        </w:rPr>
        <w:fldChar w:fldCharType="end"/>
      </w:r>
      <w:r w:rsidR="00141143">
        <w:rPr>
          <w:lang w:val="en-US"/>
        </w:rPr>
        <w:t xml:space="preserve"> with mostly the same survival in valley regions</w:t>
      </w:r>
      <w:r w:rsidR="00FB2F4A">
        <w:rPr>
          <w:lang w:val="en-US"/>
        </w:rPr>
        <w:t xml:space="preserve"> </w:t>
      </w:r>
      <w:r w:rsidR="00141143">
        <w:rPr>
          <w:lang w:val="en-US"/>
        </w:rPr>
        <w:t>a</w:t>
      </w:r>
      <w:r w:rsidR="00DE2099">
        <w:rPr>
          <w:lang w:val="en-US"/>
        </w:rPr>
        <w:t>nd a</w:t>
      </w:r>
      <w:r w:rsidR="00141143">
        <w:rPr>
          <w:lang w:val="en-US"/>
        </w:rPr>
        <w:t xml:space="preserve"> decreased survival in the peak regions</w:t>
      </w:r>
      <w:r w:rsidR="007165D2">
        <w:rPr>
          <w:lang w:val="en-US"/>
        </w:rPr>
        <w:t>.</w:t>
      </w:r>
      <w:r w:rsidR="00444378" w:rsidRPr="00D37233">
        <w:rPr>
          <w:lang w:val="en-US"/>
        </w:rPr>
        <w:br/>
      </w:r>
      <w:r w:rsidR="00444378" w:rsidRPr="00D37233">
        <w:rPr>
          <w:lang w:val="en-US"/>
        </w:rPr>
        <w:br/>
      </w:r>
      <w:r w:rsidR="00444378" w:rsidRPr="00D37233">
        <w:rPr>
          <w:lang w:val="en-US"/>
        </w:rPr>
        <w:br/>
      </w:r>
      <w:r w:rsidR="00444378" w:rsidRPr="00D37233">
        <w:rPr>
          <w:lang w:val="en-US"/>
        </w:rPr>
        <w:br/>
      </w:r>
    </w:p>
    <w:p w14:paraId="7C51067D" w14:textId="6F730B84" w:rsidR="00444378" w:rsidRDefault="00444378" w:rsidP="00D86743">
      <w:pPr>
        <w:rPr>
          <w:lang w:val="en-US"/>
        </w:rPr>
      </w:pPr>
    </w:p>
    <w:p w14:paraId="7D5F34E3" w14:textId="355E423A" w:rsidR="00D37233" w:rsidRDefault="00D37233" w:rsidP="00D86743">
      <w:pPr>
        <w:rPr>
          <w:lang w:val="en-US"/>
        </w:rPr>
      </w:pPr>
    </w:p>
    <w:p w14:paraId="7B47363E" w14:textId="77777777" w:rsidR="00D37233" w:rsidRDefault="00D37233" w:rsidP="00D86743">
      <w:pPr>
        <w:rPr>
          <w:lang w:val="en-US"/>
        </w:rPr>
      </w:pPr>
    </w:p>
    <w:p w14:paraId="4BF5DB8B" w14:textId="77777777" w:rsidR="00494D74" w:rsidRDefault="00494D74" w:rsidP="00D86743">
      <w:pPr>
        <w:rPr>
          <w:lang w:val="en-US"/>
        </w:rPr>
      </w:pPr>
    </w:p>
    <w:p w14:paraId="134A716E" w14:textId="77777777" w:rsidR="00580F11" w:rsidRDefault="00580F11" w:rsidP="00D86743">
      <w:pPr>
        <w:rPr>
          <w:lang w:val="en-US"/>
        </w:rPr>
      </w:pPr>
    </w:p>
    <w:p w14:paraId="13679320" w14:textId="75F8EEF1" w:rsidR="00444378" w:rsidRDefault="00D37233" w:rsidP="00D37233">
      <w:pPr>
        <w:pStyle w:val="Heading4"/>
        <w:rPr>
          <w:lang w:val="en-US"/>
        </w:rPr>
      </w:pPr>
      <w:r>
        <w:rPr>
          <w:lang w:val="en-US"/>
        </w:rPr>
        <w:lastRenderedPageBreak/>
        <w:t>Model evaluation</w:t>
      </w:r>
    </w:p>
    <w:p w14:paraId="69F38EA8" w14:textId="70AE5998" w:rsidR="00D37233" w:rsidRPr="002443D4" w:rsidRDefault="00686B2D" w:rsidP="004460B6">
      <w:pPr>
        <w:spacing w:line="360" w:lineRule="auto"/>
        <w:rPr>
          <w:lang w:val="en-US"/>
        </w:rPr>
      </w:pPr>
      <w:r>
        <w:rPr>
          <w:lang w:val="en-US"/>
        </w:rPr>
        <w:t xml:space="preserve">AIC scores </w:t>
      </w:r>
      <w:r w:rsidR="00951AF1">
        <w:rPr>
          <w:lang w:val="en-US"/>
        </w:rPr>
        <w:t xml:space="preserve">were found </w:t>
      </w:r>
      <w:r w:rsidR="004F08FE">
        <w:rPr>
          <w:lang w:val="en-US"/>
        </w:rPr>
        <w:t>for increasin</w:t>
      </w:r>
      <w:r w:rsidR="0074184E">
        <w:rPr>
          <w:lang w:val="en-US"/>
        </w:rPr>
        <w:t>g number of explanatory variables. The first two variables were</w:t>
      </w:r>
      <w:r w:rsidR="008E1D5F">
        <w:rPr>
          <w:lang w:val="en-US"/>
        </w:rPr>
        <w:t xml:space="preserve"> always</w:t>
      </w:r>
      <w:r w:rsidR="0074184E">
        <w:rPr>
          <w:lang w:val="en-US"/>
        </w:rPr>
        <w:t xml:space="preserve"> dose and dose squared</w:t>
      </w:r>
      <w:r w:rsidR="008E1D5F">
        <w:rPr>
          <w:lang w:val="en-US"/>
        </w:rPr>
        <w:t xml:space="preserve">, but the third variable could either be PAR or peak distance. </w:t>
      </w:r>
      <w:r w:rsidR="006F75DE">
        <w:rPr>
          <w:lang w:val="en-US"/>
        </w:rPr>
        <w:t>For four variables</w:t>
      </w:r>
      <w:r w:rsidR="008E1D5F">
        <w:rPr>
          <w:lang w:val="en-US"/>
        </w:rPr>
        <w:t xml:space="preserve"> </w:t>
      </w:r>
      <w:r w:rsidR="006F75DE">
        <w:rPr>
          <w:lang w:val="en-US"/>
        </w:rPr>
        <w:t xml:space="preserve">both PAR and peak distance was used. </w:t>
      </w:r>
      <w:r w:rsidR="006F75DE">
        <w:rPr>
          <w:lang w:val="en-US"/>
        </w:rPr>
        <w:fldChar w:fldCharType="begin"/>
      </w:r>
      <w:r w:rsidR="006F75DE">
        <w:rPr>
          <w:lang w:val="en-US"/>
        </w:rPr>
        <w:instrText xml:space="preserve"> REF _Ref106132104 \h </w:instrText>
      </w:r>
      <w:r w:rsidR="004460B6">
        <w:rPr>
          <w:lang w:val="en-US"/>
        </w:rPr>
        <w:instrText xml:space="preserve"> \* MERGEFORMAT </w:instrText>
      </w:r>
      <w:r w:rsidR="006F75DE">
        <w:rPr>
          <w:lang w:val="en-US"/>
        </w:rPr>
      </w:r>
      <w:r w:rsidR="006F75DE">
        <w:rPr>
          <w:lang w:val="en-US"/>
        </w:rPr>
        <w:fldChar w:fldCharType="separate"/>
      </w:r>
      <w:r w:rsidR="006F75DE" w:rsidRPr="00435DEC">
        <w:rPr>
          <w:lang w:val="en-US"/>
        </w:rPr>
        <w:t xml:space="preserve">Figure </w:t>
      </w:r>
      <w:r w:rsidR="006F75DE">
        <w:rPr>
          <w:noProof/>
          <w:lang w:val="en-US"/>
        </w:rPr>
        <w:t>3</w:t>
      </w:r>
      <w:r w:rsidR="006F75DE">
        <w:rPr>
          <w:lang w:val="en-US"/>
        </w:rPr>
        <w:noBreakHyphen/>
      </w:r>
      <w:r w:rsidR="006F75DE">
        <w:rPr>
          <w:noProof/>
          <w:lang w:val="en-US"/>
        </w:rPr>
        <w:t>25</w:t>
      </w:r>
      <w:r w:rsidR="006F75DE">
        <w:rPr>
          <w:lang w:val="en-US"/>
        </w:rPr>
        <w:fldChar w:fldCharType="end"/>
      </w:r>
      <w:r w:rsidR="006F75DE">
        <w:rPr>
          <w:lang w:val="en-US"/>
        </w:rPr>
        <w:t xml:space="preserve"> </w:t>
      </w:r>
      <w:r w:rsidR="00BC1015">
        <w:rPr>
          <w:lang w:val="en-US"/>
        </w:rPr>
        <w:t xml:space="preserve"> </w:t>
      </w:r>
      <w:r w:rsidR="002443D4">
        <w:rPr>
          <w:lang w:val="en-US"/>
        </w:rPr>
        <w:t>shows the AIC scores for 1 x 1 mm</w:t>
      </w:r>
      <w:r w:rsidR="002443D4">
        <w:rPr>
          <w:vertAlign w:val="superscript"/>
          <w:lang w:val="en-US"/>
        </w:rPr>
        <w:t>2</w:t>
      </w:r>
      <w:r w:rsidR="002443D4">
        <w:rPr>
          <w:lang w:val="en-US"/>
        </w:rPr>
        <w:t xml:space="preserve"> quadrats. </w:t>
      </w:r>
      <w:r w:rsidR="00B017CA">
        <w:rPr>
          <w:lang w:val="en-US"/>
        </w:rPr>
        <w:t xml:space="preserve">For this quadrat size, the optimal model resulting in the lowest overall AIC score </w:t>
      </w:r>
      <w:r w:rsidR="00562EBB">
        <w:rPr>
          <w:lang w:val="en-US"/>
        </w:rPr>
        <w:t xml:space="preserve">was three explanatory variables with peak </w:t>
      </w:r>
      <w:commentRangeStart w:id="242"/>
      <w:r w:rsidR="00562EBB">
        <w:rPr>
          <w:lang w:val="en-US"/>
        </w:rPr>
        <w:t>distance being the third o</w:t>
      </w:r>
      <w:commentRangeEnd w:id="242"/>
      <w:r w:rsidR="00064D8F">
        <w:rPr>
          <w:rStyle w:val="CommentReference"/>
        </w:rPr>
        <w:commentReference w:id="242"/>
      </w:r>
      <w:r w:rsidR="00562EBB">
        <w:rPr>
          <w:lang w:val="en-US"/>
        </w:rPr>
        <w:t xml:space="preserve">ne. </w:t>
      </w:r>
    </w:p>
    <w:p w14:paraId="6CA04846" w14:textId="70C48172" w:rsidR="00444378" w:rsidRDefault="004460B6" w:rsidP="00D86743">
      <w:pPr>
        <w:rPr>
          <w:lang w:val="en-US"/>
        </w:rPr>
      </w:pPr>
      <w:r>
        <w:rPr>
          <w:noProof/>
          <w:lang w:val="en-US"/>
        </w:rPr>
        <w:drawing>
          <wp:anchor distT="0" distB="0" distL="114300" distR="114300" simplePos="0" relativeHeight="251658321" behindDoc="1" locked="0" layoutInCell="1" allowOverlap="1" wp14:anchorId="503B1D4D" wp14:editId="511C70ED">
            <wp:simplePos x="0" y="0"/>
            <wp:positionH relativeFrom="page">
              <wp:posOffset>725170</wp:posOffset>
            </wp:positionH>
            <wp:positionV relativeFrom="paragraph">
              <wp:posOffset>236220</wp:posOffset>
            </wp:positionV>
            <wp:extent cx="4531995" cy="3855085"/>
            <wp:effectExtent l="0" t="0" r="1905" b="0"/>
            <wp:wrapTight wrapText="bothSides">
              <wp:wrapPolygon edited="0">
                <wp:start x="0" y="0"/>
                <wp:lineTo x="0" y="21454"/>
                <wp:lineTo x="21518" y="21454"/>
                <wp:lineTo x="2151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5" cstate="print">
                      <a:extLst>
                        <a:ext uri="{28A0092B-C50C-407E-A947-70E740481C1C}">
                          <a14:useLocalDpi xmlns:a14="http://schemas.microsoft.com/office/drawing/2010/main" val="0"/>
                        </a:ext>
                      </a:extLst>
                    </a:blip>
                    <a:srcRect t="4698" r="49224" b="472"/>
                    <a:stretch/>
                  </pic:blipFill>
                  <pic:spPr bwMode="auto">
                    <a:xfrm>
                      <a:off x="0" y="0"/>
                      <a:ext cx="4531995" cy="3855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84F25F" w14:textId="284B6DEA" w:rsidR="004F758F" w:rsidRDefault="004F758F" w:rsidP="00D86743">
      <w:pPr>
        <w:rPr>
          <w:lang w:val="en-US"/>
        </w:rPr>
      </w:pPr>
    </w:p>
    <w:p w14:paraId="3E26EA29" w14:textId="30A6A08C" w:rsidR="00D86743" w:rsidRPr="00D86743" w:rsidRDefault="00D86743" w:rsidP="00D86743">
      <w:pPr>
        <w:rPr>
          <w:lang w:val="en-US"/>
        </w:rPr>
      </w:pPr>
    </w:p>
    <w:p w14:paraId="07822F3A" w14:textId="0369F7A9" w:rsidR="00AB7EE0" w:rsidRPr="00C1358E" w:rsidRDefault="00961A5E" w:rsidP="00C1358E">
      <w:pPr>
        <w:rPr>
          <w:lang w:val="en-US"/>
        </w:rPr>
      </w:pPr>
      <w:r>
        <w:rPr>
          <w:noProof/>
        </w:rPr>
        <mc:AlternateContent>
          <mc:Choice Requires="wps">
            <w:drawing>
              <wp:anchor distT="0" distB="0" distL="114300" distR="114300" simplePos="0" relativeHeight="251658324" behindDoc="1" locked="0" layoutInCell="1" allowOverlap="1" wp14:anchorId="561D0612" wp14:editId="134ED398">
                <wp:simplePos x="0" y="0"/>
                <wp:positionH relativeFrom="margin">
                  <wp:align>right</wp:align>
                </wp:positionH>
                <wp:positionV relativeFrom="paragraph">
                  <wp:posOffset>237328</wp:posOffset>
                </wp:positionV>
                <wp:extent cx="1604645" cy="635"/>
                <wp:effectExtent l="0" t="0" r="0" b="0"/>
                <wp:wrapTight wrapText="bothSides">
                  <wp:wrapPolygon edited="0">
                    <wp:start x="0" y="0"/>
                    <wp:lineTo x="0" y="21246"/>
                    <wp:lineTo x="21284" y="21246"/>
                    <wp:lineTo x="21284" y="0"/>
                    <wp:lineTo x="0" y="0"/>
                  </wp:wrapPolygon>
                </wp:wrapTight>
                <wp:docPr id="195" name="Text Box 195"/>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09F25084" w14:textId="7DD48EE0" w:rsidR="00E72A47" w:rsidRPr="00435DEC" w:rsidRDefault="00E72A47" w:rsidP="00435DEC">
                            <w:pPr>
                              <w:pStyle w:val="Caption"/>
                              <w:rPr>
                                <w:noProof/>
                                <w:sz w:val="24"/>
                                <w:lang w:val="en-US"/>
                              </w:rPr>
                            </w:pPr>
                            <w:bookmarkStart w:id="243" w:name="_Ref106132104"/>
                            <w:r w:rsidRPr="00435DE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25</w:t>
                            </w:r>
                            <w:r w:rsidR="00543048">
                              <w:rPr>
                                <w:lang w:val="en-US"/>
                              </w:rPr>
                              <w:fldChar w:fldCharType="end"/>
                            </w:r>
                            <w:bookmarkEnd w:id="243"/>
                            <w:r w:rsidR="00435DEC" w:rsidRPr="00435DEC">
                              <w:rPr>
                                <w:lang w:val="en-US"/>
                              </w:rPr>
                              <w:t xml:space="preserve">. AIC score for increasing </w:t>
                            </w:r>
                            <w:r w:rsidR="00435DEC">
                              <w:rPr>
                                <w:lang w:val="en-US"/>
                              </w:rPr>
                              <w:t>model complexity</w:t>
                            </w:r>
                            <w:r w:rsidR="003841AD">
                              <w:rPr>
                                <w:lang w:val="en-US"/>
                              </w:rPr>
                              <w:t xml:space="preserve"> for 1 x 1 mm</w:t>
                            </w:r>
                            <w:r w:rsidR="003841AD">
                              <w:rPr>
                                <w:vertAlign w:val="superscript"/>
                                <w:lang w:val="en-US"/>
                              </w:rPr>
                              <w:t>2</w:t>
                            </w:r>
                            <w:r w:rsidR="003841AD">
                              <w:rPr>
                                <w:lang w:val="en-US"/>
                              </w:rPr>
                              <w:t xml:space="preserve"> quadrats</w:t>
                            </w:r>
                            <w:r w:rsidR="003E6DB0">
                              <w:rPr>
                                <w:lang w:val="en-US"/>
                              </w:rPr>
                              <w:t>.</w:t>
                            </w:r>
                            <w:r w:rsidR="00EA31D9">
                              <w:rPr>
                                <w:lang w:val="en-US"/>
                              </w:rPr>
                              <w:t xml:space="preserve"> The first and second explanatory variables were always dose and dose squared.</w:t>
                            </w:r>
                            <w:r w:rsidR="003E6DB0">
                              <w:rPr>
                                <w:lang w:val="en-US"/>
                              </w:rPr>
                              <w:t xml:space="preserve"> </w:t>
                            </w:r>
                            <w:r w:rsidR="005500CB">
                              <w:rPr>
                                <w:lang w:val="en-US"/>
                              </w:rPr>
                              <w:t>The plot compares</w:t>
                            </w:r>
                            <w:r w:rsidR="000D071A">
                              <w:rPr>
                                <w:lang w:val="en-US"/>
                              </w:rPr>
                              <w:t xml:space="preserve"> adding</w:t>
                            </w:r>
                            <w:r w:rsidR="005500CB">
                              <w:rPr>
                                <w:lang w:val="en-US"/>
                              </w:rPr>
                              <w:t xml:space="preserve"> peak distance </w:t>
                            </w:r>
                            <w:r w:rsidR="000D071A">
                              <w:rPr>
                                <w:lang w:val="en-US"/>
                              </w:rPr>
                              <w:t>or</w:t>
                            </w:r>
                            <w:r w:rsidR="005500CB">
                              <w:rPr>
                                <w:lang w:val="en-US"/>
                              </w:rPr>
                              <w:t xml:space="preserve"> PAR </w:t>
                            </w:r>
                            <w:r w:rsidR="000D071A">
                              <w:rPr>
                                <w:lang w:val="en-US"/>
                              </w:rPr>
                              <w:t xml:space="preserve">as </w:t>
                            </w:r>
                            <w:r w:rsidR="007E5CEB">
                              <w:rPr>
                                <w:lang w:val="en-US"/>
                              </w:rPr>
                              <w:t>the third explanatory variable</w:t>
                            </w:r>
                            <w:r w:rsidR="002640C4">
                              <w:rPr>
                                <w:lang w:val="en-US"/>
                              </w:rPr>
                              <w:t xml:space="preserve"> to predict SC </w:t>
                            </w:r>
                            <w:r w:rsidR="00104D1B">
                              <w:rPr>
                                <w:lang w:val="en-US"/>
                              </w:rPr>
                              <w:t>in the Poisson regression</w:t>
                            </w:r>
                            <w:r w:rsidR="007E5CEB">
                              <w:rPr>
                                <w:lang w:val="en-US"/>
                              </w:rPr>
                              <w:t xml:space="preserve">. </w:t>
                            </w:r>
                            <w:r w:rsidR="00034B82">
                              <w:rPr>
                                <w:lang w:val="en-US"/>
                              </w:rPr>
                              <w:t xml:space="preserve">For four explanatory variables, both PAR and peak distance were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D0612" id="Text Box 195" o:spid="_x0000_s1072" type="#_x0000_t202" style="position:absolute;margin-left:75.15pt;margin-top:18.7pt;width:126.35pt;height:.05pt;z-index:-2516581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75hGwIAAEA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" stroked="f">
                <v:textbox style="mso-fit-shape-to-text:t" inset="0,0,0,0">
                  <w:txbxContent>
                    <w:p w14:paraId="09F25084" w14:textId="7DD48EE0" w:rsidR="00E72A47" w:rsidRPr="00435DEC" w:rsidRDefault="00E72A47" w:rsidP="00435DEC">
                      <w:pPr>
                        <w:pStyle w:val="Caption"/>
                        <w:rPr>
                          <w:noProof/>
                          <w:sz w:val="24"/>
                          <w:lang w:val="en-US"/>
                        </w:rPr>
                      </w:pPr>
                      <w:bookmarkStart w:id="244" w:name="_Ref106132104"/>
                      <w:r w:rsidRPr="00435DEC">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25</w:t>
                      </w:r>
                      <w:r w:rsidR="00543048">
                        <w:rPr>
                          <w:lang w:val="en-US"/>
                        </w:rPr>
                        <w:fldChar w:fldCharType="end"/>
                      </w:r>
                      <w:bookmarkEnd w:id="244"/>
                      <w:r w:rsidR="00435DEC" w:rsidRPr="00435DEC">
                        <w:rPr>
                          <w:lang w:val="en-US"/>
                        </w:rPr>
                        <w:t xml:space="preserve">. AIC score for increasing </w:t>
                      </w:r>
                      <w:r w:rsidR="00435DEC">
                        <w:rPr>
                          <w:lang w:val="en-US"/>
                        </w:rPr>
                        <w:t>model complexity</w:t>
                      </w:r>
                      <w:r w:rsidR="003841AD">
                        <w:rPr>
                          <w:lang w:val="en-US"/>
                        </w:rPr>
                        <w:t xml:space="preserve"> for 1 x 1 mm</w:t>
                      </w:r>
                      <w:r w:rsidR="003841AD">
                        <w:rPr>
                          <w:vertAlign w:val="superscript"/>
                          <w:lang w:val="en-US"/>
                        </w:rPr>
                        <w:t>2</w:t>
                      </w:r>
                      <w:r w:rsidR="003841AD">
                        <w:rPr>
                          <w:lang w:val="en-US"/>
                        </w:rPr>
                        <w:t xml:space="preserve"> quadrats</w:t>
                      </w:r>
                      <w:r w:rsidR="003E6DB0">
                        <w:rPr>
                          <w:lang w:val="en-US"/>
                        </w:rPr>
                        <w:t>.</w:t>
                      </w:r>
                      <w:r w:rsidR="00EA31D9">
                        <w:rPr>
                          <w:lang w:val="en-US"/>
                        </w:rPr>
                        <w:t xml:space="preserve"> The first and second explanatory variables were always dose and dose squared.</w:t>
                      </w:r>
                      <w:r w:rsidR="003E6DB0">
                        <w:rPr>
                          <w:lang w:val="en-US"/>
                        </w:rPr>
                        <w:t xml:space="preserve"> </w:t>
                      </w:r>
                      <w:r w:rsidR="005500CB">
                        <w:rPr>
                          <w:lang w:val="en-US"/>
                        </w:rPr>
                        <w:t>The plot compares</w:t>
                      </w:r>
                      <w:r w:rsidR="000D071A">
                        <w:rPr>
                          <w:lang w:val="en-US"/>
                        </w:rPr>
                        <w:t xml:space="preserve"> adding</w:t>
                      </w:r>
                      <w:r w:rsidR="005500CB">
                        <w:rPr>
                          <w:lang w:val="en-US"/>
                        </w:rPr>
                        <w:t xml:space="preserve"> peak distance </w:t>
                      </w:r>
                      <w:r w:rsidR="000D071A">
                        <w:rPr>
                          <w:lang w:val="en-US"/>
                        </w:rPr>
                        <w:t>or</w:t>
                      </w:r>
                      <w:r w:rsidR="005500CB">
                        <w:rPr>
                          <w:lang w:val="en-US"/>
                        </w:rPr>
                        <w:t xml:space="preserve"> PAR </w:t>
                      </w:r>
                      <w:r w:rsidR="000D071A">
                        <w:rPr>
                          <w:lang w:val="en-US"/>
                        </w:rPr>
                        <w:t xml:space="preserve">as </w:t>
                      </w:r>
                      <w:r w:rsidR="007E5CEB">
                        <w:rPr>
                          <w:lang w:val="en-US"/>
                        </w:rPr>
                        <w:t>the third explanatory variable</w:t>
                      </w:r>
                      <w:r w:rsidR="002640C4">
                        <w:rPr>
                          <w:lang w:val="en-US"/>
                        </w:rPr>
                        <w:t xml:space="preserve"> to predict SC </w:t>
                      </w:r>
                      <w:r w:rsidR="00104D1B">
                        <w:rPr>
                          <w:lang w:val="en-US"/>
                        </w:rPr>
                        <w:t>in the Poisson regression</w:t>
                      </w:r>
                      <w:r w:rsidR="007E5CEB">
                        <w:rPr>
                          <w:lang w:val="en-US"/>
                        </w:rPr>
                        <w:t xml:space="preserve">. </w:t>
                      </w:r>
                      <w:r w:rsidR="00034B82">
                        <w:rPr>
                          <w:lang w:val="en-US"/>
                        </w:rPr>
                        <w:t xml:space="preserve">For four explanatory variables, both PAR and peak distance were used. </w:t>
                      </w:r>
                    </w:p>
                  </w:txbxContent>
                </v:textbox>
                <w10:wrap type="tight" anchorx="margin"/>
              </v:shape>
            </w:pict>
          </mc:Fallback>
        </mc:AlternateContent>
      </w:r>
    </w:p>
    <w:p w14:paraId="4F30818B" w14:textId="565E0617" w:rsidR="000458B5" w:rsidRPr="002C5469" w:rsidRDefault="000458B5" w:rsidP="004B7F9A">
      <w:pPr>
        <w:pStyle w:val="Caption"/>
        <w:rPr>
          <w:lang w:val="en-US"/>
        </w:rPr>
      </w:pPr>
    </w:p>
    <w:p w14:paraId="31C18A62" w14:textId="18F02D1D" w:rsidR="008435B1" w:rsidRPr="008435B1" w:rsidRDefault="008435B1" w:rsidP="008435B1">
      <w:pPr>
        <w:rPr>
          <w:lang w:val="en-US"/>
        </w:rPr>
      </w:pPr>
    </w:p>
    <w:p w14:paraId="33761D27" w14:textId="1A1BB818" w:rsidR="000458B5" w:rsidRDefault="000458B5" w:rsidP="004D7B5D">
      <w:pPr>
        <w:spacing w:after="160" w:line="360" w:lineRule="auto"/>
        <w:rPr>
          <w:lang w:val="en-US"/>
        </w:rPr>
      </w:pPr>
    </w:p>
    <w:p w14:paraId="1E937B02" w14:textId="77777777" w:rsidR="00961A5E" w:rsidRDefault="00961A5E" w:rsidP="004D7B5D">
      <w:pPr>
        <w:spacing w:after="160" w:line="360" w:lineRule="auto"/>
        <w:rPr>
          <w:lang w:val="en-US"/>
        </w:rPr>
      </w:pPr>
    </w:p>
    <w:p w14:paraId="1EBD2893" w14:textId="6241319F" w:rsidR="003F43ED" w:rsidRDefault="004460B6" w:rsidP="004D7B5D">
      <w:pPr>
        <w:spacing w:after="160" w:line="360" w:lineRule="auto"/>
        <w:rPr>
          <w:lang w:val="en-US"/>
        </w:rPr>
      </w:pPr>
      <w:r>
        <w:rPr>
          <w:lang w:val="en-US"/>
        </w:rPr>
        <w:t xml:space="preserve">MSE was </w:t>
      </w:r>
      <w:r w:rsidR="00B240F6">
        <w:rPr>
          <w:lang w:val="en-US"/>
        </w:rPr>
        <w:t xml:space="preserve">found </w:t>
      </w:r>
      <w:r w:rsidR="00E92053">
        <w:rPr>
          <w:lang w:val="en-US"/>
        </w:rPr>
        <w:t>comparing the</w:t>
      </w:r>
      <w:r w:rsidR="002304CA">
        <w:rPr>
          <w:lang w:val="en-US"/>
        </w:rPr>
        <w:t xml:space="preserve"> raw</w:t>
      </w:r>
      <w:r w:rsidR="00E92053">
        <w:rPr>
          <w:lang w:val="en-US"/>
        </w:rPr>
        <w:t xml:space="preserve"> observed and predicted data from </w:t>
      </w:r>
      <w:r w:rsidR="00E92053">
        <w:rPr>
          <w:lang w:val="en-US"/>
        </w:rPr>
        <w:fldChar w:fldCharType="begin"/>
      </w:r>
      <w:r w:rsidR="00E92053">
        <w:rPr>
          <w:lang w:val="en-US"/>
        </w:rPr>
        <w:instrText xml:space="preserve"> REF _Ref106113941 \h </w:instrText>
      </w:r>
      <w:r w:rsidR="00E92053">
        <w:rPr>
          <w:lang w:val="en-US"/>
        </w:rPr>
      </w:r>
      <w:r w:rsidR="00E92053">
        <w:rPr>
          <w:lang w:val="en-US"/>
        </w:rPr>
        <w:fldChar w:fldCharType="separate"/>
      </w:r>
      <w:r w:rsidR="009028B9" w:rsidRPr="00257D31">
        <w:rPr>
          <w:lang w:val="en-US"/>
        </w:rPr>
        <w:t xml:space="preserve">Figure </w:t>
      </w:r>
      <w:r w:rsidR="009028B9">
        <w:rPr>
          <w:noProof/>
          <w:lang w:val="en-US"/>
        </w:rPr>
        <w:t>3</w:t>
      </w:r>
      <w:r w:rsidR="009028B9">
        <w:rPr>
          <w:lang w:val="en-US"/>
        </w:rPr>
        <w:noBreakHyphen/>
      </w:r>
      <w:r w:rsidR="009028B9">
        <w:rPr>
          <w:noProof/>
          <w:lang w:val="en-US"/>
        </w:rPr>
        <w:t>22</w:t>
      </w:r>
      <w:r w:rsidR="00E92053">
        <w:rPr>
          <w:lang w:val="en-US"/>
        </w:rPr>
        <w:fldChar w:fldCharType="end"/>
      </w:r>
      <w:r w:rsidR="00383338">
        <w:rPr>
          <w:lang w:val="en-US"/>
        </w:rPr>
        <w:t xml:space="preserve"> for individual irradiation configurations</w:t>
      </w:r>
      <w:r w:rsidR="00874390">
        <w:rPr>
          <w:lang w:val="en-US"/>
        </w:rPr>
        <w:t>.</w:t>
      </w:r>
      <w:r w:rsidR="00C61470">
        <w:rPr>
          <w:lang w:val="en-US"/>
        </w:rPr>
        <w:t xml:space="preserve"> </w:t>
      </w:r>
      <w:r w:rsidR="005011EA">
        <w:rPr>
          <w:lang w:val="en-US"/>
        </w:rPr>
        <w:t xml:space="preserve">An ANOVA test was performed between the </w:t>
      </w:r>
      <w:r w:rsidR="00072999">
        <w:rPr>
          <w:lang w:val="en-US"/>
        </w:rPr>
        <w:t xml:space="preserve">different groups. This showed that there was a significant difference between </w:t>
      </w:r>
      <w:r w:rsidR="006B450D">
        <w:rPr>
          <w:lang w:val="en-US"/>
        </w:rPr>
        <w:t>the squared errors of OPEN</w:t>
      </w:r>
      <w:r w:rsidR="007C4792">
        <w:rPr>
          <w:lang w:val="en-US"/>
        </w:rPr>
        <w:t xml:space="preserve"> and GRID dots (p-value</w:t>
      </w:r>
      <m:oMath>
        <m:r>
          <w:rPr>
            <w:rFonts w:ascii="Cambria Math" w:hAnsi="Cambria Math"/>
            <w:lang w:val="en-US"/>
          </w:rPr>
          <m:t xml:space="preserve"> ≈2⋅</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oMath>
      <w:r w:rsidR="007C4792">
        <w:rPr>
          <w:lang w:val="en-US"/>
        </w:rPr>
        <w:t>) and between striped and dotted GRID</w:t>
      </w:r>
      <w:r w:rsidR="00F27D3B">
        <w:rPr>
          <w:lang w:val="en-US"/>
        </w:rPr>
        <w:t xml:space="preserve"> (p-value</w:t>
      </w:r>
      <m:oMath>
        <m:r>
          <w:rPr>
            <w:rFonts w:ascii="Cambria Math" w:hAnsi="Cambria Math"/>
            <w:lang w:val="en-US"/>
          </w:rPr>
          <m:t xml:space="preserve"> ≈ 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oMath>
      <w:r w:rsidR="00F27D3B">
        <w:rPr>
          <w:lang w:val="en-US"/>
        </w:rPr>
        <w:t>)</w:t>
      </w:r>
      <w:r w:rsidR="00E40BD0">
        <w:rPr>
          <w:lang w:val="en-US"/>
        </w:rPr>
        <w:t xml:space="preserve">, but no significant difference between OPEN and striped GRID (p-value </w:t>
      </w:r>
      <m:oMath>
        <m:r>
          <w:rPr>
            <w:rFonts w:ascii="Cambria Math" w:hAnsi="Cambria Math"/>
            <w:lang w:val="en-US"/>
          </w:rPr>
          <m:t>≈0.23</m:t>
        </m:r>
      </m:oMath>
      <w:r w:rsidR="00E40BD0">
        <w:rPr>
          <w:lang w:val="en-US"/>
        </w:rPr>
        <w:t>)</w:t>
      </w:r>
      <w:r w:rsidR="007C4792">
        <w:rPr>
          <w:lang w:val="en-US"/>
        </w:rPr>
        <w:t>.</w:t>
      </w:r>
      <w:r w:rsidR="005011EA">
        <w:rPr>
          <w:lang w:val="en-US"/>
        </w:rPr>
        <w:t xml:space="preserve"> </w:t>
      </w:r>
      <w:r w:rsidR="00874390">
        <w:rPr>
          <w:lang w:val="en-US"/>
        </w:rPr>
        <w:t>W</w:t>
      </w:r>
      <w:r w:rsidR="00C61470">
        <w:rPr>
          <w:lang w:val="en-US"/>
        </w:rPr>
        <w:t>e were also interested in comparing the MSE of the train and test data.</w:t>
      </w:r>
      <w:r w:rsidR="001D59DA">
        <w:rPr>
          <w:lang w:val="en-US"/>
        </w:rPr>
        <w:t xml:space="preserve"> </w:t>
      </w:r>
      <w:proofErr w:type="gramStart"/>
      <w:r w:rsidR="001D59DA">
        <w:rPr>
          <w:lang w:val="en-US"/>
        </w:rPr>
        <w:t>Both</w:t>
      </w:r>
      <w:r w:rsidR="00C61470">
        <w:rPr>
          <w:lang w:val="en-US"/>
        </w:rPr>
        <w:t xml:space="preserve"> </w:t>
      </w:r>
      <w:r w:rsidR="00AA6A11">
        <w:rPr>
          <w:lang w:val="en-US"/>
        </w:rPr>
        <w:t>MSE</w:t>
      </w:r>
      <w:proofErr w:type="gramEnd"/>
      <w:r w:rsidR="001C6968">
        <w:rPr>
          <w:lang w:val="en-US"/>
        </w:rPr>
        <w:t xml:space="preserve"> comparisons can be found in </w:t>
      </w:r>
      <w:r w:rsidR="001C6968">
        <w:rPr>
          <w:lang w:val="en-US"/>
        </w:rPr>
        <w:fldChar w:fldCharType="begin"/>
      </w:r>
      <w:r w:rsidR="001C6968">
        <w:rPr>
          <w:lang w:val="en-US"/>
        </w:rPr>
        <w:instrText xml:space="preserve"> REF _Ref105433453 \h </w:instrText>
      </w:r>
      <w:r w:rsidR="001C6968">
        <w:rPr>
          <w:lang w:val="en-US"/>
        </w:rPr>
      </w:r>
      <w:r w:rsidR="001C6968">
        <w:rPr>
          <w:lang w:val="en-US"/>
        </w:rPr>
        <w:fldChar w:fldCharType="separate"/>
      </w:r>
      <w:r w:rsidR="009028B9" w:rsidRPr="00E72A47">
        <w:rPr>
          <w:lang w:val="en-US"/>
        </w:rPr>
        <w:t xml:space="preserve">Figure </w:t>
      </w:r>
      <w:r w:rsidR="009028B9">
        <w:rPr>
          <w:noProof/>
          <w:lang w:val="en-US"/>
        </w:rPr>
        <w:t>3</w:t>
      </w:r>
      <w:r w:rsidR="009028B9">
        <w:rPr>
          <w:lang w:val="en-US"/>
        </w:rPr>
        <w:noBreakHyphen/>
      </w:r>
      <w:r w:rsidR="009028B9">
        <w:rPr>
          <w:noProof/>
          <w:lang w:val="en-US"/>
        </w:rPr>
        <w:t>26</w:t>
      </w:r>
      <w:r w:rsidR="001C6968">
        <w:rPr>
          <w:lang w:val="en-US"/>
        </w:rPr>
        <w:fldChar w:fldCharType="end"/>
      </w:r>
      <w:r w:rsidR="00AA6A11">
        <w:rPr>
          <w:lang w:val="en-US"/>
        </w:rPr>
        <w:t>. All irradiation configurations yielded similar MSE</w:t>
      </w:r>
      <w:r w:rsidR="009634C7">
        <w:rPr>
          <w:lang w:val="en-US"/>
        </w:rPr>
        <w:t xml:space="preserve"> values, </w:t>
      </w:r>
      <w:r w:rsidR="006E6958">
        <w:rPr>
          <w:lang w:val="en-US"/>
        </w:rPr>
        <w:t xml:space="preserve">with GRID dots and Control being slightly higher. </w:t>
      </w:r>
      <w:r w:rsidR="00362ABE">
        <w:rPr>
          <w:lang w:val="en-US"/>
        </w:rPr>
        <w:t xml:space="preserve">The difference between train and test </w:t>
      </w:r>
      <w:r w:rsidR="00DF2EF4">
        <w:rPr>
          <w:lang w:val="en-US"/>
        </w:rPr>
        <w:t>was negligible.</w:t>
      </w:r>
      <w:r w:rsidR="00207271">
        <w:rPr>
          <w:lang w:val="en-US"/>
        </w:rPr>
        <w:t xml:space="preserve"> </w:t>
      </w:r>
    </w:p>
    <w:p w14:paraId="7D4C4E08" w14:textId="2721A688" w:rsidR="00C44E86" w:rsidRDefault="003841AD" w:rsidP="004D7B5D">
      <w:pPr>
        <w:spacing w:after="160" w:line="360" w:lineRule="auto"/>
        <w:rPr>
          <w:noProof/>
          <w:lang w:val="en-US"/>
        </w:rPr>
      </w:pPr>
      <w:r>
        <w:rPr>
          <w:noProof/>
        </w:rPr>
        <w:lastRenderedPageBreak/>
        <mc:AlternateContent>
          <mc:Choice Requires="wps">
            <w:drawing>
              <wp:anchor distT="0" distB="0" distL="114300" distR="114300" simplePos="0" relativeHeight="251658323" behindDoc="1" locked="0" layoutInCell="1" allowOverlap="1" wp14:anchorId="21C5A81A" wp14:editId="73DDC402">
                <wp:simplePos x="0" y="0"/>
                <wp:positionH relativeFrom="margin">
                  <wp:posOffset>456784</wp:posOffset>
                </wp:positionH>
                <wp:positionV relativeFrom="paragraph">
                  <wp:posOffset>3346472</wp:posOffset>
                </wp:positionV>
                <wp:extent cx="5943600" cy="635"/>
                <wp:effectExtent l="0" t="0" r="0" b="0"/>
                <wp:wrapTight wrapText="bothSides">
                  <wp:wrapPolygon edited="0">
                    <wp:start x="0" y="0"/>
                    <wp:lineTo x="0" y="20052"/>
                    <wp:lineTo x="21531" y="20052"/>
                    <wp:lineTo x="21531"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0F990C" w14:textId="5F2768AF" w:rsidR="00514E4F" w:rsidRPr="00E72A47" w:rsidRDefault="00514E4F" w:rsidP="00514E4F">
                            <w:pPr>
                              <w:pStyle w:val="Caption"/>
                              <w:rPr>
                                <w:noProof/>
                                <w:lang w:val="en-US"/>
                              </w:rPr>
                            </w:pPr>
                            <w:bookmarkStart w:id="245" w:name="_Ref105433453"/>
                            <w:r w:rsidRPr="00E72A4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26</w:t>
                            </w:r>
                            <w:r w:rsidR="00543048">
                              <w:rPr>
                                <w:lang w:val="en-US"/>
                              </w:rPr>
                              <w:fldChar w:fldCharType="end"/>
                            </w:r>
                            <w:bookmarkEnd w:id="245"/>
                            <w:r w:rsidRPr="00E72A47">
                              <w:rPr>
                                <w:lang w:val="en-US"/>
                              </w:rPr>
                              <w:t xml:space="preserve">. </w:t>
                            </w:r>
                            <w:r>
                              <w:rPr>
                                <w:lang w:val="en-US"/>
                              </w:rPr>
                              <w:t>Prediction performance of test data measuring MSE (</w:t>
                            </w:r>
                            <w:r w:rsidR="00494887">
                              <w:rPr>
                                <w:lang w:val="en-US"/>
                              </w:rPr>
                              <w:t>left</w:t>
                            </w:r>
                            <w:r>
                              <w:rPr>
                                <w:lang w:val="en-US"/>
                              </w:rPr>
                              <w:t>)</w:t>
                            </w:r>
                            <w:r w:rsidR="002E44F2">
                              <w:rPr>
                                <w:lang w:val="en-US"/>
                              </w:rPr>
                              <w:t xml:space="preserve"> and comparing train and test</w:t>
                            </w:r>
                            <w:r w:rsidR="00C0362B">
                              <w:rPr>
                                <w:lang w:val="en-US"/>
                              </w:rPr>
                              <w:t xml:space="preserve"> MSE</w:t>
                            </w:r>
                            <w:r w:rsidR="002E44F2">
                              <w:rPr>
                                <w:lang w:val="en-US"/>
                              </w:rPr>
                              <w:t xml:space="preserve"> (right)</w:t>
                            </w:r>
                            <w:r w:rsidRPr="00390981">
                              <w:rPr>
                                <w:lang w:val="en-US"/>
                              </w:rPr>
                              <w:t xml:space="preserve"> for all i</w:t>
                            </w:r>
                            <w:r>
                              <w:rPr>
                                <w:lang w:val="en-US"/>
                              </w:rPr>
                              <w:t>rradiation configurations for</w:t>
                            </w:r>
                            <w:r w:rsidR="00484233">
                              <w:rPr>
                                <w:lang w:val="en-US"/>
                              </w:rPr>
                              <w:t xml:space="preserve"> </w:t>
                            </w:r>
                            <w:r>
                              <w:rPr>
                                <w:lang w:val="en-US"/>
                              </w:rPr>
                              <w:t>1 x 1 mm</w:t>
                            </w:r>
                            <w:r>
                              <w:rPr>
                                <w:vertAlign w:val="superscript"/>
                                <w:lang w:val="en-US"/>
                              </w:rPr>
                              <w:t>2</w:t>
                            </w:r>
                            <w:r w:rsidR="00EB6925">
                              <w:rPr>
                                <w:lang w:val="en-US"/>
                              </w:rPr>
                              <w:t xml:space="preserve"> quadrats</w:t>
                            </w:r>
                            <w:r>
                              <w:rPr>
                                <w:lang w:val="en-US"/>
                              </w:rPr>
                              <w:t xml:space="preserve"> </w:t>
                            </w:r>
                            <w:r w:rsidR="00484233">
                              <w:rPr>
                                <w:lang w:val="en-US"/>
                              </w:rPr>
                              <w:t>with dose, dose squared and peak distance as explanatory variables</w:t>
                            </w:r>
                            <w:r>
                              <w:rPr>
                                <w:lang w:val="en-US"/>
                              </w:rPr>
                              <w:t xml:space="preserve"> </w:t>
                            </w:r>
                            <w:r w:rsidR="00463B89">
                              <w:rPr>
                                <w:lang w:val="en-US"/>
                              </w:rPr>
                              <w:t>3</w:t>
                            </w:r>
                            <w:r>
                              <w:rPr>
                                <w:lang w:val="en-US"/>
                              </w:rPr>
                              <w:t xml:space="preserve"> regressors.</w:t>
                            </w:r>
                            <w:r w:rsidR="003323E6">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5A81A" id="Text Box 194" o:spid="_x0000_s1073" type="#_x0000_t202" style="position:absolute;margin-left:35.95pt;margin-top:263.5pt;width:468pt;height:.05pt;z-index:-25165815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" stroked="f">
                <v:textbox style="mso-fit-shape-to-text:t" inset="0,0,0,0">
                  <w:txbxContent>
                    <w:p w14:paraId="6C0F990C" w14:textId="5F2768AF" w:rsidR="00514E4F" w:rsidRPr="00E72A47" w:rsidRDefault="00514E4F" w:rsidP="00514E4F">
                      <w:pPr>
                        <w:pStyle w:val="Caption"/>
                        <w:rPr>
                          <w:noProof/>
                          <w:lang w:val="en-US"/>
                        </w:rPr>
                      </w:pPr>
                      <w:bookmarkStart w:id="246" w:name="_Ref105433453"/>
                      <w:r w:rsidRPr="00E72A47">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3</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26</w:t>
                      </w:r>
                      <w:r w:rsidR="00543048">
                        <w:rPr>
                          <w:lang w:val="en-US"/>
                        </w:rPr>
                        <w:fldChar w:fldCharType="end"/>
                      </w:r>
                      <w:bookmarkEnd w:id="246"/>
                      <w:r w:rsidRPr="00E72A47">
                        <w:rPr>
                          <w:lang w:val="en-US"/>
                        </w:rPr>
                        <w:t xml:space="preserve">. </w:t>
                      </w:r>
                      <w:r>
                        <w:rPr>
                          <w:lang w:val="en-US"/>
                        </w:rPr>
                        <w:t>Prediction performance of test data measuring MSE (</w:t>
                      </w:r>
                      <w:r w:rsidR="00494887">
                        <w:rPr>
                          <w:lang w:val="en-US"/>
                        </w:rPr>
                        <w:t>left</w:t>
                      </w:r>
                      <w:r>
                        <w:rPr>
                          <w:lang w:val="en-US"/>
                        </w:rPr>
                        <w:t>)</w:t>
                      </w:r>
                      <w:r w:rsidR="002E44F2">
                        <w:rPr>
                          <w:lang w:val="en-US"/>
                        </w:rPr>
                        <w:t xml:space="preserve"> and comparing train and test</w:t>
                      </w:r>
                      <w:r w:rsidR="00C0362B">
                        <w:rPr>
                          <w:lang w:val="en-US"/>
                        </w:rPr>
                        <w:t xml:space="preserve"> MSE</w:t>
                      </w:r>
                      <w:r w:rsidR="002E44F2">
                        <w:rPr>
                          <w:lang w:val="en-US"/>
                        </w:rPr>
                        <w:t xml:space="preserve"> (right)</w:t>
                      </w:r>
                      <w:r w:rsidRPr="00390981">
                        <w:rPr>
                          <w:lang w:val="en-US"/>
                        </w:rPr>
                        <w:t xml:space="preserve"> for all i</w:t>
                      </w:r>
                      <w:r>
                        <w:rPr>
                          <w:lang w:val="en-US"/>
                        </w:rPr>
                        <w:t>rradiation configurations for</w:t>
                      </w:r>
                      <w:r w:rsidR="00484233">
                        <w:rPr>
                          <w:lang w:val="en-US"/>
                        </w:rPr>
                        <w:t xml:space="preserve"> </w:t>
                      </w:r>
                      <w:r>
                        <w:rPr>
                          <w:lang w:val="en-US"/>
                        </w:rPr>
                        <w:t>1 x 1 mm</w:t>
                      </w:r>
                      <w:r>
                        <w:rPr>
                          <w:vertAlign w:val="superscript"/>
                          <w:lang w:val="en-US"/>
                        </w:rPr>
                        <w:t>2</w:t>
                      </w:r>
                      <w:r w:rsidR="00EB6925">
                        <w:rPr>
                          <w:lang w:val="en-US"/>
                        </w:rPr>
                        <w:t xml:space="preserve"> quadrats</w:t>
                      </w:r>
                      <w:r>
                        <w:rPr>
                          <w:lang w:val="en-US"/>
                        </w:rPr>
                        <w:t xml:space="preserve"> </w:t>
                      </w:r>
                      <w:r w:rsidR="00484233">
                        <w:rPr>
                          <w:lang w:val="en-US"/>
                        </w:rPr>
                        <w:t>with dose, dose squared and peak distance as explanatory variables</w:t>
                      </w:r>
                      <w:r>
                        <w:rPr>
                          <w:lang w:val="en-US"/>
                        </w:rPr>
                        <w:t xml:space="preserve"> </w:t>
                      </w:r>
                      <w:r w:rsidR="00463B89">
                        <w:rPr>
                          <w:lang w:val="en-US"/>
                        </w:rPr>
                        <w:t>3</w:t>
                      </w:r>
                      <w:r>
                        <w:rPr>
                          <w:lang w:val="en-US"/>
                        </w:rPr>
                        <w:t xml:space="preserve"> regressors.</w:t>
                      </w:r>
                      <w:r w:rsidR="003323E6">
                        <w:rPr>
                          <w:lang w:val="en-US"/>
                        </w:rPr>
                        <w:t xml:space="preserve"> </w:t>
                      </w:r>
                    </w:p>
                  </w:txbxContent>
                </v:textbox>
                <w10:wrap type="tight" anchorx="margin"/>
              </v:shape>
            </w:pict>
          </mc:Fallback>
        </mc:AlternateContent>
      </w:r>
      <w:r>
        <w:rPr>
          <w:noProof/>
          <w:lang w:val="en-US"/>
        </w:rPr>
        <w:drawing>
          <wp:anchor distT="0" distB="0" distL="114300" distR="114300" simplePos="0" relativeHeight="251658322" behindDoc="1" locked="0" layoutInCell="1" allowOverlap="1" wp14:anchorId="2B77A44C" wp14:editId="0DB59C44">
            <wp:simplePos x="0" y="0"/>
            <wp:positionH relativeFrom="margin">
              <wp:posOffset>-347410</wp:posOffset>
            </wp:positionH>
            <wp:positionV relativeFrom="paragraph">
              <wp:posOffset>241</wp:posOffset>
            </wp:positionV>
            <wp:extent cx="6809105" cy="3239135"/>
            <wp:effectExtent l="0" t="0" r="0" b="0"/>
            <wp:wrapTight wrapText="bothSides">
              <wp:wrapPolygon edited="0">
                <wp:start x="0" y="0"/>
                <wp:lineTo x="0" y="21469"/>
                <wp:lineTo x="21513" y="21469"/>
                <wp:lineTo x="21513"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96" cstate="print">
                      <a:extLst>
                        <a:ext uri="{28A0092B-C50C-407E-A947-70E740481C1C}">
                          <a14:useLocalDpi xmlns:a14="http://schemas.microsoft.com/office/drawing/2010/main" val="0"/>
                        </a:ext>
                      </a:extLst>
                    </a:blip>
                    <a:srcRect l="1330" t="7224" r="1200"/>
                    <a:stretch/>
                  </pic:blipFill>
                  <pic:spPr bwMode="auto">
                    <a:xfrm>
                      <a:off x="0" y="0"/>
                      <a:ext cx="6809105" cy="323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DB307D" w14:textId="66BAD7A4" w:rsidR="00C44E86" w:rsidRDefault="00C44E86" w:rsidP="004D7B5D">
      <w:pPr>
        <w:spacing w:after="160" w:line="360" w:lineRule="auto"/>
        <w:rPr>
          <w:noProof/>
          <w:lang w:val="en-US"/>
        </w:rPr>
      </w:pPr>
    </w:p>
    <w:p w14:paraId="213534F0" w14:textId="2830CDBD" w:rsidR="00C44E86" w:rsidRDefault="00C44E86" w:rsidP="004D7B5D">
      <w:pPr>
        <w:spacing w:after="160" w:line="360" w:lineRule="auto"/>
        <w:rPr>
          <w:noProof/>
          <w:lang w:val="en-US"/>
        </w:rPr>
      </w:pPr>
    </w:p>
    <w:p w14:paraId="5FDD0C04" w14:textId="7DEA789A" w:rsidR="00C44E86" w:rsidRDefault="00C44E86" w:rsidP="004D7B5D">
      <w:pPr>
        <w:spacing w:after="160" w:line="360" w:lineRule="auto"/>
        <w:rPr>
          <w:noProof/>
          <w:lang w:val="en-US"/>
        </w:rPr>
      </w:pPr>
    </w:p>
    <w:p w14:paraId="5C0C38A9" w14:textId="08DA397B" w:rsidR="00C44E86" w:rsidRDefault="00C44E86" w:rsidP="004D7B5D">
      <w:pPr>
        <w:spacing w:after="160" w:line="360" w:lineRule="auto"/>
        <w:rPr>
          <w:noProof/>
          <w:lang w:val="en-US"/>
        </w:rPr>
      </w:pPr>
    </w:p>
    <w:p w14:paraId="39B6D0C0" w14:textId="65A9FF61" w:rsidR="00C44E86" w:rsidRDefault="00C44E86" w:rsidP="004D7B5D">
      <w:pPr>
        <w:spacing w:after="160" w:line="360" w:lineRule="auto"/>
        <w:rPr>
          <w:noProof/>
          <w:lang w:val="en-US"/>
        </w:rPr>
      </w:pPr>
    </w:p>
    <w:p w14:paraId="78253D3C" w14:textId="5646B61E" w:rsidR="00C44E86" w:rsidRDefault="00C44E86" w:rsidP="004D7B5D">
      <w:pPr>
        <w:spacing w:after="160" w:line="360" w:lineRule="auto"/>
        <w:rPr>
          <w:lang w:val="en-US"/>
        </w:rPr>
      </w:pPr>
    </w:p>
    <w:p w14:paraId="09019F69" w14:textId="3A1993E8" w:rsidR="00C44E86" w:rsidRDefault="00C44E86" w:rsidP="004D7B5D">
      <w:pPr>
        <w:spacing w:after="160" w:line="360" w:lineRule="auto"/>
        <w:rPr>
          <w:lang w:val="en-US"/>
        </w:rPr>
      </w:pPr>
    </w:p>
    <w:p w14:paraId="63290955" w14:textId="0FDFF729" w:rsidR="008435B1" w:rsidRDefault="008435B1" w:rsidP="004D7B5D">
      <w:pPr>
        <w:spacing w:after="160" w:line="360" w:lineRule="auto"/>
        <w:rPr>
          <w:lang w:val="en-US"/>
        </w:rPr>
      </w:pPr>
    </w:p>
    <w:p w14:paraId="230CD489" w14:textId="2AE1A89F" w:rsidR="008435B1" w:rsidRDefault="008435B1" w:rsidP="004D7B5D">
      <w:pPr>
        <w:spacing w:after="160" w:line="360" w:lineRule="auto"/>
        <w:rPr>
          <w:lang w:val="en-US"/>
        </w:rPr>
      </w:pPr>
    </w:p>
    <w:p w14:paraId="125F7227" w14:textId="39FA0A9A" w:rsidR="00C44E86" w:rsidRDefault="00C44E86" w:rsidP="004D7B5D">
      <w:pPr>
        <w:spacing w:after="160" w:line="360" w:lineRule="auto"/>
        <w:rPr>
          <w:lang w:val="en-US"/>
        </w:rPr>
      </w:pPr>
    </w:p>
    <w:p w14:paraId="738B1BF7" w14:textId="75C53C81" w:rsidR="006106F9" w:rsidRPr="00375534" w:rsidRDefault="003056F9" w:rsidP="00375534">
      <w:pPr>
        <w:pStyle w:val="Heading1"/>
        <w:spacing w:line="360" w:lineRule="auto"/>
        <w:rPr>
          <w:rFonts w:eastAsiaTheme="minorEastAsia"/>
          <w:lang w:val="en-US"/>
        </w:rPr>
      </w:pPr>
      <w:bookmarkStart w:id="247" w:name="_Toc107354706"/>
      <w:r>
        <w:rPr>
          <w:rFonts w:eastAsiaTheme="minorEastAsia"/>
          <w:lang w:val="en-US"/>
        </w:rPr>
        <w:lastRenderedPageBreak/>
        <w:t>Discussion</w:t>
      </w:r>
      <w:bookmarkEnd w:id="247"/>
    </w:p>
    <w:p w14:paraId="7B6631F4" w14:textId="39712FF0" w:rsidR="006106F9" w:rsidRDefault="006106F9" w:rsidP="004D7B5D">
      <w:pPr>
        <w:pStyle w:val="Heading2"/>
        <w:spacing w:line="360" w:lineRule="auto"/>
        <w:rPr>
          <w:lang w:val="en-US"/>
        </w:rPr>
      </w:pPr>
      <w:bookmarkStart w:id="248" w:name="_Toc107354707"/>
      <w:r>
        <w:rPr>
          <w:lang w:val="en-US"/>
        </w:rPr>
        <w:t>X-ray Dosimetry</w:t>
      </w:r>
      <w:bookmarkEnd w:id="248"/>
    </w:p>
    <w:p w14:paraId="02D77D22" w14:textId="7EDCF014" w:rsidR="006106F9" w:rsidRDefault="0006451C" w:rsidP="004D7B5D">
      <w:pPr>
        <w:spacing w:after="160" w:line="360" w:lineRule="auto"/>
        <w:rPr>
          <w:rFonts w:eastAsiaTheme="minorEastAsia"/>
          <w:lang w:val="en-US"/>
        </w:rPr>
      </w:pPr>
      <w:r>
        <w:rPr>
          <w:lang w:val="en-US"/>
        </w:rPr>
        <w:t xml:space="preserve">The first </w:t>
      </w:r>
      <w:r w:rsidR="009048A4">
        <w:rPr>
          <w:lang w:val="en-US"/>
        </w:rPr>
        <w:t>ionization chamber dosimetry for</w:t>
      </w:r>
      <w:r w:rsidR="00324FC2">
        <w:rPr>
          <w:lang w:val="en-US"/>
        </w:rPr>
        <w:t xml:space="preserve"> calibration of </w:t>
      </w:r>
      <w:r w:rsidR="001452AE">
        <w:rPr>
          <w:lang w:val="en-US"/>
        </w:rPr>
        <w:t xml:space="preserve">EBT3 </w:t>
      </w:r>
      <w:r w:rsidR="00324FC2">
        <w:rPr>
          <w:lang w:val="en-US"/>
        </w:rPr>
        <w:t>film</w:t>
      </w:r>
      <w:r w:rsidR="009048A4">
        <w:rPr>
          <w:lang w:val="en-US"/>
        </w:rPr>
        <w:t>s</w:t>
      </w:r>
      <w:r w:rsidR="001452AE">
        <w:rPr>
          <w:lang w:val="en-US"/>
        </w:rPr>
        <w:t xml:space="preserve"> to be irradiated with a s</w:t>
      </w:r>
      <w:r w:rsidR="009048A4">
        <w:rPr>
          <w:lang w:val="en-US"/>
        </w:rPr>
        <w:t>triped GRID</w:t>
      </w:r>
      <w:r>
        <w:rPr>
          <w:lang w:val="en-US"/>
        </w:rPr>
        <w:t xml:space="preserve"> resulted in a mean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oMath>
      <w:r w:rsidR="00A9676D">
        <w:rPr>
          <w:rFonts w:eastAsiaTheme="minorEastAsia"/>
          <w:lang w:val="en-US"/>
        </w:rPr>
        <w:t xml:space="preserve">of </w:t>
      </w:r>
      <m:oMath>
        <m:r>
          <w:rPr>
            <w:rFonts w:ascii="Cambria Math" w:eastAsiaTheme="minorEastAsia" w:hAnsi="Cambria Math"/>
            <w:lang w:val="en-US"/>
          </w:rPr>
          <m:t>0.9976±0.0001</m:t>
        </m:r>
      </m:oMath>
      <w:r w:rsidR="00C27620">
        <w:rPr>
          <w:rFonts w:eastAsiaTheme="minorEastAsia"/>
          <w:lang w:val="en-US"/>
        </w:rPr>
        <w:t xml:space="preserve">, proving a </w:t>
      </w:r>
      <w:r w:rsidR="00102087">
        <w:rPr>
          <w:rFonts w:eastAsiaTheme="minorEastAsia"/>
          <w:lang w:val="en-US"/>
        </w:rPr>
        <w:t>strong linear relationship between</w:t>
      </w:r>
      <w:r w:rsidR="00D47BE3">
        <w:rPr>
          <w:rFonts w:eastAsiaTheme="minorEastAsia"/>
          <w:lang w:val="en-US"/>
        </w:rPr>
        <w:t xml:space="preserve"> short</w:t>
      </w:r>
      <w:r w:rsidR="00102087">
        <w:rPr>
          <w:rFonts w:eastAsiaTheme="minorEastAsia"/>
          <w:lang w:val="en-US"/>
        </w:rPr>
        <w:t xml:space="preserve"> exposure time and low doses</w:t>
      </w:r>
      <w:r w:rsidR="000F75DE">
        <w:rPr>
          <w:rFonts w:eastAsiaTheme="minorEastAsia"/>
          <w:lang w:val="en-US"/>
        </w:rPr>
        <w:t>.</w:t>
      </w:r>
      <w:r w:rsidR="00D47BE3">
        <w:rPr>
          <w:rFonts w:eastAsiaTheme="minorEastAsia"/>
          <w:lang w:val="en-US"/>
        </w:rPr>
        <w:t xml:space="preserve"> A</w:t>
      </w:r>
      <w:r w:rsidR="00903525">
        <w:rPr>
          <w:rFonts w:eastAsiaTheme="minorEastAsia"/>
          <w:lang w:val="en-US"/>
        </w:rPr>
        <w:t xml:space="preserve"> </w:t>
      </w:r>
      <w:r w:rsidR="00867CEE">
        <w:rPr>
          <w:rFonts w:eastAsiaTheme="minorEastAsia"/>
          <w:lang w:val="en-US"/>
        </w:rPr>
        <w:t xml:space="preserve">ramp-up time of </w:t>
      </w:r>
      <w:r w:rsidR="000D1116">
        <w:rPr>
          <w:rFonts w:eastAsiaTheme="minorEastAsia"/>
          <w:lang w:val="en-US"/>
        </w:rPr>
        <w:t xml:space="preserve">approximately </w:t>
      </w:r>
      <w:r w:rsidR="00C33344">
        <w:rPr>
          <w:rFonts w:eastAsiaTheme="minorEastAsia"/>
          <w:lang w:val="en-US"/>
        </w:rPr>
        <w:t xml:space="preserve">3 </w:t>
      </w:r>
      <w:r w:rsidR="00E24508">
        <w:rPr>
          <w:rFonts w:eastAsiaTheme="minorEastAsia"/>
          <w:lang w:val="en-US"/>
        </w:rPr>
        <w:t>s</w:t>
      </w:r>
      <w:r w:rsidR="00D47BE3">
        <w:rPr>
          <w:rFonts w:eastAsiaTheme="minorEastAsia"/>
          <w:lang w:val="en-US"/>
        </w:rPr>
        <w:t xml:space="preserve"> was found for the X-ray unit</w:t>
      </w:r>
      <w:r w:rsidR="000D1116">
        <w:rPr>
          <w:rFonts w:eastAsiaTheme="minorEastAsia"/>
          <w:lang w:val="en-US"/>
        </w:rPr>
        <w:t xml:space="preserve"> in question, with a dose rate of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=0.60±0.01 Gy/min</m:t>
        </m:r>
      </m:oMath>
      <w:r w:rsidR="00C33344">
        <w:rPr>
          <w:rFonts w:eastAsiaTheme="minorEastAsia"/>
          <w:lang w:val="en-US"/>
        </w:rPr>
        <w:t xml:space="preserve"> (short exposure times)</w:t>
      </w:r>
      <w:r w:rsidR="006534F1">
        <w:rPr>
          <w:rFonts w:ascii="Cambria Math" w:eastAsiaTheme="minorEastAsia" w:hAnsi="Cambria Math"/>
          <w:i/>
          <w:lang w:val="en-US"/>
        </w:rPr>
        <w:t>.</w:t>
      </w:r>
      <w:r w:rsidR="006534F1">
        <w:rPr>
          <w:rFonts w:eastAsiaTheme="minorEastAsia"/>
          <w:lang w:val="en-US"/>
        </w:rPr>
        <w:t xml:space="preserve"> </w:t>
      </w:r>
      <w:r w:rsidR="002E56B4">
        <w:rPr>
          <w:rFonts w:eastAsiaTheme="minorEastAsia"/>
          <w:lang w:val="en-US"/>
        </w:rPr>
        <w:t xml:space="preserve">The </w:t>
      </w:r>
      <w:r w:rsidR="00510BD1">
        <w:rPr>
          <w:rFonts w:eastAsiaTheme="minorEastAsia"/>
          <w:lang w:val="en-US"/>
        </w:rPr>
        <w:t>d</w:t>
      </w:r>
      <w:r w:rsidR="001A4D19">
        <w:rPr>
          <w:rFonts w:eastAsiaTheme="minorEastAsia"/>
          <w:lang w:val="en-US"/>
        </w:rPr>
        <w:t>ose</w:t>
      </w:r>
      <w:r w:rsidR="00AB6207">
        <w:rPr>
          <w:rFonts w:eastAsiaTheme="minorEastAsia"/>
          <w:lang w:val="en-US"/>
        </w:rPr>
        <w:t xml:space="preserve"> </w:t>
      </w:r>
      <w:r w:rsidR="001A4D19">
        <w:rPr>
          <w:rFonts w:eastAsiaTheme="minorEastAsia"/>
          <w:lang w:val="en-US"/>
        </w:rPr>
        <w:t>rate obtained from 60 s</w:t>
      </w:r>
      <w:r w:rsidR="002E56B4">
        <w:rPr>
          <w:rFonts w:eastAsiaTheme="minorEastAsia"/>
          <w:lang w:val="en-US"/>
        </w:rPr>
        <w:t xml:space="preserve"> measurements (longer exposure time)</w:t>
      </w:r>
      <w:r w:rsidR="001A4D19">
        <w:rPr>
          <w:rFonts w:eastAsiaTheme="minorEastAsia"/>
          <w:lang w:val="en-US"/>
        </w:rPr>
        <w:t xml:space="preserve"> </w:t>
      </w:r>
      <w:r w:rsidR="00F740EB">
        <w:rPr>
          <w:rFonts w:eastAsiaTheme="minorEastAsia"/>
          <w:lang w:val="en-US"/>
        </w:rPr>
        <w:t>resulting in</w:t>
      </w:r>
      <w:r w:rsidR="00AB6207">
        <w:rPr>
          <w:rFonts w:eastAsiaTheme="minorEastAsia"/>
          <w:lang w:val="en-US"/>
        </w:rPr>
        <w:t xml:space="preserve">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0.59±0.02 Gy/min</m:t>
        </m:r>
      </m:oMath>
      <w:r w:rsidR="00D53FFD">
        <w:rPr>
          <w:rFonts w:eastAsiaTheme="minorEastAsia"/>
          <w:lang w:val="en-US"/>
        </w:rPr>
        <w:t>. Thus,</w:t>
      </w:r>
      <w:r w:rsidR="00F740EB">
        <w:rPr>
          <w:rFonts w:eastAsiaTheme="minorEastAsia"/>
          <w:lang w:val="en-US"/>
        </w:rPr>
        <w:t xml:space="preserve"> </w:t>
      </w:r>
      <w:r w:rsidR="007B0FD2">
        <w:rPr>
          <w:rFonts w:eastAsiaTheme="minorEastAsia"/>
          <w:lang w:val="en-US"/>
        </w:rPr>
        <w:t>both dose rates were within one standard deviation</w:t>
      </w:r>
      <w:r w:rsidR="001657CE">
        <w:rPr>
          <w:rFonts w:eastAsiaTheme="minorEastAsia"/>
          <w:lang w:val="en-US"/>
        </w:rPr>
        <w:t xml:space="preserve">, </w:t>
      </w:r>
      <w:r w:rsidR="00BE243E">
        <w:rPr>
          <w:rFonts w:eastAsiaTheme="minorEastAsia"/>
          <w:lang w:val="en-US"/>
        </w:rPr>
        <w:t xml:space="preserve">indicating a </w:t>
      </w:r>
      <w:r w:rsidR="00566310">
        <w:rPr>
          <w:rFonts w:eastAsiaTheme="minorEastAsia"/>
          <w:lang w:val="en-US"/>
        </w:rPr>
        <w:t>stable</w:t>
      </w:r>
      <w:r w:rsidR="00225301">
        <w:rPr>
          <w:rFonts w:eastAsiaTheme="minorEastAsia"/>
          <w:lang w:val="en-US"/>
        </w:rPr>
        <w:t xml:space="preserve"> beam </w:t>
      </w:r>
      <w:r w:rsidR="00D24F7B">
        <w:rPr>
          <w:rFonts w:eastAsiaTheme="minorEastAsia"/>
          <w:lang w:val="en-US"/>
        </w:rPr>
        <w:t>over all exposure times used in this experiment.</w:t>
      </w:r>
      <w:r w:rsidR="00566310">
        <w:rPr>
          <w:rFonts w:eastAsiaTheme="minorEastAsia"/>
          <w:lang w:val="en-US"/>
        </w:rPr>
        <w:t xml:space="preserve"> </w:t>
      </w:r>
      <w:r w:rsidR="00EF442D">
        <w:rPr>
          <w:rFonts w:eastAsiaTheme="minorEastAsia"/>
          <w:lang w:val="en-US"/>
        </w:rPr>
        <w:t>The dose</w:t>
      </w:r>
      <w:r w:rsidR="001D5954">
        <w:rPr>
          <w:rFonts w:eastAsiaTheme="minorEastAsia"/>
          <w:lang w:val="en-US"/>
        </w:rPr>
        <w:t xml:space="preserve"> </w:t>
      </w:r>
      <w:r w:rsidR="00EF442D">
        <w:rPr>
          <w:rFonts w:eastAsiaTheme="minorEastAsia"/>
          <w:lang w:val="en-US"/>
        </w:rPr>
        <w:t>rate</w:t>
      </w:r>
      <w:r w:rsidR="001D5954">
        <w:rPr>
          <w:rFonts w:eastAsiaTheme="minorEastAsia"/>
          <w:lang w:val="en-US"/>
        </w:rPr>
        <w:t xml:space="preserve"> obtained from </w:t>
      </w:r>
      <w:r w:rsidR="00845730">
        <w:rPr>
          <w:rFonts w:eastAsiaTheme="minorEastAsia"/>
          <w:lang w:val="en-US"/>
        </w:rPr>
        <w:t>the</w:t>
      </w:r>
      <w:r w:rsidR="006E7F9B">
        <w:rPr>
          <w:rFonts w:eastAsiaTheme="minorEastAsia"/>
          <w:lang w:val="en-US"/>
        </w:rPr>
        <w:t xml:space="preserve"> 60 second measurements from the</w:t>
      </w:r>
      <w:r w:rsidR="00845730">
        <w:rPr>
          <w:rFonts w:eastAsiaTheme="minorEastAsia"/>
          <w:lang w:val="en-US"/>
        </w:rPr>
        <w:t xml:space="preserve"> second</w:t>
      </w:r>
      <w:r w:rsidR="00D53FFD">
        <w:rPr>
          <w:rFonts w:eastAsiaTheme="minorEastAsia"/>
          <w:lang w:val="en-US"/>
        </w:rPr>
        <w:t xml:space="preserve"> round of ionization chamber dosimetry for </w:t>
      </w:r>
      <w:r w:rsidR="006B6B93">
        <w:rPr>
          <w:rFonts w:eastAsiaTheme="minorEastAsia"/>
          <w:lang w:val="en-US"/>
        </w:rPr>
        <w:t>dotted GRID</w:t>
      </w:r>
      <w:r w:rsidR="001D5954">
        <w:rPr>
          <w:rFonts w:eastAsiaTheme="minorEastAsia"/>
          <w:lang w:val="en-US"/>
        </w:rPr>
        <w:t xml:space="preserve"> </w:t>
      </w:r>
      <w:r w:rsidR="00845730">
        <w:rPr>
          <w:rFonts w:eastAsiaTheme="minorEastAsia"/>
          <w:lang w:val="en-US"/>
        </w:rPr>
        <w:t xml:space="preserve">was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0.60±0.02 Gy/min</m:t>
        </m:r>
      </m:oMath>
      <w:r w:rsidR="006B6B93">
        <w:rPr>
          <w:rFonts w:ascii="Cambria Math" w:eastAsiaTheme="minorEastAsia" w:hAnsi="Cambria Math"/>
          <w:iCs/>
          <w:lang w:val="en-US"/>
        </w:rPr>
        <w:t xml:space="preserve">, </w:t>
      </w:r>
      <w:r w:rsidR="00E46D40">
        <w:rPr>
          <w:rFonts w:eastAsiaTheme="minorEastAsia"/>
          <w:lang w:val="en-US"/>
        </w:rPr>
        <w:t xml:space="preserve">which </w:t>
      </w:r>
      <w:r w:rsidR="00D24F7B">
        <w:rPr>
          <w:rFonts w:eastAsiaTheme="minorEastAsia"/>
          <w:lang w:val="en-US"/>
        </w:rPr>
        <w:t>was also</w:t>
      </w:r>
      <w:r w:rsidR="00E46D40">
        <w:rPr>
          <w:rFonts w:eastAsiaTheme="minorEastAsia"/>
          <w:lang w:val="en-US"/>
        </w:rPr>
        <w:t xml:space="preserve"> within one standard error of the dose rate from the first</w:t>
      </w:r>
      <w:r w:rsidR="00190D9D">
        <w:rPr>
          <w:rFonts w:eastAsiaTheme="minorEastAsia"/>
          <w:lang w:val="en-US"/>
        </w:rPr>
        <w:t xml:space="preserve"> </w:t>
      </w:r>
      <w:r w:rsidR="00181B91">
        <w:rPr>
          <w:rFonts w:eastAsiaTheme="minorEastAsia"/>
          <w:lang w:val="en-US"/>
        </w:rPr>
        <w:t>calibration</w:t>
      </w:r>
      <w:r w:rsidR="00E46D40">
        <w:rPr>
          <w:rFonts w:eastAsiaTheme="minorEastAsia"/>
          <w:lang w:val="en-US"/>
        </w:rPr>
        <w:t xml:space="preserve">. </w:t>
      </w:r>
      <w:r w:rsidR="003E10D9">
        <w:rPr>
          <w:rFonts w:eastAsiaTheme="minorEastAsia"/>
          <w:lang w:val="en-US"/>
        </w:rPr>
        <w:t xml:space="preserve">This showed that the X-ray machine gave consistent results over the </w:t>
      </w:r>
      <w:r w:rsidR="00384FF9">
        <w:rPr>
          <w:rFonts w:eastAsiaTheme="minorEastAsia"/>
          <w:lang w:val="en-US"/>
        </w:rPr>
        <w:t>time</w:t>
      </w:r>
      <w:r w:rsidR="003E10D9">
        <w:rPr>
          <w:rFonts w:eastAsiaTheme="minorEastAsia"/>
          <w:lang w:val="en-US"/>
        </w:rPr>
        <w:t xml:space="preserve"> whe</w:t>
      </w:r>
      <w:r w:rsidR="00E4587A">
        <w:rPr>
          <w:rFonts w:eastAsiaTheme="minorEastAsia"/>
          <w:lang w:val="en-US"/>
        </w:rPr>
        <w:t>n</w:t>
      </w:r>
      <w:r w:rsidR="003E10D9">
        <w:rPr>
          <w:rFonts w:eastAsiaTheme="minorEastAsia"/>
          <w:lang w:val="en-US"/>
        </w:rPr>
        <w:t xml:space="preserve"> the </w:t>
      </w:r>
      <w:r w:rsidR="00CB751C">
        <w:rPr>
          <w:rFonts w:eastAsiaTheme="minorEastAsia"/>
          <w:lang w:val="en-US"/>
        </w:rPr>
        <w:t>calibrations were performed.</w:t>
      </w:r>
      <w:r w:rsidR="00384FF9">
        <w:rPr>
          <w:rFonts w:eastAsiaTheme="minorEastAsia"/>
          <w:lang w:val="en-US"/>
        </w:rPr>
        <w:t xml:space="preserve"> </w:t>
      </w:r>
    </w:p>
    <w:p w14:paraId="74878002" w14:textId="3AD9373C" w:rsidR="00833A20" w:rsidRPr="00D24F7B" w:rsidRDefault="00833A20" w:rsidP="004D7B5D">
      <w:pPr>
        <w:spacing w:after="160" w:line="360" w:lineRule="auto"/>
        <w:rPr>
          <w:rFonts w:eastAsiaTheme="minorEastAsia"/>
          <w:lang w:val="en-US"/>
        </w:rPr>
      </w:pPr>
      <w:r>
        <w:rPr>
          <w:rFonts w:eastAsiaTheme="minorEastAsia"/>
          <w:lang w:val="en-US"/>
        </w:rPr>
        <w:t xml:space="preserve">A cause for </w:t>
      </w:r>
      <w:r w:rsidR="00F2421C">
        <w:rPr>
          <w:rFonts w:eastAsiaTheme="minorEastAsia"/>
          <w:lang w:val="en-US"/>
        </w:rPr>
        <w:t>concern,</w:t>
      </w:r>
      <w:r>
        <w:rPr>
          <w:rFonts w:eastAsiaTheme="minorEastAsia"/>
          <w:lang w:val="en-US"/>
        </w:rPr>
        <w:t xml:space="preserve"> however</w:t>
      </w:r>
      <w:r w:rsidR="008C559B">
        <w:rPr>
          <w:rFonts w:eastAsiaTheme="minorEastAsia"/>
          <w:lang w:val="en-US"/>
        </w:rPr>
        <w:t>,</w:t>
      </w:r>
      <w:r>
        <w:rPr>
          <w:rFonts w:eastAsiaTheme="minorEastAsia"/>
          <w:lang w:val="en-US"/>
        </w:rPr>
        <w:t xml:space="preserve"> was th</w:t>
      </w:r>
      <w:r w:rsidR="007F4A1F">
        <w:rPr>
          <w:rFonts w:eastAsiaTheme="minorEastAsia"/>
          <w:lang w:val="en-US"/>
        </w:rPr>
        <w:t xml:space="preserve">e difference in the dosimetry protocol between the cell experiments and </w:t>
      </w:r>
      <w:r w:rsidR="00F23A80">
        <w:rPr>
          <w:rFonts w:eastAsiaTheme="minorEastAsia"/>
          <w:lang w:val="en-US"/>
        </w:rPr>
        <w:t xml:space="preserve">the </w:t>
      </w:r>
      <w:proofErr w:type="spellStart"/>
      <w:r w:rsidR="00F23A80">
        <w:rPr>
          <w:rFonts w:eastAsiaTheme="minorEastAsia"/>
          <w:lang w:val="en-US"/>
        </w:rPr>
        <w:t>Gafchromic</w:t>
      </w:r>
      <w:r w:rsidR="00F23A80">
        <w:rPr>
          <w:rFonts w:eastAsiaTheme="minorEastAsia"/>
          <w:vertAlign w:val="superscript"/>
          <w:lang w:val="en-US"/>
        </w:rPr>
        <w:t>TM</w:t>
      </w:r>
      <w:proofErr w:type="spellEnd"/>
      <w:r w:rsidR="00F23A80">
        <w:rPr>
          <w:rFonts w:eastAsiaTheme="minorEastAsia"/>
          <w:lang w:val="en-US"/>
        </w:rPr>
        <w:t xml:space="preserve"> film dosimetry. From the exposure times</w:t>
      </w:r>
      <w:r w:rsidR="00E25C77">
        <w:rPr>
          <w:rFonts w:eastAsiaTheme="minorEastAsia"/>
          <w:lang w:val="en-US"/>
        </w:rPr>
        <w:t xml:space="preserve"> found in </w:t>
      </w:r>
      <w:r w:rsidR="00E25C77">
        <w:rPr>
          <w:rFonts w:eastAsiaTheme="minorEastAsia"/>
          <w:lang w:val="en-US"/>
        </w:rPr>
        <w:fldChar w:fldCharType="begin"/>
      </w:r>
      <w:r w:rsidR="002310FD">
        <w:rPr>
          <w:rFonts w:eastAsiaTheme="minorEastAsia"/>
          <w:lang w:val="en-US"/>
        </w:rPr>
        <w:instrText xml:space="preserve"> ADDIN ZOTERO_ITEM CSL_CITATION {"citationID":"hEJjoyV9","properties":{"formattedCitation":"(Magnus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E25C77">
        <w:rPr>
          <w:rFonts w:eastAsiaTheme="minorEastAsia"/>
          <w:lang w:val="en-US"/>
        </w:rPr>
        <w:fldChar w:fldCharType="separate"/>
      </w:r>
      <w:r w:rsidR="00E25C77" w:rsidRPr="000B7BA1">
        <w:rPr>
          <w:rFonts w:cs="Times New Roman"/>
          <w:szCs w:val="24"/>
          <w:lang w:val="en-US"/>
        </w:rPr>
        <w:t xml:space="preserve">Magnus </w:t>
      </w:r>
      <w:proofErr w:type="spellStart"/>
      <w:r w:rsidR="00E25C77" w:rsidRPr="000B7BA1">
        <w:rPr>
          <w:rFonts w:cs="Times New Roman"/>
          <w:szCs w:val="24"/>
          <w:lang w:val="en-US"/>
        </w:rPr>
        <w:t>Børsting</w:t>
      </w:r>
      <w:r w:rsidR="000B7BA1" w:rsidRPr="000B7BA1">
        <w:rPr>
          <w:rFonts w:cs="Times New Roman"/>
          <w:szCs w:val="24"/>
          <w:lang w:val="en-US"/>
        </w:rPr>
        <w:t>'s</w:t>
      </w:r>
      <w:proofErr w:type="spellEnd"/>
      <w:r w:rsidR="00E25C77">
        <w:rPr>
          <w:rFonts w:eastAsiaTheme="minorEastAsia"/>
          <w:lang w:val="en-US"/>
        </w:rPr>
        <w:fldChar w:fldCharType="end"/>
      </w:r>
      <w:r w:rsidR="000B7BA1">
        <w:rPr>
          <w:rFonts w:eastAsiaTheme="minorEastAsia"/>
          <w:lang w:val="en-US"/>
        </w:rPr>
        <w:t xml:space="preserve"> thesis</w:t>
      </w:r>
      <w:r w:rsidR="008C559B">
        <w:rPr>
          <w:rFonts w:eastAsiaTheme="minorEastAsia"/>
          <w:lang w:val="en-US"/>
        </w:rPr>
        <w:t xml:space="preserve"> </w:t>
      </w:r>
      <w:r w:rsidR="000B7BA1">
        <w:rPr>
          <w:rFonts w:eastAsiaTheme="minorEastAsia"/>
          <w:lang w:val="en-US"/>
        </w:rPr>
        <w:t xml:space="preserve">we saw a systematic decrease in </w:t>
      </w:r>
      <w:r w:rsidR="00184A41">
        <w:rPr>
          <w:rFonts w:eastAsiaTheme="minorEastAsia"/>
          <w:lang w:val="en-US"/>
        </w:rPr>
        <w:t xml:space="preserve">time necessary to achieve 0.2, 2, 5 and 10 </w:t>
      </w:r>
      <w:proofErr w:type="spellStart"/>
      <w:r w:rsidR="00184A41">
        <w:rPr>
          <w:rFonts w:eastAsiaTheme="minorEastAsia"/>
          <w:lang w:val="en-US"/>
        </w:rPr>
        <w:t>Gy</w:t>
      </w:r>
      <w:proofErr w:type="spellEnd"/>
      <w:r w:rsidR="00184A41">
        <w:rPr>
          <w:rFonts w:eastAsiaTheme="minorEastAsia"/>
          <w:lang w:val="en-US"/>
        </w:rPr>
        <w:t xml:space="preserve">. </w:t>
      </w:r>
      <w:r w:rsidR="00EF0654">
        <w:rPr>
          <w:rFonts w:eastAsiaTheme="minorEastAsia"/>
          <w:lang w:val="en-US"/>
        </w:rPr>
        <w:br/>
      </w:r>
      <w:r w:rsidR="00EB0D8A">
        <w:rPr>
          <w:rFonts w:eastAsiaTheme="minorEastAsia"/>
          <w:lang w:val="en-US"/>
        </w:rPr>
        <w:t>Two possible explanations for the reduction could be</w:t>
      </w:r>
      <w:r w:rsidR="000F0E58">
        <w:rPr>
          <w:rFonts w:eastAsiaTheme="minorEastAsia"/>
          <w:lang w:val="en-US"/>
        </w:rPr>
        <w:t>:</w:t>
      </w:r>
      <w:r w:rsidR="00EB0D8A">
        <w:rPr>
          <w:rFonts w:eastAsiaTheme="minorEastAsia"/>
          <w:lang w:val="en-US"/>
        </w:rPr>
        <w:t xml:space="preserve"> different conditions during irradiation, such as temperature and </w:t>
      </w:r>
      <w:r w:rsidR="009E6E94">
        <w:rPr>
          <w:rFonts w:eastAsiaTheme="minorEastAsia"/>
          <w:lang w:val="en-US"/>
        </w:rPr>
        <w:t xml:space="preserve">air pressure. Observing the exposure times in </w:t>
      </w:r>
      <w:r w:rsidR="009E6E94">
        <w:rPr>
          <w:rFonts w:eastAsiaTheme="minorEastAsia"/>
          <w:lang w:val="en-US"/>
        </w:rPr>
        <w:fldChar w:fldCharType="begin"/>
      </w:r>
      <w:r w:rsidR="009E6E94">
        <w:rPr>
          <w:rFonts w:eastAsiaTheme="minorEastAsia"/>
          <w:lang w:val="en-US"/>
        </w:rPr>
        <w:instrText xml:space="preserve"> REF _Ref105582268 \h </w:instrText>
      </w:r>
      <w:r w:rsidR="009E6E94">
        <w:rPr>
          <w:rFonts w:eastAsiaTheme="minorEastAsia"/>
          <w:lang w:val="en-US"/>
        </w:rPr>
      </w:r>
      <w:r w:rsidR="009E6E94">
        <w:rPr>
          <w:rFonts w:eastAsiaTheme="minorEastAsia"/>
          <w:lang w:val="en-US"/>
        </w:rPr>
        <w:fldChar w:fldCharType="separate"/>
      </w:r>
      <w:r w:rsidR="009E6E94" w:rsidRPr="008D5B80">
        <w:rPr>
          <w:lang w:val="en-US"/>
        </w:rPr>
        <w:t xml:space="preserve">Table </w:t>
      </w:r>
      <w:r w:rsidR="009E6E94">
        <w:rPr>
          <w:noProof/>
          <w:lang w:val="en-US"/>
        </w:rPr>
        <w:t>7</w:t>
      </w:r>
      <w:r w:rsidR="009E6E94">
        <w:rPr>
          <w:lang w:val="en-US"/>
        </w:rPr>
        <w:noBreakHyphen/>
      </w:r>
      <w:r w:rsidR="009E6E94">
        <w:rPr>
          <w:noProof/>
          <w:lang w:val="en-US"/>
        </w:rPr>
        <w:t>2</w:t>
      </w:r>
      <w:r w:rsidR="009E6E94">
        <w:rPr>
          <w:rFonts w:eastAsiaTheme="minorEastAsia"/>
          <w:lang w:val="en-US"/>
        </w:rPr>
        <w:fldChar w:fldCharType="end"/>
      </w:r>
      <w:r w:rsidR="009E6E94">
        <w:rPr>
          <w:rFonts w:eastAsiaTheme="minorEastAsia"/>
          <w:lang w:val="en-US"/>
        </w:rPr>
        <w:t xml:space="preserve"> we see a </w:t>
      </w:r>
      <w:r w:rsidR="00506756">
        <w:rPr>
          <w:rFonts w:eastAsiaTheme="minorEastAsia"/>
          <w:lang w:val="en-US"/>
        </w:rPr>
        <w:t xml:space="preserve">reduction in exposure time between the first and the second calibration performed at different time points. </w:t>
      </w:r>
      <w:r w:rsidR="00872AB9">
        <w:rPr>
          <w:rFonts w:eastAsiaTheme="minorEastAsia"/>
          <w:lang w:val="en-US"/>
        </w:rPr>
        <w:t xml:space="preserve">Or the reduction could be caused by not accounting for the height difference between the sensitive volume of the </w:t>
      </w:r>
      <w:r w:rsidR="00472476">
        <w:rPr>
          <w:rFonts w:eastAsiaTheme="minorEastAsia"/>
          <w:lang w:val="en-US"/>
        </w:rPr>
        <w:t>ionization chamber and the bottom of the cell flask</w:t>
      </w:r>
      <w:r w:rsidR="000159FA">
        <w:rPr>
          <w:rFonts w:eastAsiaTheme="minorEastAsia"/>
          <w:lang w:val="en-US"/>
        </w:rPr>
        <w:t>, causing an overestimation of dose</w:t>
      </w:r>
      <w:r w:rsidR="006A7050">
        <w:rPr>
          <w:rFonts w:eastAsiaTheme="minorEastAsia"/>
          <w:lang w:val="en-US"/>
        </w:rPr>
        <w:t xml:space="preserve"> received by the cells</w:t>
      </w:r>
      <w:r w:rsidR="00472476">
        <w:rPr>
          <w:rFonts w:eastAsiaTheme="minorEastAsia"/>
          <w:lang w:val="en-US"/>
        </w:rPr>
        <w:t xml:space="preserve">. The exposure times seen in </w:t>
      </w:r>
      <w:r w:rsidR="00D15B11">
        <w:rPr>
          <w:rFonts w:eastAsiaTheme="minorEastAsia"/>
          <w:lang w:val="en-US"/>
        </w:rPr>
        <w:t xml:space="preserve">Magnus </w:t>
      </w:r>
      <w:proofErr w:type="spellStart"/>
      <w:r w:rsidR="00D15B11">
        <w:rPr>
          <w:rFonts w:eastAsiaTheme="minorEastAsia"/>
          <w:lang w:val="en-US"/>
        </w:rPr>
        <w:t>Børstings</w:t>
      </w:r>
      <w:proofErr w:type="spellEnd"/>
      <w:r w:rsidR="00472476">
        <w:rPr>
          <w:rFonts w:eastAsiaTheme="minorEastAsia"/>
          <w:lang w:val="en-US"/>
        </w:rPr>
        <w:t>’ result</w:t>
      </w:r>
      <w:r w:rsidR="00D15B11">
        <w:rPr>
          <w:rFonts w:eastAsiaTheme="minorEastAsia"/>
          <w:lang w:val="en-US"/>
        </w:rPr>
        <w:t xml:space="preserve">s show a decrease compared to both </w:t>
      </w:r>
      <w:r w:rsidR="00140BF2">
        <w:rPr>
          <w:rFonts w:eastAsiaTheme="minorEastAsia"/>
          <w:lang w:val="en-US"/>
        </w:rPr>
        <w:t>our calibrations</w:t>
      </w:r>
      <w:r w:rsidR="0008191D">
        <w:rPr>
          <w:rFonts w:eastAsiaTheme="minorEastAsia"/>
          <w:lang w:val="en-US"/>
        </w:rPr>
        <w:t xml:space="preserve">. </w:t>
      </w:r>
      <w:r w:rsidR="007A31F0">
        <w:rPr>
          <w:rFonts w:eastAsiaTheme="minorEastAsia"/>
          <w:lang w:val="en-US"/>
        </w:rPr>
        <w:t xml:space="preserve">Future experiments should be performed where the </w:t>
      </w:r>
      <w:r w:rsidR="00B65438">
        <w:rPr>
          <w:rFonts w:eastAsiaTheme="minorEastAsia"/>
          <w:lang w:val="en-US"/>
        </w:rPr>
        <w:t xml:space="preserve">same dosimetry protocol is </w:t>
      </w:r>
      <w:r w:rsidR="00A154FE">
        <w:rPr>
          <w:rFonts w:eastAsiaTheme="minorEastAsia"/>
          <w:lang w:val="en-US"/>
        </w:rPr>
        <w:t>employed</w:t>
      </w:r>
      <w:r w:rsidR="004431BC">
        <w:rPr>
          <w:rFonts w:eastAsiaTheme="minorEastAsia"/>
          <w:lang w:val="en-US"/>
        </w:rPr>
        <w:t xml:space="preserve"> for cell experiments AND </w:t>
      </w:r>
      <w:proofErr w:type="spellStart"/>
      <w:r w:rsidR="004431BC">
        <w:rPr>
          <w:rFonts w:eastAsiaTheme="minorEastAsia"/>
          <w:lang w:val="en-US"/>
        </w:rPr>
        <w:t>Gafchromic</w:t>
      </w:r>
      <w:r w:rsidR="004431BC">
        <w:rPr>
          <w:rFonts w:eastAsiaTheme="minorEastAsia"/>
          <w:vertAlign w:val="superscript"/>
          <w:lang w:val="en-US"/>
        </w:rPr>
        <w:t>TM</w:t>
      </w:r>
      <w:proofErr w:type="spellEnd"/>
      <w:r w:rsidR="004431BC">
        <w:rPr>
          <w:rFonts w:eastAsiaTheme="minorEastAsia"/>
          <w:lang w:val="en-US"/>
        </w:rPr>
        <w:t xml:space="preserve"> film dosimetry. </w:t>
      </w:r>
      <w:r w:rsidR="001A1ADD">
        <w:rPr>
          <w:rFonts w:eastAsiaTheme="minorEastAsia"/>
          <w:lang w:val="en-US"/>
        </w:rPr>
        <w:t xml:space="preserve"> </w:t>
      </w:r>
      <w:r w:rsidR="00D15B11">
        <w:rPr>
          <w:rFonts w:eastAsiaTheme="minorEastAsia"/>
          <w:lang w:val="en-US"/>
        </w:rPr>
        <w:t xml:space="preserve"> </w:t>
      </w:r>
      <w:r w:rsidR="00472476">
        <w:rPr>
          <w:rFonts w:eastAsiaTheme="minorEastAsia"/>
          <w:lang w:val="en-US"/>
        </w:rPr>
        <w:t xml:space="preserve"> </w:t>
      </w:r>
      <w:r w:rsidR="00506756">
        <w:rPr>
          <w:rFonts w:eastAsiaTheme="minorEastAsia"/>
          <w:lang w:val="en-US"/>
        </w:rPr>
        <w:t xml:space="preserve"> </w:t>
      </w:r>
      <w:r w:rsidR="00EB0D8A">
        <w:rPr>
          <w:rFonts w:eastAsiaTheme="minorEastAsia"/>
          <w:lang w:val="en-US"/>
        </w:rPr>
        <w:t xml:space="preserve"> </w:t>
      </w:r>
    </w:p>
    <w:p w14:paraId="2ADAB3B5" w14:textId="72A84F69" w:rsidR="006106F9" w:rsidRDefault="006106F9" w:rsidP="004D7B5D">
      <w:pPr>
        <w:pStyle w:val="Heading2"/>
        <w:spacing w:line="360" w:lineRule="auto"/>
        <w:rPr>
          <w:lang w:val="en-US"/>
        </w:rPr>
      </w:pPr>
      <w:bookmarkStart w:id="249" w:name="_Toc107354708"/>
      <w:proofErr w:type="spellStart"/>
      <w:r>
        <w:rPr>
          <w:lang w:val="en-US"/>
        </w:rPr>
        <w:t>Gafchromic</w:t>
      </w:r>
      <w:r w:rsidR="00585A74">
        <w:rPr>
          <w:vertAlign w:val="superscript"/>
          <w:lang w:val="en-US"/>
        </w:rPr>
        <w:t>TM</w:t>
      </w:r>
      <w:proofErr w:type="spellEnd"/>
      <w:r>
        <w:rPr>
          <w:lang w:val="en-US"/>
        </w:rPr>
        <w:t xml:space="preserve"> film dosimetry</w:t>
      </w:r>
      <w:bookmarkEnd w:id="249"/>
    </w:p>
    <w:p w14:paraId="355182B3" w14:textId="49E5A808" w:rsidR="00131E9A" w:rsidRDefault="00077057" w:rsidP="004D7B5D">
      <w:pPr>
        <w:spacing w:line="360" w:lineRule="auto"/>
        <w:rPr>
          <w:lang w:val="en-US"/>
        </w:rPr>
      </w:pPr>
      <w:r>
        <w:rPr>
          <w:lang w:val="en-US"/>
        </w:rPr>
        <w:t xml:space="preserve">Cutting the </w:t>
      </w:r>
      <w:r w:rsidR="005D27EA">
        <w:rPr>
          <w:lang w:val="en-US"/>
        </w:rPr>
        <w:t>EBT3</w:t>
      </w:r>
      <w:r>
        <w:rPr>
          <w:lang w:val="en-US"/>
        </w:rPr>
        <w:t xml:space="preserve"> films using a </w:t>
      </w:r>
      <w:r w:rsidR="00404507">
        <w:rPr>
          <w:lang w:val="en-US"/>
        </w:rPr>
        <w:t xml:space="preserve">paper cutter was sufficient </w:t>
      </w:r>
      <w:r w:rsidR="003D7B2C">
        <w:rPr>
          <w:lang w:val="en-US"/>
        </w:rPr>
        <w:t>when</w:t>
      </w:r>
      <w:r w:rsidR="00404507">
        <w:rPr>
          <w:lang w:val="en-US"/>
        </w:rPr>
        <w:t xml:space="preserve"> the films were cut in rectangular shapes. </w:t>
      </w:r>
      <w:r w:rsidR="005D27EA">
        <w:rPr>
          <w:lang w:val="en-US"/>
        </w:rPr>
        <w:t xml:space="preserve">Once </w:t>
      </w:r>
      <w:r w:rsidR="0006531C">
        <w:rPr>
          <w:lang w:val="en-US"/>
        </w:rPr>
        <w:t>the films were</w:t>
      </w:r>
      <w:r w:rsidR="005D27EA">
        <w:rPr>
          <w:lang w:val="en-US"/>
        </w:rPr>
        <w:t xml:space="preserve"> cut to match the shape of the cell flask, it</w:t>
      </w:r>
      <w:r w:rsidR="0006531C">
        <w:rPr>
          <w:lang w:val="en-US"/>
        </w:rPr>
        <w:t xml:space="preserve"> resulted in</w:t>
      </w:r>
      <w:r w:rsidR="003D7B2C">
        <w:rPr>
          <w:lang w:val="en-US"/>
        </w:rPr>
        <w:t xml:space="preserve"> positional shifts of the films inside the cell flask</w:t>
      </w:r>
      <w:r w:rsidR="000041F5">
        <w:rPr>
          <w:lang w:val="en-US"/>
        </w:rPr>
        <w:t xml:space="preserve">, thereby </w:t>
      </w:r>
      <w:r w:rsidR="002B3AEB">
        <w:rPr>
          <w:lang w:val="en-US"/>
        </w:rPr>
        <w:t xml:space="preserve">shifting the grid pattern shown in the </w:t>
      </w:r>
      <w:r w:rsidR="00DF3A6D">
        <w:rPr>
          <w:lang w:val="en-US"/>
        </w:rPr>
        <w:t>film response</w:t>
      </w:r>
      <w:r w:rsidR="002B3AEB">
        <w:rPr>
          <w:lang w:val="en-US"/>
        </w:rPr>
        <w:t xml:space="preserve">. </w:t>
      </w:r>
      <w:r w:rsidR="00606EEE">
        <w:rPr>
          <w:lang w:val="en-US"/>
        </w:rPr>
        <w:t xml:space="preserve">For </w:t>
      </w:r>
      <w:r w:rsidR="00606EEE">
        <w:rPr>
          <w:lang w:val="en-US"/>
        </w:rPr>
        <w:lastRenderedPageBreak/>
        <w:t xml:space="preserve">striped GRID </w:t>
      </w:r>
      <w:r w:rsidR="00252CC2">
        <w:rPr>
          <w:lang w:val="en-US"/>
        </w:rPr>
        <w:t xml:space="preserve">the consequences were not too severe </w:t>
      </w:r>
      <w:r w:rsidR="00212A30">
        <w:rPr>
          <w:lang w:val="en-US"/>
        </w:rPr>
        <w:t xml:space="preserve">because </w:t>
      </w:r>
      <w:r w:rsidR="008B305D">
        <w:rPr>
          <w:lang w:val="en-US"/>
        </w:rPr>
        <w:t xml:space="preserve">the </w:t>
      </w:r>
      <w:r w:rsidR="004A5ADD">
        <w:rPr>
          <w:lang w:val="en-US"/>
        </w:rPr>
        <w:t xml:space="preserve">stripes </w:t>
      </w:r>
      <w:r w:rsidR="008A2B8B">
        <w:rPr>
          <w:lang w:val="en-US"/>
        </w:rPr>
        <w:t>covered transverse bands of the flask</w:t>
      </w:r>
      <w:r w:rsidR="008A4BDD">
        <w:rPr>
          <w:lang w:val="en-US"/>
        </w:rPr>
        <w:t xml:space="preserve"> and the shift</w:t>
      </w:r>
      <w:r w:rsidR="004A5ADD">
        <w:rPr>
          <w:lang w:val="en-US"/>
        </w:rPr>
        <w:t xml:space="preserve"> </w:t>
      </w:r>
      <w:r w:rsidR="009655A6">
        <w:rPr>
          <w:lang w:val="en-US"/>
        </w:rPr>
        <w:t>only impact</w:t>
      </w:r>
      <w:r w:rsidR="007C5421">
        <w:rPr>
          <w:lang w:val="en-US"/>
        </w:rPr>
        <w:t>ed</w:t>
      </w:r>
      <w:r w:rsidR="009655A6">
        <w:rPr>
          <w:lang w:val="en-US"/>
        </w:rPr>
        <w:t xml:space="preserve"> a small part of the total peak area.</w:t>
      </w:r>
      <w:r w:rsidR="00DF3A6D">
        <w:rPr>
          <w:lang w:val="en-US"/>
        </w:rPr>
        <w:t xml:space="preserve"> </w:t>
      </w:r>
      <w:r w:rsidR="009655A6">
        <w:rPr>
          <w:lang w:val="en-US"/>
        </w:rPr>
        <w:t>B</w:t>
      </w:r>
      <w:r w:rsidR="00DF3A6D">
        <w:rPr>
          <w:lang w:val="en-US"/>
        </w:rPr>
        <w:t xml:space="preserve">ut for dotted GRID, </w:t>
      </w:r>
      <w:r w:rsidR="008A4BDD">
        <w:rPr>
          <w:lang w:val="en-US"/>
        </w:rPr>
        <w:t xml:space="preserve">with only one or two dots </w:t>
      </w:r>
      <w:r w:rsidR="00DD60E1">
        <w:rPr>
          <w:lang w:val="en-US"/>
        </w:rPr>
        <w:t>per</w:t>
      </w:r>
      <w:r w:rsidR="001836BB">
        <w:rPr>
          <w:lang w:val="en-US"/>
        </w:rPr>
        <w:t xml:space="preserve"> </w:t>
      </w:r>
      <w:r w:rsidR="00EE4B19">
        <w:rPr>
          <w:lang w:val="en-US"/>
        </w:rPr>
        <w:t>GRID</w:t>
      </w:r>
      <w:r w:rsidR="00DD60E1">
        <w:rPr>
          <w:lang w:val="en-US"/>
        </w:rPr>
        <w:t xml:space="preserve"> row (see </w:t>
      </w:r>
      <w:r w:rsidR="000833C4">
        <w:rPr>
          <w:lang w:val="en-US"/>
        </w:rPr>
        <w:fldChar w:fldCharType="begin"/>
      </w:r>
      <w:r w:rsidR="000833C4">
        <w:rPr>
          <w:lang w:val="en-US"/>
        </w:rPr>
        <w:instrText xml:space="preserve"> REF _Ref103779705 \h </w:instrText>
      </w:r>
      <w:r w:rsidR="004D7B5D">
        <w:rPr>
          <w:lang w:val="en-US"/>
        </w:rPr>
        <w:instrText xml:space="preserve"> \* MERGEFORMAT </w:instrText>
      </w:r>
      <w:r w:rsidR="000833C4">
        <w:rPr>
          <w:lang w:val="en-US"/>
        </w:rPr>
      </w:r>
      <w:r w:rsidR="000833C4">
        <w:rPr>
          <w:lang w:val="en-US"/>
        </w:rPr>
        <w:fldChar w:fldCharType="separate"/>
      </w:r>
      <w:r w:rsidR="009028B9" w:rsidRPr="00525F1D">
        <w:rPr>
          <w:lang w:val="en-US"/>
        </w:rPr>
        <w:t xml:space="preserve">Figure </w:t>
      </w:r>
      <w:r w:rsidR="009028B9">
        <w:rPr>
          <w:noProof/>
          <w:lang w:val="en-US"/>
        </w:rPr>
        <w:t>2</w:t>
      </w:r>
      <w:r w:rsidR="009028B9">
        <w:rPr>
          <w:noProof/>
          <w:lang w:val="en-US"/>
        </w:rPr>
        <w:noBreakHyphen/>
        <w:t>11</w:t>
      </w:r>
      <w:r w:rsidR="000833C4">
        <w:rPr>
          <w:lang w:val="en-US"/>
        </w:rPr>
        <w:fldChar w:fldCharType="end"/>
      </w:r>
      <w:r w:rsidR="00DD60E1">
        <w:rPr>
          <w:lang w:val="en-US"/>
        </w:rPr>
        <w:t>)</w:t>
      </w:r>
      <w:r w:rsidR="004845C5">
        <w:rPr>
          <w:lang w:val="en-US"/>
        </w:rPr>
        <w:t xml:space="preserve">, the shifts caused some films to have a </w:t>
      </w:r>
      <w:r w:rsidR="000E765F">
        <w:rPr>
          <w:lang w:val="en-US"/>
        </w:rPr>
        <w:t>pattern</w:t>
      </w:r>
      <w:r w:rsidR="004845C5">
        <w:rPr>
          <w:lang w:val="en-US"/>
        </w:rPr>
        <w:t xml:space="preserve"> where </w:t>
      </w:r>
      <w:r w:rsidR="003118CE">
        <w:rPr>
          <w:lang w:val="en-US"/>
        </w:rPr>
        <w:t xml:space="preserve">part of </w:t>
      </w:r>
      <w:r w:rsidR="0021565F">
        <w:rPr>
          <w:lang w:val="en-US"/>
        </w:rPr>
        <w:t>the dots</w:t>
      </w:r>
      <w:r w:rsidR="00DA2021">
        <w:rPr>
          <w:lang w:val="en-US"/>
        </w:rPr>
        <w:t xml:space="preserve"> fell outside the film</w:t>
      </w:r>
      <w:r w:rsidR="002373DA">
        <w:rPr>
          <w:lang w:val="en-US"/>
        </w:rPr>
        <w:t>’</w:t>
      </w:r>
      <w:r w:rsidR="00DA2021">
        <w:rPr>
          <w:lang w:val="en-US"/>
        </w:rPr>
        <w:t>s edges</w:t>
      </w:r>
      <w:r w:rsidR="00583885">
        <w:rPr>
          <w:lang w:val="en-US"/>
        </w:rPr>
        <w:t>.</w:t>
      </w:r>
      <w:r w:rsidR="00E44ECD">
        <w:rPr>
          <w:lang w:val="en-US"/>
        </w:rPr>
        <w:t xml:space="preserve"> </w:t>
      </w:r>
      <w:r w:rsidR="00D9768C">
        <w:rPr>
          <w:lang w:val="en-US"/>
        </w:rPr>
        <w:t xml:space="preserve">A solution would be to </w:t>
      </w:r>
      <w:r w:rsidR="0009614E">
        <w:rPr>
          <w:lang w:val="en-US"/>
        </w:rPr>
        <w:t>order precut films or</w:t>
      </w:r>
      <w:r w:rsidR="009E51DD">
        <w:rPr>
          <w:lang w:val="en-US"/>
        </w:rPr>
        <w:t xml:space="preserve"> to</w:t>
      </w:r>
      <w:r w:rsidR="0009614E">
        <w:rPr>
          <w:lang w:val="en-US"/>
        </w:rPr>
        <w:t xml:space="preserve"> cut them</w:t>
      </w:r>
      <w:r w:rsidR="004A4A37">
        <w:rPr>
          <w:lang w:val="en-US"/>
        </w:rPr>
        <w:t xml:space="preserve"> </w:t>
      </w:r>
      <w:proofErr w:type="gramStart"/>
      <w:r w:rsidR="004A4A37">
        <w:rPr>
          <w:lang w:val="en-US"/>
        </w:rPr>
        <w:t>ourselves</w:t>
      </w:r>
      <w:proofErr w:type="gramEnd"/>
      <w:r w:rsidR="004A4A37">
        <w:rPr>
          <w:lang w:val="en-US"/>
        </w:rPr>
        <w:t xml:space="preserve"> using</w:t>
      </w:r>
      <w:r w:rsidR="0009614E">
        <w:rPr>
          <w:lang w:val="en-US"/>
        </w:rPr>
        <w:t xml:space="preserve"> a laser cutter. This would</w:t>
      </w:r>
      <w:r w:rsidR="00161346">
        <w:rPr>
          <w:lang w:val="en-US"/>
        </w:rPr>
        <w:t xml:space="preserve"> increase the similarity between the films</w:t>
      </w:r>
      <w:r w:rsidR="00446190">
        <w:rPr>
          <w:lang w:val="en-US"/>
        </w:rPr>
        <w:t xml:space="preserve">, making the films fit better inside the cell flasks, thereby reducing </w:t>
      </w:r>
      <w:r w:rsidR="00C42462">
        <w:rPr>
          <w:lang w:val="en-US"/>
        </w:rPr>
        <w:t xml:space="preserve">required </w:t>
      </w:r>
      <w:r w:rsidR="009E0B4C">
        <w:rPr>
          <w:lang w:val="en-US"/>
        </w:rPr>
        <w:t>transformation</w:t>
      </w:r>
      <w:r w:rsidR="006E32A0">
        <w:rPr>
          <w:lang w:val="en-US"/>
        </w:rPr>
        <w:t xml:space="preserve"> </w:t>
      </w:r>
      <w:r w:rsidR="00AC0994">
        <w:rPr>
          <w:lang w:val="en-US"/>
        </w:rPr>
        <w:t xml:space="preserve">to match </w:t>
      </w:r>
      <w:r w:rsidR="000E59A1">
        <w:rPr>
          <w:lang w:val="en-US"/>
        </w:rPr>
        <w:t>them.</w:t>
      </w:r>
      <w:r w:rsidR="00175319">
        <w:rPr>
          <w:lang w:val="en-US"/>
        </w:rPr>
        <w:t xml:space="preserve"> It woul</w:t>
      </w:r>
      <w:r w:rsidR="00DB1FA1">
        <w:rPr>
          <w:lang w:val="en-US"/>
        </w:rPr>
        <w:t xml:space="preserve">d center the </w:t>
      </w:r>
      <w:r w:rsidR="00EE4B19">
        <w:rPr>
          <w:lang w:val="en-US"/>
        </w:rPr>
        <w:t>GRID</w:t>
      </w:r>
      <w:r w:rsidR="00DE0353">
        <w:rPr>
          <w:lang w:val="en-US"/>
        </w:rPr>
        <w:t xml:space="preserve"> pattern, keeping it further away from the </w:t>
      </w:r>
      <w:r w:rsidR="0077404D">
        <w:rPr>
          <w:lang w:val="en-US"/>
        </w:rPr>
        <w:t xml:space="preserve">damaged </w:t>
      </w:r>
      <w:r w:rsidR="00DE0353">
        <w:rPr>
          <w:lang w:val="en-US"/>
        </w:rPr>
        <w:t>edges</w:t>
      </w:r>
      <w:r w:rsidR="00EF3532">
        <w:rPr>
          <w:lang w:val="en-US"/>
        </w:rPr>
        <w:t xml:space="preserve"> of the films</w:t>
      </w:r>
      <w:r w:rsidR="0077404D">
        <w:rPr>
          <w:lang w:val="en-US"/>
        </w:rPr>
        <w:t>, where</w:t>
      </w:r>
      <w:r w:rsidR="00DE0353">
        <w:rPr>
          <w:lang w:val="en-US"/>
        </w:rPr>
        <w:t xml:space="preserve"> dose measurements </w:t>
      </w:r>
      <w:r w:rsidR="00F302C2">
        <w:rPr>
          <w:lang w:val="en-US"/>
        </w:rPr>
        <w:t>were</w:t>
      </w:r>
      <w:r w:rsidR="00DE0353">
        <w:rPr>
          <w:lang w:val="en-US"/>
        </w:rPr>
        <w:t xml:space="preserve"> i</w:t>
      </w:r>
      <w:r w:rsidR="00131E9A">
        <w:rPr>
          <w:lang w:val="en-US"/>
        </w:rPr>
        <w:t xml:space="preserve">mprecise (see </w:t>
      </w:r>
      <w:r w:rsidR="00131E9A">
        <w:rPr>
          <w:lang w:val="en-US"/>
        </w:rPr>
        <w:fldChar w:fldCharType="begin"/>
      </w:r>
      <w:r w:rsidR="00131E9A">
        <w:rPr>
          <w:lang w:val="en-US"/>
        </w:rPr>
        <w:instrText xml:space="preserve"> REF _Ref102036524 \r \h </w:instrText>
      </w:r>
      <w:r w:rsidR="004D7B5D">
        <w:rPr>
          <w:lang w:val="en-US"/>
        </w:rPr>
        <w:instrText xml:space="preserve"> \* MERGEFORMAT </w:instrText>
      </w:r>
      <w:r w:rsidR="00131E9A">
        <w:rPr>
          <w:lang w:val="en-US"/>
        </w:rPr>
      </w:r>
      <w:r w:rsidR="00131E9A">
        <w:rPr>
          <w:lang w:val="en-US"/>
        </w:rPr>
        <w:fldChar w:fldCharType="separate"/>
      </w:r>
      <w:r w:rsidR="00380EB7">
        <w:rPr>
          <w:lang w:val="en-US"/>
        </w:rPr>
        <w:t>2.1.2.3</w:t>
      </w:r>
      <w:r w:rsidR="00131E9A">
        <w:rPr>
          <w:lang w:val="en-US"/>
        </w:rPr>
        <w:fldChar w:fldCharType="end"/>
      </w:r>
      <w:r w:rsidR="00131E9A">
        <w:rPr>
          <w:lang w:val="en-US"/>
        </w:rPr>
        <w:t>).</w:t>
      </w:r>
    </w:p>
    <w:p w14:paraId="7015EF5F" w14:textId="265F2E3B" w:rsidR="00FC4A6D" w:rsidRPr="00E47A81" w:rsidRDefault="004A7949" w:rsidP="004D7B5D">
      <w:pPr>
        <w:spacing w:line="360" w:lineRule="auto"/>
        <w:rPr>
          <w:lang w:val="en-US"/>
        </w:rPr>
      </w:pPr>
      <w:r>
        <w:rPr>
          <w:lang w:val="en-US"/>
        </w:rPr>
        <w:t>F</w:t>
      </w:r>
      <w:r w:rsidR="00B536F8">
        <w:rPr>
          <w:lang w:val="en-US"/>
        </w:rPr>
        <w:t xml:space="preserve">or field sizes (area of radiation field at a specified SDD) </w:t>
      </w:r>
      <w:r w:rsidR="00871FB8">
        <w:rPr>
          <w:lang w:val="en-US"/>
        </w:rPr>
        <w:t>between</w:t>
      </w:r>
      <w:r w:rsidR="00B536F8">
        <w:rPr>
          <w:lang w:val="en-US"/>
        </w:rPr>
        <w:t xml:space="preserve"> 10 x 10</w:t>
      </w:r>
      <w:r w:rsidR="0075799E">
        <w:rPr>
          <w:lang w:val="en-US"/>
        </w:rPr>
        <w:t xml:space="preserve"> mm</w:t>
      </w:r>
      <w:r w:rsidR="0075799E">
        <w:rPr>
          <w:vertAlign w:val="superscript"/>
          <w:lang w:val="en-US"/>
        </w:rPr>
        <w:t>2</w:t>
      </w:r>
      <w:r w:rsidR="0075799E">
        <w:rPr>
          <w:lang w:val="en-US"/>
        </w:rPr>
        <w:t xml:space="preserve"> and 100 x 100</w:t>
      </w:r>
      <w:r w:rsidR="00B536F8">
        <w:rPr>
          <w:lang w:val="en-US"/>
        </w:rPr>
        <w:t xml:space="preserve"> mm</w:t>
      </w:r>
      <w:r w:rsidR="00B536F8">
        <w:rPr>
          <w:vertAlign w:val="superscript"/>
          <w:lang w:val="en-US"/>
        </w:rPr>
        <w:t>2</w:t>
      </w:r>
      <w:r w:rsidR="00871FB8">
        <w:rPr>
          <w:vertAlign w:val="superscript"/>
          <w:lang w:val="en-US"/>
        </w:rPr>
        <w:t xml:space="preserve"> </w:t>
      </w:r>
      <w:r>
        <w:rPr>
          <w:lang w:val="en-US"/>
        </w:rPr>
        <w:t xml:space="preserve">, </w:t>
      </w:r>
      <w:r w:rsidR="00B536F8">
        <w:rPr>
          <w:lang w:val="en-US"/>
        </w:rPr>
        <w:t>an ROI of 4 x 4 mm</w:t>
      </w:r>
      <w:r w:rsidR="00B536F8">
        <w:rPr>
          <w:vertAlign w:val="superscript"/>
          <w:lang w:val="en-US"/>
        </w:rPr>
        <w:t>2</w:t>
      </w:r>
      <w:r w:rsidR="00B536F8">
        <w:rPr>
          <w:lang w:val="en-US"/>
        </w:rPr>
        <w:t xml:space="preserve"> </w:t>
      </w:r>
      <w:r w:rsidR="00005852">
        <w:rPr>
          <w:lang w:val="en-US"/>
        </w:rPr>
        <w:t xml:space="preserve">has been </w:t>
      </w:r>
      <w:r w:rsidR="00B536F8">
        <w:rPr>
          <w:lang w:val="en-US"/>
        </w:rPr>
        <w:t xml:space="preserve">recommended </w:t>
      </w:r>
      <w:r w:rsidR="00B536F8">
        <w:rPr>
          <w:lang w:val="en-US"/>
        </w:rPr>
        <w:fldChar w:fldCharType="begin"/>
      </w:r>
      <w:r w:rsidR="00B536F8">
        <w:rPr>
          <w:lang w:val="en-US"/>
        </w:rPr>
        <w:instrText xml:space="preserve"> ADDIN ZOTERO_ITEM CSL_CITATION {"citationID":"fnBg9Uvt","properties":{"formattedCitation":"(Gholizadeh Sendani et al., 2018)","plainCitation":"(Gholizadeh Sendani et al., 2018)","noteIndex":0},"citationItems":[{"id":482,"uris":["http://zotero.org/users/9228513/items/YYS5T489"],"itemData":{"id":482,"type":"article-journal","abstract":"PURPOSE: To evaluate dependence of measured dose on size and location of region of interest (ROI) in Gafchromic EBT3 film dosimetry.\nMETHODS: Gafchromic EBT3 films were irradiated perpendicularly using the 6MV beam from a linear accelerator at 10 cm depth (100 cm SSD) of a 30 × 30 × 20 cm3 solid water phantom for a range of field sizes of 6 × 6 to 100 × 100 mm2 . ImageJ software was used for reading pieces of film. The appropriate location of ROIs in scanned films was found by two methods. First, the ROI was visually placed at the center of image. Second, the profile of pixel value versus distance was plotted and the center of profile was used for drawing ROI. Each scanned film was read using both methods and for three ROI sizes (1, 2, and 4 mm). A plastic scintillator, Exradin W1, was used as the reference dosimeter.\nRESULTS: Comparing the three ROI sizes using both methods showed that there was less than 2% difference from reference in output factor measurements for field sizes larger or equal to 10 × 10 mm2 . The percentage differences were increased in field sizes smaller than 10 × 10 mm2 and for ROI size of 4 × 4 mm2 for both centered-ROI and profiled-ROI methods. The mean percentage differences from reference measurements, for field sizes of 100 × 100 to 20 × 20 mm2 , were smaller than 1% in both methods of ROI positioning. For field sizes of 15 × 15 and 10 × 10 mm2 , the smaller mean percentage differences were observed in profiled-ROI (4 × 4 mm2 ) and centered-ROI (4 × 4 mm2 ). For the field sizes of 8 × 8 and 6 × 6 mm2 , the profiled-ROI (2 × 2 mm2 ) had smallest mean percentage difference, which was 0.88%.\nCONCLUSION: The ROI size of 4 × 4 mm2 is appropriate for dose measurements in field sizes of 100 × 100 mm2 to 10 × 10 mm2 , regardless of the method of finding location of ROI. In field sizes smaller than 10 × 10 mm2 , finding location of the ROI by profile of pixel values increases the accuracy of measurement, and ROI size of 2 × 2 mm2 has the smallest difference from the reference dose measurements.","container-title":"Medical Physics","DOI":"10.1002/mp.12885","ISSN":"2473-4209","issue":"5","journalAbbreviation":"Med Phys","language":"eng","note":"PMID: 29577330","page":"2329-2336","source":"PubMed","title":"Technical Note: Impact of region of interest size and location in Gafchromic film dosimetry","title-short":"Technical Note","volume":"45","author":[{"family":"Gholizadeh Sendani","given":"Neda"},{"family":"Karimian","given":"Alireza"},{"family":"Ferreira","given":"Clara"},{"family":"Alaei","given":"Parham"}],"issued":{"date-parts":[["2018",5]]}}}],"schema":"https://github.com/citation-style-language/schema/raw/master/csl-citation.json"} </w:instrText>
      </w:r>
      <w:r w:rsidR="00B536F8">
        <w:rPr>
          <w:lang w:val="en-US"/>
        </w:rPr>
        <w:fldChar w:fldCharType="separate"/>
      </w:r>
      <w:r w:rsidR="00B536F8" w:rsidRPr="00754691">
        <w:rPr>
          <w:rFonts w:cs="Times New Roman"/>
          <w:lang w:val="en-US"/>
        </w:rPr>
        <w:t>(</w:t>
      </w:r>
      <w:proofErr w:type="spellStart"/>
      <w:r w:rsidR="00B536F8" w:rsidRPr="00754691">
        <w:rPr>
          <w:rFonts w:cs="Times New Roman"/>
          <w:lang w:val="en-US"/>
        </w:rPr>
        <w:t>Gholizadeh</w:t>
      </w:r>
      <w:proofErr w:type="spellEnd"/>
      <w:r w:rsidR="00B536F8" w:rsidRPr="00754691">
        <w:rPr>
          <w:rFonts w:cs="Times New Roman"/>
          <w:lang w:val="en-US"/>
        </w:rPr>
        <w:t xml:space="preserve"> </w:t>
      </w:r>
      <w:proofErr w:type="spellStart"/>
      <w:r w:rsidR="00B536F8" w:rsidRPr="00754691">
        <w:rPr>
          <w:rFonts w:cs="Times New Roman"/>
          <w:lang w:val="en-US"/>
        </w:rPr>
        <w:t>Sendani</w:t>
      </w:r>
      <w:proofErr w:type="spellEnd"/>
      <w:r w:rsidR="00B536F8" w:rsidRPr="00754691">
        <w:rPr>
          <w:rFonts w:cs="Times New Roman"/>
          <w:lang w:val="en-US"/>
        </w:rPr>
        <w:t xml:space="preserve"> et al., 2018)</w:t>
      </w:r>
      <w:r w:rsidR="00B536F8">
        <w:rPr>
          <w:lang w:val="en-US"/>
        </w:rPr>
        <w:fldChar w:fldCharType="end"/>
      </w:r>
      <w:r w:rsidR="00B536F8">
        <w:rPr>
          <w:lang w:val="en-US"/>
        </w:rPr>
        <w:t xml:space="preserve">. </w:t>
      </w:r>
      <w:r w:rsidR="00AC36E3">
        <w:rPr>
          <w:lang w:val="en-US"/>
        </w:rPr>
        <w:t>W</w:t>
      </w:r>
      <w:r w:rsidR="00862087">
        <w:rPr>
          <w:lang w:val="en-US"/>
        </w:rPr>
        <w:t>e found that the optimal ROI size</w:t>
      </w:r>
      <w:r w:rsidR="00485C88">
        <w:rPr>
          <w:lang w:val="en-US"/>
        </w:rPr>
        <w:t xml:space="preserve"> for RED channel</w:t>
      </w:r>
      <w:r w:rsidR="00862087">
        <w:rPr>
          <w:lang w:val="en-US"/>
        </w:rPr>
        <w:t xml:space="preserve"> was 3 x 3 mm</w:t>
      </w:r>
      <w:r w:rsidR="00862087">
        <w:rPr>
          <w:vertAlign w:val="superscript"/>
          <w:lang w:val="en-US"/>
        </w:rPr>
        <w:t>2</w:t>
      </w:r>
      <w:r w:rsidR="0020005F">
        <w:rPr>
          <w:lang w:val="en-US"/>
        </w:rPr>
        <w:t>, resulting in lowest MSE</w:t>
      </w:r>
      <w:r w:rsidR="001101F0">
        <w:rPr>
          <w:lang w:val="en-US"/>
        </w:rPr>
        <w:t xml:space="preserve"> (</w:t>
      </w:r>
      <w:r w:rsidR="00F10F38" w:rsidRPr="00F10F38">
        <w:rPr>
          <w:szCs w:val="24"/>
          <w:lang w:val="en-US"/>
        </w:rPr>
        <w:t>0.0121</w:t>
      </w:r>
      <w:r w:rsidR="001101F0">
        <w:rPr>
          <w:lang w:val="en-US"/>
        </w:rPr>
        <w:t>)</w:t>
      </w:r>
      <w:r w:rsidR="0020005F">
        <w:rPr>
          <w:lang w:val="en-US"/>
        </w:rPr>
        <w:t xml:space="preserve"> when fitting equation </w:t>
      </w:r>
      <w:r w:rsidR="007A7592">
        <w:rPr>
          <w:lang w:val="en-US"/>
        </w:rPr>
        <w:fldChar w:fldCharType="begin"/>
      </w:r>
      <w:r w:rsidR="007A7592">
        <w:rPr>
          <w:lang w:val="en-US"/>
        </w:rPr>
        <w:instrText xml:space="preserve"> REF _Ref101268144 \h </w:instrText>
      </w:r>
      <w:r w:rsidR="004D7B5D">
        <w:rPr>
          <w:lang w:val="en-US"/>
        </w:rPr>
        <w:instrText xml:space="preserve"> \* MERGEFORMAT </w:instrText>
      </w:r>
      <w:r w:rsidR="007A7592">
        <w:rPr>
          <w:lang w:val="en-US"/>
        </w:rPr>
      </w:r>
      <w:r w:rsidR="007A7592">
        <w:rPr>
          <w:lang w:val="en-US"/>
        </w:rPr>
        <w:fldChar w:fldCharType="separate"/>
      </w:r>
      <w:r w:rsidR="00380EB7" w:rsidRPr="00380EB7">
        <w:rPr>
          <w:noProof/>
          <w:lang w:val="en-US"/>
        </w:rPr>
        <w:t>2</w:t>
      </w:r>
      <w:r w:rsidR="00380EB7" w:rsidRPr="00380EB7">
        <w:rPr>
          <w:noProof/>
          <w:lang w:val="en-US"/>
        </w:rPr>
        <w:noBreakHyphen/>
        <w:t>6</w:t>
      </w:r>
      <w:r w:rsidR="007A7592">
        <w:rPr>
          <w:lang w:val="en-US"/>
        </w:rPr>
        <w:fldChar w:fldCharType="end"/>
      </w:r>
      <w:r w:rsidR="007A7592">
        <w:rPr>
          <w:lang w:val="en-US"/>
        </w:rPr>
        <w:t>.</w:t>
      </w:r>
      <w:r w:rsidR="00AC36E3">
        <w:rPr>
          <w:lang w:val="en-US"/>
        </w:rPr>
        <w:t xml:space="preserve"> However,</w:t>
      </w:r>
      <w:r w:rsidR="007A7592">
        <w:rPr>
          <w:lang w:val="en-US"/>
        </w:rPr>
        <w:t xml:space="preserve"> </w:t>
      </w:r>
      <w:r w:rsidR="00AC36E3">
        <w:rPr>
          <w:lang w:val="en-US"/>
        </w:rPr>
        <w:t>c</w:t>
      </w:r>
      <w:r w:rsidR="00DB4C53">
        <w:rPr>
          <w:lang w:val="en-US"/>
        </w:rPr>
        <w:t xml:space="preserve">omparing the </w:t>
      </w:r>
      <w:r w:rsidR="00DF6F19">
        <w:rPr>
          <w:lang w:val="en-US"/>
        </w:rPr>
        <w:t>total MSE for 4 x 4 mm</w:t>
      </w:r>
      <w:r w:rsidR="00DF6F19">
        <w:rPr>
          <w:vertAlign w:val="superscript"/>
          <w:lang w:val="en-US"/>
        </w:rPr>
        <w:t>2</w:t>
      </w:r>
      <w:r w:rsidR="00DF6F19">
        <w:rPr>
          <w:lang w:val="en-US"/>
        </w:rPr>
        <w:t xml:space="preserve"> and 2 x 2 mm</w:t>
      </w:r>
      <w:r w:rsidR="00DF6F19">
        <w:rPr>
          <w:vertAlign w:val="superscript"/>
          <w:lang w:val="en-US"/>
        </w:rPr>
        <w:t>2</w:t>
      </w:r>
      <w:r w:rsidR="00DF6F19">
        <w:rPr>
          <w:lang w:val="en-US"/>
        </w:rPr>
        <w:t xml:space="preserve"> we s</w:t>
      </w:r>
      <w:r w:rsidR="001A7C25">
        <w:rPr>
          <w:lang w:val="en-US"/>
        </w:rPr>
        <w:t>aw</w:t>
      </w:r>
      <w:r w:rsidR="00DF6F19">
        <w:rPr>
          <w:lang w:val="en-US"/>
        </w:rPr>
        <w:t xml:space="preserve"> that the </w:t>
      </w:r>
      <w:r w:rsidR="00D174A6">
        <w:rPr>
          <w:lang w:val="en-US"/>
        </w:rPr>
        <w:t>RPD</w:t>
      </w:r>
      <w:r w:rsidR="00DF6F19">
        <w:rPr>
          <w:lang w:val="en-US"/>
        </w:rPr>
        <w:t xml:space="preserve"> </w:t>
      </w:r>
      <w:r w:rsidR="001D1405">
        <w:rPr>
          <w:lang w:val="en-US"/>
        </w:rPr>
        <w:t xml:space="preserve">was </w:t>
      </w:r>
      <w:r w:rsidR="00D01E8A">
        <w:rPr>
          <w:lang w:val="en-US"/>
        </w:rPr>
        <w:t xml:space="preserve">approximately 0.5% and 1%, respectively, which </w:t>
      </w:r>
      <w:r w:rsidR="00456BA4">
        <w:rPr>
          <w:lang w:val="en-US"/>
        </w:rPr>
        <w:t>was</w:t>
      </w:r>
      <w:r w:rsidR="00D01E8A">
        <w:rPr>
          <w:lang w:val="en-US"/>
        </w:rPr>
        <w:t xml:space="preserve"> low enough to </w:t>
      </w:r>
      <w:r w:rsidR="00F4231E">
        <w:rPr>
          <w:lang w:val="en-US"/>
        </w:rPr>
        <w:t xml:space="preserve">use </w:t>
      </w:r>
      <w:r w:rsidR="00312074">
        <w:rPr>
          <w:lang w:val="en-US"/>
        </w:rPr>
        <w:t>either one.</w:t>
      </w:r>
      <w:r w:rsidR="0030403C">
        <w:rPr>
          <w:lang w:val="en-US"/>
        </w:rPr>
        <w:t xml:space="preserve"> Thus, the MSE is not highly sensitive to ROI sizes between 2-4 mm</w:t>
      </w:r>
      <w:r w:rsidR="00047837">
        <w:rPr>
          <w:lang w:val="en-US"/>
        </w:rPr>
        <w:t>.</w:t>
      </w:r>
      <w:r w:rsidR="0030403C">
        <w:rPr>
          <w:lang w:val="en-US"/>
        </w:rPr>
        <w:t xml:space="preserve"> </w:t>
      </w:r>
      <w:r w:rsidR="00B322D6">
        <w:rPr>
          <w:lang w:val="en-US"/>
        </w:rPr>
        <w:t xml:space="preserve"> </w:t>
      </w:r>
      <w:r w:rsidR="00AC36E3">
        <w:rPr>
          <w:lang w:val="en-US"/>
        </w:rPr>
        <w:t>In hindsight</w:t>
      </w:r>
      <w:r w:rsidR="00B211A4">
        <w:rPr>
          <w:lang w:val="en-US"/>
        </w:rPr>
        <w:t xml:space="preserve"> we figured it would have been better </w:t>
      </w:r>
      <w:r w:rsidR="001A748D">
        <w:rPr>
          <w:lang w:val="en-US"/>
        </w:rPr>
        <w:t xml:space="preserve">to use </w:t>
      </w:r>
      <w:r w:rsidR="00E47A81">
        <w:rPr>
          <w:lang w:val="en-US"/>
        </w:rPr>
        <w:t>4 x 4 mm</w:t>
      </w:r>
      <w:r w:rsidR="00E47A81">
        <w:rPr>
          <w:vertAlign w:val="superscript"/>
          <w:lang w:val="en-US"/>
        </w:rPr>
        <w:t>2</w:t>
      </w:r>
      <w:r w:rsidR="00E47A81">
        <w:rPr>
          <w:lang w:val="en-US"/>
        </w:rPr>
        <w:t xml:space="preserve"> to capture more of the variation within each film. </w:t>
      </w:r>
    </w:p>
    <w:p w14:paraId="0F39DC7A" w14:textId="0BEB06FC" w:rsidR="00B536F8" w:rsidRPr="00DF6F19" w:rsidRDefault="00FC4A6D" w:rsidP="004D7B5D">
      <w:pPr>
        <w:spacing w:line="360" w:lineRule="auto"/>
        <w:rPr>
          <w:lang w:val="en-US"/>
        </w:rPr>
      </w:pPr>
      <w:r>
        <w:rPr>
          <w:lang w:val="en-US"/>
        </w:rPr>
        <w:t xml:space="preserve">Choosing the right color channel had a bigger impact on the fit. </w:t>
      </w:r>
      <w:r w:rsidR="00F905B4">
        <w:rPr>
          <w:lang w:val="en-US"/>
        </w:rPr>
        <w:t xml:space="preserve">The sensitivity of the BLUE channel was much lower compared to </w:t>
      </w:r>
      <w:r w:rsidR="00A15B38">
        <w:rPr>
          <w:lang w:val="en-US"/>
        </w:rPr>
        <w:t>RED channel, as see</w:t>
      </w:r>
      <w:r w:rsidR="00EA09E0">
        <w:rPr>
          <w:lang w:val="en-US"/>
        </w:rPr>
        <w:t>n</w:t>
      </w:r>
      <w:r w:rsidR="00A15B38">
        <w:rPr>
          <w:lang w:val="en-US"/>
        </w:rPr>
        <w:t xml:space="preserve"> in</w:t>
      </w:r>
      <w:r w:rsidR="004A76B1">
        <w:rPr>
          <w:lang w:val="en-US"/>
        </w:rPr>
        <w:t xml:space="preserve"> </w:t>
      </w:r>
      <w:r w:rsidR="004A76B1">
        <w:rPr>
          <w:lang w:val="en-US"/>
        </w:rPr>
        <w:fldChar w:fldCharType="begin"/>
      </w:r>
      <w:r w:rsidR="004A76B1">
        <w:rPr>
          <w:lang w:val="en-US"/>
        </w:rPr>
        <w:instrText xml:space="preserve"> REF _Ref105590053 \h </w:instrText>
      </w:r>
      <w:r w:rsidR="004A76B1">
        <w:rPr>
          <w:lang w:val="en-US"/>
        </w:rPr>
      </w:r>
      <w:r w:rsidR="004A76B1">
        <w:rPr>
          <w:lang w:val="en-US"/>
        </w:rPr>
        <w:fldChar w:fldCharType="separate"/>
      </w:r>
      <w:r w:rsidR="009028B9" w:rsidRPr="00874D5C">
        <w:rPr>
          <w:lang w:val="en-US"/>
        </w:rPr>
        <w:t xml:space="preserve">Figure </w:t>
      </w:r>
      <w:r w:rsidR="009028B9">
        <w:rPr>
          <w:noProof/>
          <w:lang w:val="en-US"/>
        </w:rPr>
        <w:t>3</w:t>
      </w:r>
      <w:r w:rsidR="009028B9">
        <w:rPr>
          <w:lang w:val="en-US"/>
        </w:rPr>
        <w:noBreakHyphen/>
      </w:r>
      <w:r w:rsidR="009028B9">
        <w:rPr>
          <w:noProof/>
          <w:lang w:val="en-US"/>
        </w:rPr>
        <w:t>4</w:t>
      </w:r>
      <w:r w:rsidR="004A76B1">
        <w:rPr>
          <w:lang w:val="en-US"/>
        </w:rPr>
        <w:fldChar w:fldCharType="end"/>
      </w:r>
      <w:r w:rsidR="004A76B1">
        <w:rPr>
          <w:lang w:val="en-US"/>
        </w:rPr>
        <w:t xml:space="preserve"> and</w:t>
      </w:r>
      <w:r w:rsidR="00A15B38">
        <w:rPr>
          <w:lang w:val="en-US"/>
        </w:rPr>
        <w:t xml:space="preserve"> </w:t>
      </w:r>
      <w:r w:rsidR="000B79FF">
        <w:rPr>
          <w:lang w:val="en-US"/>
        </w:rPr>
        <w:fldChar w:fldCharType="begin"/>
      </w:r>
      <w:r w:rsidR="000B79FF">
        <w:rPr>
          <w:lang w:val="en-US"/>
        </w:rPr>
        <w:instrText xml:space="preserve"> REF _Ref106005542 \h </w:instrText>
      </w:r>
      <w:r w:rsidR="000B79FF">
        <w:rPr>
          <w:lang w:val="en-US"/>
        </w:rPr>
      </w:r>
      <w:r w:rsidR="000B79FF">
        <w:rPr>
          <w:lang w:val="en-US"/>
        </w:rPr>
        <w:fldChar w:fldCharType="separate"/>
      </w:r>
      <w:r w:rsidR="000B79FF" w:rsidRPr="0020658C">
        <w:rPr>
          <w:lang w:val="en-US"/>
        </w:rPr>
        <w:t xml:space="preserve">Figure </w:t>
      </w:r>
      <w:r w:rsidR="000B79FF">
        <w:rPr>
          <w:noProof/>
          <w:lang w:val="en-US"/>
        </w:rPr>
        <w:t>3</w:t>
      </w:r>
      <w:r w:rsidR="000B79FF">
        <w:rPr>
          <w:lang w:val="en-US"/>
        </w:rPr>
        <w:noBreakHyphen/>
      </w:r>
      <w:r w:rsidR="000B79FF">
        <w:rPr>
          <w:noProof/>
          <w:lang w:val="en-US"/>
        </w:rPr>
        <w:t>5</w:t>
      </w:r>
      <w:r w:rsidR="000B79FF">
        <w:rPr>
          <w:lang w:val="en-US"/>
        </w:rPr>
        <w:fldChar w:fldCharType="end"/>
      </w:r>
      <w:r w:rsidR="00294BE1">
        <w:rPr>
          <w:lang w:val="en-US"/>
        </w:rPr>
        <w:t xml:space="preserve"> </w:t>
      </w:r>
      <w:r w:rsidR="005C2120">
        <w:rPr>
          <w:lang w:val="en-US"/>
        </w:rPr>
        <w:t>I</w:t>
      </w:r>
      <w:r w:rsidR="00294BE1">
        <w:rPr>
          <w:lang w:val="en-US"/>
        </w:rPr>
        <w:t xml:space="preserve">n </w:t>
      </w:r>
      <w:r w:rsidR="003D55E4">
        <w:rPr>
          <w:lang w:val="en-US"/>
        </w:rPr>
        <w:fldChar w:fldCharType="begin"/>
      </w:r>
      <w:r w:rsidR="003D55E4">
        <w:rPr>
          <w:lang w:val="en-US"/>
        </w:rPr>
        <w:instrText xml:space="preserve"> REF _Ref106005542 \h </w:instrText>
      </w:r>
      <w:r w:rsidR="003D55E4">
        <w:rPr>
          <w:lang w:val="en-US"/>
        </w:rPr>
      </w:r>
      <w:r w:rsidR="003D55E4">
        <w:rPr>
          <w:lang w:val="en-US"/>
        </w:rPr>
        <w:fldChar w:fldCharType="separate"/>
      </w:r>
      <w:r w:rsidR="000B79FF" w:rsidRPr="0020658C">
        <w:rPr>
          <w:lang w:val="en-US"/>
        </w:rPr>
        <w:t xml:space="preserve">Figure </w:t>
      </w:r>
      <w:r w:rsidR="000B79FF">
        <w:rPr>
          <w:noProof/>
          <w:lang w:val="en-US"/>
        </w:rPr>
        <w:t>3</w:t>
      </w:r>
      <w:r w:rsidR="000B79FF">
        <w:rPr>
          <w:lang w:val="en-US"/>
        </w:rPr>
        <w:noBreakHyphen/>
      </w:r>
      <w:r w:rsidR="000B79FF">
        <w:rPr>
          <w:noProof/>
          <w:lang w:val="en-US"/>
        </w:rPr>
        <w:t>5</w:t>
      </w:r>
      <w:r w:rsidR="003D55E4">
        <w:rPr>
          <w:lang w:val="en-US"/>
        </w:rPr>
        <w:fldChar w:fldCharType="end"/>
      </w:r>
      <w:r w:rsidR="005C2120">
        <w:rPr>
          <w:lang w:val="en-US"/>
        </w:rPr>
        <w:t xml:space="preserve"> </w:t>
      </w:r>
      <w:r w:rsidR="00024B0B">
        <w:rPr>
          <w:lang w:val="en-US"/>
        </w:rPr>
        <w:t xml:space="preserve">we also observe </w:t>
      </w:r>
      <w:r w:rsidR="00530D93">
        <w:rPr>
          <w:lang w:val="en-US"/>
        </w:rPr>
        <w:t>that some of th</w:t>
      </w:r>
      <w:r w:rsidR="00EC062B">
        <w:rPr>
          <w:lang w:val="en-US"/>
        </w:rPr>
        <w:t>e</w:t>
      </w:r>
      <w:r w:rsidR="00530D93">
        <w:rPr>
          <w:lang w:val="en-US"/>
        </w:rPr>
        <w:t xml:space="preserve"> </w:t>
      </w:r>
      <w:r w:rsidR="00EC062B">
        <w:rPr>
          <w:lang w:val="en-US"/>
        </w:rPr>
        <w:t xml:space="preserve">films </w:t>
      </w:r>
      <w:r w:rsidR="00530D93">
        <w:rPr>
          <w:lang w:val="en-US"/>
        </w:rPr>
        <w:t xml:space="preserve">irradiated with </w:t>
      </w:r>
      <w:r w:rsidR="00731D39">
        <w:rPr>
          <w:lang w:val="en-US"/>
        </w:rPr>
        <w:t xml:space="preserve">low doses (0.1,0.2 and 0.5 </w:t>
      </w:r>
      <w:proofErr w:type="spellStart"/>
      <w:r w:rsidR="00731D39">
        <w:rPr>
          <w:lang w:val="en-US"/>
        </w:rPr>
        <w:t>Gy</w:t>
      </w:r>
      <w:proofErr w:type="spellEnd"/>
      <w:r w:rsidR="00731D39">
        <w:rPr>
          <w:lang w:val="en-US"/>
        </w:rPr>
        <w:t>)</w:t>
      </w:r>
      <w:r w:rsidR="00D06F37">
        <w:rPr>
          <w:lang w:val="en-US"/>
        </w:rPr>
        <w:t xml:space="preserve"> </w:t>
      </w:r>
      <w:r w:rsidR="009D04F2">
        <w:rPr>
          <w:lang w:val="en-US"/>
        </w:rPr>
        <w:t>have</w:t>
      </w:r>
      <w:r w:rsidR="00E67B18">
        <w:rPr>
          <w:lang w:val="en-US"/>
        </w:rPr>
        <w:t xml:space="preserve"> </w:t>
      </w:r>
      <w:r w:rsidR="00047837">
        <w:rPr>
          <w:lang w:val="en-US"/>
        </w:rPr>
        <w:t>a</w:t>
      </w:r>
      <w:r w:rsidR="00E67B18">
        <w:rPr>
          <w:lang w:val="en-US"/>
        </w:rPr>
        <w:t xml:space="preserve"> </w:t>
      </w:r>
      <w:proofErr w:type="spellStart"/>
      <w:r w:rsidR="00E67B18">
        <w:rPr>
          <w:lang w:val="en-US"/>
        </w:rPr>
        <w:t>netOD</w:t>
      </w:r>
      <w:proofErr w:type="spellEnd"/>
      <w:r w:rsidR="00047837">
        <w:rPr>
          <w:lang w:val="en-US"/>
        </w:rPr>
        <w:t xml:space="preserve"> of zero</w:t>
      </w:r>
      <w:r w:rsidR="00E67B18">
        <w:rPr>
          <w:lang w:val="en-US"/>
        </w:rPr>
        <w:t>. This means that the BLUE channel</w:t>
      </w:r>
      <w:r w:rsidR="009D04F2">
        <w:rPr>
          <w:lang w:val="en-US"/>
        </w:rPr>
        <w:t xml:space="preserve"> intensit</w:t>
      </w:r>
      <w:r w:rsidR="00E67B18">
        <w:rPr>
          <w:lang w:val="en-US"/>
        </w:rPr>
        <w:t>y was</w:t>
      </w:r>
      <w:r w:rsidR="009D04F2">
        <w:rPr>
          <w:lang w:val="en-US"/>
        </w:rPr>
        <w:t xml:space="preserve"> higher than the average control</w:t>
      </w:r>
      <w:r w:rsidR="00E67B18">
        <w:rPr>
          <w:lang w:val="en-US"/>
        </w:rPr>
        <w:t xml:space="preserve"> intensity</w:t>
      </w:r>
      <w:r w:rsidR="009D04F2">
        <w:rPr>
          <w:lang w:val="en-US"/>
        </w:rPr>
        <w:t xml:space="preserve"> (see </w:t>
      </w:r>
      <w:r w:rsidR="00AE30A0">
        <w:rPr>
          <w:lang w:val="en-US"/>
        </w:rPr>
        <w:fldChar w:fldCharType="begin"/>
      </w:r>
      <w:r w:rsidR="00AE30A0">
        <w:rPr>
          <w:lang w:val="en-US"/>
        </w:rPr>
        <w:instrText xml:space="preserve"> REF _Ref102036524 \r \h </w:instrText>
      </w:r>
      <w:r w:rsidR="004D7B5D">
        <w:rPr>
          <w:lang w:val="en-US"/>
        </w:rPr>
        <w:instrText xml:space="preserve"> \* MERGEFORMAT </w:instrText>
      </w:r>
      <w:r w:rsidR="00AE30A0">
        <w:rPr>
          <w:lang w:val="en-US"/>
        </w:rPr>
      </w:r>
      <w:r w:rsidR="00AE30A0">
        <w:rPr>
          <w:lang w:val="en-US"/>
        </w:rPr>
        <w:fldChar w:fldCharType="separate"/>
      </w:r>
      <w:r w:rsidR="00380EB7">
        <w:rPr>
          <w:lang w:val="en-US"/>
        </w:rPr>
        <w:t>2.1.2.3</w:t>
      </w:r>
      <w:r w:rsidR="00AE30A0">
        <w:rPr>
          <w:lang w:val="en-US"/>
        </w:rPr>
        <w:fldChar w:fldCharType="end"/>
      </w:r>
      <w:r w:rsidR="009D04F2">
        <w:rPr>
          <w:lang w:val="en-US"/>
        </w:rPr>
        <w:t>)</w:t>
      </w:r>
      <w:r w:rsidR="0040340C">
        <w:rPr>
          <w:lang w:val="en-US"/>
        </w:rPr>
        <w:t xml:space="preserve">, and the data </w:t>
      </w:r>
      <w:r w:rsidR="004666B5">
        <w:rPr>
          <w:lang w:val="en-US"/>
        </w:rPr>
        <w:t>was</w:t>
      </w:r>
      <w:r w:rsidR="0040340C">
        <w:rPr>
          <w:lang w:val="en-US"/>
        </w:rPr>
        <w:t xml:space="preserve"> not </w:t>
      </w:r>
      <w:r w:rsidR="00047837">
        <w:rPr>
          <w:lang w:val="en-US"/>
        </w:rPr>
        <w:t>usable</w:t>
      </w:r>
      <w:r w:rsidR="0040340C">
        <w:rPr>
          <w:lang w:val="en-US"/>
        </w:rPr>
        <w:t>.</w:t>
      </w:r>
      <w:r w:rsidR="00E966A4">
        <w:rPr>
          <w:lang w:val="en-US"/>
        </w:rPr>
        <w:t xml:space="preserve"> </w:t>
      </w:r>
      <w:r w:rsidR="00272769">
        <w:rPr>
          <w:lang w:val="en-US"/>
        </w:rPr>
        <w:t>T</w:t>
      </w:r>
      <w:r w:rsidR="00460501">
        <w:rPr>
          <w:lang w:val="en-US"/>
        </w:rPr>
        <w:t>he data</w:t>
      </w:r>
      <w:r w:rsidR="006D29EB">
        <w:rPr>
          <w:lang w:val="en-US"/>
        </w:rPr>
        <w:t xml:space="preserve"> was also </w:t>
      </w:r>
      <w:r w:rsidR="00460501">
        <w:rPr>
          <w:lang w:val="en-US"/>
        </w:rPr>
        <w:t xml:space="preserve">split </w:t>
      </w:r>
      <w:r w:rsidR="006D29EB">
        <w:rPr>
          <w:lang w:val="en-US"/>
        </w:rPr>
        <w:t xml:space="preserve">into high and low </w:t>
      </w:r>
      <w:r w:rsidR="007977D1">
        <w:rPr>
          <w:lang w:val="en-US"/>
        </w:rPr>
        <w:t>response</w:t>
      </w:r>
      <w:r w:rsidR="006D29EB">
        <w:rPr>
          <w:lang w:val="en-US"/>
        </w:rPr>
        <w:t xml:space="preserve"> decreasing the available data for fitting</w:t>
      </w:r>
      <w:r w:rsidR="009E09B0">
        <w:rPr>
          <w:lang w:val="en-US"/>
        </w:rPr>
        <w:t>, thereby</w:t>
      </w:r>
      <w:r w:rsidR="00F34A04">
        <w:rPr>
          <w:lang w:val="en-US"/>
        </w:rPr>
        <w:t xml:space="preserve"> </w:t>
      </w:r>
      <w:r w:rsidR="009E09B0">
        <w:rPr>
          <w:lang w:val="en-US"/>
        </w:rPr>
        <w:t xml:space="preserve">increasing </w:t>
      </w:r>
      <w:r w:rsidR="00C12CD1">
        <w:rPr>
          <w:lang w:val="en-US"/>
        </w:rPr>
        <w:t xml:space="preserve">the uncertainty of the </w:t>
      </w:r>
      <w:r w:rsidR="004A1D1B">
        <w:rPr>
          <w:lang w:val="en-US"/>
        </w:rPr>
        <w:t>fi</w:t>
      </w:r>
      <w:r w:rsidR="009E09B0">
        <w:rPr>
          <w:lang w:val="en-US"/>
        </w:rPr>
        <w:t>t</w:t>
      </w:r>
      <w:r w:rsidR="004A1D1B">
        <w:rPr>
          <w:lang w:val="en-US"/>
        </w:rPr>
        <w:t>t</w:t>
      </w:r>
      <w:r w:rsidR="009E09B0">
        <w:rPr>
          <w:lang w:val="en-US"/>
        </w:rPr>
        <w:t>ing parameters</w:t>
      </w:r>
      <w:r w:rsidR="002D0588">
        <w:rPr>
          <w:lang w:val="en-US"/>
        </w:rPr>
        <w:t xml:space="preserve"> </w:t>
      </w:r>
      <w:r w:rsidR="00EA4CB1">
        <w:rPr>
          <w:lang w:val="en-US"/>
        </w:rPr>
        <w:t>(</w:t>
      </w:r>
      <w:r w:rsidR="002D0588">
        <w:rPr>
          <w:lang w:val="en-US"/>
        </w:rPr>
        <w:fldChar w:fldCharType="begin"/>
      </w:r>
      <w:r w:rsidR="002D0588">
        <w:rPr>
          <w:lang w:val="en-US"/>
        </w:rPr>
        <w:instrText xml:space="preserve"> REF _Ref103863424 \h </w:instrText>
      </w:r>
      <w:r w:rsidR="004D7B5D">
        <w:rPr>
          <w:lang w:val="en-US"/>
        </w:rPr>
        <w:instrText xml:space="preserve"> \* MERGEFORMAT </w:instrText>
      </w:r>
      <w:r w:rsidR="002D0588">
        <w:rPr>
          <w:lang w:val="en-US"/>
        </w:rPr>
      </w:r>
      <w:r w:rsidR="002D0588">
        <w:rPr>
          <w:lang w:val="en-US"/>
        </w:rPr>
        <w:fldChar w:fldCharType="separate"/>
      </w:r>
      <w:r w:rsidR="005257C0" w:rsidRPr="007C3F31">
        <w:rPr>
          <w:lang w:val="en-US"/>
        </w:rPr>
        <w:t xml:space="preserve">Table </w:t>
      </w:r>
      <w:r w:rsidR="005257C0">
        <w:rPr>
          <w:noProof/>
          <w:lang w:val="en-US"/>
        </w:rPr>
        <w:t>7</w:t>
      </w:r>
      <w:r w:rsidR="005257C0">
        <w:rPr>
          <w:noProof/>
          <w:lang w:val="en-US"/>
        </w:rPr>
        <w:noBreakHyphen/>
        <w:t>3</w:t>
      </w:r>
      <w:r w:rsidR="002D0588">
        <w:rPr>
          <w:lang w:val="en-US"/>
        </w:rPr>
        <w:fldChar w:fldCharType="end"/>
      </w:r>
      <w:r w:rsidR="00EA4CB1">
        <w:rPr>
          <w:lang w:val="en-US"/>
        </w:rPr>
        <w:t>)</w:t>
      </w:r>
      <w:r w:rsidR="00F4125D">
        <w:rPr>
          <w:lang w:val="en-US"/>
        </w:rPr>
        <w:t xml:space="preserve">, making it even more important to choose a color channel with </w:t>
      </w:r>
      <w:r w:rsidR="002B605A">
        <w:rPr>
          <w:lang w:val="en-US"/>
        </w:rPr>
        <w:t>sufficient</w:t>
      </w:r>
      <w:r w:rsidR="00F4125D">
        <w:rPr>
          <w:lang w:val="en-US"/>
        </w:rPr>
        <w:t xml:space="preserve"> sensitivity. </w:t>
      </w:r>
      <w:r w:rsidR="009805BD">
        <w:rPr>
          <w:lang w:val="en-US"/>
        </w:rPr>
        <w:br/>
        <w:t xml:space="preserve">Another possibility is to </w:t>
      </w:r>
      <w:r w:rsidR="007A099E">
        <w:rPr>
          <w:lang w:val="en-US"/>
        </w:rPr>
        <w:t xml:space="preserve">perform </w:t>
      </w:r>
      <w:r w:rsidR="00DC622E">
        <w:rPr>
          <w:lang w:val="en-US"/>
        </w:rPr>
        <w:t xml:space="preserve">multichannel dosimetry. </w:t>
      </w:r>
      <w:r w:rsidR="00DC622E">
        <w:rPr>
          <w:lang w:val="en-US"/>
        </w:rPr>
        <w:fldChar w:fldCharType="begin"/>
      </w:r>
      <w:r w:rsidR="00240405">
        <w:rPr>
          <w:lang w:val="en-US"/>
        </w:rPr>
        <w:instrText xml:space="preserve"> ADDIN ZOTERO_ITEM CSL_CITATION {"citationID":"V2KNtthS","properties":{"formattedCitation":"(Micke et al., 2011)","plainCitation":"(Micke et al., 2011)","dontUpdate":true,"noteIndex":0},"citationItems":[{"id":448,"uris":["http://zotero.org/users/9228513/items/ARKJ8AEJ"],"itemData":{"id":448,"type":"article-journal","abstract":"Purpose: A new method to evaluate radiochromic film dosimetry data scanned in multiple color channels is presented. This work was undertaken to demonstrate that the multichannel method is fundamentally superior to the traditional single channel method. The multichannel method allows for the separation and removal of the nondose-dependent portions of a film image leaving a residual image that is dependent only on absorbed dose. Methods: Radiochromic films were exposed to 10 × 10 cm radiation fields (Co-60 and 6 MV) at doses up to about 300 cGy. The films were scanned in red–blue–green (RGB) format on a flatbed color scanner and measured to build calibration tables relating the absorbed dose to the response of the film in each of the color channels. Film images were converted to dose maps using two methods. The first method used the response from a single color channel and the second method used the response from all three color channels. The multichannel method allows for the separation of the scanned signal into one part that is dose-dependent and another part that is dose-independent and enables the correction of a variety of disturbances in the digitized image including nonuniformities in the active coating on the radiochromic film as well as scanner related artifacts. The fundamental mathematics of the two methods is described and the dose maps calculated from film images using the two methods are compared and analyzed. Results: The multichannel dosimetry method was shown to be an effective way to separate out nondose-dependent abnormalities from radiochromic dosimetry film images. The process was shown to remove disturbances in the scanned images caused by nonhomogeneity of the radiochromic film and artifacts caused by the scanner and to improve the integrity of the dose information. Multichannel dosimetry also reduces random noise in the dose images and mitigates scanner-related artifacts such as lateral position dependence. In providing an ability to calculate dose maps from data in all the color channels the multichannel method provides the ability to examine the agreement between the color channels. Furthermore, when using calibration data to convert RGB film images to dose using the new method, poor correspondence between the dose calculations for the three color channels provides an important indication that the this new technique enables easy indication in case the dose and calibration films are curve mismatched. The method permit compensation for thickness nonuniformities in the film, increases the signal to noise level, mitigates the lateral dose-dependency of flatbed scanners effect of the calculated dose map and extends the evaluable dose range to 10 cGy-100 Gy. Conclusions: Multichannel dosimetry with radiochromic film like Gafchromic® EBT2 is shown to have significant advantages over single channel dosimetry. It is recommended that the dosimetry protocols described be implemented when using this radiochromic film to ensure the best data integrity and dosimetric accuracy.","container-title":"Medical Physics","DOI":"10.1118/1.3576105","ISSN":"2473-4209","issue":"5","language":"en","note":"_eprint: https://onlinelibrary.wiley.com/doi/pdf/10.1118/1.3576105","page":"2523-2534","source":"Wiley Online Library","title":"Multichannel film dosimetry with nonuniformity correction","volume":"38","author":[{"family":"Micke","given":"Andre"},{"family":"Lewis","given":"David F."},{"family":"Yu","given":"Xiang"}],"issued":{"date-parts":[["2011"]]}}}],"schema":"https://github.com/citation-style-language/schema/raw/master/csl-citation.json"} </w:instrText>
      </w:r>
      <w:r w:rsidR="00DC622E">
        <w:rPr>
          <w:lang w:val="en-US"/>
        </w:rPr>
        <w:fldChar w:fldCharType="separate"/>
      </w:r>
      <w:proofErr w:type="spellStart"/>
      <w:r w:rsidR="00795513" w:rsidRPr="00795513">
        <w:rPr>
          <w:rFonts w:cs="Times New Roman"/>
          <w:lang w:val="en-US"/>
        </w:rPr>
        <w:t>Micke</w:t>
      </w:r>
      <w:proofErr w:type="spellEnd"/>
      <w:r w:rsidR="00795513" w:rsidRPr="00795513">
        <w:rPr>
          <w:rFonts w:cs="Times New Roman"/>
          <w:lang w:val="en-US"/>
        </w:rPr>
        <w:t xml:space="preserve"> et al., 2011</w:t>
      </w:r>
      <w:r w:rsidR="00DC622E">
        <w:rPr>
          <w:lang w:val="en-US"/>
        </w:rPr>
        <w:fldChar w:fldCharType="end"/>
      </w:r>
      <w:r w:rsidR="00DC622E">
        <w:rPr>
          <w:lang w:val="en-US"/>
        </w:rPr>
        <w:t xml:space="preserve"> showed that including the intensity of all </w:t>
      </w:r>
      <w:r w:rsidR="00237C5F">
        <w:rPr>
          <w:lang w:val="en-US"/>
        </w:rPr>
        <w:t>channels remove</w:t>
      </w:r>
      <w:r w:rsidR="00795513">
        <w:rPr>
          <w:lang w:val="en-US"/>
        </w:rPr>
        <w:t>d</w:t>
      </w:r>
      <w:r w:rsidR="00237C5F">
        <w:rPr>
          <w:lang w:val="en-US"/>
        </w:rPr>
        <w:t xml:space="preserve"> </w:t>
      </w:r>
      <w:r w:rsidR="00FE2BC2">
        <w:rPr>
          <w:lang w:val="en-US"/>
        </w:rPr>
        <w:t xml:space="preserve">disturbances </w:t>
      </w:r>
      <w:r w:rsidR="00F939CA">
        <w:rPr>
          <w:lang w:val="en-US"/>
        </w:rPr>
        <w:t>in the scanned images</w:t>
      </w:r>
      <w:r w:rsidR="00795513">
        <w:rPr>
          <w:lang w:val="en-US"/>
        </w:rPr>
        <w:t xml:space="preserve"> due to</w:t>
      </w:r>
      <w:r w:rsidR="00F939CA">
        <w:rPr>
          <w:lang w:val="en-US"/>
        </w:rPr>
        <w:t xml:space="preserve"> film inhomogeneity and artefacts</w:t>
      </w:r>
      <w:r w:rsidR="00191A12">
        <w:rPr>
          <w:lang w:val="en-US"/>
        </w:rPr>
        <w:t xml:space="preserve"> generated by the scanner. </w:t>
      </w:r>
      <w:r w:rsidR="009F4134">
        <w:rPr>
          <w:lang w:val="en-US"/>
        </w:rPr>
        <w:t>Multichannel dosimetry</w:t>
      </w:r>
      <w:r w:rsidR="00795513">
        <w:rPr>
          <w:lang w:val="en-US"/>
        </w:rPr>
        <w:t xml:space="preserve"> utilizes otherwise </w:t>
      </w:r>
      <w:r w:rsidR="002B1317">
        <w:rPr>
          <w:lang w:val="en-US"/>
        </w:rPr>
        <w:t>abandoned data</w:t>
      </w:r>
      <w:r w:rsidR="0020320E">
        <w:rPr>
          <w:lang w:val="en-US"/>
        </w:rPr>
        <w:t xml:space="preserve"> in single channel dosimetry</w:t>
      </w:r>
      <w:r w:rsidR="00795513">
        <w:rPr>
          <w:lang w:val="en-US"/>
        </w:rPr>
        <w:t xml:space="preserve"> and is a possibility for future work</w:t>
      </w:r>
      <w:r w:rsidR="002B1317">
        <w:rPr>
          <w:lang w:val="en-US"/>
        </w:rPr>
        <w:t>.</w:t>
      </w:r>
    </w:p>
    <w:p w14:paraId="6D63C050" w14:textId="0EC39BBB" w:rsidR="0075106B" w:rsidRDefault="00695F90" w:rsidP="00DF5B9C">
      <w:pPr>
        <w:spacing w:line="360" w:lineRule="auto"/>
        <w:rPr>
          <w:lang w:val="en-US"/>
        </w:rPr>
      </w:pPr>
      <w:r>
        <w:rPr>
          <w:lang w:val="en-US"/>
        </w:rPr>
        <w:t xml:space="preserve">As mentioned in </w:t>
      </w:r>
      <w:r>
        <w:rPr>
          <w:lang w:val="en-US"/>
        </w:rPr>
        <w:fldChar w:fldCharType="begin"/>
      </w:r>
      <w:r>
        <w:rPr>
          <w:lang w:val="en-US"/>
        </w:rPr>
        <w:instrText xml:space="preserve"> REF _Ref103870928 \r \h </w:instrText>
      </w:r>
      <w:r w:rsidR="004D7B5D">
        <w:rPr>
          <w:lang w:val="en-US"/>
        </w:rPr>
        <w:instrText xml:space="preserve"> \* MERGEFORMAT </w:instrText>
      </w:r>
      <w:r>
        <w:rPr>
          <w:lang w:val="en-US"/>
        </w:rPr>
      </w:r>
      <w:r>
        <w:rPr>
          <w:lang w:val="en-US"/>
        </w:rPr>
        <w:fldChar w:fldCharType="separate"/>
      </w:r>
      <w:r w:rsidR="00380EB7">
        <w:rPr>
          <w:lang w:val="en-US"/>
        </w:rPr>
        <w:t>2.1.2</w:t>
      </w:r>
      <w:r>
        <w:rPr>
          <w:lang w:val="en-US"/>
        </w:rPr>
        <w:fldChar w:fldCharType="end"/>
      </w:r>
      <w:r>
        <w:rPr>
          <w:lang w:val="en-US"/>
        </w:rPr>
        <w:t>, we tried to eliminate the possibility of getting a split response</w:t>
      </w:r>
      <w:r w:rsidR="00D8737D">
        <w:rPr>
          <w:lang w:val="en-US"/>
        </w:rPr>
        <w:t xml:space="preserve"> from </w:t>
      </w:r>
      <w:r w:rsidR="00B80DA8">
        <w:rPr>
          <w:lang w:val="en-US"/>
        </w:rPr>
        <w:t xml:space="preserve">erroneous </w:t>
      </w:r>
      <w:r w:rsidR="00D8737D">
        <w:rPr>
          <w:lang w:val="en-US"/>
        </w:rPr>
        <w:t xml:space="preserve">scanning </w:t>
      </w:r>
      <w:r w:rsidR="006D4789">
        <w:rPr>
          <w:lang w:val="en-US"/>
        </w:rPr>
        <w:t>orientation</w:t>
      </w:r>
      <w:r>
        <w:rPr>
          <w:lang w:val="en-US"/>
        </w:rPr>
        <w:t xml:space="preserve"> </w:t>
      </w:r>
      <w:r w:rsidR="00E83757">
        <w:rPr>
          <w:lang w:val="en-US"/>
        </w:rPr>
        <w:t xml:space="preserve">by </w:t>
      </w:r>
      <w:r w:rsidR="00726297">
        <w:rPr>
          <w:lang w:val="en-US"/>
        </w:rPr>
        <w:t>increasing the difference between the sides of the films</w:t>
      </w:r>
      <w:r w:rsidR="00AE3C81">
        <w:rPr>
          <w:lang w:val="en-US"/>
        </w:rPr>
        <w:t xml:space="preserve"> during </w:t>
      </w:r>
      <w:r w:rsidR="00AE3C81">
        <w:rPr>
          <w:lang w:val="en-US"/>
        </w:rPr>
        <w:lastRenderedPageBreak/>
        <w:t>the second calibration</w:t>
      </w:r>
      <w:r w:rsidR="00726297">
        <w:rPr>
          <w:lang w:val="en-US"/>
        </w:rPr>
        <w:t xml:space="preserve">. However, </w:t>
      </w:r>
      <w:r w:rsidR="00B80DA8">
        <w:rPr>
          <w:lang w:val="en-US"/>
        </w:rPr>
        <w:t>this did not remove the split response.</w:t>
      </w:r>
      <w:r w:rsidR="00F4222A">
        <w:rPr>
          <w:lang w:val="en-US"/>
        </w:rPr>
        <w:t xml:space="preserve"> </w:t>
      </w:r>
      <w:r w:rsidR="00BC677F">
        <w:rPr>
          <w:lang w:val="en-US"/>
        </w:rPr>
        <w:t>A</w:t>
      </w:r>
      <w:r w:rsidR="007B7760">
        <w:rPr>
          <w:lang w:val="en-US"/>
        </w:rPr>
        <w:t xml:space="preserve"> potential </w:t>
      </w:r>
      <w:r w:rsidR="001C02F6">
        <w:rPr>
          <w:lang w:val="en-US"/>
        </w:rPr>
        <w:t xml:space="preserve">reason for the </w:t>
      </w:r>
      <w:r w:rsidR="00F310D9">
        <w:rPr>
          <w:lang w:val="en-US"/>
        </w:rPr>
        <w:t xml:space="preserve">split response </w:t>
      </w:r>
      <w:r w:rsidR="00B80DA8">
        <w:rPr>
          <w:lang w:val="en-US"/>
        </w:rPr>
        <w:t>could be</w:t>
      </w:r>
      <w:r w:rsidR="006E78C1">
        <w:rPr>
          <w:lang w:val="en-US"/>
        </w:rPr>
        <w:t xml:space="preserve"> variation</w:t>
      </w:r>
      <w:r w:rsidR="00A757AF">
        <w:rPr>
          <w:lang w:val="en-US"/>
        </w:rPr>
        <w:t xml:space="preserve"> in</w:t>
      </w:r>
      <w:r w:rsidR="006E78C1">
        <w:rPr>
          <w:lang w:val="en-US"/>
        </w:rPr>
        <w:t xml:space="preserve"> </w:t>
      </w:r>
      <w:r w:rsidR="00A757AF">
        <w:rPr>
          <w:lang w:val="en-US"/>
        </w:rPr>
        <w:t>dose</w:t>
      </w:r>
      <w:r w:rsidR="00FC0135">
        <w:rPr>
          <w:lang w:val="en-US"/>
        </w:rPr>
        <w:t xml:space="preserve"> received </w:t>
      </w:r>
      <w:r w:rsidR="00A757AF">
        <w:rPr>
          <w:lang w:val="en-US"/>
        </w:rPr>
        <w:t>by</w:t>
      </w:r>
      <w:r w:rsidR="005257C0">
        <w:rPr>
          <w:lang w:val="en-US"/>
        </w:rPr>
        <w:t xml:space="preserve"> the</w:t>
      </w:r>
      <w:r w:rsidR="00A757AF">
        <w:rPr>
          <w:lang w:val="en-US"/>
        </w:rPr>
        <w:t xml:space="preserve"> films, </w:t>
      </w:r>
      <w:r w:rsidR="00FC0135">
        <w:rPr>
          <w:lang w:val="en-US"/>
        </w:rPr>
        <w:t xml:space="preserve">caused by different positioning in the radiation field. As mentioned in </w:t>
      </w:r>
      <w:r w:rsidR="00FC0135">
        <w:rPr>
          <w:lang w:val="en-US"/>
        </w:rPr>
        <w:fldChar w:fldCharType="begin"/>
      </w:r>
      <w:r w:rsidR="00FC0135">
        <w:rPr>
          <w:lang w:val="en-US"/>
        </w:rPr>
        <w:instrText xml:space="preserve"> REF _Ref103179519 \r \h </w:instrText>
      </w:r>
      <w:r w:rsidR="004D7B5D">
        <w:rPr>
          <w:lang w:val="en-US"/>
        </w:rPr>
        <w:instrText xml:space="preserve"> \* MERGEFORMAT </w:instrText>
      </w:r>
      <w:r w:rsidR="00FC0135">
        <w:rPr>
          <w:lang w:val="en-US"/>
        </w:rPr>
      </w:r>
      <w:r w:rsidR="00FC0135">
        <w:rPr>
          <w:lang w:val="en-US"/>
        </w:rPr>
        <w:fldChar w:fldCharType="separate"/>
      </w:r>
      <w:r w:rsidR="00380EB7">
        <w:rPr>
          <w:lang w:val="en-US"/>
        </w:rPr>
        <w:t>2.1.1</w:t>
      </w:r>
      <w:r w:rsidR="00FC0135">
        <w:rPr>
          <w:lang w:val="en-US"/>
        </w:rPr>
        <w:fldChar w:fldCharType="end"/>
      </w:r>
      <w:r w:rsidR="00A757AF">
        <w:rPr>
          <w:lang w:val="en-US"/>
        </w:rPr>
        <w:t xml:space="preserve"> all positions were irradiated at once, </w:t>
      </w:r>
      <w:r w:rsidR="005257C0">
        <w:rPr>
          <w:lang w:val="en-US"/>
        </w:rPr>
        <w:t xml:space="preserve">and </w:t>
      </w:r>
      <w:r w:rsidR="00A757AF">
        <w:rPr>
          <w:lang w:val="en-US"/>
        </w:rPr>
        <w:t xml:space="preserve">looking at </w:t>
      </w:r>
      <w:r w:rsidR="0015698B">
        <w:rPr>
          <w:lang w:val="en-US"/>
        </w:rPr>
        <w:fldChar w:fldCharType="begin"/>
      </w:r>
      <w:r w:rsidR="0015698B">
        <w:rPr>
          <w:lang w:val="en-US"/>
        </w:rPr>
        <w:instrText xml:space="preserve"> REF _Ref103881745 \h </w:instrText>
      </w:r>
      <w:r w:rsidR="004D7B5D">
        <w:rPr>
          <w:lang w:val="en-US"/>
        </w:rPr>
        <w:instrText xml:space="preserve"> \* MERGEFORMAT </w:instrText>
      </w:r>
      <w:r w:rsidR="0015698B">
        <w:rPr>
          <w:lang w:val="en-US"/>
        </w:rPr>
      </w:r>
      <w:r w:rsidR="0015698B">
        <w:rPr>
          <w:lang w:val="en-US"/>
        </w:rPr>
        <w:fldChar w:fldCharType="separate"/>
      </w:r>
      <w:r w:rsidR="005257C0" w:rsidRPr="00AD4E2A">
        <w:rPr>
          <w:lang w:val="en-US"/>
        </w:rPr>
        <w:t xml:space="preserve">Table </w:t>
      </w:r>
      <w:r w:rsidR="005257C0">
        <w:rPr>
          <w:noProof/>
          <w:lang w:val="en-US"/>
        </w:rPr>
        <w:t>7</w:t>
      </w:r>
      <w:r w:rsidR="005257C0">
        <w:rPr>
          <w:noProof/>
          <w:lang w:val="en-US"/>
        </w:rPr>
        <w:noBreakHyphen/>
        <w:t>1</w:t>
      </w:r>
      <w:r w:rsidR="0015698B">
        <w:rPr>
          <w:lang w:val="en-US"/>
        </w:rPr>
        <w:fldChar w:fldCharType="end"/>
      </w:r>
      <w:r w:rsidR="0040614B">
        <w:rPr>
          <w:lang w:val="en-US"/>
        </w:rPr>
        <w:t xml:space="preserve"> </w:t>
      </w:r>
      <w:r w:rsidR="00FB2A9D">
        <w:rPr>
          <w:lang w:val="en-US"/>
        </w:rPr>
        <w:t>we saw an increase in output going from position A and B to C and D</w:t>
      </w:r>
      <w:r w:rsidR="00F8486D">
        <w:rPr>
          <w:lang w:val="en-US"/>
        </w:rPr>
        <w:t xml:space="preserve">. However, the measured </w:t>
      </w:r>
      <w:r w:rsidR="00D174A6">
        <w:rPr>
          <w:lang w:val="en-US"/>
        </w:rPr>
        <w:t>RPD</w:t>
      </w:r>
      <w:r w:rsidR="00F8486D">
        <w:rPr>
          <w:lang w:val="en-US"/>
        </w:rPr>
        <w:t xml:space="preserve"> </w:t>
      </w:r>
      <w:r w:rsidR="00BA7E36">
        <w:rPr>
          <w:lang w:val="en-US"/>
        </w:rPr>
        <w:t>of</w:t>
      </w:r>
      <w:r w:rsidR="007060D5">
        <w:rPr>
          <w:lang w:val="en-US"/>
        </w:rPr>
        <w:t xml:space="preserve"> mean</w:t>
      </w:r>
      <w:r w:rsidR="00F8486D">
        <w:rPr>
          <w:lang w:val="en-US"/>
        </w:rPr>
        <w:t xml:space="preserve"> output </w:t>
      </w:r>
      <w:r w:rsidR="007060D5">
        <w:rPr>
          <w:lang w:val="en-US"/>
        </w:rPr>
        <w:t xml:space="preserve">of positions A and B, </w:t>
      </w:r>
      <w:r w:rsidR="00BA7E36">
        <w:rPr>
          <w:lang w:val="en-US"/>
        </w:rPr>
        <w:t>compared to positions C and D was only</w:t>
      </w:r>
      <w:r w:rsidR="008812CC">
        <w:rPr>
          <w:lang w:val="en-US"/>
        </w:rPr>
        <w:t xml:space="preserve"> around</w:t>
      </w:r>
      <w:r w:rsidR="00BA7E36">
        <w:rPr>
          <w:lang w:val="en-US"/>
        </w:rPr>
        <w:t xml:space="preserve"> 0.8%</w:t>
      </w:r>
      <w:r w:rsidR="008E4A7F">
        <w:rPr>
          <w:lang w:val="en-US"/>
        </w:rPr>
        <w:t xml:space="preserve">. </w:t>
      </w:r>
      <w:r w:rsidR="00B65948">
        <w:rPr>
          <w:lang w:val="en-US"/>
        </w:rPr>
        <w:br/>
      </w:r>
      <w:r w:rsidR="000D1357">
        <w:rPr>
          <w:lang w:val="en-US"/>
        </w:rPr>
        <w:t xml:space="preserve">The split </w:t>
      </w:r>
      <w:r w:rsidR="00C60D15">
        <w:rPr>
          <w:lang w:val="en-US"/>
        </w:rPr>
        <w:t>response was also observed in the control films. As they were not irradiated, the</w:t>
      </w:r>
      <w:r w:rsidR="00FE2EAA">
        <w:rPr>
          <w:lang w:val="en-US"/>
        </w:rPr>
        <w:t xml:space="preserve"> split response cannot be explained by the different positioning in the radiation field.  </w:t>
      </w:r>
      <w:r w:rsidR="00A945B2">
        <w:rPr>
          <w:lang w:val="en-US"/>
        </w:rPr>
        <w:t xml:space="preserve"> </w:t>
      </w:r>
      <w:r w:rsidR="001C6C0C">
        <w:rPr>
          <w:lang w:val="en-US"/>
        </w:rPr>
        <w:br/>
      </w:r>
      <w:r w:rsidR="00693AFA">
        <w:rPr>
          <w:lang w:val="en-US"/>
        </w:rPr>
        <w:t xml:space="preserve">This </w:t>
      </w:r>
      <w:r w:rsidR="005F4C5D">
        <w:rPr>
          <w:lang w:val="en-US"/>
        </w:rPr>
        <w:t xml:space="preserve">indicates </w:t>
      </w:r>
      <w:r w:rsidR="00AE3C81">
        <w:rPr>
          <w:lang w:val="en-US"/>
        </w:rPr>
        <w:t xml:space="preserve">a split response within </w:t>
      </w:r>
      <w:r w:rsidR="0045353E">
        <w:rPr>
          <w:lang w:val="en-US"/>
        </w:rPr>
        <w:t>a film</w:t>
      </w:r>
      <w:r w:rsidR="00AE3C81">
        <w:rPr>
          <w:lang w:val="en-US"/>
        </w:rPr>
        <w:t xml:space="preserve"> bat</w:t>
      </w:r>
      <w:r w:rsidR="003A3E96">
        <w:rPr>
          <w:lang w:val="en-US"/>
        </w:rPr>
        <w:t xml:space="preserve">ch, </w:t>
      </w:r>
      <w:r w:rsidR="001226B3">
        <w:rPr>
          <w:lang w:val="en-US"/>
        </w:rPr>
        <w:t xml:space="preserve">as well as between </w:t>
      </w:r>
      <w:r w:rsidR="00415E34">
        <w:rPr>
          <w:lang w:val="en-US"/>
        </w:rPr>
        <w:t xml:space="preserve">batches. </w:t>
      </w:r>
      <w:r w:rsidR="007D5D74">
        <w:rPr>
          <w:lang w:val="en-US"/>
        </w:rPr>
        <w:t>For future work, it would be desirable to</w:t>
      </w:r>
      <w:r w:rsidR="00584F1F">
        <w:rPr>
          <w:lang w:val="en-US"/>
        </w:rPr>
        <w:t xml:space="preserve"> perform our dosimetry on two separate batches</w:t>
      </w:r>
      <w:r w:rsidR="00C25B3E">
        <w:rPr>
          <w:lang w:val="en-US"/>
        </w:rPr>
        <w:t>, and record which sheet each film originated from</w:t>
      </w:r>
      <w:r w:rsidR="00607A15">
        <w:rPr>
          <w:lang w:val="en-US"/>
        </w:rPr>
        <w:t>.</w:t>
      </w:r>
      <w:r w:rsidR="0075106B">
        <w:rPr>
          <w:lang w:val="en-US"/>
        </w:rPr>
        <w:t xml:space="preserve"> </w:t>
      </w:r>
      <w:r w:rsidR="001812C7">
        <w:rPr>
          <w:lang w:val="en-US"/>
        </w:rPr>
        <w:t xml:space="preserve">In the dose profiles generated for </w:t>
      </w:r>
      <w:r w:rsidR="009100B2">
        <w:rPr>
          <w:lang w:val="en-US"/>
        </w:rPr>
        <w:t>OPEN field and striped GRID</w:t>
      </w:r>
      <w:r w:rsidR="001812C7">
        <w:rPr>
          <w:lang w:val="en-US"/>
        </w:rPr>
        <w:t xml:space="preserve"> in </w:t>
      </w:r>
      <w:r w:rsidR="001812C7">
        <w:rPr>
          <w:lang w:val="en-US"/>
        </w:rPr>
        <w:fldChar w:fldCharType="begin"/>
      </w:r>
      <w:r w:rsidR="001812C7">
        <w:rPr>
          <w:lang w:val="en-US"/>
        </w:rPr>
        <w:instrText xml:space="preserve"> REF _Ref103938217 \h </w:instrText>
      </w:r>
      <w:r w:rsidR="004D7B5D">
        <w:rPr>
          <w:lang w:val="en-US"/>
        </w:rPr>
        <w:instrText xml:space="preserve"> \* MERGEFORMAT </w:instrText>
      </w:r>
      <w:r w:rsidR="001812C7">
        <w:rPr>
          <w:lang w:val="en-US"/>
        </w:rPr>
        <w:fldChar w:fldCharType="separate"/>
      </w:r>
      <w:r w:rsidR="00CF1D73">
        <w:rPr>
          <w:b/>
          <w:bCs/>
          <w:lang w:val="en-US"/>
        </w:rPr>
        <w:fldChar w:fldCharType="begin"/>
      </w:r>
      <w:r w:rsidR="00CF1D73">
        <w:rPr>
          <w:lang w:val="en-US"/>
        </w:rPr>
        <w:instrText xml:space="preserve"> REF _Ref105607697 \h </w:instrText>
      </w:r>
      <w:r w:rsidR="00CF1D73">
        <w:rPr>
          <w:b/>
          <w:bCs/>
          <w:lang w:val="en-US"/>
        </w:rPr>
      </w:r>
      <w:r w:rsidR="00CF1D73">
        <w:rPr>
          <w:b/>
          <w:bCs/>
          <w:lang w:val="en-US"/>
        </w:rPr>
        <w:fldChar w:fldCharType="separate"/>
      </w:r>
      <w:r w:rsidR="00CF1D73" w:rsidRPr="00D54A7B">
        <w:rPr>
          <w:lang w:val="en-US"/>
        </w:rPr>
        <w:t xml:space="preserve">Figure </w:t>
      </w:r>
      <w:r w:rsidR="00CF1D73">
        <w:rPr>
          <w:noProof/>
          <w:lang w:val="en-US"/>
        </w:rPr>
        <w:t>3</w:t>
      </w:r>
      <w:r w:rsidR="00CF1D73">
        <w:rPr>
          <w:lang w:val="en-US"/>
        </w:rPr>
        <w:noBreakHyphen/>
      </w:r>
      <w:r w:rsidR="00CF1D73">
        <w:rPr>
          <w:noProof/>
          <w:lang w:val="en-US"/>
        </w:rPr>
        <w:t>8</w:t>
      </w:r>
      <w:r w:rsidR="00CF1D73">
        <w:rPr>
          <w:b/>
          <w:bCs/>
          <w:lang w:val="en-US"/>
        </w:rPr>
        <w:fldChar w:fldCharType="end"/>
      </w:r>
      <w:r w:rsidR="000B79FF">
        <w:rPr>
          <w:b/>
          <w:bCs/>
          <w:lang w:val="en-US"/>
        </w:rPr>
        <w:t>.</w:t>
      </w:r>
      <w:r w:rsidR="001812C7">
        <w:rPr>
          <w:lang w:val="en-US"/>
        </w:rPr>
        <w:fldChar w:fldCharType="end"/>
      </w:r>
      <w:r w:rsidR="001812C7">
        <w:rPr>
          <w:lang w:val="en-US"/>
        </w:rPr>
        <w:t xml:space="preserve"> we can qualitatively observe a match between the high and low</w:t>
      </w:r>
      <w:r w:rsidR="00337EF4">
        <w:rPr>
          <w:lang w:val="en-US"/>
        </w:rPr>
        <w:t xml:space="preserve"> response</w:t>
      </w:r>
      <w:r w:rsidR="001812C7">
        <w:rPr>
          <w:lang w:val="en-US"/>
        </w:rPr>
        <w:t xml:space="preserve"> fitted dose profiles</w:t>
      </w:r>
      <w:r w:rsidR="00056F7D">
        <w:rPr>
          <w:lang w:val="en-US"/>
        </w:rPr>
        <w:t xml:space="preserve">. </w:t>
      </w:r>
      <w:r w:rsidR="00F30AA6">
        <w:rPr>
          <w:rFonts w:eastAsiaTheme="minorEastAsia"/>
          <w:lang w:val="en-US"/>
        </w:rPr>
        <w:t>For dotted GRID</w:t>
      </w:r>
      <w:r w:rsidR="00A66E97">
        <w:rPr>
          <w:lang w:val="en-US"/>
        </w:rPr>
        <w:t xml:space="preserve">, where </w:t>
      </w:r>
      <w:r w:rsidR="00690D83">
        <w:rPr>
          <w:lang w:val="en-US"/>
        </w:rPr>
        <w:t>no</w:t>
      </w:r>
      <w:r w:rsidR="00337EF4">
        <w:rPr>
          <w:lang w:val="en-US"/>
        </w:rPr>
        <w:t xml:space="preserve"> clear</w:t>
      </w:r>
      <w:r w:rsidR="00690D83">
        <w:rPr>
          <w:lang w:val="en-US"/>
        </w:rPr>
        <w:t xml:space="preserve"> separation of high and low response was observed</w:t>
      </w:r>
      <w:r w:rsidR="00337EF4">
        <w:rPr>
          <w:lang w:val="en-US"/>
        </w:rPr>
        <w:t xml:space="preserve"> in the second calibration</w:t>
      </w:r>
      <w:r w:rsidR="00690D83">
        <w:rPr>
          <w:lang w:val="en-US"/>
        </w:rPr>
        <w:t xml:space="preserve">, </w:t>
      </w:r>
      <w:r w:rsidR="001F2F92">
        <w:rPr>
          <w:lang w:val="en-US"/>
        </w:rPr>
        <w:t>we used two different approaches</w:t>
      </w:r>
      <w:r w:rsidR="000F39D4">
        <w:rPr>
          <w:lang w:val="en-US"/>
        </w:rPr>
        <w:t xml:space="preserve">. </w:t>
      </w:r>
      <w:r w:rsidR="000019D7">
        <w:rPr>
          <w:lang w:val="en-US"/>
        </w:rPr>
        <w:t>First</w:t>
      </w:r>
      <w:r w:rsidR="00D15A98">
        <w:rPr>
          <w:lang w:val="en-US"/>
        </w:rPr>
        <w:t>,</w:t>
      </w:r>
      <w:r w:rsidR="000019D7">
        <w:rPr>
          <w:lang w:val="en-US"/>
        </w:rPr>
        <w:t xml:space="preserve"> we fitted all data, ignoring any split response</w:t>
      </w:r>
      <w:r w:rsidR="00692A60">
        <w:rPr>
          <w:lang w:val="en-US"/>
        </w:rPr>
        <w:t xml:space="preserve">. </w:t>
      </w:r>
      <w:r w:rsidR="00752333">
        <w:rPr>
          <w:lang w:val="en-US"/>
        </w:rPr>
        <w:t>The</w:t>
      </w:r>
      <w:r w:rsidR="007A3B1E">
        <w:rPr>
          <w:lang w:val="en-US"/>
        </w:rPr>
        <w:t xml:space="preserve"> resulting GRID dose profiles showed a clear separation in </w:t>
      </w:r>
      <w:r w:rsidR="0087216F">
        <w:rPr>
          <w:lang w:val="en-US"/>
        </w:rPr>
        <w:t>high and low response.</w:t>
      </w:r>
      <w:r w:rsidR="001D2FEA">
        <w:rPr>
          <w:lang w:val="en-US"/>
        </w:rPr>
        <w:t xml:space="preserve"> Using the fitting parameters from the first calibration</w:t>
      </w:r>
      <w:r w:rsidR="0087216F">
        <w:rPr>
          <w:lang w:val="en-US"/>
        </w:rPr>
        <w:t xml:space="preserve"> and assuming </w:t>
      </w:r>
      <w:r w:rsidR="00B40CC3">
        <w:rPr>
          <w:lang w:val="en-US"/>
        </w:rPr>
        <w:t xml:space="preserve">only two possible responses for </w:t>
      </w:r>
      <w:r w:rsidR="00371193">
        <w:rPr>
          <w:lang w:val="en-US"/>
        </w:rPr>
        <w:t>the film batch in question</w:t>
      </w:r>
      <w:r w:rsidR="00651450">
        <w:rPr>
          <w:lang w:val="en-US"/>
        </w:rPr>
        <w:t xml:space="preserve">, we achieved </w:t>
      </w:r>
      <w:r w:rsidR="009B1918">
        <w:rPr>
          <w:lang w:val="en-US"/>
        </w:rPr>
        <w:t xml:space="preserve">we </w:t>
      </w:r>
      <w:r w:rsidR="00E5329E">
        <w:rPr>
          <w:lang w:val="en-US"/>
        </w:rPr>
        <w:t xml:space="preserve">achieved a </w:t>
      </w:r>
      <w:r w:rsidR="007F69F3">
        <w:rPr>
          <w:lang w:val="en-US"/>
        </w:rPr>
        <w:t xml:space="preserve">greater match </w:t>
      </w:r>
      <w:r w:rsidR="0051365F">
        <w:rPr>
          <w:lang w:val="en-US"/>
        </w:rPr>
        <w:t xml:space="preserve">of the profiles seen in </w:t>
      </w:r>
      <w:r w:rsidR="00E35949">
        <w:rPr>
          <w:lang w:val="en-US"/>
        </w:rPr>
        <w:fldChar w:fldCharType="begin"/>
      </w:r>
      <w:r w:rsidR="00E35949">
        <w:rPr>
          <w:lang w:val="en-US"/>
        </w:rPr>
        <w:instrText xml:space="preserve"> REF _Ref105609212 \h </w:instrText>
      </w:r>
      <w:r w:rsidR="00E35949">
        <w:rPr>
          <w:lang w:val="en-US"/>
        </w:rPr>
      </w:r>
      <w:r w:rsidR="00E35949">
        <w:rPr>
          <w:lang w:val="en-US"/>
        </w:rPr>
        <w:fldChar w:fldCharType="separate"/>
      </w:r>
      <w:r w:rsidR="00CF1D73" w:rsidRPr="00141D2A">
        <w:rPr>
          <w:lang w:val="en-US"/>
        </w:rPr>
        <w:t xml:space="preserve">Figure </w:t>
      </w:r>
      <w:r w:rsidR="00CF1D73">
        <w:rPr>
          <w:noProof/>
          <w:lang w:val="en-US"/>
        </w:rPr>
        <w:t>3</w:t>
      </w:r>
      <w:r w:rsidR="00CF1D73">
        <w:rPr>
          <w:lang w:val="en-US"/>
        </w:rPr>
        <w:noBreakHyphen/>
      </w:r>
      <w:r w:rsidR="00CF1D73">
        <w:rPr>
          <w:noProof/>
          <w:lang w:val="en-US"/>
        </w:rPr>
        <w:t>10</w:t>
      </w:r>
      <w:r w:rsidR="00E35949">
        <w:rPr>
          <w:lang w:val="en-US"/>
        </w:rPr>
        <w:fldChar w:fldCharType="end"/>
      </w:r>
      <w:r w:rsidR="007C5311">
        <w:rPr>
          <w:lang w:val="en-US"/>
        </w:rPr>
        <w:t>, proving the need for</w:t>
      </w:r>
      <w:r w:rsidR="001B7A49">
        <w:rPr>
          <w:lang w:val="en-US"/>
        </w:rPr>
        <w:t xml:space="preserve"> </w:t>
      </w:r>
      <w:r w:rsidR="00CD4E28">
        <w:rPr>
          <w:lang w:val="en-US"/>
        </w:rPr>
        <w:t>separate fitting.</w:t>
      </w:r>
      <w:r w:rsidR="00D54733">
        <w:rPr>
          <w:lang w:val="en-US"/>
        </w:rPr>
        <w:t xml:space="preserve"> </w:t>
      </w:r>
    </w:p>
    <w:p w14:paraId="3B6FAC5E" w14:textId="47ADD5FB" w:rsidR="004A51FB" w:rsidRDefault="00226EEB" w:rsidP="00DF5B9C">
      <w:pPr>
        <w:spacing w:line="360" w:lineRule="auto"/>
        <w:rPr>
          <w:lang w:val="en-US"/>
        </w:rPr>
      </w:pPr>
      <w:r>
        <w:rPr>
          <w:lang w:val="en-US"/>
        </w:rPr>
        <w:t>E</w:t>
      </w:r>
      <w:r w:rsidR="00D54733">
        <w:rPr>
          <w:lang w:val="en-US"/>
        </w:rPr>
        <w:t>stimated dose for OPEN fie</w:t>
      </w:r>
      <w:r w:rsidR="005B637A">
        <w:rPr>
          <w:lang w:val="en-US"/>
        </w:rPr>
        <w:t>l</w:t>
      </w:r>
      <w:r w:rsidR="00D54733">
        <w:rPr>
          <w:lang w:val="en-US"/>
        </w:rPr>
        <w:t xml:space="preserve">d was </w:t>
      </w:r>
      <w:r w:rsidR="00DB5997" w:rsidRPr="00C95453">
        <w:rPr>
          <w:lang w:val="en-US"/>
        </w:rPr>
        <w:t>4.98(4.93,5.03)</w:t>
      </w:r>
      <w:r w:rsidR="00C95453" w:rsidRPr="00C95453">
        <w:rPr>
          <w:rFonts w:ascii="Cambria Math" w:hAnsi="Cambria Math"/>
          <w:lang w:val="en-US"/>
        </w:rPr>
        <w:t>.</w:t>
      </w:r>
      <w:r w:rsidR="00C95453">
        <w:rPr>
          <w:rFonts w:ascii="Cambria Math" w:hAnsi="Cambria Math"/>
          <w:lang w:val="en-US"/>
        </w:rPr>
        <w:t xml:space="preserve"> </w:t>
      </w:r>
      <w:r w:rsidR="00114075" w:rsidRPr="00DF5B9C">
        <w:rPr>
          <w:rFonts w:cs="Times New Roman"/>
          <w:lang w:val="en-US"/>
        </w:rPr>
        <w:t>Assuming</w:t>
      </w:r>
      <w:r w:rsidR="00114075">
        <w:rPr>
          <w:rFonts w:ascii="Cambria Math" w:hAnsi="Cambria Math"/>
          <w:lang w:val="en-US"/>
        </w:rPr>
        <w:t xml:space="preserve"> </w:t>
      </w:r>
      <w:r w:rsidR="00621738" w:rsidRPr="00DF5B9C">
        <w:rPr>
          <w:rFonts w:cs="Times New Roman"/>
          <w:lang w:val="en-US"/>
        </w:rPr>
        <w:t xml:space="preserve">5 </w:t>
      </w:r>
      <w:proofErr w:type="spellStart"/>
      <w:r w:rsidR="00621738" w:rsidRPr="00DF5B9C">
        <w:rPr>
          <w:rFonts w:cs="Times New Roman"/>
          <w:lang w:val="en-US"/>
        </w:rPr>
        <w:t>Gy</w:t>
      </w:r>
      <w:proofErr w:type="spellEnd"/>
      <w:r w:rsidR="00621738">
        <w:rPr>
          <w:rFonts w:ascii="Cambria Math" w:hAnsi="Cambria Math"/>
          <w:lang w:val="en-US"/>
        </w:rPr>
        <w:t xml:space="preserve"> </w:t>
      </w:r>
      <w:r w:rsidR="00621738" w:rsidRPr="00DF5B9C">
        <w:rPr>
          <w:rFonts w:cs="Times New Roman"/>
          <w:lang w:val="en-US"/>
        </w:rPr>
        <w:t>being the true dose</w:t>
      </w:r>
      <w:r w:rsidR="000E0089" w:rsidRPr="00DF5B9C">
        <w:rPr>
          <w:rFonts w:cs="Times New Roman"/>
          <w:lang w:val="en-US"/>
        </w:rPr>
        <w:t xml:space="preserve">, </w:t>
      </w:r>
      <w:r w:rsidR="00557A18" w:rsidRPr="00DF5B9C">
        <w:rPr>
          <w:rFonts w:cs="Times New Roman"/>
          <w:lang w:val="en-US"/>
        </w:rPr>
        <w:t>the relative</w:t>
      </w:r>
      <w:r w:rsidR="005B637A">
        <w:rPr>
          <w:rFonts w:cs="Times New Roman"/>
          <w:lang w:val="en-US"/>
        </w:rPr>
        <w:t xml:space="preserve"> systematic</w:t>
      </w:r>
      <w:r w:rsidR="00557A18" w:rsidRPr="00DF5B9C">
        <w:rPr>
          <w:rFonts w:cs="Times New Roman"/>
          <w:lang w:val="en-US"/>
        </w:rPr>
        <w:t xml:space="preserve"> error </w:t>
      </w:r>
      <w:r w:rsidR="001C630C" w:rsidRPr="00DF5B9C">
        <w:rPr>
          <w:rFonts w:cs="Times New Roman"/>
          <w:lang w:val="en-US"/>
        </w:rPr>
        <w:t>was</w:t>
      </w:r>
      <w:r w:rsidR="00557A18">
        <w:rPr>
          <w:rFonts w:ascii="Cambria Math" w:hAnsi="Cambria Math"/>
          <w:lang w:val="en-US"/>
        </w:rPr>
        <w:t xml:space="preserve"> 0.4%</w:t>
      </w:r>
      <w:r w:rsidR="004A51FB">
        <w:rPr>
          <w:rFonts w:ascii="Cambria Math" w:hAnsi="Cambria Math"/>
          <w:lang w:val="en-US"/>
        </w:rPr>
        <w:t xml:space="preserve">. </w:t>
      </w:r>
      <w:r w:rsidR="00366DC9">
        <w:rPr>
          <w:lang w:val="en-US"/>
        </w:rPr>
        <w:t>Additionally, the</w:t>
      </w:r>
      <w:r w:rsidR="004A51FB">
        <w:rPr>
          <w:lang w:val="en-US"/>
        </w:rPr>
        <w:t xml:space="preserve"> results from the Monte Carlo simulations of striped GRID</w:t>
      </w:r>
      <w:r w:rsidR="001D2AEC">
        <w:rPr>
          <w:lang w:val="en-US"/>
        </w:rPr>
        <w:t xml:space="preserve"> show</w:t>
      </w:r>
      <w:r w:rsidR="005B637A">
        <w:rPr>
          <w:lang w:val="en-US"/>
        </w:rPr>
        <w:t>ed</w:t>
      </w:r>
      <w:r w:rsidR="001D2AEC">
        <w:rPr>
          <w:lang w:val="en-US"/>
        </w:rPr>
        <w:t xml:space="preserve"> a</w:t>
      </w:r>
      <w:r w:rsidR="005B637A">
        <w:rPr>
          <w:lang w:val="en-US"/>
        </w:rPr>
        <w:t xml:space="preserve"> good</w:t>
      </w:r>
      <w:r w:rsidR="001D2AEC">
        <w:rPr>
          <w:lang w:val="en-US"/>
        </w:rPr>
        <w:t xml:space="preserve"> match between predicted relative dose and observed dose,</w:t>
      </w:r>
      <w:r w:rsidR="004A51FB">
        <w:rPr>
          <w:lang w:val="en-US"/>
        </w:rPr>
        <w:t xml:space="preserve"> further support</w:t>
      </w:r>
      <w:r w:rsidR="00CC5D0C">
        <w:rPr>
          <w:lang w:val="en-US"/>
        </w:rPr>
        <w:t>ing</w:t>
      </w:r>
      <w:r w:rsidR="004A51FB">
        <w:rPr>
          <w:lang w:val="en-US"/>
        </w:rPr>
        <w:t xml:space="preserve"> </w:t>
      </w:r>
      <w:r w:rsidR="0004208A">
        <w:rPr>
          <w:lang w:val="en-US"/>
        </w:rPr>
        <w:t>our</w:t>
      </w:r>
      <w:r w:rsidR="004A51FB">
        <w:rPr>
          <w:lang w:val="en-US"/>
        </w:rPr>
        <w:t xml:space="preserve"> dosimetry.</w:t>
      </w:r>
      <w:r w:rsidR="003948D7">
        <w:rPr>
          <w:lang w:val="en-US"/>
        </w:rPr>
        <w:t xml:space="preserve"> </w:t>
      </w:r>
      <w:r w:rsidR="00DE5938">
        <w:rPr>
          <w:lang w:val="en-US"/>
        </w:rPr>
        <w:t>Peak</w:t>
      </w:r>
      <w:r w:rsidR="009D0818">
        <w:rPr>
          <w:lang w:val="en-US"/>
        </w:rPr>
        <w:t xml:space="preserve"> strip</w:t>
      </w:r>
      <w:r w:rsidR="00A83C98">
        <w:rPr>
          <w:lang w:val="en-US"/>
        </w:rPr>
        <w:t>ed and dotted GRID dose was about 81% and 68% of the OPEN field</w:t>
      </w:r>
      <w:r w:rsidR="00DE5938">
        <w:rPr>
          <w:lang w:val="en-US"/>
        </w:rPr>
        <w:t xml:space="preserve"> dose</w:t>
      </w:r>
      <w:r w:rsidR="00056FEE">
        <w:rPr>
          <w:lang w:val="en-US"/>
        </w:rPr>
        <w:t>, which</w:t>
      </w:r>
      <w:r w:rsidR="00A27C5B">
        <w:rPr>
          <w:lang w:val="en-US"/>
        </w:rPr>
        <w:t xml:space="preserve"> </w:t>
      </w:r>
      <w:r w:rsidR="009168CA">
        <w:rPr>
          <w:lang w:val="en-US"/>
        </w:rPr>
        <w:t>is likely due to</w:t>
      </w:r>
      <w:r w:rsidR="003948D7">
        <w:rPr>
          <w:lang w:val="en-US"/>
        </w:rPr>
        <w:t xml:space="preserve"> scattered photons</w:t>
      </w:r>
      <w:r w:rsidR="0067344F">
        <w:rPr>
          <w:lang w:val="en-US"/>
        </w:rPr>
        <w:t xml:space="preserve"> from the X-ray source or air above the flask</w:t>
      </w:r>
      <w:r w:rsidR="003948D7">
        <w:rPr>
          <w:lang w:val="en-US"/>
        </w:rPr>
        <w:t xml:space="preserve"> being attenuated </w:t>
      </w:r>
      <w:r w:rsidR="0067344F">
        <w:rPr>
          <w:lang w:val="en-US"/>
        </w:rPr>
        <w:t>by</w:t>
      </w:r>
      <w:r w:rsidR="003948D7">
        <w:rPr>
          <w:lang w:val="en-US"/>
        </w:rPr>
        <w:t xml:space="preserve"> the GRID collimator openings. </w:t>
      </w:r>
      <w:r w:rsidR="00D83DEA">
        <w:rPr>
          <w:lang w:val="en-US"/>
        </w:rPr>
        <w:t xml:space="preserve">These scattered photons would normally contribute to the dose for OPEN field, and the smaller the collimator opening the smaller the GRID to OPEN dose ratio. </w:t>
      </w:r>
      <w:r w:rsidR="00397F16">
        <w:rPr>
          <w:lang w:val="en-US"/>
        </w:rPr>
        <w:t>We also obtained a</w:t>
      </w:r>
      <w:r w:rsidR="003948D7">
        <w:rPr>
          <w:lang w:val="en-US"/>
        </w:rPr>
        <w:t xml:space="preserve"> nonzero dose in valley areas</w:t>
      </w:r>
      <w:r w:rsidR="00D41706">
        <w:rPr>
          <w:lang w:val="en-US"/>
        </w:rPr>
        <w:t xml:space="preserve"> (typically 9-17</w:t>
      </w:r>
      <w:r w:rsidR="004302BC">
        <w:rPr>
          <w:lang w:val="en-US"/>
        </w:rPr>
        <w:t xml:space="preserve"> </w:t>
      </w:r>
      <w:r w:rsidR="00D41706">
        <w:rPr>
          <w:lang w:val="en-US"/>
        </w:rPr>
        <w:t>%</w:t>
      </w:r>
      <w:r w:rsidR="004302BC">
        <w:rPr>
          <w:lang w:val="en-US"/>
        </w:rPr>
        <w:t xml:space="preserve"> of OPEN field dose</w:t>
      </w:r>
      <w:r w:rsidR="00D41706">
        <w:rPr>
          <w:lang w:val="en-US"/>
        </w:rPr>
        <w:t>)</w:t>
      </w:r>
      <w:r w:rsidR="001D5901">
        <w:rPr>
          <w:lang w:val="en-US"/>
        </w:rPr>
        <w:t xml:space="preserve">, </w:t>
      </w:r>
      <w:r w:rsidR="004302BC">
        <w:rPr>
          <w:lang w:val="en-US"/>
        </w:rPr>
        <w:t>which may</w:t>
      </w:r>
      <w:r w:rsidR="00840398">
        <w:rPr>
          <w:lang w:val="en-US"/>
        </w:rPr>
        <w:t xml:space="preserve"> be</w:t>
      </w:r>
      <w:r w:rsidR="001D5901">
        <w:rPr>
          <w:lang w:val="en-US"/>
        </w:rPr>
        <w:t xml:space="preserve"> caused by</w:t>
      </w:r>
      <w:r w:rsidR="004302BC">
        <w:rPr>
          <w:lang w:val="en-US"/>
        </w:rPr>
        <w:t xml:space="preserve"> some photon transmission through the GRID tungsten</w:t>
      </w:r>
      <w:r w:rsidR="00C52375">
        <w:rPr>
          <w:lang w:val="en-US"/>
        </w:rPr>
        <w:t xml:space="preserve">. Still, the attenuation coefficient </w:t>
      </w:r>
      <m:oMath>
        <m:r>
          <w:rPr>
            <w:rFonts w:ascii="Cambria Math" w:hAnsi="Cambria Math"/>
            <w:lang w:val="en-US"/>
          </w:rPr>
          <m:t>μ</m:t>
        </m:r>
      </m:oMath>
      <w:r w:rsidR="00C52375">
        <w:rPr>
          <w:rFonts w:eastAsiaTheme="minorEastAsia"/>
          <w:lang w:val="en-US"/>
        </w:rPr>
        <w:t xml:space="preserve"> for 200 keV photons is 15.1 cm</w:t>
      </w:r>
      <w:r w:rsidR="00C52375">
        <w:rPr>
          <w:rFonts w:eastAsiaTheme="minorEastAsia"/>
          <w:vertAlign w:val="superscript"/>
          <w:lang w:val="en-US"/>
        </w:rPr>
        <w:t>-1</w:t>
      </w:r>
      <w:r w:rsidR="00A5348F">
        <w:rPr>
          <w:rFonts w:eastAsiaTheme="minorEastAsia"/>
          <w:lang w:val="en-US"/>
        </w:rPr>
        <w:t xml:space="preserve"> </w:t>
      </w:r>
      <w:r w:rsidR="00FC3BB1">
        <w:rPr>
          <w:rFonts w:eastAsiaTheme="minorEastAsia"/>
          <w:lang w:val="en-US"/>
        </w:rPr>
        <w:t>(</w:t>
      </w:r>
      <m:oMath>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W</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W</m:t>
            </m:r>
          </m:sub>
        </m:sSub>
      </m:oMath>
      <w:r w:rsidR="00FC3BB1">
        <w:rPr>
          <w:rFonts w:eastAsiaTheme="minorEastAsia"/>
          <w:lang w:val="en-US"/>
        </w:rPr>
        <w:t xml:space="preserve"> )</w:t>
      </w:r>
      <w:r w:rsidR="00C15B43">
        <w:rPr>
          <w:rFonts w:eastAsiaTheme="minorEastAsia"/>
          <w:lang w:val="en-US"/>
        </w:rPr>
        <w:fldChar w:fldCharType="begin"/>
      </w:r>
      <w:r w:rsidR="00C15B43">
        <w:rPr>
          <w:rFonts w:eastAsiaTheme="minorEastAsia"/>
          <w:lang w:val="en-US"/>
        </w:rPr>
        <w:instrText xml:space="preserve"> ADDIN ZOTERO_ITEM CSL_CITATION {"citationID":"ETqvbtbp","properties":{"formattedCitation":"({\\i{}NIST: X-Ray Mass Attenuation Coefficients - Tungsten}, n.d.)","plainCitation":"(NIST: X-Ray Mass Attenuation Coefficients - Tungsten, n.d.)","noteIndex":0},"citationItems":[{"id":644,"uris":["http://zotero.org/users/9228513/items/LXF8M8NX"],"itemData":{"id":644,"type":"webpage","title":"NIST: X-Ray Mass Attenuation Coefficients - Tungsten","URL":"https://physics.nist.gov/PhysRefData/XrayMassCoef/ElemTab/z74.html","accessed":{"date-parts":[["2022",6,28]]}}}],"schema":"https://github.com/citation-style-language/schema/raw/master/csl-citation.json"} </w:instrText>
      </w:r>
      <w:r w:rsidR="00C15B43">
        <w:rPr>
          <w:rFonts w:eastAsiaTheme="minorEastAsia"/>
          <w:lang w:val="en-US"/>
        </w:rPr>
        <w:fldChar w:fldCharType="separate"/>
      </w:r>
      <w:r w:rsidR="00C15B43" w:rsidRPr="00914B37">
        <w:rPr>
          <w:rFonts w:cs="Times New Roman"/>
          <w:szCs w:val="24"/>
          <w:lang w:val="en-US"/>
        </w:rPr>
        <w:t>(</w:t>
      </w:r>
      <w:r w:rsidR="00C15B43" w:rsidRPr="00914B37">
        <w:rPr>
          <w:rFonts w:cs="Times New Roman"/>
          <w:i/>
          <w:iCs/>
          <w:szCs w:val="24"/>
          <w:lang w:val="en-US"/>
        </w:rPr>
        <w:t>NIST: X-Ray Mass Attenuation Coefficients - Tungsten</w:t>
      </w:r>
      <w:r w:rsidR="00C15B43" w:rsidRPr="00914B37">
        <w:rPr>
          <w:rFonts w:cs="Times New Roman"/>
          <w:szCs w:val="24"/>
          <w:lang w:val="en-US"/>
        </w:rPr>
        <w:t>, n.d.)</w:t>
      </w:r>
      <w:r w:rsidR="00C15B43">
        <w:rPr>
          <w:rFonts w:eastAsiaTheme="minorEastAsia"/>
          <w:lang w:val="en-US"/>
        </w:rPr>
        <w:fldChar w:fldCharType="end"/>
      </w:r>
      <w:r w:rsidR="005A5659">
        <w:rPr>
          <w:rFonts w:eastAsiaTheme="minorEastAsia"/>
          <w:lang w:val="en-US"/>
        </w:rPr>
        <w:t>, giving 0.05% transmission through 5 mm tungsten. However</w:t>
      </w:r>
      <w:r w:rsidR="00495971">
        <w:rPr>
          <w:rFonts w:eastAsiaTheme="minorEastAsia"/>
          <w:lang w:val="en-US"/>
        </w:rPr>
        <w:t>, more divergent</w:t>
      </w:r>
      <w:r w:rsidR="002D4D43">
        <w:rPr>
          <w:rFonts w:eastAsiaTheme="minorEastAsia"/>
          <w:lang w:val="en-US"/>
        </w:rPr>
        <w:t xml:space="preserve"> </w:t>
      </w:r>
      <w:r w:rsidR="00495971">
        <w:rPr>
          <w:rFonts w:eastAsiaTheme="minorEastAsia"/>
          <w:lang w:val="en-US"/>
        </w:rPr>
        <w:t>scattered</w:t>
      </w:r>
      <w:r w:rsidR="003948D7">
        <w:rPr>
          <w:lang w:val="en-US"/>
        </w:rPr>
        <w:t xml:space="preserve"> </w:t>
      </w:r>
      <w:r w:rsidR="00495971">
        <w:rPr>
          <w:lang w:val="en-US"/>
        </w:rPr>
        <w:t xml:space="preserve">photons </w:t>
      </w:r>
      <w:r w:rsidR="006F17C5">
        <w:rPr>
          <w:lang w:val="en-US"/>
        </w:rPr>
        <w:t>with a nonzero incident angle may</w:t>
      </w:r>
      <w:r w:rsidR="003421B6">
        <w:rPr>
          <w:lang w:val="en-US"/>
        </w:rPr>
        <w:t xml:space="preserve"> also</w:t>
      </w:r>
      <w:r w:rsidR="006F17C5">
        <w:rPr>
          <w:lang w:val="en-US"/>
        </w:rPr>
        <w:t xml:space="preserve"> reach the EBT3 film in the valley areas as illustrated in</w:t>
      </w:r>
      <w:r w:rsidR="003948D7">
        <w:rPr>
          <w:lang w:val="en-US"/>
        </w:rPr>
        <w:t xml:space="preserve"> </w:t>
      </w:r>
      <w:r w:rsidR="003948D7">
        <w:rPr>
          <w:lang w:val="en-US"/>
        </w:rPr>
        <w:fldChar w:fldCharType="begin"/>
      </w:r>
      <w:r w:rsidR="003948D7">
        <w:rPr>
          <w:lang w:val="en-US"/>
        </w:rPr>
        <w:instrText xml:space="preserve"> REF _Ref104128372 \h </w:instrText>
      </w:r>
      <w:r w:rsidR="004D7B5D">
        <w:rPr>
          <w:lang w:val="en-US"/>
        </w:rPr>
        <w:instrText xml:space="preserve"> \* MERGEFORMAT </w:instrText>
      </w:r>
      <w:r w:rsidR="003948D7">
        <w:rPr>
          <w:lang w:val="en-US"/>
        </w:rPr>
      </w:r>
      <w:r w:rsidR="003948D7">
        <w:rPr>
          <w:lang w:val="en-US"/>
        </w:rPr>
        <w:fldChar w:fldCharType="separate"/>
      </w:r>
      <w:r w:rsidR="00380EB7" w:rsidRPr="00A55889">
        <w:rPr>
          <w:lang w:val="en-US"/>
        </w:rPr>
        <w:t xml:space="preserve">Figure </w:t>
      </w:r>
      <w:r w:rsidR="00380EB7">
        <w:rPr>
          <w:noProof/>
          <w:lang w:val="en-US"/>
        </w:rPr>
        <w:t>4</w:t>
      </w:r>
      <w:r w:rsidR="00380EB7">
        <w:rPr>
          <w:noProof/>
          <w:lang w:val="en-US"/>
        </w:rPr>
        <w:noBreakHyphen/>
        <w:t>1</w:t>
      </w:r>
      <w:r w:rsidR="003948D7">
        <w:rPr>
          <w:lang w:val="en-US"/>
        </w:rPr>
        <w:fldChar w:fldCharType="end"/>
      </w:r>
      <w:r w:rsidR="003948D7">
        <w:rPr>
          <w:lang w:val="en-US"/>
        </w:rPr>
        <w:t>.</w:t>
      </w:r>
      <w:r w:rsidR="00426924">
        <w:rPr>
          <w:lang w:val="en-US"/>
        </w:rPr>
        <w:t xml:space="preserve"> </w:t>
      </w:r>
      <w:r w:rsidR="00334D10">
        <w:rPr>
          <w:lang w:val="en-US"/>
        </w:rPr>
        <w:t xml:space="preserve">The distance </w:t>
      </w:r>
      <w:r w:rsidR="00E877AF">
        <w:rPr>
          <w:lang w:val="en-US"/>
        </w:rPr>
        <w:lastRenderedPageBreak/>
        <w:t>between</w:t>
      </w:r>
      <w:r w:rsidR="00334D10">
        <w:rPr>
          <w:lang w:val="en-US"/>
        </w:rPr>
        <w:t xml:space="preserve"> the grid block</w:t>
      </w:r>
      <w:r w:rsidR="00E877AF">
        <w:rPr>
          <w:lang w:val="en-US"/>
        </w:rPr>
        <w:t xml:space="preserve"> and the cells was approximately 2.5 cm</w:t>
      </w:r>
      <w:r w:rsidR="00D30349">
        <w:rPr>
          <w:lang w:val="en-US"/>
        </w:rPr>
        <w:t xml:space="preserve">, </w:t>
      </w:r>
      <w:r w:rsidR="00F97355">
        <w:rPr>
          <w:lang w:val="en-US"/>
        </w:rPr>
        <w:t>giving the</w:t>
      </w:r>
      <w:r w:rsidR="00D30349">
        <w:rPr>
          <w:lang w:val="en-US"/>
        </w:rPr>
        <w:t xml:space="preserve"> photons</w:t>
      </w:r>
      <w:r w:rsidR="00F97355">
        <w:rPr>
          <w:lang w:val="en-US"/>
        </w:rPr>
        <w:t xml:space="preserve"> space</w:t>
      </w:r>
      <w:r w:rsidR="002855B7">
        <w:rPr>
          <w:lang w:val="en-US"/>
        </w:rPr>
        <w:t xml:space="preserve"> to diverge after passing the grid openings</w:t>
      </w:r>
      <w:r w:rsidR="00AA6408">
        <w:rPr>
          <w:lang w:val="en-US"/>
        </w:rPr>
        <w:t xml:space="preserve"> and</w:t>
      </w:r>
      <w:r w:rsidR="000F7842">
        <w:rPr>
          <w:lang w:val="en-US"/>
        </w:rPr>
        <w:t xml:space="preserve"> possibly</w:t>
      </w:r>
      <w:r w:rsidR="00AA6408">
        <w:rPr>
          <w:lang w:val="en-US"/>
        </w:rPr>
        <w:t xml:space="preserve"> increa</w:t>
      </w:r>
      <w:r w:rsidR="007A3003">
        <w:rPr>
          <w:lang w:val="en-US"/>
        </w:rPr>
        <w:t>se</w:t>
      </w:r>
      <w:r w:rsidR="00AA6408">
        <w:rPr>
          <w:lang w:val="en-US"/>
        </w:rPr>
        <w:t xml:space="preserve"> </w:t>
      </w:r>
      <w:r w:rsidR="008801BD">
        <w:rPr>
          <w:lang w:val="en-US"/>
        </w:rPr>
        <w:t>the valley dose</w:t>
      </w:r>
      <w:r w:rsidR="002855B7">
        <w:rPr>
          <w:lang w:val="en-US"/>
        </w:rPr>
        <w:t>.</w:t>
      </w:r>
      <w:r w:rsidR="003948D7">
        <w:rPr>
          <w:lang w:val="en-US"/>
        </w:rPr>
        <w:t xml:space="preserve"> The nonzero valley dose </w:t>
      </w:r>
      <w:r w:rsidR="008801BD">
        <w:rPr>
          <w:lang w:val="en-US"/>
        </w:rPr>
        <w:t>was</w:t>
      </w:r>
      <w:r w:rsidR="003948D7">
        <w:rPr>
          <w:lang w:val="en-US"/>
        </w:rPr>
        <w:t xml:space="preserve"> in line with previous studies </w:t>
      </w:r>
      <w:r w:rsidR="003948D7">
        <w:rPr>
          <w:lang w:val="en-US"/>
        </w:rPr>
        <w:fldChar w:fldCharType="begin"/>
      </w:r>
      <w:r w:rsidR="003948D7">
        <w:rPr>
          <w:lang w:val="en-US"/>
        </w:rPr>
        <w:instrText xml:space="preserve"> ADDIN ZOTERO_ITEM CSL_CITATION {"citationID":"WXGKhpiZ","properties":{"formattedCitation":"(R. S. Asur et al., 2012; Gholami et al., 2016)","plainCitation":"(R. S. Asur et al., 2012; Gholami et al., 2016)","noteIndex":0},"citationItems":[{"id":553,"uris":["http://zotero.org/users/9228513/items/KKIWIDV2"],"itemData":{"id":553,"type":"article-journal","abstract":"Radiation-induced bystander effects have been extensively studied at low doses, since evidence of bystander induced cell killing and other effects on unirradiated cells were found to be predominant at doses up to 0.5 Gy. Therefore, few studies have examined bystander effects induced by exposure to higher doses of radiation, such as spatially fractionated radiation (GRID) treatment. In the present study, we evaluate the ability of GRID treatment to induce changes in GRID adjacent (bystander) regions, in two different murine carcinoma cell lines following exposure to a single irradiation dose of 10 Gy. Murine SCK mammary carcinoma cells and SCCVII squamous carcinoma cells were irradiated using a brass collimator to create a GRID pattern of nine circular fields 12 mm in diameter with a center-to-center distance of 18 mm. Similar to the typical clinical implementation of GRID, this is approximately a 50:50 ratio of direct and bystander exposure. We also performed experiments by irradiating separate cultures and transferring the medium to unirradiated bystander cultures. Clonogenic survival was evaluated in both cell lines to determine the occurrence of radiation-induced bystander effects. For the purpose of our study, we have defined bystander cells as GRID adjacent cells that received approximately 1 Gy scatter dose or unirradiated cells receiving conditioned medium from irradiated cells. We observed significant bystander killing of cells adjacent to the GRID irradiated regions compared to sham treated controls. We also observed bystander killing of SCK and SCCVII cells cultured in conditioned medium obtained from cells irradiated with 10 Gy. Therefore, our results confirm the occurrence of bystander effects following exposure to a high-dose of radiation and suggest that cell-to-cell contact is not required for these effects. In addition, the gene expression profile for DNA damage and cellular stress response signaling in SCCVII cells after GRID exposure was studied. The occurrence of GRID-induced bystander gene expression changes in significant numbers of DNA damage and cellular stress response signaling genes, providing molecular evidence for possible mechanisms of bystander cell killing.","container-title":"Radiation Research","ISSN":"0033-7587","issue":"6","journalAbbreviation":"Radiat Res","note":"PMID: 22559204\nPMCID: PMC3395590","page":"751-765","source":"PubMed Central","title":"Spatially Fractionated Radiation Induces Cytotoxicity and Changes in Gene Expression in Bystander and Radiation Adjacent Murine Carcinoma Cells","volume":"177","author":[{"family":"Asur","given":"Rajalakshmi S."},{"family":"Sharma","given":"Sunil"},{"family":"Chang","given":"Ching-Wei"},{"family":"Penagaricano","given":"Jose"},{"family":"Kommuru","given":"Indira M."},{"family":"Moros","given":"Eduardo G."},{"family":"Corry","given":"Peter M."},{"family":"Griffin","given":"Robert J."}],"issued":{"date-parts":[["2012",6]]}}},{"id":2,"uris":["http://zotero.org/users/9228513/items/CNLUSG7B"],"itemData":{"id":2,"type":"article-journal","container-title":"Journal of Applied Clinical Medical Physics","DOI":"10.1120/jacmp.v17i2.6015","ISSN":"1526-9914, 1526-9914","issue":"2","journalAbbreviation":"Journal of Applied Clinical Medical Physics","language":"en","page":"206-219","source":"DOI.org (Crossref)","title":"Is grid therapy useful for all tumors and every grid block design?","volume":"17","author":[{"family":"Gholami","given":"Somayeh"},{"family":"Nedaie","given":"Hassan Ali"},{"family":"Longo","given":"Francesco"},{"family":"Ay","given":"Mohammad Reza"},{"family":"Wright","given":"Stacey"},{"family":"Meigooni","given":"Ali S."}],"issued":{"date-parts":[["2016",3]]}}}],"schema":"https://github.com/citation-style-language/schema/raw/master/csl-citation.json"} </w:instrText>
      </w:r>
      <w:r w:rsidR="003948D7">
        <w:rPr>
          <w:lang w:val="en-US"/>
        </w:rPr>
        <w:fldChar w:fldCharType="separate"/>
      </w:r>
      <w:r w:rsidR="003948D7" w:rsidRPr="004503E4">
        <w:rPr>
          <w:rFonts w:cs="Times New Roman"/>
          <w:lang w:val="en-US"/>
        </w:rPr>
        <w:t xml:space="preserve">(R. S. </w:t>
      </w:r>
      <w:proofErr w:type="spellStart"/>
      <w:r w:rsidR="003948D7" w:rsidRPr="004503E4">
        <w:rPr>
          <w:rFonts w:cs="Times New Roman"/>
          <w:lang w:val="en-US"/>
        </w:rPr>
        <w:t>Asur</w:t>
      </w:r>
      <w:proofErr w:type="spellEnd"/>
      <w:r w:rsidR="003948D7" w:rsidRPr="004503E4">
        <w:rPr>
          <w:rFonts w:cs="Times New Roman"/>
          <w:lang w:val="en-US"/>
        </w:rPr>
        <w:t xml:space="preserve"> et al., 2012; </w:t>
      </w:r>
      <w:proofErr w:type="spellStart"/>
      <w:r w:rsidR="003948D7" w:rsidRPr="004503E4">
        <w:rPr>
          <w:rFonts w:cs="Times New Roman"/>
          <w:lang w:val="en-US"/>
        </w:rPr>
        <w:t>Gholami</w:t>
      </w:r>
      <w:proofErr w:type="spellEnd"/>
      <w:r w:rsidR="003948D7" w:rsidRPr="004503E4">
        <w:rPr>
          <w:rFonts w:cs="Times New Roman"/>
          <w:lang w:val="en-US"/>
        </w:rPr>
        <w:t xml:space="preserve"> et al., 2016)</w:t>
      </w:r>
      <w:r w:rsidR="003948D7">
        <w:rPr>
          <w:lang w:val="en-US"/>
        </w:rPr>
        <w:fldChar w:fldCharType="end"/>
      </w:r>
      <w:r w:rsidR="003948D7">
        <w:rPr>
          <w:lang w:val="en-US"/>
        </w:rPr>
        <w:t xml:space="preserve">. </w:t>
      </w:r>
      <w:r w:rsidR="00FA6B36">
        <w:rPr>
          <w:lang w:val="en-US"/>
        </w:rPr>
        <w:br/>
      </w:r>
      <w:r w:rsidR="004A51FB">
        <w:rPr>
          <w:lang w:val="en-US"/>
        </w:rPr>
        <w:t>No simulations were performed for dotted GRID. However, the reduction in dose compared to striped GRID</w:t>
      </w:r>
      <w:r w:rsidR="008801BD">
        <w:rPr>
          <w:lang w:val="en-US"/>
        </w:rPr>
        <w:t xml:space="preserve"> seen in </w:t>
      </w:r>
      <w:r w:rsidR="00CC261E">
        <w:rPr>
          <w:lang w:val="en-US"/>
        </w:rPr>
        <w:fldChar w:fldCharType="begin"/>
      </w:r>
      <w:r w:rsidR="00CC261E">
        <w:rPr>
          <w:lang w:val="en-US"/>
        </w:rPr>
        <w:instrText xml:space="preserve"> REF _Ref105235175 \h </w:instrText>
      </w:r>
      <w:r w:rsidR="00CC261E">
        <w:rPr>
          <w:lang w:val="en-US"/>
        </w:rPr>
      </w:r>
      <w:r w:rsidR="00CC261E">
        <w:rPr>
          <w:lang w:val="en-US"/>
        </w:rPr>
        <w:fldChar w:fldCharType="separate"/>
      </w:r>
      <w:r w:rsidR="00380EB7" w:rsidRPr="00A1247F">
        <w:rPr>
          <w:lang w:val="en-US"/>
        </w:rPr>
        <w:t xml:space="preserve">Table </w:t>
      </w:r>
      <w:r w:rsidR="00380EB7">
        <w:rPr>
          <w:noProof/>
          <w:lang w:val="en-US"/>
        </w:rPr>
        <w:t>3</w:t>
      </w:r>
      <w:r w:rsidR="00380EB7">
        <w:rPr>
          <w:lang w:val="en-US"/>
        </w:rPr>
        <w:noBreakHyphen/>
      </w:r>
      <w:r w:rsidR="00380EB7">
        <w:rPr>
          <w:noProof/>
          <w:lang w:val="en-US"/>
        </w:rPr>
        <w:t>2</w:t>
      </w:r>
      <w:r w:rsidR="00CC261E">
        <w:rPr>
          <w:lang w:val="en-US"/>
        </w:rPr>
        <w:fldChar w:fldCharType="end"/>
      </w:r>
      <w:r w:rsidR="004A51FB">
        <w:rPr>
          <w:lang w:val="en-US"/>
        </w:rPr>
        <w:t xml:space="preserve"> can be explained by the GRID pattern.</w:t>
      </w:r>
      <w:r w:rsidR="00482F88">
        <w:rPr>
          <w:lang w:val="en-US"/>
        </w:rPr>
        <w:t xml:space="preserve"> </w:t>
      </w:r>
      <w:r w:rsidR="00C04138">
        <w:rPr>
          <w:lang w:val="en-US"/>
        </w:rPr>
        <w:t>The</w:t>
      </w:r>
      <w:r w:rsidR="00962CE7">
        <w:rPr>
          <w:lang w:val="en-US"/>
        </w:rPr>
        <w:t xml:space="preserve"> dotted GRID pattern ha</w:t>
      </w:r>
      <w:r w:rsidR="00C04138">
        <w:rPr>
          <w:lang w:val="en-US"/>
        </w:rPr>
        <w:t>d</w:t>
      </w:r>
      <w:r w:rsidR="00962CE7">
        <w:rPr>
          <w:lang w:val="en-US"/>
        </w:rPr>
        <w:t xml:space="preserve"> a smaller peak area</w:t>
      </w:r>
      <w:r w:rsidR="00D84487">
        <w:rPr>
          <w:lang w:val="en-US"/>
        </w:rPr>
        <w:t>, which reduce</w:t>
      </w:r>
      <w:r w:rsidR="00C04138">
        <w:rPr>
          <w:lang w:val="en-US"/>
        </w:rPr>
        <w:t>d</w:t>
      </w:r>
      <w:r w:rsidR="00D84487">
        <w:rPr>
          <w:lang w:val="en-US"/>
        </w:rPr>
        <w:t xml:space="preserve"> the fluence of photons through the </w:t>
      </w:r>
      <w:r w:rsidR="00C04138">
        <w:rPr>
          <w:lang w:val="en-US"/>
        </w:rPr>
        <w:t>openings of the GRID</w:t>
      </w:r>
      <w:r w:rsidR="004F688A">
        <w:rPr>
          <w:lang w:val="en-US"/>
        </w:rPr>
        <w:t xml:space="preserve">, thereby reducing </w:t>
      </w:r>
      <w:r w:rsidR="00E72B77">
        <w:rPr>
          <w:lang w:val="en-US"/>
        </w:rPr>
        <w:t>both</w:t>
      </w:r>
      <w:r w:rsidR="00354F69">
        <w:rPr>
          <w:lang w:val="en-US"/>
        </w:rPr>
        <w:t xml:space="preserve"> the</w:t>
      </w:r>
      <w:r w:rsidR="00E72B77">
        <w:rPr>
          <w:lang w:val="en-US"/>
        </w:rPr>
        <w:t xml:space="preserve"> peak</w:t>
      </w:r>
      <w:r w:rsidR="00354F69">
        <w:rPr>
          <w:lang w:val="en-US"/>
        </w:rPr>
        <w:t xml:space="preserve"> and valley</w:t>
      </w:r>
      <w:r w:rsidR="004F688A">
        <w:rPr>
          <w:lang w:val="en-US"/>
        </w:rPr>
        <w:t xml:space="preserve"> dose</w:t>
      </w:r>
      <w:r w:rsidR="0070606A">
        <w:rPr>
          <w:lang w:val="en-US"/>
        </w:rPr>
        <w:t xml:space="preserve"> received by the EBT3 film</w:t>
      </w:r>
      <w:r w:rsidR="004F688A">
        <w:rPr>
          <w:lang w:val="en-US"/>
        </w:rPr>
        <w:t xml:space="preserve">. This scenario was illustrated in </w:t>
      </w:r>
      <w:r w:rsidR="004F688A">
        <w:rPr>
          <w:lang w:val="en-US"/>
        </w:rPr>
        <w:fldChar w:fldCharType="begin"/>
      </w:r>
      <w:r w:rsidR="004F688A">
        <w:rPr>
          <w:lang w:val="en-US"/>
        </w:rPr>
        <w:instrText xml:space="preserve"> REF _Ref104301882 \h </w:instrText>
      </w:r>
      <w:r w:rsidR="004D7B5D">
        <w:rPr>
          <w:lang w:val="en-US"/>
        </w:rPr>
        <w:instrText xml:space="preserve"> \* MERGEFORMAT </w:instrText>
      </w:r>
      <w:r w:rsidR="004F688A">
        <w:rPr>
          <w:lang w:val="en-US"/>
        </w:rPr>
      </w:r>
      <w:r w:rsidR="004F688A">
        <w:rPr>
          <w:lang w:val="en-US"/>
        </w:rPr>
        <w:fldChar w:fldCharType="separate"/>
      </w:r>
      <w:r w:rsidR="00380EB7" w:rsidRPr="00F27804">
        <w:rPr>
          <w:lang w:val="en-US"/>
        </w:rPr>
        <w:t xml:space="preserve">Figure </w:t>
      </w:r>
      <w:r w:rsidR="00380EB7">
        <w:rPr>
          <w:noProof/>
          <w:lang w:val="en-US"/>
        </w:rPr>
        <w:t>4</w:t>
      </w:r>
      <w:r w:rsidR="00380EB7">
        <w:rPr>
          <w:noProof/>
          <w:lang w:val="en-US"/>
        </w:rPr>
        <w:noBreakHyphen/>
        <w:t>2</w:t>
      </w:r>
      <w:r w:rsidR="004F688A">
        <w:rPr>
          <w:lang w:val="en-US"/>
        </w:rPr>
        <w:fldChar w:fldCharType="end"/>
      </w:r>
      <w:r w:rsidR="004F688A">
        <w:rPr>
          <w:lang w:val="en-US"/>
        </w:rPr>
        <w:t>.</w:t>
      </w:r>
      <w:r w:rsidR="00E72B77">
        <w:rPr>
          <w:lang w:val="en-US"/>
        </w:rPr>
        <w:t xml:space="preserve"> </w:t>
      </w:r>
    </w:p>
    <w:p w14:paraId="49ED1212" w14:textId="4634586E" w:rsidR="00D54733" w:rsidRPr="00C95453" w:rsidRDefault="00D54733" w:rsidP="004D7B5D">
      <w:pPr>
        <w:spacing w:line="360" w:lineRule="auto"/>
        <w:rPr>
          <w:iCs/>
          <w:lang w:val="en-US"/>
        </w:rPr>
      </w:pPr>
    </w:p>
    <w:p w14:paraId="25C43D5F" w14:textId="22CF2097" w:rsidR="00A55889" w:rsidRPr="00A55889" w:rsidRDefault="00A55889" w:rsidP="004D7B5D">
      <w:pPr>
        <w:spacing w:line="360" w:lineRule="auto"/>
        <w:rPr>
          <w:lang w:val="en-US"/>
        </w:rPr>
      </w:pPr>
      <w:r>
        <w:rPr>
          <w:noProof/>
          <w:lang w:val="en-US"/>
        </w:rPr>
        <w:drawing>
          <wp:inline distT="0" distB="0" distL="0" distR="0" wp14:anchorId="1CA22204" wp14:editId="0990E0BE">
            <wp:extent cx="4035972" cy="1890036"/>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97">
                      <a:extLst>
                        <a:ext uri="{28A0092B-C50C-407E-A947-70E740481C1C}">
                          <a14:useLocalDpi xmlns:a14="http://schemas.microsoft.com/office/drawing/2010/main" val="0"/>
                        </a:ext>
                      </a:extLst>
                    </a:blip>
                    <a:srcRect l="4850" t="2958" r="48613" b="58300"/>
                    <a:stretch/>
                  </pic:blipFill>
                  <pic:spPr bwMode="auto">
                    <a:xfrm>
                      <a:off x="0" y="0"/>
                      <a:ext cx="4061953" cy="1902203"/>
                    </a:xfrm>
                    <a:prstGeom prst="rect">
                      <a:avLst/>
                    </a:prstGeom>
                    <a:ln>
                      <a:noFill/>
                    </a:ln>
                    <a:extLst>
                      <a:ext uri="{53640926-AAD7-44D8-BBD7-CCE9431645EC}">
                        <a14:shadowObscured xmlns:a14="http://schemas.microsoft.com/office/drawing/2010/main"/>
                      </a:ext>
                    </a:extLst>
                  </pic:spPr>
                </pic:pic>
              </a:graphicData>
            </a:graphic>
          </wp:inline>
        </w:drawing>
      </w:r>
    </w:p>
    <w:p w14:paraId="0F154305" w14:textId="7607A32D" w:rsidR="0014620E" w:rsidRDefault="00A55889" w:rsidP="004D7B5D">
      <w:pPr>
        <w:pStyle w:val="Caption"/>
        <w:spacing w:line="360" w:lineRule="auto"/>
        <w:rPr>
          <w:lang w:val="en-US"/>
        </w:rPr>
      </w:pPr>
      <w:bookmarkStart w:id="250" w:name="_Ref104128372"/>
      <w:r w:rsidRPr="00A55889">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4</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w:t>
      </w:r>
      <w:r w:rsidR="00543048">
        <w:rPr>
          <w:lang w:val="en-US"/>
        </w:rPr>
        <w:fldChar w:fldCharType="end"/>
      </w:r>
      <w:bookmarkEnd w:id="250"/>
      <w:r w:rsidR="00DF5B9C">
        <w:rPr>
          <w:lang w:val="en-US"/>
        </w:rPr>
        <w:t xml:space="preserve">. Figure illustrating </w:t>
      </w:r>
      <w:r w:rsidR="00B54FCD">
        <w:rPr>
          <w:lang w:val="en-US"/>
        </w:rPr>
        <w:t>why there is a nonzero dose in the shielded areas</w:t>
      </w:r>
      <w:r w:rsidR="001E39C4">
        <w:rPr>
          <w:lang w:val="en-US"/>
        </w:rPr>
        <w:t xml:space="preserve"> of the EBT3 dosimetry films</w:t>
      </w:r>
      <w:r w:rsidR="00B54FCD">
        <w:rPr>
          <w:lang w:val="en-US"/>
        </w:rPr>
        <w:t xml:space="preserve"> underneath the GRID block. </w:t>
      </w:r>
      <w:r w:rsidR="00C710C7">
        <w:rPr>
          <w:lang w:val="en-US"/>
        </w:rPr>
        <w:t xml:space="preserve">Divergent photons are not attenuated by the GRID and </w:t>
      </w:r>
      <w:proofErr w:type="spellStart"/>
      <w:r w:rsidR="00463507">
        <w:rPr>
          <w:lang w:val="en-US"/>
        </w:rPr>
        <w:t>depos</w:t>
      </w:r>
      <w:r w:rsidR="006E560E">
        <w:rPr>
          <w:lang w:val="en-US"/>
        </w:rPr>
        <w:t>ite</w:t>
      </w:r>
      <w:proofErr w:type="spellEnd"/>
      <w:r w:rsidR="00463507">
        <w:rPr>
          <w:lang w:val="en-US"/>
        </w:rPr>
        <w:t xml:space="preserve"> their energy </w:t>
      </w:r>
      <w:r w:rsidR="005650D2">
        <w:rPr>
          <w:lang w:val="en-US"/>
        </w:rPr>
        <w:t xml:space="preserve">in the shielded areas. </w:t>
      </w:r>
    </w:p>
    <w:p w14:paraId="4AF680E6" w14:textId="249D073D" w:rsidR="00897A9E" w:rsidRDefault="006E560E" w:rsidP="004D7B5D">
      <w:pPr>
        <w:spacing w:line="360" w:lineRule="auto"/>
        <w:rPr>
          <w:lang w:val="en-US"/>
        </w:rPr>
      </w:pPr>
      <w:r>
        <w:rPr>
          <w:noProof/>
          <w:lang w:val="en-US"/>
        </w:rPr>
        <w:drawing>
          <wp:anchor distT="0" distB="0" distL="114300" distR="114300" simplePos="0" relativeHeight="251675785" behindDoc="1" locked="0" layoutInCell="1" allowOverlap="1" wp14:anchorId="372B7059" wp14:editId="6DB8766D">
            <wp:simplePos x="0" y="0"/>
            <wp:positionH relativeFrom="column">
              <wp:posOffset>0</wp:posOffset>
            </wp:positionH>
            <wp:positionV relativeFrom="paragraph">
              <wp:posOffset>-1073</wp:posOffset>
            </wp:positionV>
            <wp:extent cx="4305300" cy="2933700"/>
            <wp:effectExtent l="0" t="0" r="0" b="0"/>
            <wp:wrapTight wrapText="bothSides">
              <wp:wrapPolygon edited="0">
                <wp:start x="0" y="0"/>
                <wp:lineTo x="0" y="21460"/>
                <wp:lineTo x="21504" y="21460"/>
                <wp:lineTo x="21504" y="0"/>
                <wp:lineTo x="0" y="0"/>
              </wp:wrapPolygon>
            </wp:wrapTight>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rotWithShape="1">
                    <a:blip r:embed="rId98">
                      <a:extLst>
                        <a:ext uri="{28A0092B-C50C-407E-A947-70E740481C1C}">
                          <a14:useLocalDpi xmlns:a14="http://schemas.microsoft.com/office/drawing/2010/main" val="0"/>
                        </a:ext>
                      </a:extLst>
                    </a:blip>
                    <a:srcRect l="1443" t="4558" r="26121" b="7693"/>
                    <a:stretch/>
                  </pic:blipFill>
                  <pic:spPr bwMode="auto">
                    <a:xfrm>
                      <a:off x="0" y="0"/>
                      <a:ext cx="4305300" cy="2933700"/>
                    </a:xfrm>
                    <a:prstGeom prst="rect">
                      <a:avLst/>
                    </a:prstGeom>
                    <a:ln>
                      <a:noFill/>
                    </a:ln>
                    <a:extLst>
                      <a:ext uri="{53640926-AAD7-44D8-BBD7-CCE9431645EC}">
                        <a14:shadowObscured xmlns:a14="http://schemas.microsoft.com/office/drawing/2010/main"/>
                      </a:ext>
                    </a:extLst>
                  </pic:spPr>
                </pic:pic>
              </a:graphicData>
            </a:graphic>
          </wp:anchor>
        </w:drawing>
      </w:r>
    </w:p>
    <w:p w14:paraId="7511008A" w14:textId="15D4121E" w:rsidR="00484A09" w:rsidRPr="00070505" w:rsidRDefault="00484A09" w:rsidP="004D7B5D">
      <w:pPr>
        <w:keepNext/>
        <w:spacing w:line="360" w:lineRule="auto"/>
        <w:jc w:val="center"/>
        <w:rPr>
          <w:lang w:val="en-US"/>
        </w:rPr>
      </w:pPr>
    </w:p>
    <w:p w14:paraId="5BB74406" w14:textId="7BE41DB9" w:rsidR="006106F9" w:rsidRDefault="00484A09" w:rsidP="004D7B5D">
      <w:pPr>
        <w:pStyle w:val="Caption"/>
        <w:spacing w:line="360" w:lineRule="auto"/>
        <w:rPr>
          <w:lang w:val="en-US"/>
        </w:rPr>
      </w:pPr>
      <w:bookmarkStart w:id="251" w:name="_Ref104301882"/>
      <w:r w:rsidRPr="00F27804">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4</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w:t>
      </w:r>
      <w:r w:rsidR="00543048">
        <w:rPr>
          <w:lang w:val="en-US"/>
        </w:rPr>
        <w:fldChar w:fldCharType="end"/>
      </w:r>
      <w:bookmarkEnd w:id="251"/>
      <w:r w:rsidRPr="00F27804">
        <w:rPr>
          <w:lang w:val="en-US"/>
        </w:rPr>
        <w:t>.</w:t>
      </w:r>
      <w:r w:rsidR="00AF6993" w:rsidRPr="00F27804">
        <w:rPr>
          <w:lang w:val="en-US"/>
        </w:rPr>
        <w:t xml:space="preserve"> </w:t>
      </w:r>
      <w:r w:rsidR="00174287" w:rsidRPr="00F27804">
        <w:rPr>
          <w:lang w:val="en-US"/>
        </w:rPr>
        <w:t>Striped GRID block</w:t>
      </w:r>
      <w:r w:rsidR="00F27804">
        <w:rPr>
          <w:lang w:val="en-US"/>
        </w:rPr>
        <w:t xml:space="preserve">. </w:t>
      </w:r>
      <w:r w:rsidR="002128FE">
        <w:rPr>
          <w:lang w:val="en-US"/>
        </w:rPr>
        <w:t xml:space="preserve">We observe that exchanging the </w:t>
      </w:r>
      <w:r w:rsidR="003438EC">
        <w:rPr>
          <w:lang w:val="en-US"/>
        </w:rPr>
        <w:t>continuous stripe</w:t>
      </w:r>
      <w:r w:rsidR="00CB3BF0">
        <w:rPr>
          <w:lang w:val="en-US"/>
        </w:rPr>
        <w:t>s</w:t>
      </w:r>
      <w:r w:rsidR="008B5A55">
        <w:rPr>
          <w:lang w:val="en-US"/>
        </w:rPr>
        <w:t xml:space="preserve"> (5 mm opening)</w:t>
      </w:r>
      <w:r w:rsidR="003438EC">
        <w:rPr>
          <w:lang w:val="en-US"/>
        </w:rPr>
        <w:t xml:space="preserve"> for circles</w:t>
      </w:r>
      <w:r w:rsidR="008B5A55">
        <w:rPr>
          <w:lang w:val="en-US"/>
        </w:rPr>
        <w:t xml:space="preserve"> (5 mm diameter)</w:t>
      </w:r>
      <w:r w:rsidR="001C45ED">
        <w:rPr>
          <w:lang w:val="en-US"/>
        </w:rPr>
        <w:t xml:space="preserve">, </w:t>
      </w:r>
      <w:r w:rsidR="003438EC">
        <w:rPr>
          <w:lang w:val="en-US"/>
        </w:rPr>
        <w:t>results in</w:t>
      </w:r>
      <w:r w:rsidR="00CB3BF0">
        <w:rPr>
          <w:lang w:val="en-US"/>
        </w:rPr>
        <w:t xml:space="preserve"> a</w:t>
      </w:r>
      <w:r w:rsidR="003438EC">
        <w:rPr>
          <w:lang w:val="en-US"/>
        </w:rPr>
        <w:t xml:space="preserve"> smaller</w:t>
      </w:r>
      <w:r w:rsidR="00CB3BF0">
        <w:rPr>
          <w:lang w:val="en-US"/>
        </w:rPr>
        <w:t xml:space="preserve"> opening</w:t>
      </w:r>
      <w:r w:rsidR="004D0CD0">
        <w:rPr>
          <w:lang w:val="en-US"/>
        </w:rPr>
        <w:t xml:space="preserve">, which will reduce </w:t>
      </w:r>
      <w:r w:rsidR="001C45ED">
        <w:rPr>
          <w:lang w:val="en-US"/>
        </w:rPr>
        <w:t>the overall dose levels for dotted GRID further compared to striped GRID</w:t>
      </w:r>
      <w:r w:rsidR="008B5A55">
        <w:rPr>
          <w:lang w:val="en-US"/>
        </w:rPr>
        <w:t xml:space="preserve">. </w:t>
      </w:r>
    </w:p>
    <w:p w14:paraId="77B9EE9F" w14:textId="5AB533A9" w:rsidR="00124B39" w:rsidRDefault="008F68AB" w:rsidP="004D7B5D">
      <w:pPr>
        <w:pStyle w:val="Heading2"/>
        <w:spacing w:line="360" w:lineRule="auto"/>
        <w:rPr>
          <w:lang w:val="en-US"/>
        </w:rPr>
      </w:pPr>
      <w:bookmarkStart w:id="252" w:name="_Toc107354709"/>
      <w:r>
        <w:rPr>
          <w:lang w:val="en-US"/>
        </w:rPr>
        <w:lastRenderedPageBreak/>
        <w:t>Cell Survival</w:t>
      </w:r>
      <w:bookmarkEnd w:id="252"/>
    </w:p>
    <w:p w14:paraId="1AB5F49E" w14:textId="10ED70E3" w:rsidR="00B76125" w:rsidRDefault="00970E6E" w:rsidP="004D7B5D">
      <w:pPr>
        <w:spacing w:line="360" w:lineRule="auto"/>
        <w:rPr>
          <w:lang w:val="en-US"/>
        </w:rPr>
      </w:pPr>
      <w:r>
        <w:rPr>
          <w:lang w:val="en-US"/>
        </w:rPr>
        <w:t>Data from the cell experiments was chosen based o</w:t>
      </w:r>
      <w:r w:rsidR="0087556C">
        <w:rPr>
          <w:lang w:val="en-US"/>
        </w:rPr>
        <w:t>n the plating efficiency and how close the survival</w:t>
      </w:r>
      <w:r w:rsidR="00D026AE">
        <w:rPr>
          <w:lang w:val="en-US"/>
        </w:rPr>
        <w:t xml:space="preserve"> levels</w:t>
      </w:r>
      <w:r w:rsidR="0087556C">
        <w:rPr>
          <w:lang w:val="en-US"/>
        </w:rPr>
        <w:t xml:space="preserve"> in the </w:t>
      </w:r>
      <w:r w:rsidR="001E6EDE">
        <w:rPr>
          <w:lang w:val="en-US"/>
        </w:rPr>
        <w:t>control flasks were between the experiments</w:t>
      </w:r>
      <w:r w:rsidR="00673F4E">
        <w:rPr>
          <w:lang w:val="en-US"/>
        </w:rPr>
        <w:t>.</w:t>
      </w:r>
      <w:r w:rsidR="004A4A98">
        <w:rPr>
          <w:lang w:val="en-US"/>
        </w:rPr>
        <w:t xml:space="preserve"> </w:t>
      </w:r>
      <w:r w:rsidR="00673F4E">
        <w:rPr>
          <w:lang w:val="en-US"/>
        </w:rPr>
        <w:t>W</w:t>
      </w:r>
      <w:r w:rsidR="004A4A98">
        <w:rPr>
          <w:lang w:val="en-US"/>
        </w:rPr>
        <w:t>e observe</w:t>
      </w:r>
      <w:r w:rsidR="00673F4E">
        <w:rPr>
          <w:lang w:val="en-US"/>
        </w:rPr>
        <w:t>d</w:t>
      </w:r>
      <w:r w:rsidR="004A4A98">
        <w:rPr>
          <w:lang w:val="en-US"/>
        </w:rPr>
        <w:t xml:space="preserve"> a </w:t>
      </w:r>
      <w:r w:rsidR="00E55AC5">
        <w:rPr>
          <w:lang w:val="en-US"/>
        </w:rPr>
        <w:t xml:space="preserve">low </w:t>
      </w:r>
      <w:r w:rsidR="003B243C">
        <w:rPr>
          <w:lang w:val="en-US"/>
        </w:rPr>
        <w:t>PE</w:t>
      </w:r>
      <w:r w:rsidR="00673F4E">
        <w:rPr>
          <w:lang w:val="en-US"/>
        </w:rPr>
        <w:t xml:space="preserve"> (</w:t>
      </w:r>
      <w:r w:rsidR="00D2343C">
        <w:rPr>
          <w:lang w:val="en-US"/>
        </w:rPr>
        <w:t>around 5%</w:t>
      </w:r>
      <w:r w:rsidR="00673F4E">
        <w:rPr>
          <w:lang w:val="en-US"/>
        </w:rPr>
        <w:t>)</w:t>
      </w:r>
      <w:r w:rsidR="00451DCD">
        <w:rPr>
          <w:lang w:val="en-US"/>
        </w:rPr>
        <w:t xml:space="preserve"> for</w:t>
      </w:r>
      <w:r w:rsidR="00E55AC5">
        <w:rPr>
          <w:lang w:val="en-US"/>
        </w:rPr>
        <w:t xml:space="preserve"> </w:t>
      </w:r>
      <w:r w:rsidR="00A240E7">
        <w:rPr>
          <w:lang w:val="en-US"/>
        </w:rPr>
        <w:t xml:space="preserve">some of the experiments, and these were not included in the current cell survival analysis. </w:t>
      </w:r>
      <w:r w:rsidR="00357A23">
        <w:rPr>
          <w:lang w:val="en-US"/>
        </w:rPr>
        <w:t>The flask</w:t>
      </w:r>
      <w:r w:rsidR="00BD7D23">
        <w:rPr>
          <w:lang w:val="en-US"/>
        </w:rPr>
        <w:t>s from the experiment</w:t>
      </w:r>
      <w:r w:rsidR="00357A23">
        <w:rPr>
          <w:lang w:val="en-US"/>
        </w:rPr>
        <w:t xml:space="preserve"> with</w:t>
      </w:r>
      <w:r w:rsidR="00BD7D23">
        <w:rPr>
          <w:lang w:val="en-US"/>
        </w:rPr>
        <w:t xml:space="preserve"> the</w:t>
      </w:r>
      <w:r w:rsidR="00357A23">
        <w:rPr>
          <w:lang w:val="en-US"/>
        </w:rPr>
        <w:t xml:space="preserve"> low</w:t>
      </w:r>
      <w:r w:rsidR="00BD7D23">
        <w:rPr>
          <w:lang w:val="en-US"/>
        </w:rPr>
        <w:t>est</w:t>
      </w:r>
      <w:r w:rsidR="00357A23">
        <w:rPr>
          <w:lang w:val="en-US"/>
        </w:rPr>
        <w:t xml:space="preserve"> </w:t>
      </w:r>
      <w:r w:rsidR="003B243C">
        <w:rPr>
          <w:lang w:val="en-US"/>
        </w:rPr>
        <w:t>PE</w:t>
      </w:r>
      <w:r w:rsidR="00357A23">
        <w:rPr>
          <w:lang w:val="en-US"/>
        </w:rPr>
        <w:t xml:space="preserve"> </w:t>
      </w:r>
      <w:r w:rsidR="00762C2B">
        <w:rPr>
          <w:lang w:val="en-US"/>
        </w:rPr>
        <w:t>was studied by</w:t>
      </w:r>
      <w:r w:rsidR="00270B34">
        <w:rPr>
          <w:lang w:val="en-US"/>
        </w:rPr>
        <w:t xml:space="preserve"> Magnus </w:t>
      </w:r>
      <w:proofErr w:type="spellStart"/>
      <w:r w:rsidR="00270B34">
        <w:rPr>
          <w:lang w:val="en-US"/>
        </w:rPr>
        <w:t>Børsting</w:t>
      </w:r>
      <w:proofErr w:type="spellEnd"/>
      <w:r w:rsidR="00762C2B">
        <w:rPr>
          <w:lang w:val="en-US"/>
        </w:rPr>
        <w:t xml:space="preserve"> under the microscope </w:t>
      </w:r>
      <w:r w:rsidR="00673ABA">
        <w:rPr>
          <w:lang w:val="en-US"/>
        </w:rPr>
        <w:fldChar w:fldCharType="begin"/>
      </w:r>
      <w:r w:rsidR="006961B6">
        <w:rPr>
          <w:lang w:val="en-US"/>
        </w:rPr>
        <w:instrText xml:space="preserve"> ADDIN ZOTERO_ITEM CSL_CITATION {"citationID":"Zjvpu8PK","properties":{"formattedCitation":"(Magnus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673ABA">
        <w:rPr>
          <w:lang w:val="en-US"/>
        </w:rPr>
        <w:fldChar w:fldCharType="separate"/>
      </w:r>
      <w:r w:rsidR="00673ABA" w:rsidRPr="00673ABA">
        <w:rPr>
          <w:rFonts w:cs="Times New Roman"/>
          <w:szCs w:val="24"/>
          <w:lang w:val="en-US"/>
        </w:rPr>
        <w:t xml:space="preserve">(Magnus </w:t>
      </w:r>
      <w:proofErr w:type="spellStart"/>
      <w:r w:rsidR="00673ABA" w:rsidRPr="00673ABA">
        <w:rPr>
          <w:rFonts w:cs="Times New Roman"/>
          <w:szCs w:val="24"/>
          <w:lang w:val="en-US"/>
        </w:rPr>
        <w:t>Børsting</w:t>
      </w:r>
      <w:proofErr w:type="spellEnd"/>
      <w:r w:rsidR="00673ABA" w:rsidRPr="00673ABA">
        <w:rPr>
          <w:rFonts w:cs="Times New Roman"/>
          <w:szCs w:val="24"/>
          <w:lang w:val="en-US"/>
        </w:rPr>
        <w:t>, 2020</w:t>
      </w:r>
      <w:r w:rsidR="00157E7E">
        <w:rPr>
          <w:rFonts w:cs="Times New Roman"/>
          <w:szCs w:val="24"/>
          <w:lang w:val="en-US"/>
        </w:rPr>
        <w:t xml:space="preserve">, </w:t>
      </w:r>
      <w:r w:rsidR="00C42973">
        <w:rPr>
          <w:rFonts w:cs="Times New Roman"/>
          <w:szCs w:val="24"/>
          <w:lang w:val="en-US"/>
        </w:rPr>
        <w:t>section 4.2.1</w:t>
      </w:r>
      <w:r w:rsidR="00673ABA" w:rsidRPr="00673ABA">
        <w:rPr>
          <w:rFonts w:cs="Times New Roman"/>
          <w:szCs w:val="24"/>
          <w:lang w:val="en-US"/>
        </w:rPr>
        <w:t>)</w:t>
      </w:r>
      <w:r w:rsidR="00673ABA">
        <w:rPr>
          <w:lang w:val="en-US"/>
        </w:rPr>
        <w:fldChar w:fldCharType="end"/>
      </w:r>
      <w:r w:rsidR="00762C2B">
        <w:rPr>
          <w:lang w:val="en-US"/>
        </w:rPr>
        <w:t xml:space="preserve"> to confirm</w:t>
      </w:r>
      <w:r w:rsidR="00C42973">
        <w:rPr>
          <w:lang w:val="en-US"/>
        </w:rPr>
        <w:t xml:space="preserve"> </w:t>
      </w:r>
      <w:r w:rsidR="006C3FE0">
        <w:rPr>
          <w:lang w:val="en-US"/>
        </w:rPr>
        <w:t>the result.</w:t>
      </w:r>
      <w:r w:rsidR="00334D82">
        <w:rPr>
          <w:lang w:val="en-US"/>
        </w:rPr>
        <w:t xml:space="preserve"> </w:t>
      </w:r>
      <w:r w:rsidR="009F377E">
        <w:rPr>
          <w:lang w:val="en-US"/>
        </w:rPr>
        <w:t>It was speculated that</w:t>
      </w:r>
      <w:r w:rsidR="00C36A73">
        <w:rPr>
          <w:lang w:val="en-US"/>
        </w:rPr>
        <w:t xml:space="preserve"> seeding 30 000 cells resulted </w:t>
      </w:r>
      <w:r w:rsidR="003D73DD">
        <w:rPr>
          <w:lang w:val="en-US"/>
        </w:rPr>
        <w:t xml:space="preserve">in </w:t>
      </w:r>
      <w:r w:rsidR="008236BC">
        <w:rPr>
          <w:lang w:val="en-US"/>
        </w:rPr>
        <w:t>a high</w:t>
      </w:r>
      <w:r w:rsidR="003D73DD">
        <w:rPr>
          <w:lang w:val="en-US"/>
        </w:rPr>
        <w:t xml:space="preserve"> </w:t>
      </w:r>
      <w:r w:rsidR="00C36A73">
        <w:rPr>
          <w:lang w:val="en-US"/>
        </w:rPr>
        <w:t>confluen</w:t>
      </w:r>
      <w:r w:rsidR="008236BC">
        <w:rPr>
          <w:lang w:val="en-US"/>
        </w:rPr>
        <w:t>cy</w:t>
      </w:r>
      <w:r w:rsidR="00AA0A4C">
        <w:rPr>
          <w:lang w:val="en-US"/>
        </w:rPr>
        <w:t xml:space="preserve"> </w:t>
      </w:r>
      <w:r w:rsidR="004D53A5">
        <w:rPr>
          <w:lang w:val="en-US"/>
        </w:rPr>
        <w:t>(</w:t>
      </w:r>
      <w:r w:rsidR="00D923B4">
        <w:rPr>
          <w:lang w:val="en-US"/>
        </w:rPr>
        <w:t>fraction of cell flask area covered by cells</w:t>
      </w:r>
      <w:r w:rsidR="004D53A5">
        <w:rPr>
          <w:lang w:val="en-US"/>
        </w:rPr>
        <w:t>)</w:t>
      </w:r>
      <w:r w:rsidR="00C36A73">
        <w:rPr>
          <w:lang w:val="en-US"/>
        </w:rPr>
        <w:t xml:space="preserve"> </w:t>
      </w:r>
      <w:r w:rsidR="008236BC">
        <w:rPr>
          <w:lang w:val="en-US"/>
        </w:rPr>
        <w:t xml:space="preserve">inhibiting cells from </w:t>
      </w:r>
      <w:r w:rsidR="00DD17E8">
        <w:rPr>
          <w:lang w:val="en-US"/>
        </w:rPr>
        <w:t>dividing further</w:t>
      </w:r>
      <w:r w:rsidR="00FA65D2">
        <w:rPr>
          <w:lang w:val="en-US"/>
        </w:rPr>
        <w:t>.</w:t>
      </w:r>
      <w:r w:rsidR="003254DE">
        <w:rPr>
          <w:lang w:val="en-US"/>
        </w:rPr>
        <w:t xml:space="preserve"> </w:t>
      </w:r>
      <w:r w:rsidR="00E926EB">
        <w:rPr>
          <w:lang w:val="en-US"/>
        </w:rPr>
        <w:t xml:space="preserve">Another possibility </w:t>
      </w:r>
      <w:r w:rsidR="00DD17E8">
        <w:rPr>
          <w:lang w:val="en-US"/>
        </w:rPr>
        <w:t>is systematic</w:t>
      </w:r>
      <w:r w:rsidR="00E926EB">
        <w:rPr>
          <w:lang w:val="en-US"/>
        </w:rPr>
        <w:t xml:space="preserve"> undercounting by the segmentation algorithm. </w:t>
      </w:r>
      <w:r w:rsidR="00E93225">
        <w:rPr>
          <w:lang w:val="en-US"/>
        </w:rPr>
        <w:t>T</w:t>
      </w:r>
      <w:r w:rsidR="00C25035">
        <w:rPr>
          <w:lang w:val="en-US"/>
        </w:rPr>
        <w:t xml:space="preserve">he data </w:t>
      </w:r>
      <w:r w:rsidR="00267F7F">
        <w:rPr>
          <w:lang w:val="en-US"/>
        </w:rPr>
        <w:t>included</w:t>
      </w:r>
      <w:r w:rsidR="00E93225">
        <w:rPr>
          <w:lang w:val="en-US"/>
        </w:rPr>
        <w:t xml:space="preserve"> had</w:t>
      </w:r>
      <w:r w:rsidR="004047EB">
        <w:rPr>
          <w:lang w:val="en-US"/>
        </w:rPr>
        <w:t xml:space="preserve"> </w:t>
      </w:r>
      <w:r w:rsidR="004058D6">
        <w:rPr>
          <w:lang w:val="en-US"/>
        </w:rPr>
        <w:t xml:space="preserve">a </w:t>
      </w:r>
      <w:r w:rsidR="00926EDA">
        <w:rPr>
          <w:lang w:val="en-US"/>
        </w:rPr>
        <w:t>not very high</w:t>
      </w:r>
      <w:r w:rsidR="00681A73">
        <w:rPr>
          <w:lang w:val="en-US"/>
        </w:rPr>
        <w:t xml:space="preserve"> </w:t>
      </w:r>
      <w:r w:rsidR="003B243C">
        <w:rPr>
          <w:lang w:val="en-US"/>
        </w:rPr>
        <w:t>PE</w:t>
      </w:r>
      <w:r w:rsidR="005B1D21">
        <w:rPr>
          <w:lang w:val="en-US"/>
        </w:rPr>
        <w:t xml:space="preserve"> </w:t>
      </w:r>
      <w:r w:rsidR="006D3FBE">
        <w:rPr>
          <w:lang w:val="en-US"/>
        </w:rPr>
        <w:t>(</w:t>
      </w:r>
      <m:oMath>
        <m:r>
          <w:rPr>
            <w:rFonts w:ascii="Cambria Math" w:hAnsi="Cambria Math"/>
            <w:lang w:val="en-US"/>
          </w:rPr>
          <m:t>8-10 %</m:t>
        </m:r>
      </m:oMath>
      <w:r w:rsidR="00B92BAB">
        <w:rPr>
          <w:lang w:val="en-US"/>
        </w:rPr>
        <w:t>) but</w:t>
      </w:r>
      <w:r w:rsidR="00681A73">
        <w:rPr>
          <w:lang w:val="en-US"/>
        </w:rPr>
        <w:t xml:space="preserve"> was deemed </w:t>
      </w:r>
      <w:r w:rsidR="00863BEC">
        <w:rPr>
          <w:lang w:val="en-US"/>
        </w:rPr>
        <w:t xml:space="preserve">to </w:t>
      </w:r>
      <w:commentRangeStart w:id="253"/>
      <w:r w:rsidR="00863BEC">
        <w:rPr>
          <w:lang w:val="en-US"/>
        </w:rPr>
        <w:t>have sufficient quality and consistency</w:t>
      </w:r>
      <w:commentRangeEnd w:id="253"/>
      <w:r w:rsidR="00DE146F">
        <w:rPr>
          <w:rStyle w:val="CommentReference"/>
        </w:rPr>
        <w:commentReference w:id="253"/>
      </w:r>
      <w:r w:rsidR="00863BEC">
        <w:rPr>
          <w:lang w:val="en-US"/>
        </w:rPr>
        <w:t>.</w:t>
      </w:r>
      <w:r w:rsidR="003F7040">
        <w:rPr>
          <w:lang w:val="en-US"/>
        </w:rPr>
        <w:t xml:space="preserve"> </w:t>
      </w:r>
      <w:r w:rsidR="00C76236">
        <w:rPr>
          <w:lang w:val="en-US"/>
        </w:rPr>
        <w:t xml:space="preserve">Both </w:t>
      </w:r>
      <w:r w:rsidR="00CD5AC8">
        <w:rPr>
          <w:lang w:val="en-US"/>
        </w:rPr>
        <w:t>the stained</w:t>
      </w:r>
      <w:r w:rsidR="00020F9D">
        <w:rPr>
          <w:lang w:val="en-US"/>
        </w:rPr>
        <w:t xml:space="preserve"> (upper row)</w:t>
      </w:r>
      <w:r w:rsidR="002804ED">
        <w:rPr>
          <w:lang w:val="en-US"/>
        </w:rPr>
        <w:t xml:space="preserve"> </w:t>
      </w:r>
      <w:r w:rsidR="00020F9D">
        <w:rPr>
          <w:lang w:val="en-US"/>
        </w:rPr>
        <w:t>and segmented (lower row) cell flasks</w:t>
      </w:r>
      <w:r w:rsidR="002804ED">
        <w:rPr>
          <w:lang w:val="en-US"/>
        </w:rPr>
        <w:t xml:space="preserve"> in </w:t>
      </w:r>
      <w:r w:rsidR="005962D0">
        <w:rPr>
          <w:lang w:val="en-US"/>
        </w:rPr>
        <w:fldChar w:fldCharType="begin"/>
      </w:r>
      <w:r w:rsidR="005962D0">
        <w:rPr>
          <w:lang w:val="en-US"/>
        </w:rPr>
        <w:instrText xml:space="preserve"> REF _Ref106005657 \h </w:instrText>
      </w:r>
      <w:r w:rsidR="005962D0">
        <w:rPr>
          <w:lang w:val="en-US"/>
        </w:rPr>
      </w:r>
      <w:r w:rsidR="005962D0">
        <w:rPr>
          <w:lang w:val="en-US"/>
        </w:rPr>
        <w:fldChar w:fldCharType="separate"/>
      </w:r>
      <w:r w:rsidR="00CF1D73" w:rsidRPr="00250C31">
        <w:rPr>
          <w:lang w:val="en-US"/>
        </w:rPr>
        <w:t xml:space="preserve">Figure </w:t>
      </w:r>
      <w:r w:rsidR="00CF1D73">
        <w:rPr>
          <w:noProof/>
          <w:lang w:val="en-US"/>
        </w:rPr>
        <w:t>7</w:t>
      </w:r>
      <w:r w:rsidR="00CF1D73">
        <w:rPr>
          <w:lang w:val="en-US"/>
        </w:rPr>
        <w:noBreakHyphen/>
      </w:r>
      <w:r w:rsidR="00CF1D73">
        <w:rPr>
          <w:noProof/>
          <w:lang w:val="en-US"/>
        </w:rPr>
        <w:t>5</w:t>
      </w:r>
      <w:r w:rsidR="005962D0">
        <w:rPr>
          <w:lang w:val="en-US"/>
        </w:rPr>
        <w:fldChar w:fldCharType="end"/>
      </w:r>
      <w:r w:rsidR="002804ED">
        <w:rPr>
          <w:lang w:val="en-US"/>
        </w:rPr>
        <w:t xml:space="preserve"> </w:t>
      </w:r>
      <w:r w:rsidR="00DD6B38">
        <w:rPr>
          <w:lang w:val="en-US"/>
        </w:rPr>
        <w:t>w</w:t>
      </w:r>
      <w:r w:rsidR="00020F9D">
        <w:rPr>
          <w:lang w:val="en-US"/>
        </w:rPr>
        <w:t>ere</w:t>
      </w:r>
      <w:r w:rsidR="00DD6B38">
        <w:rPr>
          <w:lang w:val="en-US"/>
        </w:rPr>
        <w:t xml:space="preserve"> inspected by </w:t>
      </w:r>
      <w:r w:rsidR="00F45B23">
        <w:rPr>
          <w:lang w:val="en-US"/>
        </w:rPr>
        <w:t xml:space="preserve">Associated Prof. </w:t>
      </w:r>
      <w:r w:rsidR="00DD6B38">
        <w:rPr>
          <w:lang w:val="en-US"/>
        </w:rPr>
        <w:t>Nina Edin</w:t>
      </w:r>
      <w:r w:rsidR="00F97F79">
        <w:rPr>
          <w:lang w:val="en-US"/>
        </w:rPr>
        <w:t xml:space="preserve"> (experienced</w:t>
      </w:r>
      <w:r w:rsidR="00E6745F">
        <w:rPr>
          <w:lang w:val="en-US"/>
        </w:rPr>
        <w:t xml:space="preserve"> in</w:t>
      </w:r>
      <w:r w:rsidR="00F97F79">
        <w:rPr>
          <w:lang w:val="en-US"/>
        </w:rPr>
        <w:t xml:space="preserve"> cell count</w:t>
      </w:r>
      <w:r w:rsidR="00E6745F">
        <w:rPr>
          <w:lang w:val="en-US"/>
        </w:rPr>
        <w:t>ing</w:t>
      </w:r>
      <w:r w:rsidR="00F97F79">
        <w:rPr>
          <w:lang w:val="en-US"/>
        </w:rPr>
        <w:t>)</w:t>
      </w:r>
      <w:r w:rsidR="003D29D0">
        <w:rPr>
          <w:lang w:val="en-US"/>
        </w:rPr>
        <w:t xml:space="preserve">, as well as delineated data from the segmentation. </w:t>
      </w:r>
      <w:r w:rsidR="00B92BAB">
        <w:rPr>
          <w:lang w:val="en-US"/>
        </w:rPr>
        <w:t xml:space="preserve">Her assessment was that the algorithm did not successfully separate all the BLOBs into individual colonies. </w:t>
      </w:r>
      <w:r w:rsidR="00795E63">
        <w:rPr>
          <w:lang w:val="en-US"/>
        </w:rPr>
        <w:t xml:space="preserve">This implies that the cell count is underestimated in specifically </w:t>
      </w:r>
      <w:r w:rsidR="00B3633F">
        <w:rPr>
          <w:lang w:val="en-US"/>
        </w:rPr>
        <w:t xml:space="preserve">in regions with low to no dose. Incidentally, the segmentation algorithm has been validated for low colony density </w:t>
      </w:r>
      <w:r w:rsidR="00240405">
        <w:rPr>
          <w:lang w:val="en-US"/>
        </w:rPr>
        <w:fldChar w:fldCharType="begin"/>
      </w:r>
      <w:r w:rsidR="00240405">
        <w:rPr>
          <w:lang w:val="en-US"/>
        </w:rPr>
        <w:instrText xml:space="preserve"> ADDIN ZOTERO_ITEM CSL_CITATION {"citationID":"n9Z9mnjL","properties":{"formattedCitation":"(Arous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240405">
        <w:rPr>
          <w:rFonts w:ascii="Cambria Math" w:hAnsi="Cambria Math" w:cs="Cambria Math"/>
          <w:lang w:val="en-US"/>
        </w:rPr>
        <w:instrText>∼</w:instrText>
      </w:r>
      <w:r w:rsidR="00240405">
        <w:rPr>
          <w:lang w:val="en-US"/>
        </w:rPr>
        <w:instrText>0.90 for T-47D and &gt;0.95 for bacterial images), along with low absolute percentage errors (</w:instrText>
      </w:r>
      <w:r w:rsidR="00240405">
        <w:rPr>
          <w:rFonts w:ascii="Cambria Math" w:hAnsi="Cambria Math" w:cs="Cambria Math"/>
          <w:lang w:val="en-US"/>
        </w:rPr>
        <w:instrText>∼</w:instrText>
      </w:r>
      <w:r w:rsidR="00240405">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240405">
        <w:rPr>
          <w:lang w:val="en-US"/>
        </w:rPr>
        <w:fldChar w:fldCharType="separate"/>
      </w:r>
      <w:r w:rsidR="00240405" w:rsidRPr="00240405">
        <w:rPr>
          <w:rFonts w:cs="Times New Roman"/>
          <w:lang w:val="en-US"/>
        </w:rPr>
        <w:t>(</w:t>
      </w:r>
      <w:proofErr w:type="spellStart"/>
      <w:r w:rsidR="00240405" w:rsidRPr="00240405">
        <w:rPr>
          <w:rFonts w:cs="Times New Roman"/>
          <w:lang w:val="en-US"/>
        </w:rPr>
        <w:t>Arous</w:t>
      </w:r>
      <w:proofErr w:type="spellEnd"/>
      <w:r w:rsidR="00240405" w:rsidRPr="00240405">
        <w:rPr>
          <w:rFonts w:cs="Times New Roman"/>
          <w:lang w:val="en-US"/>
        </w:rPr>
        <w:t xml:space="preserve"> et al., 2022)</w:t>
      </w:r>
      <w:r w:rsidR="00240405">
        <w:rPr>
          <w:lang w:val="en-US"/>
        </w:rPr>
        <w:fldChar w:fldCharType="end"/>
      </w:r>
      <w:r w:rsidR="00240405">
        <w:rPr>
          <w:lang w:val="en-US"/>
        </w:rPr>
        <w:t xml:space="preserve">, </w:t>
      </w:r>
      <w:r w:rsidR="00DE146F">
        <w:rPr>
          <w:lang w:val="en-US"/>
        </w:rPr>
        <w:t xml:space="preserve">so we </w:t>
      </w:r>
      <w:r w:rsidR="00073627">
        <w:rPr>
          <w:lang w:val="en-US"/>
        </w:rPr>
        <w:t xml:space="preserve">expect a higher accuracy </w:t>
      </w:r>
      <w:r w:rsidR="00B92BAB">
        <w:rPr>
          <w:lang w:val="en-US"/>
        </w:rPr>
        <w:t xml:space="preserve">in the peak regions. </w:t>
      </w:r>
      <w:r w:rsidR="00315169">
        <w:rPr>
          <w:lang w:val="en-US"/>
        </w:rPr>
        <w:t>A p</w:t>
      </w:r>
      <w:r w:rsidR="00EE73FF">
        <w:rPr>
          <w:lang w:val="en-US"/>
        </w:rPr>
        <w:t xml:space="preserve">ossible </w:t>
      </w:r>
      <w:r w:rsidR="00314659">
        <w:rPr>
          <w:lang w:val="en-US"/>
        </w:rPr>
        <w:t>explanation for t</w:t>
      </w:r>
      <w:r w:rsidR="00940237">
        <w:rPr>
          <w:lang w:val="en-US"/>
        </w:rPr>
        <w:t>he underestimation</w:t>
      </w:r>
      <w:r w:rsidR="003D4AEC">
        <w:rPr>
          <w:lang w:val="en-US"/>
        </w:rPr>
        <w:t xml:space="preserve"> for the high colony density</w:t>
      </w:r>
      <w:r w:rsidR="00314659">
        <w:rPr>
          <w:lang w:val="en-US"/>
        </w:rPr>
        <w:t xml:space="preserve"> </w:t>
      </w:r>
      <w:r w:rsidR="00132C6C">
        <w:rPr>
          <w:lang w:val="en-US"/>
        </w:rPr>
        <w:t>w</w:t>
      </w:r>
      <w:r w:rsidR="00315169">
        <w:rPr>
          <w:lang w:val="en-US"/>
        </w:rPr>
        <w:t>as</w:t>
      </w:r>
      <w:r w:rsidR="00BF159E">
        <w:rPr>
          <w:lang w:val="en-US"/>
        </w:rPr>
        <w:t xml:space="preserve"> </w:t>
      </w:r>
      <w:r w:rsidR="00940237">
        <w:rPr>
          <w:lang w:val="en-US"/>
        </w:rPr>
        <w:t xml:space="preserve">that </w:t>
      </w:r>
      <w:r w:rsidR="00BF159E">
        <w:rPr>
          <w:lang w:val="en-US"/>
        </w:rPr>
        <w:t xml:space="preserve">the resolution of the scanned cell flasks </w:t>
      </w:r>
      <w:r w:rsidR="00762D8D">
        <w:rPr>
          <w:lang w:val="en-US"/>
        </w:rPr>
        <w:t>was</w:t>
      </w:r>
      <w:r w:rsidR="00BF159E">
        <w:rPr>
          <w:lang w:val="en-US"/>
        </w:rPr>
        <w:t xml:space="preserve"> too low. </w:t>
      </w:r>
      <w:r w:rsidR="006A0F16">
        <w:rPr>
          <w:lang w:val="en-US"/>
        </w:rPr>
        <w:t xml:space="preserve">A Gaussian filter was applied to </w:t>
      </w:r>
      <w:r w:rsidR="000F413D">
        <w:rPr>
          <w:lang w:val="en-US"/>
        </w:rPr>
        <w:t xml:space="preserve">the PCA images to suppress </w:t>
      </w:r>
      <w:r w:rsidR="004850D5">
        <w:rPr>
          <w:lang w:val="en-US"/>
        </w:rPr>
        <w:t xml:space="preserve">noise. The slight </w:t>
      </w:r>
      <w:r w:rsidR="00403E11">
        <w:rPr>
          <w:lang w:val="en-US"/>
        </w:rPr>
        <w:t xml:space="preserve">smoothing might wash away small intensity </w:t>
      </w:r>
      <w:r w:rsidR="00762D8D">
        <w:rPr>
          <w:lang w:val="en-US"/>
        </w:rPr>
        <w:t>variation</w:t>
      </w:r>
      <w:r w:rsidR="0011664D">
        <w:rPr>
          <w:lang w:val="en-US"/>
        </w:rPr>
        <w:t>s</w:t>
      </w:r>
      <w:r w:rsidR="00403E11">
        <w:rPr>
          <w:lang w:val="en-US"/>
        </w:rPr>
        <w:t xml:space="preserve">, that </w:t>
      </w:r>
      <w:r w:rsidR="00965ABF">
        <w:rPr>
          <w:lang w:val="en-US"/>
        </w:rPr>
        <w:t>constitutes the difference between two cell colonies</w:t>
      </w:r>
      <w:r w:rsidR="000F4147">
        <w:rPr>
          <w:lang w:val="en-US"/>
        </w:rPr>
        <w:t>.</w:t>
      </w:r>
      <w:r w:rsidR="00090F62">
        <w:rPr>
          <w:lang w:val="en-US"/>
        </w:rPr>
        <w:t xml:space="preserve"> Increasing the resolution might mitigate the </w:t>
      </w:r>
      <w:r w:rsidR="00C51F85">
        <w:rPr>
          <w:lang w:val="en-US"/>
        </w:rPr>
        <w:t xml:space="preserve">merging of cell </w:t>
      </w:r>
      <w:r w:rsidR="006607D7">
        <w:rPr>
          <w:lang w:val="en-US"/>
        </w:rPr>
        <w:t>colonies and</w:t>
      </w:r>
      <w:r w:rsidR="00C51F85">
        <w:rPr>
          <w:lang w:val="en-US"/>
        </w:rPr>
        <w:t xml:space="preserve"> should be tested in future </w:t>
      </w:r>
      <w:r w:rsidR="00925CCC">
        <w:rPr>
          <w:lang w:val="en-US"/>
        </w:rPr>
        <w:t>experiments</w:t>
      </w:r>
      <w:r w:rsidR="002D6F56">
        <w:rPr>
          <w:lang w:val="en-US"/>
        </w:rPr>
        <w:t xml:space="preserve">, as well as </w:t>
      </w:r>
      <w:r w:rsidR="00165FAA">
        <w:rPr>
          <w:lang w:val="en-US"/>
        </w:rPr>
        <w:t xml:space="preserve">comparing the algorithm with manually counted </w:t>
      </w:r>
      <w:r w:rsidR="002C55FC">
        <w:rPr>
          <w:lang w:val="en-US"/>
        </w:rPr>
        <w:t>data</w:t>
      </w:r>
      <w:r w:rsidR="00C51F85">
        <w:rPr>
          <w:lang w:val="en-US"/>
        </w:rPr>
        <w:t>.</w:t>
      </w:r>
      <w:r w:rsidR="006607D7">
        <w:rPr>
          <w:lang w:val="en-US"/>
        </w:rPr>
        <w:t xml:space="preserve"> Different </w:t>
      </w:r>
      <w:r w:rsidR="006E6993">
        <w:rPr>
          <w:lang w:val="en-US"/>
        </w:rPr>
        <w:t>number of cells</w:t>
      </w:r>
      <w:r w:rsidR="000E11C6">
        <w:rPr>
          <w:lang w:val="en-US"/>
        </w:rPr>
        <w:t xml:space="preserve"> seeded in the flask</w:t>
      </w:r>
      <w:r w:rsidR="006E6993">
        <w:rPr>
          <w:lang w:val="en-US"/>
        </w:rPr>
        <w:t xml:space="preserve"> should </w:t>
      </w:r>
      <w:r w:rsidR="006B35C7">
        <w:rPr>
          <w:lang w:val="en-US"/>
        </w:rPr>
        <w:t>also be tested</w:t>
      </w:r>
      <w:r w:rsidR="00752ECB">
        <w:rPr>
          <w:lang w:val="en-US"/>
        </w:rPr>
        <w:t xml:space="preserve">, </w:t>
      </w:r>
      <w:r w:rsidR="000E11C6">
        <w:rPr>
          <w:lang w:val="en-US"/>
        </w:rPr>
        <w:t xml:space="preserve">preferably with lower cell density, </w:t>
      </w:r>
      <w:r w:rsidR="00752ECB">
        <w:rPr>
          <w:lang w:val="en-US"/>
        </w:rPr>
        <w:t>with</w:t>
      </w:r>
      <w:r w:rsidR="006B35C7">
        <w:rPr>
          <w:lang w:val="en-US"/>
        </w:rPr>
        <w:t xml:space="preserve"> </w:t>
      </w:r>
      <w:r w:rsidR="00DE2747">
        <w:rPr>
          <w:lang w:val="en-US"/>
        </w:rPr>
        <w:t xml:space="preserve">the intent of </w:t>
      </w:r>
      <w:r w:rsidR="006B35C7">
        <w:rPr>
          <w:lang w:val="en-US"/>
        </w:rPr>
        <w:t>retain</w:t>
      </w:r>
      <w:r w:rsidR="00DE2747">
        <w:rPr>
          <w:lang w:val="en-US"/>
        </w:rPr>
        <w:t>ing</w:t>
      </w:r>
      <w:r w:rsidR="006B35C7">
        <w:rPr>
          <w:lang w:val="en-US"/>
        </w:rPr>
        <w:t xml:space="preserve"> highest possible segmentation accuracy, while still seeing</w:t>
      </w:r>
      <w:r w:rsidR="00DE2747">
        <w:rPr>
          <w:lang w:val="en-US"/>
        </w:rPr>
        <w:t xml:space="preserve"> </w:t>
      </w:r>
      <w:r w:rsidR="00540350">
        <w:rPr>
          <w:lang w:val="en-US"/>
        </w:rPr>
        <w:t xml:space="preserve">the effects of the dose gradient. </w:t>
      </w:r>
      <w:r w:rsidR="006B35C7">
        <w:rPr>
          <w:lang w:val="en-US"/>
        </w:rPr>
        <w:t xml:space="preserve"> </w:t>
      </w:r>
      <w:r w:rsidR="00132C6C">
        <w:rPr>
          <w:lang w:val="en-US"/>
        </w:rPr>
        <w:t xml:space="preserve"> </w:t>
      </w:r>
      <w:r w:rsidR="00314659">
        <w:rPr>
          <w:lang w:val="en-US"/>
        </w:rPr>
        <w:t xml:space="preserve"> </w:t>
      </w:r>
      <w:r w:rsidR="00EF6815">
        <w:rPr>
          <w:lang w:val="en-US"/>
        </w:rPr>
        <w:t xml:space="preserve"> </w:t>
      </w:r>
      <w:r w:rsidR="00E02C41">
        <w:rPr>
          <w:lang w:val="en-US"/>
        </w:rPr>
        <w:t xml:space="preserve"> </w:t>
      </w:r>
      <w:r w:rsidR="00F300D9">
        <w:rPr>
          <w:lang w:val="en-US"/>
        </w:rPr>
        <w:t xml:space="preserve"> </w:t>
      </w:r>
    </w:p>
    <w:p w14:paraId="09C0C629" w14:textId="3CEC29AD" w:rsidR="006106F9" w:rsidRPr="000A1F86" w:rsidRDefault="006106F9" w:rsidP="004D7B5D">
      <w:pPr>
        <w:pStyle w:val="Heading2"/>
        <w:spacing w:line="360" w:lineRule="auto"/>
        <w:rPr>
          <w:lang w:val="en-US"/>
        </w:rPr>
      </w:pPr>
      <w:bookmarkStart w:id="254" w:name="_Ref106458332"/>
      <w:bookmarkStart w:id="255" w:name="_Ref106458692"/>
      <w:bookmarkStart w:id="256" w:name="_Toc107354710"/>
      <w:r w:rsidRPr="000A1F86">
        <w:rPr>
          <w:lang w:val="en-US"/>
        </w:rPr>
        <w:t>1D survival analysis</w:t>
      </w:r>
      <w:bookmarkEnd w:id="254"/>
      <w:bookmarkEnd w:id="255"/>
      <w:bookmarkEnd w:id="256"/>
    </w:p>
    <w:p w14:paraId="7E3F5F39" w14:textId="6F868F99" w:rsidR="00F066CD" w:rsidRPr="00EF68B1" w:rsidRDefault="009435FB" w:rsidP="004D7B5D">
      <w:pPr>
        <w:spacing w:line="360" w:lineRule="auto"/>
        <w:rPr>
          <w:rFonts w:eastAsiaTheme="minorEastAsia"/>
          <w:lang w:val="en-US"/>
        </w:rPr>
      </w:pP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found from OPEN field irradiated cell flasks was </w:t>
      </w:r>
      <m:oMath>
        <m:r>
          <w:rPr>
            <w:rFonts w:ascii="Cambria Math" w:hAnsi="Cambria Math"/>
            <w:szCs w:val="24"/>
            <w:lang w:val="en-US"/>
          </w:rPr>
          <m:t>0.06±0.04</m:t>
        </m:r>
      </m:oMath>
      <w:r w:rsidR="00CD002B">
        <w:rPr>
          <w:rFonts w:eastAsiaTheme="minorEastAsia"/>
          <w:szCs w:val="24"/>
          <w:lang w:val="en-US"/>
        </w:rPr>
        <w:t xml:space="preserve"> and </w:t>
      </w:r>
      <m:oMath>
        <m:r>
          <w:rPr>
            <w:rFonts w:ascii="Cambria Math" w:hAnsi="Cambria Math"/>
            <w:szCs w:val="24"/>
            <w:lang w:val="en-US"/>
          </w:rPr>
          <m:t>0.011±0.008</m:t>
        </m:r>
      </m:oMath>
      <w:r w:rsidR="00CD002B">
        <w:rPr>
          <w:rFonts w:eastAsiaTheme="minorEastAsia"/>
          <w:szCs w:val="24"/>
          <w:lang w:val="en-US"/>
        </w:rPr>
        <w:t>, respe</w:t>
      </w:r>
      <w:r w:rsidR="00D64920">
        <w:rPr>
          <w:rFonts w:eastAsiaTheme="minorEastAsia"/>
          <w:szCs w:val="24"/>
          <w:lang w:val="en-US"/>
        </w:rPr>
        <w:t xml:space="preserve">ctively. Neither had p-values below </w:t>
      </w:r>
      <w:r w:rsidR="00615022">
        <w:rPr>
          <w:rFonts w:eastAsiaTheme="minorEastAsia"/>
          <w:szCs w:val="24"/>
          <w:lang w:val="en-US"/>
        </w:rPr>
        <w:t>0.05,</w:t>
      </w:r>
      <w:r w:rsidR="00D64920">
        <w:rPr>
          <w:lang w:val="en-US"/>
        </w:rPr>
        <w:t xml:space="preserve"> indicating no significant correlation between our survival and the dose (and dose squared).</w:t>
      </w:r>
      <w:r w:rsidR="009E333F">
        <w:rPr>
          <w:lang w:val="en-US"/>
        </w:rPr>
        <w:t xml:space="preserve"> </w:t>
      </w:r>
      <w:r w:rsidR="00680F42">
        <w:rPr>
          <w:lang w:val="en-US"/>
        </w:rPr>
        <w:t xml:space="preserve">The resulting </w:t>
      </w:r>
      <m:oMath>
        <m:r>
          <w:rPr>
            <w:rFonts w:ascii="Cambria Math" w:hAnsi="Cambria Math"/>
            <w:lang w:val="en-US"/>
          </w:rPr>
          <m:t>α/β</m:t>
        </m:r>
      </m:oMath>
      <w:r w:rsidR="00680F42">
        <w:rPr>
          <w:rFonts w:eastAsiaTheme="minorEastAsia"/>
          <w:lang w:val="en-US"/>
        </w:rPr>
        <w:t xml:space="preserve"> ratio from the OPEN field irradiated cell flasks </w:t>
      </w:r>
      <w:r w:rsidR="002056A1">
        <w:rPr>
          <w:rFonts w:eastAsiaTheme="minorEastAsia"/>
          <w:lang w:val="en-US"/>
        </w:rPr>
        <w:t xml:space="preserve">was </w:t>
      </w:r>
      <m:oMath>
        <m:r>
          <w:rPr>
            <w:rFonts w:ascii="Cambria Math" w:eastAsiaTheme="minorEastAsia" w:hAnsi="Cambria Math"/>
            <w:lang w:val="en-US"/>
          </w:rPr>
          <m:t>6±5 Gy</m:t>
        </m:r>
      </m:oMath>
      <w:r w:rsidR="00EC3600">
        <w:rPr>
          <w:rFonts w:eastAsiaTheme="minorEastAsia"/>
          <w:lang w:val="en-US"/>
        </w:rPr>
        <w:t xml:space="preserve">. </w:t>
      </w:r>
      <w:r w:rsidR="00046D94">
        <w:rPr>
          <w:rFonts w:eastAsiaTheme="minorEastAsia"/>
          <w:lang w:val="en-US"/>
        </w:rPr>
        <w:t>A</w:t>
      </w:r>
      <w:r w:rsidR="00037842">
        <w:rPr>
          <w:rFonts w:eastAsiaTheme="minorEastAsia"/>
          <w:lang w:val="en-US"/>
        </w:rPr>
        <w:t xml:space="preserve"> high uncertainty in </w:t>
      </w:r>
      <w:r w:rsidR="008F3044">
        <w:rPr>
          <w:rFonts w:eastAsiaTheme="minorEastAsia"/>
          <w:lang w:val="en-US"/>
        </w:rPr>
        <w:t>both estimated parameters</w:t>
      </w:r>
      <w:r w:rsidR="00057636">
        <w:rPr>
          <w:rFonts w:eastAsiaTheme="minorEastAsia"/>
          <w:lang w:val="en-US"/>
        </w:rPr>
        <w:t xml:space="preserve"> (</w:t>
      </w:r>
      <w:r w:rsidR="00CC06A6">
        <w:rPr>
          <w:rFonts w:eastAsiaTheme="minorEastAsia"/>
          <w:lang w:val="en-US"/>
        </w:rPr>
        <w:fldChar w:fldCharType="begin"/>
      </w:r>
      <w:r w:rsidR="00CC06A6">
        <w:rPr>
          <w:rFonts w:eastAsiaTheme="minorEastAsia"/>
          <w:lang w:val="en-US"/>
        </w:rPr>
        <w:instrText xml:space="preserve"> REF _Ref106005205 \h </w:instrText>
      </w:r>
      <w:r w:rsidR="00CC06A6">
        <w:rPr>
          <w:rFonts w:eastAsiaTheme="minorEastAsia"/>
          <w:lang w:val="en-US"/>
        </w:rPr>
      </w:r>
      <w:r w:rsidR="00CC06A6">
        <w:rPr>
          <w:rFonts w:eastAsiaTheme="minorEastAsia"/>
          <w:lang w:val="en-US"/>
        </w:rPr>
        <w:fldChar w:fldCharType="separate"/>
      </w:r>
      <w:r w:rsidR="00CC06A6" w:rsidRPr="00994A77">
        <w:rPr>
          <w:lang w:val="en-US"/>
        </w:rPr>
        <w:t xml:space="preserve">Table </w:t>
      </w:r>
      <w:r w:rsidR="00CC06A6">
        <w:rPr>
          <w:noProof/>
          <w:lang w:val="en-US"/>
        </w:rPr>
        <w:t>3</w:t>
      </w:r>
      <w:r w:rsidR="00CC06A6">
        <w:rPr>
          <w:lang w:val="en-US"/>
        </w:rPr>
        <w:noBreakHyphen/>
      </w:r>
      <w:r w:rsidR="00CC06A6">
        <w:rPr>
          <w:noProof/>
          <w:lang w:val="en-US"/>
        </w:rPr>
        <w:t>4</w:t>
      </w:r>
      <w:r w:rsidR="00CC06A6">
        <w:rPr>
          <w:rFonts w:eastAsiaTheme="minorEastAsia"/>
          <w:lang w:val="en-US"/>
        </w:rPr>
        <w:fldChar w:fldCharType="end"/>
      </w:r>
      <w:r w:rsidR="00057636">
        <w:rPr>
          <w:rFonts w:eastAsiaTheme="minorEastAsia"/>
          <w:lang w:val="en-US"/>
        </w:rPr>
        <w:t>)</w:t>
      </w:r>
      <w:r w:rsidR="00046D94">
        <w:rPr>
          <w:rFonts w:eastAsiaTheme="minorEastAsia"/>
          <w:lang w:val="en-US"/>
        </w:rPr>
        <w:t xml:space="preserve"> </w:t>
      </w:r>
      <w:r w:rsidR="00C23604">
        <w:rPr>
          <w:rFonts w:eastAsiaTheme="minorEastAsia"/>
          <w:lang w:val="en-US"/>
        </w:rPr>
        <w:t>lead to</w:t>
      </w:r>
      <w:r w:rsidR="00046D94">
        <w:rPr>
          <w:rFonts w:eastAsiaTheme="minorEastAsia"/>
          <w:lang w:val="en-US"/>
        </w:rPr>
        <w:t xml:space="preserve"> </w:t>
      </w:r>
      <w:r w:rsidR="00C23604">
        <w:rPr>
          <w:rFonts w:eastAsiaTheme="minorEastAsia"/>
          <w:lang w:val="en-US"/>
        </w:rPr>
        <w:t>a</w:t>
      </w:r>
      <w:r w:rsidR="00046D94">
        <w:rPr>
          <w:rFonts w:eastAsiaTheme="minorEastAsia"/>
          <w:lang w:val="en-US"/>
        </w:rPr>
        <w:t xml:space="preserve"> high uncertainty seen in the </w:t>
      </w:r>
      <m:oMath>
        <m:r>
          <w:rPr>
            <w:rFonts w:ascii="Cambria Math" w:eastAsiaTheme="minorEastAsia" w:hAnsi="Cambria Math"/>
            <w:lang w:val="en-US"/>
          </w:rPr>
          <m:t>α/β</m:t>
        </m:r>
      </m:oMath>
      <w:r w:rsidR="00046D94">
        <w:rPr>
          <w:rFonts w:eastAsiaTheme="minorEastAsia"/>
          <w:lang w:val="en-US"/>
        </w:rPr>
        <w:t xml:space="preserve"> ratio</w:t>
      </w:r>
      <w:r w:rsidR="008E3DD5">
        <w:rPr>
          <w:rFonts w:eastAsiaTheme="minorEastAsia"/>
          <w:lang w:val="en-US"/>
        </w:rPr>
        <w:t>, likely caused by t</w:t>
      </w:r>
      <w:r w:rsidR="00A72630">
        <w:rPr>
          <w:rFonts w:eastAsiaTheme="minorEastAsia"/>
          <w:lang w:val="en-US"/>
        </w:rPr>
        <w:t xml:space="preserve">he amount of data </w:t>
      </w:r>
      <w:r w:rsidR="00A63385">
        <w:rPr>
          <w:rFonts w:eastAsiaTheme="minorEastAsia"/>
          <w:lang w:val="en-US"/>
        </w:rPr>
        <w:t>being</w:t>
      </w:r>
      <w:r w:rsidR="00A72630">
        <w:rPr>
          <w:rFonts w:eastAsiaTheme="minorEastAsia"/>
          <w:lang w:val="en-US"/>
        </w:rPr>
        <w:t xml:space="preserve"> relatively low </w:t>
      </w:r>
      <w:r w:rsidR="00A72630">
        <w:rPr>
          <w:rFonts w:eastAsiaTheme="minorEastAsia"/>
          <w:lang w:val="en-US"/>
        </w:rPr>
        <w:lastRenderedPageBreak/>
        <w:t xml:space="preserve">with only </w:t>
      </w:r>
      <w:r w:rsidR="00684C90">
        <w:rPr>
          <w:rFonts w:eastAsiaTheme="minorEastAsia"/>
          <w:lang w:val="en-US"/>
        </w:rPr>
        <w:t xml:space="preserve">8 datapoints per dose. </w:t>
      </w:r>
      <w:r w:rsidR="00A63385">
        <w:rPr>
          <w:rFonts w:eastAsiaTheme="minorEastAsia"/>
          <w:lang w:val="en-US"/>
        </w:rPr>
        <w:t>It also did not help that</w:t>
      </w:r>
      <w:r w:rsidR="0022414C">
        <w:rPr>
          <w:rFonts w:eastAsiaTheme="minorEastAsia"/>
          <w:lang w:val="en-US"/>
        </w:rPr>
        <w:t xml:space="preserve"> the</w:t>
      </w:r>
      <w:r w:rsidR="00A63385">
        <w:rPr>
          <w:rFonts w:eastAsiaTheme="minorEastAsia"/>
          <w:lang w:val="en-US"/>
        </w:rPr>
        <w:t xml:space="preserve"> </w:t>
      </w:r>
      <w:r w:rsidR="00272D2C">
        <w:rPr>
          <w:rFonts w:eastAsiaTheme="minorEastAsia"/>
          <w:lang w:val="en-US"/>
        </w:rPr>
        <w:t xml:space="preserve">10 </w:t>
      </w:r>
      <w:proofErr w:type="spellStart"/>
      <w:r w:rsidR="00272D2C">
        <w:rPr>
          <w:rFonts w:eastAsiaTheme="minorEastAsia"/>
          <w:lang w:val="en-US"/>
        </w:rPr>
        <w:t>Gy</w:t>
      </w:r>
      <w:proofErr w:type="spellEnd"/>
      <w:r w:rsidR="00272D2C">
        <w:rPr>
          <w:rFonts w:eastAsiaTheme="minorEastAsia"/>
          <w:lang w:val="en-US"/>
        </w:rPr>
        <w:t xml:space="preserve"> data was </w:t>
      </w:r>
      <w:r w:rsidR="00AC48AD">
        <w:rPr>
          <w:rFonts w:eastAsiaTheme="minorEastAsia"/>
          <w:lang w:val="en-US"/>
        </w:rPr>
        <w:t>unusable</w:t>
      </w:r>
      <w:r w:rsidR="00272D2C">
        <w:rPr>
          <w:rFonts w:eastAsiaTheme="minorEastAsia"/>
          <w:lang w:val="en-US"/>
        </w:rPr>
        <w:t xml:space="preserve"> </w:t>
      </w:r>
      <w:r w:rsidR="00AC48AD">
        <w:rPr>
          <w:rFonts w:eastAsiaTheme="minorEastAsia"/>
          <w:lang w:val="en-US"/>
        </w:rPr>
        <w:t>because of unsuccessful segmentation</w:t>
      </w:r>
      <w:r w:rsidR="003778F4">
        <w:rPr>
          <w:rFonts w:eastAsiaTheme="minorEastAsia"/>
          <w:lang w:val="en-US"/>
        </w:rPr>
        <w:t xml:space="preserve"> leaving only three </w:t>
      </w:r>
      <w:r w:rsidR="00EF65CB">
        <w:rPr>
          <w:rFonts w:eastAsiaTheme="minorEastAsia"/>
          <w:lang w:val="en-US"/>
        </w:rPr>
        <w:t>dose points</w:t>
      </w:r>
      <w:r w:rsidR="00D0117D">
        <w:rPr>
          <w:rFonts w:eastAsiaTheme="minorEastAsia"/>
          <w:lang w:val="en-US"/>
        </w:rPr>
        <w:t xml:space="preserve"> for the analysis</w:t>
      </w:r>
      <w:r w:rsidR="00DE3D59">
        <w:rPr>
          <w:rFonts w:eastAsiaTheme="minorEastAsia"/>
          <w:lang w:val="en-US"/>
        </w:rPr>
        <w:t xml:space="preserve"> 0, 2 and 5 </w:t>
      </w:r>
      <w:proofErr w:type="spellStart"/>
      <w:r w:rsidR="00DE3D59">
        <w:rPr>
          <w:rFonts w:eastAsiaTheme="minorEastAsia"/>
          <w:lang w:val="en-US"/>
        </w:rPr>
        <w:t>Gy</w:t>
      </w:r>
      <w:proofErr w:type="spellEnd"/>
      <w:r w:rsidR="00BB7302">
        <w:rPr>
          <w:rFonts w:eastAsiaTheme="minorEastAsia"/>
          <w:lang w:val="en-US"/>
        </w:rPr>
        <w:t xml:space="preserve">. </w:t>
      </w:r>
      <w:r w:rsidR="00F066CD">
        <w:rPr>
          <w:rFonts w:eastAsiaTheme="minorEastAsia"/>
          <w:lang w:val="en-US"/>
        </w:rPr>
        <w:br/>
      </w:r>
      <w:r w:rsidR="0033761C">
        <w:rPr>
          <w:rFonts w:eastAsiaTheme="minorEastAsia"/>
          <w:lang w:val="en-US"/>
        </w:rPr>
        <w:t xml:space="preserve">In future experiments one should include more doses and try to include doses representative </w:t>
      </w:r>
      <w:r w:rsidR="00D516AC">
        <w:rPr>
          <w:rFonts w:eastAsiaTheme="minorEastAsia"/>
          <w:lang w:val="en-US"/>
        </w:rPr>
        <w:t xml:space="preserve">of received doses in peak and valley. </w:t>
      </w:r>
      <w:r w:rsidR="00ED068F">
        <w:rPr>
          <w:rFonts w:eastAsiaTheme="minorEastAsia"/>
          <w:lang w:val="en-US"/>
        </w:rPr>
        <w:fldChar w:fldCharType="begin"/>
      </w:r>
      <w:r w:rsidR="00472B99">
        <w:rPr>
          <w:rFonts w:eastAsiaTheme="minorEastAsia"/>
          <w:lang w:val="en-US"/>
        </w:rPr>
        <w:instrText xml:space="preserve"> ADDIN ZOTERO_ITEM CSL_CITATION {"citationID":"gLIKWLtn","properties":{"formattedCitation":"(Hilde Solesvik Skeie, 2021)","plainCitation":"(Hilde Solesvik Skeie, 2021)","noteIndex":0},"citationItems":[{"id":580,"uris":["http://zotero.org/users/9228513/items/3249AHNW"],"itemData":{"id":580,"type":"thesis","abstract":"Lung cancer was the most deadly cancer in Norway in 2019 (Kreftregisteret,\n2021). It is often diagnosed late, which adds to the poor prognosis.\nIn conjunction with the proton therapy centers being built in Norway, the re search into the biological effect of protons, compared to X-rays, is getting more\nrelevant. Protons can traverse a greater distance before depositing energy in\na more concentrated area, known as a Bragg peak, compared to traditional\nhigh-energy X-rays. High-energy X-rays deposit energy in an almost continu ous manner from the point of entry through the skin. The concentrated area\nof the Bragg peak does not cover most tumors, so a spread-out Bragg peak is\ncreated by using several proton beams of different energies and intensities. In\nproton therapy, a constant relative biological effectiveness (RBE) of 1.1 is used\nwhen planning the dose during treatment. However, the biological effect of pro tons in the distal end of the Bragg peak has shown higher values of RBE and\nthe proton radiation-induced damage to the DNA and the repair pathways may\nnot be fully understood.\nThe aim of this study on A549 lung cancer cells was to find the RBE of low en ergy protons (16 MeV) in the distal end of the Bragg peak (BP), compared to\n220 keV X-rays. While investigating the cell survival after X-ray irradiation, it\nwas also of interest to measure the amount of unrepaired double-strand breaks\n(DSBs) in the DNA at different time points after irradiation.\nColony assays were performed to measure cell survival. For measuring the DSBs\nthe anti-γ-H2AX was chosen as the primary antibody, and the fluorescence in tensity was measured using flow cytometry.\nIt was speculated if the introduction of 19FDG to the cell medium prior to pro ton irradiation could increase the local dose due to the α-particles from the\nproton-fluorine reaction. The proton irradiation was performed at the Oslo Cy clotron laboratory, while the X-ray irradiation was performed at the Biophysics\nand medical physics group’s laboratory.\nThe RBE was found to be 2.7 ± 0.1 in the distal end of the BP. Measurements\nof γ-H2AX fluorescence intensity 24 hours after proton irradiation with 2 Gy\nindicated full repair of the DSBs found after 0.5 hours for all measured posi tions in the BP. The γ-H2AX fluorescence intensity measured 24 and 72 hours\nafter X-ray irradiation showed a correlation with the cell survival for corre v\nvi\nsponding doses, and a clear dose-response was found for the γ-H2AX fluores cence intensity 0.5 hours after X-ray irradiation. The exposure to 19FDG in the\ncell medium did not decrease the SF after proton irradiation in the front of the\nBP. However, without any radiation, the introduction of 19FDG resulted in a\ndecrease in cell survival with 19FDG concentrations &gt; 0.1 mM","event-place":"Faculty of Mathematics and Natural Sciences","genre":"Master Thesis","language":"en","publisher":"University of Oslo","publisher-place":"Faculty of Mathematics and Natural Sciences","title":"The relative biological effectiveness of low energy protons for human lung carcinoma cells","author":[{"literal":"Hilde Solesvik Skeie"}],"issued":{"date-parts":[["2021"]]}}}],"schema":"https://github.com/citation-style-language/schema/raw/master/csl-citation.json"} </w:instrText>
      </w:r>
      <w:r w:rsidR="00ED068F">
        <w:rPr>
          <w:rFonts w:eastAsiaTheme="minorEastAsia"/>
          <w:lang w:val="en-US"/>
        </w:rPr>
        <w:fldChar w:fldCharType="separate"/>
      </w:r>
      <w:r w:rsidR="00472B99" w:rsidRPr="00472B99">
        <w:rPr>
          <w:rFonts w:cs="Times New Roman"/>
          <w:lang w:val="en-US"/>
        </w:rPr>
        <w:t xml:space="preserve">(Hilde </w:t>
      </w:r>
      <w:proofErr w:type="spellStart"/>
      <w:r w:rsidR="00472B99" w:rsidRPr="00472B99">
        <w:rPr>
          <w:rFonts w:cs="Times New Roman"/>
          <w:lang w:val="en-US"/>
        </w:rPr>
        <w:t>Solesvik</w:t>
      </w:r>
      <w:proofErr w:type="spellEnd"/>
      <w:r w:rsidR="00472B99" w:rsidRPr="00472B99">
        <w:rPr>
          <w:rFonts w:cs="Times New Roman"/>
          <w:lang w:val="en-US"/>
        </w:rPr>
        <w:t xml:space="preserve"> </w:t>
      </w:r>
      <w:proofErr w:type="spellStart"/>
      <w:r w:rsidR="00472B99" w:rsidRPr="00472B99">
        <w:rPr>
          <w:rFonts w:cs="Times New Roman"/>
          <w:lang w:val="en-US"/>
        </w:rPr>
        <w:t>Skeie</w:t>
      </w:r>
      <w:proofErr w:type="spellEnd"/>
      <w:r w:rsidR="00472B99" w:rsidRPr="00472B99">
        <w:rPr>
          <w:rFonts w:cs="Times New Roman"/>
          <w:lang w:val="en-US"/>
        </w:rPr>
        <w:t>, 2021)</w:t>
      </w:r>
      <w:r w:rsidR="00ED068F">
        <w:rPr>
          <w:rFonts w:eastAsiaTheme="minorEastAsia"/>
          <w:lang w:val="en-US"/>
        </w:rPr>
        <w:fldChar w:fldCharType="end"/>
      </w:r>
      <w:r w:rsidR="00ED068F">
        <w:rPr>
          <w:rFonts w:eastAsiaTheme="minorEastAsia"/>
          <w:lang w:val="en-US"/>
        </w:rPr>
        <w:t xml:space="preserve"> reported in her master thesis</w:t>
      </w:r>
      <w:r w:rsidR="00914430">
        <w:rPr>
          <w:rFonts w:eastAsiaTheme="minorEastAsia"/>
          <w:lang w:val="en-US"/>
        </w:rPr>
        <w:t xml:space="preserve"> </w:t>
      </w:r>
      <w:r w:rsidR="00ED068F">
        <w:rPr>
          <w:rFonts w:eastAsiaTheme="minorEastAsia"/>
          <w:lang w:val="en-US"/>
        </w:rPr>
        <w:t>a</w:t>
      </w:r>
      <w:r w:rsidR="00914430">
        <w:rPr>
          <w:rFonts w:eastAsiaTheme="minorEastAsia"/>
          <w:lang w:val="en-US"/>
        </w:rPr>
        <w:t>n</w:t>
      </w:r>
      <w:r w:rsidR="00ED068F">
        <w:rPr>
          <w:rFonts w:eastAsiaTheme="minorEastAsia"/>
          <w:lang w:val="en-US"/>
        </w:rPr>
        <w:t xml:space="preserve"> </w:t>
      </w:r>
      <m:oMath>
        <m:r>
          <w:rPr>
            <w:rFonts w:ascii="Cambria Math" w:eastAsiaTheme="minorEastAsia" w:hAnsi="Cambria Math"/>
            <w:lang w:val="en-US"/>
          </w:rPr>
          <m:t>α/β</m:t>
        </m:r>
      </m:oMath>
      <w:r w:rsidR="00ED068F">
        <w:rPr>
          <w:rFonts w:eastAsiaTheme="minorEastAsia"/>
          <w:lang w:val="en-US"/>
        </w:rPr>
        <w:t xml:space="preserve">-ratio of </w:t>
      </w:r>
      <m:oMath>
        <m:r>
          <w:rPr>
            <w:rFonts w:ascii="Cambria Math" w:eastAsiaTheme="minorEastAsia" w:hAnsi="Cambria Math"/>
            <w:lang w:val="en-US"/>
          </w:rPr>
          <m:t>12.9±0.05</m:t>
        </m:r>
      </m:oMath>
      <w:r w:rsidR="00ED068F">
        <w:rPr>
          <w:rFonts w:eastAsiaTheme="minorEastAsia"/>
          <w:lang w:val="en-US"/>
        </w:rPr>
        <w:t xml:space="preserve"> </w:t>
      </w:r>
      <w:proofErr w:type="spellStart"/>
      <w:r w:rsidR="00096C37">
        <w:rPr>
          <w:rFonts w:eastAsiaTheme="minorEastAsia"/>
          <w:lang w:val="en-US"/>
        </w:rPr>
        <w:t>Gy</w:t>
      </w:r>
      <w:proofErr w:type="spellEnd"/>
      <w:r w:rsidR="00096C37">
        <w:rPr>
          <w:rFonts w:eastAsiaTheme="minorEastAsia"/>
          <w:lang w:val="en-US"/>
        </w:rPr>
        <w:t xml:space="preserve"> </w:t>
      </w:r>
      <w:r w:rsidR="00ED068F">
        <w:rPr>
          <w:rFonts w:eastAsiaTheme="minorEastAsia"/>
          <w:lang w:val="en-US"/>
        </w:rPr>
        <w:t>using the same irradiation setup.</w:t>
      </w:r>
      <w:r w:rsidR="00A464A7">
        <w:rPr>
          <w:rFonts w:eastAsiaTheme="minorEastAsia"/>
          <w:lang w:val="en-US"/>
        </w:rPr>
        <w:t xml:space="preserve"> </w:t>
      </w:r>
      <w:r w:rsidR="00507014">
        <w:rPr>
          <w:rFonts w:eastAsiaTheme="minorEastAsia"/>
          <w:lang w:val="en-US"/>
        </w:rPr>
        <w:t xml:space="preserve">It should be noted that the uncertainty was worryingly </w:t>
      </w:r>
      <w:r w:rsidR="00B20F5D">
        <w:rPr>
          <w:rFonts w:eastAsiaTheme="minorEastAsia"/>
          <w:lang w:val="en-US"/>
        </w:rPr>
        <w:t>low and</w:t>
      </w:r>
      <w:r w:rsidR="00507014">
        <w:rPr>
          <w:rFonts w:eastAsiaTheme="minorEastAsia"/>
          <w:lang w:val="en-US"/>
        </w:rPr>
        <w:t xml:space="preserve"> based on the uncertainties </w:t>
      </w:r>
      <w:r w:rsidR="003954A8">
        <w:rPr>
          <w:rFonts w:eastAsiaTheme="minorEastAsia"/>
          <w:lang w:val="en-US"/>
        </w:rPr>
        <w:t xml:space="preserve">seen for </w:t>
      </w:r>
      <m:oMath>
        <m:r>
          <w:rPr>
            <w:rFonts w:ascii="Cambria Math" w:eastAsiaTheme="minorEastAsia" w:hAnsi="Cambria Math"/>
            <w:lang w:val="en-US"/>
          </w:rPr>
          <m:t>α</m:t>
        </m:r>
      </m:oMath>
      <w:r w:rsidR="003954A8">
        <w:rPr>
          <w:rFonts w:eastAsiaTheme="minorEastAsia"/>
          <w:lang w:val="en-US"/>
        </w:rPr>
        <w:t xml:space="preserve"> and </w:t>
      </w:r>
      <m:oMath>
        <m:r>
          <w:rPr>
            <w:rFonts w:ascii="Cambria Math" w:eastAsiaTheme="minorEastAsia" w:hAnsi="Cambria Math"/>
            <w:lang w:val="en-US"/>
          </w:rPr>
          <m:t>β</m:t>
        </m:r>
      </m:oMath>
      <w:r w:rsidR="003954A8">
        <w:rPr>
          <w:rFonts w:eastAsiaTheme="minorEastAsia"/>
          <w:lang w:val="en-US"/>
        </w:rPr>
        <w:t xml:space="preserve"> in </w:t>
      </w:r>
      <w:r w:rsidR="00B20F5D">
        <w:rPr>
          <w:rFonts w:eastAsiaTheme="minorEastAsia"/>
          <w:lang w:val="en-US"/>
        </w:rPr>
        <w:t>the</w:t>
      </w:r>
      <w:r w:rsidR="003954A8">
        <w:rPr>
          <w:rFonts w:eastAsiaTheme="minorEastAsia"/>
          <w:lang w:val="en-US"/>
        </w:rPr>
        <w:t xml:space="preserve"> thesis, with error propagation we </w:t>
      </w:r>
      <w:r w:rsidR="007A3306">
        <w:rPr>
          <w:rFonts w:eastAsiaTheme="minorEastAsia"/>
          <w:lang w:val="en-US"/>
        </w:rPr>
        <w:t>calculated</w:t>
      </w:r>
      <w:r w:rsidR="003954A8">
        <w:rPr>
          <w:rFonts w:eastAsiaTheme="minorEastAsia"/>
          <w:lang w:val="en-US"/>
        </w:rPr>
        <w:t xml:space="preserve"> an uncertainty of </w:t>
      </w:r>
      <m:oMath>
        <m:r>
          <w:rPr>
            <w:rFonts w:ascii="Cambria Math" w:eastAsiaTheme="minorEastAsia" w:hAnsi="Cambria Math"/>
            <w:lang w:val="en-US"/>
          </w:rPr>
          <m:t>±4 Gy</m:t>
        </m:r>
      </m:oMath>
      <w:r w:rsidR="00D04DD6">
        <w:rPr>
          <w:rFonts w:eastAsiaTheme="minorEastAsia"/>
          <w:lang w:val="en-US"/>
        </w:rPr>
        <w:t xml:space="preserve">, which puts our result within one standard deviation </w:t>
      </w:r>
      <w:r w:rsidR="007A3306">
        <w:rPr>
          <w:rFonts w:eastAsiaTheme="minorEastAsia"/>
          <w:lang w:val="en-US"/>
        </w:rPr>
        <w:t>of the</w:t>
      </w:r>
      <w:r w:rsidR="009F4B34">
        <w:rPr>
          <w:rFonts w:eastAsiaTheme="minorEastAsia"/>
          <w:lang w:val="en-US"/>
        </w:rPr>
        <w:t xml:space="preserve"> 13 </w:t>
      </w:r>
      <w:proofErr w:type="spellStart"/>
      <w:r w:rsidR="009F4B34">
        <w:rPr>
          <w:rFonts w:eastAsiaTheme="minorEastAsia"/>
          <w:lang w:val="en-US"/>
        </w:rPr>
        <w:t>Gy</w:t>
      </w:r>
      <w:proofErr w:type="spellEnd"/>
      <w:r w:rsidR="009F4B34">
        <w:rPr>
          <w:rFonts w:eastAsiaTheme="minorEastAsia"/>
          <w:lang w:val="en-US"/>
        </w:rPr>
        <w:t xml:space="preserve"> </w:t>
      </w:r>
      <m:oMath>
        <m:r>
          <w:rPr>
            <w:rFonts w:ascii="Cambria Math" w:eastAsiaTheme="minorEastAsia" w:hAnsi="Cambria Math"/>
            <w:lang w:val="en-US"/>
          </w:rPr>
          <m:t>α/β</m:t>
        </m:r>
      </m:oMath>
      <w:r w:rsidR="009F4B34">
        <w:rPr>
          <w:rFonts w:eastAsiaTheme="minorEastAsia"/>
          <w:lang w:val="en-US"/>
        </w:rPr>
        <w:t xml:space="preserve"> ratio.</w:t>
      </w:r>
      <w:r w:rsidR="00096C37">
        <w:rPr>
          <w:rFonts w:eastAsiaTheme="minorEastAsia"/>
          <w:lang w:val="en-US"/>
        </w:rPr>
        <w:t xml:space="preserve"> However, further </w:t>
      </w:r>
      <w:r w:rsidR="00400D52">
        <w:rPr>
          <w:rFonts w:eastAsiaTheme="minorEastAsia"/>
          <w:lang w:val="en-US"/>
        </w:rPr>
        <w:t>analysis</w:t>
      </w:r>
      <w:r w:rsidR="00670BC1">
        <w:rPr>
          <w:rFonts w:eastAsiaTheme="minorEastAsia"/>
          <w:lang w:val="en-US"/>
        </w:rPr>
        <w:t xml:space="preserve"> and improvements to the segmentation algorithm</w:t>
      </w:r>
      <w:r w:rsidR="00400D52">
        <w:rPr>
          <w:rFonts w:eastAsiaTheme="minorEastAsia"/>
          <w:lang w:val="en-US"/>
        </w:rPr>
        <w:t xml:space="preserve"> </w:t>
      </w:r>
      <w:r w:rsidR="00D228EE">
        <w:rPr>
          <w:rFonts w:eastAsiaTheme="minorEastAsia"/>
          <w:lang w:val="en-US"/>
        </w:rPr>
        <w:t>should be performe</w:t>
      </w:r>
      <w:r w:rsidR="00EC258F">
        <w:rPr>
          <w:rFonts w:eastAsiaTheme="minorEastAsia"/>
          <w:lang w:val="en-US"/>
        </w:rPr>
        <w:t>d</w:t>
      </w:r>
      <w:r w:rsidR="00670BC1">
        <w:rPr>
          <w:rFonts w:eastAsiaTheme="minorEastAsia"/>
          <w:lang w:val="en-US"/>
        </w:rPr>
        <w:t>.</w:t>
      </w:r>
      <w:r w:rsidR="00EF68B1">
        <w:rPr>
          <w:rFonts w:eastAsiaTheme="minorEastAsia"/>
          <w:lang w:val="en-US"/>
        </w:rPr>
        <w:t xml:space="preserve"> </w:t>
      </w:r>
    </w:p>
    <w:p w14:paraId="11BD9ABD" w14:textId="5B2EC3F8" w:rsidR="004135B7" w:rsidRDefault="00CF5EDF" w:rsidP="004D7B5D">
      <w:pPr>
        <w:spacing w:line="360" w:lineRule="auto"/>
        <w:rPr>
          <w:rFonts w:eastAsiaTheme="minorEastAsia"/>
          <w:lang w:val="en-US"/>
        </w:rPr>
      </w:pPr>
      <w:r>
        <w:rPr>
          <w:rFonts w:eastAsiaTheme="minorEastAsia"/>
          <w:lang w:val="en-US"/>
        </w:rPr>
        <w:t xml:space="preserve">The survival analysis using bands of </w:t>
      </w:r>
      <w:r w:rsidR="00DF1242">
        <w:rPr>
          <w:rFonts w:eastAsiaTheme="minorEastAsia"/>
          <w:lang w:val="en-US"/>
        </w:rPr>
        <w:t>1</w:t>
      </w:r>
      <w:r>
        <w:rPr>
          <w:rFonts w:eastAsiaTheme="minorEastAsia"/>
          <w:lang w:val="en-US"/>
        </w:rPr>
        <w:t xml:space="preserve"> mm width resulted in </w:t>
      </w:r>
      <w:r w:rsidR="00E032A1">
        <w:rPr>
          <w:rFonts w:eastAsiaTheme="minorEastAsia"/>
          <w:lang w:val="en-US"/>
        </w:rPr>
        <w:t>the plot</w:t>
      </w:r>
      <w:r w:rsidR="00EF65CB">
        <w:rPr>
          <w:rFonts w:eastAsiaTheme="minorEastAsia"/>
          <w:lang w:val="en-US"/>
        </w:rPr>
        <w:t>s</w:t>
      </w:r>
      <w:r w:rsidR="00E032A1">
        <w:rPr>
          <w:rFonts w:eastAsiaTheme="minorEastAsia"/>
          <w:lang w:val="en-US"/>
        </w:rPr>
        <w:t xml:space="preserve"> seen in </w:t>
      </w:r>
      <w:r w:rsidR="00DF1242">
        <w:rPr>
          <w:rFonts w:eastAsiaTheme="minorEastAsia"/>
          <w:lang w:val="en-US"/>
        </w:rPr>
        <w:fldChar w:fldCharType="begin"/>
      </w:r>
      <w:r w:rsidR="00DF1242">
        <w:rPr>
          <w:rFonts w:eastAsiaTheme="minorEastAsia"/>
          <w:lang w:val="en-US"/>
        </w:rPr>
        <w:instrText xml:space="preserve"> REF _Ref107261334 \h </w:instrText>
      </w:r>
      <w:r w:rsidR="00DF1242">
        <w:rPr>
          <w:rFonts w:eastAsiaTheme="minorEastAsia"/>
          <w:lang w:val="en-US"/>
        </w:rPr>
      </w:r>
      <w:r w:rsidR="00DF1242">
        <w:rPr>
          <w:rFonts w:eastAsiaTheme="minorEastAsia"/>
          <w:lang w:val="en-US"/>
        </w:rPr>
        <w:fldChar w:fldCharType="separate"/>
      </w:r>
      <w:r w:rsidR="00CF1D73" w:rsidRPr="00531769">
        <w:rPr>
          <w:lang w:val="en-US"/>
        </w:rPr>
        <w:t xml:space="preserve">Figure </w:t>
      </w:r>
      <w:r w:rsidR="00CF1D73">
        <w:rPr>
          <w:noProof/>
          <w:lang w:val="en-US"/>
        </w:rPr>
        <w:t>3</w:t>
      </w:r>
      <w:r w:rsidR="00CF1D73">
        <w:rPr>
          <w:lang w:val="en-US"/>
        </w:rPr>
        <w:noBreakHyphen/>
      </w:r>
      <w:r w:rsidR="00CF1D73">
        <w:rPr>
          <w:noProof/>
          <w:lang w:val="en-US"/>
        </w:rPr>
        <w:t>19</w:t>
      </w:r>
      <w:r w:rsidR="00DF1242">
        <w:rPr>
          <w:rFonts w:eastAsiaTheme="minorEastAsia"/>
          <w:lang w:val="en-US"/>
        </w:rPr>
        <w:fldChar w:fldCharType="end"/>
      </w:r>
      <w:r w:rsidR="00D43E45">
        <w:rPr>
          <w:rFonts w:eastAsiaTheme="minorEastAsia"/>
          <w:lang w:val="en-US"/>
        </w:rPr>
        <w:t xml:space="preserve">. </w:t>
      </w:r>
      <w:r w:rsidR="00EF65CB">
        <w:rPr>
          <w:rFonts w:eastAsiaTheme="minorEastAsia"/>
          <w:lang w:val="en-US"/>
        </w:rPr>
        <w:t xml:space="preserve">For 5 </w:t>
      </w:r>
      <w:proofErr w:type="spellStart"/>
      <w:r w:rsidR="00EF65CB">
        <w:rPr>
          <w:rFonts w:eastAsiaTheme="minorEastAsia"/>
          <w:lang w:val="en-US"/>
        </w:rPr>
        <w:t>Gy</w:t>
      </w:r>
      <w:proofErr w:type="spellEnd"/>
      <w:r w:rsidR="00EF65CB">
        <w:rPr>
          <w:rFonts w:eastAsiaTheme="minorEastAsia"/>
          <w:lang w:val="en-US"/>
        </w:rPr>
        <w:t xml:space="preserve"> </w:t>
      </w:r>
      <w:r w:rsidR="00275F85">
        <w:rPr>
          <w:rFonts w:eastAsiaTheme="minorEastAsia"/>
          <w:lang w:val="en-US"/>
        </w:rPr>
        <w:t>the</w:t>
      </w:r>
      <w:r w:rsidR="00D43E45">
        <w:rPr>
          <w:rFonts w:eastAsiaTheme="minorEastAsia"/>
          <w:lang w:val="en-US"/>
        </w:rPr>
        <w:t xml:space="preserve"> predicted </w:t>
      </w:r>
      <w:r w:rsidR="005753DE">
        <w:rPr>
          <w:rFonts w:eastAsiaTheme="minorEastAsia"/>
          <w:lang w:val="en-US"/>
        </w:rPr>
        <w:t>survival was higher than the observed survival in peak areas, and mostly the same in valley areas</w:t>
      </w:r>
      <w:r w:rsidR="003F7EA8">
        <w:rPr>
          <w:rFonts w:eastAsiaTheme="minorEastAsia"/>
          <w:lang w:val="en-US"/>
        </w:rPr>
        <w:t xml:space="preserve">. </w:t>
      </w:r>
      <w:r w:rsidR="004135B7">
        <w:rPr>
          <w:rFonts w:eastAsiaTheme="minorEastAsia"/>
          <w:lang w:val="en-US"/>
        </w:rPr>
        <w:t>As mentioned in the previous section, we believe</w:t>
      </w:r>
      <w:r w:rsidR="000660C2">
        <w:rPr>
          <w:rFonts w:eastAsiaTheme="minorEastAsia"/>
          <w:lang w:val="en-US"/>
        </w:rPr>
        <w:t>d</w:t>
      </w:r>
      <w:r w:rsidR="004135B7">
        <w:rPr>
          <w:rFonts w:eastAsiaTheme="minorEastAsia"/>
          <w:lang w:val="en-US"/>
        </w:rPr>
        <w:t xml:space="preserve"> that the segmentation algorithm underestimate</w:t>
      </w:r>
      <w:r w:rsidR="000660C2">
        <w:rPr>
          <w:rFonts w:eastAsiaTheme="minorEastAsia"/>
          <w:lang w:val="en-US"/>
        </w:rPr>
        <w:t>d</w:t>
      </w:r>
      <w:r w:rsidR="004135B7">
        <w:rPr>
          <w:rFonts w:eastAsiaTheme="minorEastAsia"/>
          <w:lang w:val="en-US"/>
        </w:rPr>
        <w:t xml:space="preserve"> number of viable colonies. Intuitively one might think that low doses </w:t>
      </w:r>
      <w:r w:rsidR="001F7FBC">
        <w:rPr>
          <w:rFonts w:eastAsiaTheme="minorEastAsia"/>
          <w:lang w:val="en-US"/>
        </w:rPr>
        <w:t>result</w:t>
      </w:r>
      <w:r w:rsidR="004135B7">
        <w:rPr>
          <w:rFonts w:eastAsiaTheme="minorEastAsia"/>
          <w:lang w:val="en-US"/>
        </w:rPr>
        <w:t xml:space="preserve"> in a higher degree of underestimation because there are more colonies and more BLOBs to </w:t>
      </w:r>
      <w:r w:rsidR="001F7FBC">
        <w:rPr>
          <w:rFonts w:eastAsiaTheme="minorEastAsia"/>
          <w:lang w:val="en-US"/>
        </w:rPr>
        <w:t>classify</w:t>
      </w:r>
      <w:r w:rsidR="004135B7">
        <w:rPr>
          <w:rFonts w:eastAsiaTheme="minorEastAsia"/>
          <w:lang w:val="en-US"/>
        </w:rPr>
        <w:t xml:space="preserve">. However, the predicted and observed survival in peak area was based on the same dose, </w:t>
      </w:r>
      <w:r w:rsidR="0034469C">
        <w:rPr>
          <w:rFonts w:eastAsiaTheme="minorEastAsia"/>
          <w:lang w:val="en-US"/>
        </w:rPr>
        <w:t xml:space="preserve">and the difference cannot necessarily be explained by </w:t>
      </w:r>
      <w:r w:rsidR="00A905BE">
        <w:rPr>
          <w:rFonts w:eastAsiaTheme="minorEastAsia"/>
          <w:lang w:val="en-US"/>
        </w:rPr>
        <w:t xml:space="preserve">segmentation error. </w:t>
      </w:r>
      <w:r w:rsidR="00F37941">
        <w:rPr>
          <w:rFonts w:eastAsiaTheme="minorEastAsia"/>
          <w:lang w:val="en-US"/>
        </w:rPr>
        <w:t xml:space="preserve">Another explanation was possible bystander effects </w:t>
      </w:r>
      <w:r w:rsidR="000C51FA">
        <w:rPr>
          <w:rFonts w:eastAsiaTheme="minorEastAsia"/>
          <w:lang w:val="en-US"/>
        </w:rPr>
        <w:t xml:space="preserve">and communication between the cells in the peak areas, leading to </w:t>
      </w:r>
      <w:r w:rsidR="000C51FA" w:rsidRPr="00A905BE">
        <w:rPr>
          <w:rFonts w:eastAsiaTheme="minorEastAsia"/>
          <w:szCs w:val="24"/>
          <w:lang w:val="en-US"/>
        </w:rPr>
        <w:t xml:space="preserve">increased cytotoxicity. </w:t>
      </w:r>
      <w:r w:rsidR="000E4A9D" w:rsidRPr="00A905BE">
        <w:rPr>
          <w:rFonts w:eastAsiaTheme="minorEastAsia"/>
          <w:szCs w:val="24"/>
          <w:lang w:val="en-US"/>
        </w:rPr>
        <w:t xml:space="preserve">Based on the </w:t>
      </w:r>
      <w:r w:rsidR="00411DCC" w:rsidRPr="00A905BE">
        <w:rPr>
          <w:rFonts w:eastAsiaTheme="minorEastAsia"/>
          <w:szCs w:val="24"/>
          <w:lang w:val="en-US"/>
        </w:rPr>
        <w:t>number</w:t>
      </w:r>
      <w:r w:rsidR="00EF29AC" w:rsidRPr="00A905BE">
        <w:rPr>
          <w:rFonts w:eastAsiaTheme="minorEastAsia"/>
          <w:szCs w:val="24"/>
          <w:lang w:val="en-US"/>
        </w:rPr>
        <w:t xml:space="preserve"> </w:t>
      </w:r>
      <w:r w:rsidR="000E4A9D" w:rsidRPr="00A905BE">
        <w:rPr>
          <w:rFonts w:eastAsiaTheme="minorEastAsia"/>
          <w:szCs w:val="24"/>
          <w:lang w:val="en-US"/>
        </w:rPr>
        <w:t>of cells</w:t>
      </w:r>
      <w:r w:rsidR="00411DCC" w:rsidRPr="00A905BE">
        <w:rPr>
          <w:rFonts w:eastAsiaTheme="minorEastAsia"/>
          <w:szCs w:val="24"/>
          <w:lang w:val="en-US"/>
        </w:rPr>
        <w:t xml:space="preserve"> seeded</w:t>
      </w:r>
      <w:r w:rsidR="00EF29AC" w:rsidRPr="00A905BE">
        <w:rPr>
          <w:rFonts w:eastAsiaTheme="minorEastAsia"/>
          <w:szCs w:val="24"/>
          <w:lang w:val="en-US"/>
        </w:rPr>
        <w:t xml:space="preserve"> </w:t>
      </w:r>
      <w:r w:rsidR="00411DCC" w:rsidRPr="00A905BE">
        <w:rPr>
          <w:rFonts w:eastAsiaTheme="minorEastAsia"/>
          <w:szCs w:val="24"/>
          <w:lang w:val="en-US"/>
        </w:rPr>
        <w:t xml:space="preserve">we </w:t>
      </w:r>
      <w:r w:rsidR="00BB4362">
        <w:rPr>
          <w:rFonts w:eastAsiaTheme="minorEastAsia"/>
          <w:szCs w:val="24"/>
          <w:lang w:val="en-US"/>
        </w:rPr>
        <w:t>estimated</w:t>
      </w:r>
      <w:r w:rsidR="00411DCC" w:rsidRPr="00A905BE">
        <w:rPr>
          <w:rFonts w:eastAsiaTheme="minorEastAsia"/>
          <w:szCs w:val="24"/>
          <w:lang w:val="en-US"/>
        </w:rPr>
        <w:t xml:space="preserve"> the average distance between the cells to be approximately 0.2 mm (see </w:t>
      </w:r>
      <w:r w:rsidR="000219C5" w:rsidRPr="000219C5">
        <w:rPr>
          <w:rFonts w:eastAsiaTheme="minorEastAsia"/>
          <w:szCs w:val="24"/>
          <w:lang w:val="en-US"/>
        </w:rPr>
        <w:fldChar w:fldCharType="begin"/>
      </w:r>
      <w:r w:rsidR="000219C5" w:rsidRPr="000219C5">
        <w:rPr>
          <w:rFonts w:eastAsiaTheme="minorEastAsia"/>
          <w:szCs w:val="24"/>
          <w:lang w:val="en-US"/>
        </w:rPr>
        <w:instrText xml:space="preserve"> REF _Ref102311849 \h </w:instrText>
      </w:r>
      <w:r w:rsidR="000219C5">
        <w:rPr>
          <w:rFonts w:eastAsiaTheme="minorEastAsia"/>
          <w:szCs w:val="24"/>
          <w:lang w:val="en-US"/>
        </w:rPr>
        <w:instrText xml:space="preserve"> \* MERGEFORMAT </w:instrText>
      </w:r>
      <w:r w:rsidR="000219C5" w:rsidRPr="000219C5">
        <w:rPr>
          <w:rFonts w:eastAsiaTheme="minorEastAsia"/>
          <w:szCs w:val="24"/>
          <w:lang w:val="en-US"/>
        </w:rPr>
      </w:r>
      <w:r w:rsidR="000219C5" w:rsidRPr="000219C5">
        <w:rPr>
          <w:rFonts w:eastAsiaTheme="minorEastAsia"/>
          <w:szCs w:val="24"/>
          <w:lang w:val="en-US"/>
        </w:rPr>
        <w:fldChar w:fldCharType="separate"/>
      </w:r>
      <w:r w:rsidR="000219C5" w:rsidRPr="000219C5">
        <w:rPr>
          <w:szCs w:val="24"/>
          <w:lang w:val="en-US"/>
        </w:rPr>
        <w:t>Appendix</w:t>
      </w:r>
      <w:r w:rsidR="000219C5" w:rsidRPr="000219C5">
        <w:rPr>
          <w:rFonts w:eastAsiaTheme="minorEastAsia"/>
          <w:szCs w:val="24"/>
          <w:lang w:val="en-US"/>
        </w:rPr>
        <w:fldChar w:fldCharType="end"/>
      </w:r>
      <w:r w:rsidR="00411DCC" w:rsidRPr="00A905BE">
        <w:rPr>
          <w:rFonts w:eastAsiaTheme="minorEastAsia"/>
          <w:szCs w:val="24"/>
          <w:lang w:val="en-US"/>
        </w:rPr>
        <w:t>)</w:t>
      </w:r>
      <w:r w:rsidR="00DC7300" w:rsidRPr="00A905BE">
        <w:rPr>
          <w:rFonts w:eastAsiaTheme="minorEastAsia"/>
          <w:szCs w:val="24"/>
          <w:lang w:val="en-US"/>
        </w:rPr>
        <w:t xml:space="preserve">. </w:t>
      </w:r>
      <w:r w:rsidR="004D237A" w:rsidRPr="00A905BE">
        <w:rPr>
          <w:rFonts w:eastAsiaTheme="minorEastAsia"/>
          <w:szCs w:val="24"/>
          <w:lang w:val="en-US"/>
        </w:rPr>
        <w:t xml:space="preserve">A previous study used </w:t>
      </w:r>
      <w:r w:rsidR="00DE7C60" w:rsidRPr="00A905BE">
        <w:rPr>
          <w:rFonts w:eastAsiaTheme="minorEastAsia"/>
          <w:szCs w:val="24"/>
          <w:lang w:val="en-US"/>
        </w:rPr>
        <w:t xml:space="preserve">inverted microscopy to find the diameter of an A549 cell of </w:t>
      </w:r>
      <w:r w:rsidR="004B4F62">
        <w:rPr>
          <w:rFonts w:eastAsiaTheme="minorEastAsia"/>
          <w:szCs w:val="24"/>
          <w:lang w:val="en-US"/>
        </w:rPr>
        <w:t xml:space="preserve"> about </w:t>
      </w:r>
      <w:r w:rsidR="00DE7C60" w:rsidRPr="00A905BE">
        <w:rPr>
          <w:rFonts w:eastAsiaTheme="minorEastAsia"/>
          <w:szCs w:val="24"/>
          <w:lang w:val="en-US"/>
        </w:rPr>
        <w:t xml:space="preserve">14.93 </w:t>
      </w:r>
      <w:r w:rsidR="00DE7C60" w:rsidRPr="00A905BE">
        <w:rPr>
          <w:rFonts w:eastAsiaTheme="minorEastAsia" w:cs="Times New Roman"/>
          <w:szCs w:val="24"/>
          <w:lang w:val="en-US"/>
        </w:rPr>
        <w:t>µ</w:t>
      </w:r>
      <w:r w:rsidR="00DE7C60" w:rsidRPr="00A905BE">
        <w:rPr>
          <w:rFonts w:eastAsiaTheme="minorEastAsia"/>
          <w:szCs w:val="24"/>
          <w:lang w:val="en-US"/>
        </w:rPr>
        <w:t>m</w:t>
      </w:r>
      <w:r w:rsidR="00E30B79" w:rsidRPr="00A905BE">
        <w:rPr>
          <w:rFonts w:eastAsiaTheme="minorEastAsia"/>
          <w:szCs w:val="24"/>
          <w:lang w:val="en-US"/>
        </w:rPr>
        <w:t xml:space="preserve"> </w:t>
      </w:r>
      <w:r w:rsidR="00E30B79" w:rsidRPr="00A905BE">
        <w:rPr>
          <w:rFonts w:eastAsiaTheme="minorEastAsia"/>
          <w:szCs w:val="24"/>
          <w:lang w:val="en-US"/>
        </w:rPr>
        <w:fldChar w:fldCharType="begin"/>
      </w:r>
      <w:r w:rsidR="00E30B79" w:rsidRPr="00A905BE">
        <w:rPr>
          <w:rFonts w:eastAsiaTheme="minorEastAsia"/>
          <w:szCs w:val="24"/>
          <w:lang w:val="en-US"/>
        </w:rPr>
        <w:instrText xml:space="preserve"> ADDIN ZOTERO_ITEM CSL_CITATION {"citationID":"dq0Q3ibA","properties":{"formattedCitation":"(Jiang et al., 2010)","plainCitation":"(Jiang et al., 2010)","noteIndex":0},"citationItems":[{"id":560,"uris":["http://zotero.org/users/9228513/items/KR99FYG3"],"itemData":{"id":560,"type":"article-journal","abstract":"OBJECTIVE: To report the morphometric characteristics of ultrastructure inside A549 cells.\nMETHODS: A549 cells were processed for inverted microscopy and transmission electron microscopy (TEM). Cell images were obtained randomly using inverted microscopy and TEM. The morphometric parameters of ultrastructure were tested using precise morphometric techniques by Image-Pro Plus analysis software.\nRESULTS: (1) The diameter of A549 cells from inverted microscopy and TEM images was 14.93 μm and 10.59 μm. (2) By defining cell as reference space the volume densities (VV) of nucleus and cytoplasm were about 0.28 and 0.72; the surface densities (SV) of nucleus were 0.19 μm-1. By defining cell nucleus as reference space the VV of nucleoli, euchromatin and heterochromatin were 0.076, 0.72 and 0.20 respectively; the SV of nucleoli was 0.15 μm-1. By defining cytoplasm as reference space the VV of mitochondria, lamellar bodies and lysosomes were 0.046, 0.025 and 0.014; the SV of mitochondria, lamellar bodies and lysosomes were 0.60 μm-1, 0.36 μm-1, and 0.18 μm-1. (3) In individual A549 cell total volume and surface of mitochondria were 61.91 μm³ and 1001.67 μm²; Total volume and surface area of lamellar bodies were 76.82 μm³ and 428.68 μm²; Total volume and surface area of lysosomes were 21.69 μm³ and 212.04 μm².\nCONCLUSIONS: The morphometric parameters of some ultrastructures within A549 cells were established using precise morphometric techniques by Image-Pro Plus analysis software.","container-title":"Romanian Journal of Morphology and Embryology = Revue Roumaine De Morphologie Et Embryologie","ISSN":"1220-0522","issue":"4","journalAbbreviation":"Rom J Morphol Embryol","language":"eng","note":"PMID: 21103623","page":"663-667","source":"PubMed","title":"The morphometrical analysis on the ultrastructure of A549 cells","volume":"51","author":[{"family":"Jiang","given":"Run-de"},{"family":"Shen","given":"Hong"},{"family":"Piao","given":"Ying-Jie"}],"issued":{"date-parts":[["2010"]]}}}],"schema":"https://github.com/citation-style-language/schema/raw/master/csl-citation.json"} </w:instrText>
      </w:r>
      <w:r w:rsidR="00E30B79" w:rsidRPr="00A905BE">
        <w:rPr>
          <w:rFonts w:eastAsiaTheme="minorEastAsia"/>
          <w:szCs w:val="24"/>
          <w:lang w:val="en-US"/>
        </w:rPr>
        <w:fldChar w:fldCharType="separate"/>
      </w:r>
      <w:r w:rsidR="00E30B79" w:rsidRPr="00A905BE">
        <w:rPr>
          <w:rFonts w:cs="Times New Roman"/>
          <w:szCs w:val="24"/>
          <w:lang w:val="en-US"/>
        </w:rPr>
        <w:t>(Jiang et al., 2010)</w:t>
      </w:r>
      <w:r w:rsidR="00E30B79" w:rsidRPr="00A905BE">
        <w:rPr>
          <w:rFonts w:eastAsiaTheme="minorEastAsia"/>
          <w:szCs w:val="24"/>
          <w:lang w:val="en-US"/>
        </w:rPr>
        <w:fldChar w:fldCharType="end"/>
      </w:r>
      <w:r w:rsidR="00DE7C60" w:rsidRPr="00A905BE">
        <w:rPr>
          <w:rFonts w:eastAsiaTheme="minorEastAsia"/>
          <w:szCs w:val="24"/>
          <w:lang w:val="en-US"/>
        </w:rPr>
        <w:t>.</w:t>
      </w:r>
      <w:r w:rsidR="008D0892" w:rsidRPr="00A905BE">
        <w:rPr>
          <w:rFonts w:eastAsiaTheme="minorEastAsia"/>
          <w:szCs w:val="24"/>
          <w:lang w:val="en-US"/>
        </w:rPr>
        <w:t xml:space="preserve"> </w:t>
      </w:r>
      <w:r w:rsidR="00D53BB0" w:rsidRPr="00A905BE">
        <w:rPr>
          <w:rFonts w:eastAsiaTheme="minorEastAsia"/>
          <w:szCs w:val="24"/>
          <w:lang w:val="en-US"/>
        </w:rPr>
        <w:t xml:space="preserve">This </w:t>
      </w:r>
      <w:r w:rsidR="009F1E8F">
        <w:rPr>
          <w:rFonts w:eastAsiaTheme="minorEastAsia"/>
          <w:szCs w:val="24"/>
          <w:lang w:val="en-US"/>
        </w:rPr>
        <w:t>imp</w:t>
      </w:r>
      <w:r w:rsidR="005646D5">
        <w:rPr>
          <w:rFonts w:eastAsiaTheme="minorEastAsia"/>
          <w:szCs w:val="24"/>
          <w:lang w:val="en-US"/>
        </w:rPr>
        <w:t>lied</w:t>
      </w:r>
      <w:r w:rsidR="009F1E8F">
        <w:rPr>
          <w:rFonts w:eastAsiaTheme="minorEastAsia"/>
          <w:szCs w:val="24"/>
          <w:lang w:val="en-US"/>
        </w:rPr>
        <w:t xml:space="preserve"> </w:t>
      </w:r>
      <w:r w:rsidR="00D53BB0" w:rsidRPr="00A905BE">
        <w:rPr>
          <w:rFonts w:eastAsiaTheme="minorEastAsia"/>
          <w:szCs w:val="24"/>
          <w:lang w:val="en-US"/>
        </w:rPr>
        <w:t xml:space="preserve">that </w:t>
      </w:r>
      <w:r w:rsidR="00E30B79" w:rsidRPr="00A905BE">
        <w:rPr>
          <w:rFonts w:eastAsiaTheme="minorEastAsia"/>
          <w:szCs w:val="24"/>
          <w:lang w:val="en-US"/>
        </w:rPr>
        <w:t>th</w:t>
      </w:r>
      <w:r w:rsidR="00CA1BE2">
        <w:rPr>
          <w:rFonts w:eastAsiaTheme="minorEastAsia"/>
          <w:szCs w:val="24"/>
          <w:lang w:val="en-US"/>
        </w:rPr>
        <w:t xml:space="preserve">e cells </w:t>
      </w:r>
      <w:r w:rsidR="005646D5">
        <w:rPr>
          <w:rFonts w:eastAsiaTheme="minorEastAsia"/>
          <w:szCs w:val="24"/>
          <w:lang w:val="en-US"/>
        </w:rPr>
        <w:t>were</w:t>
      </w:r>
      <w:r w:rsidR="00CA1BE2">
        <w:rPr>
          <w:rFonts w:eastAsiaTheme="minorEastAsia"/>
          <w:szCs w:val="24"/>
          <w:lang w:val="en-US"/>
        </w:rPr>
        <w:t xml:space="preserve"> not close enough to communicate through </w:t>
      </w:r>
      <w:r w:rsidR="000141EF" w:rsidRPr="00A905BE">
        <w:rPr>
          <w:rFonts w:eastAsiaTheme="minorEastAsia"/>
          <w:szCs w:val="24"/>
          <w:lang w:val="en-US"/>
        </w:rPr>
        <w:t>gap junctio</w:t>
      </w:r>
      <w:r w:rsidR="00806B84">
        <w:rPr>
          <w:rFonts w:eastAsiaTheme="minorEastAsia"/>
          <w:szCs w:val="24"/>
          <w:lang w:val="en-US"/>
        </w:rPr>
        <w:t>n</w:t>
      </w:r>
      <w:r w:rsidR="006B3B42">
        <w:rPr>
          <w:rFonts w:eastAsiaTheme="minorEastAsia"/>
          <w:szCs w:val="24"/>
          <w:lang w:val="en-US"/>
        </w:rPr>
        <w:t xml:space="preserve">, and secretory factors released into the medium are the most likely contributors. </w:t>
      </w:r>
      <w:r w:rsidR="00F55B39">
        <w:rPr>
          <w:rFonts w:eastAsiaTheme="minorEastAsia"/>
          <w:szCs w:val="24"/>
          <w:lang w:val="en-US"/>
        </w:rPr>
        <w:t xml:space="preserve">In future work </w:t>
      </w:r>
      <w:r w:rsidR="00783CFC">
        <w:rPr>
          <w:rFonts w:eastAsiaTheme="minorEastAsia"/>
          <w:szCs w:val="24"/>
          <w:lang w:val="en-US"/>
        </w:rPr>
        <w:t>we would be necessary</w:t>
      </w:r>
      <w:r w:rsidR="00F55B39">
        <w:rPr>
          <w:rFonts w:eastAsiaTheme="minorEastAsia"/>
          <w:szCs w:val="24"/>
          <w:lang w:val="en-US"/>
        </w:rPr>
        <w:t xml:space="preserve"> to perform cell experiments </w:t>
      </w:r>
      <w:r w:rsidR="00753A93">
        <w:rPr>
          <w:rFonts w:eastAsiaTheme="minorEastAsia"/>
          <w:szCs w:val="24"/>
          <w:lang w:val="en-US"/>
        </w:rPr>
        <w:t xml:space="preserve">where survival of GRID irradiated cells </w:t>
      </w:r>
      <w:r w:rsidR="00AC289C">
        <w:rPr>
          <w:rFonts w:eastAsiaTheme="minorEastAsia"/>
          <w:szCs w:val="24"/>
          <w:lang w:val="en-US"/>
        </w:rPr>
        <w:t>was</w:t>
      </w:r>
      <w:r w:rsidR="00753A93">
        <w:rPr>
          <w:rFonts w:eastAsiaTheme="minorEastAsia"/>
          <w:szCs w:val="24"/>
          <w:lang w:val="en-US"/>
        </w:rPr>
        <w:t xml:space="preserve"> compared to OPEN field irradiated </w:t>
      </w:r>
      <w:r w:rsidR="00AC289C">
        <w:rPr>
          <w:rFonts w:eastAsiaTheme="minorEastAsia"/>
          <w:szCs w:val="24"/>
          <w:lang w:val="en-US"/>
        </w:rPr>
        <w:t>cells but</w:t>
      </w:r>
      <w:r w:rsidR="00753A93">
        <w:rPr>
          <w:rFonts w:eastAsiaTheme="minorEastAsia"/>
          <w:szCs w:val="24"/>
          <w:lang w:val="en-US"/>
        </w:rPr>
        <w:t xml:space="preserve"> </w:t>
      </w:r>
      <w:r w:rsidR="00F056A1">
        <w:rPr>
          <w:rFonts w:eastAsiaTheme="minorEastAsia"/>
          <w:szCs w:val="24"/>
          <w:lang w:val="en-US"/>
        </w:rPr>
        <w:t>including</w:t>
      </w:r>
      <w:r w:rsidR="00753A93">
        <w:rPr>
          <w:rFonts w:eastAsiaTheme="minorEastAsia"/>
          <w:szCs w:val="24"/>
          <w:lang w:val="en-US"/>
        </w:rPr>
        <w:t xml:space="preserve"> </w:t>
      </w:r>
      <w:r w:rsidR="00BA102E">
        <w:rPr>
          <w:rFonts w:eastAsiaTheme="minorEastAsia"/>
          <w:szCs w:val="24"/>
          <w:lang w:val="en-US"/>
        </w:rPr>
        <w:t xml:space="preserve">doses representative of </w:t>
      </w:r>
      <w:r w:rsidR="00F056A1">
        <w:rPr>
          <w:rFonts w:eastAsiaTheme="minorEastAsia"/>
          <w:szCs w:val="24"/>
          <w:lang w:val="en-US"/>
        </w:rPr>
        <w:t xml:space="preserve">peak and valley. </w:t>
      </w:r>
      <w:r w:rsidR="00BA102E">
        <w:rPr>
          <w:rFonts w:eastAsiaTheme="minorEastAsia"/>
          <w:szCs w:val="24"/>
          <w:lang w:val="en-US"/>
        </w:rPr>
        <w:t xml:space="preserve"> </w:t>
      </w:r>
    </w:p>
    <w:p w14:paraId="70D64E17" w14:textId="31A02471" w:rsidR="00012490" w:rsidRDefault="001E7A5C" w:rsidP="004D7B5D">
      <w:pPr>
        <w:spacing w:line="360" w:lineRule="auto"/>
        <w:rPr>
          <w:rFonts w:eastAsiaTheme="minorEastAsia"/>
          <w:lang w:val="en-US"/>
        </w:rPr>
      </w:pPr>
      <w:r>
        <w:rPr>
          <w:rFonts w:eastAsiaTheme="minorEastAsia"/>
          <w:lang w:val="en-US"/>
        </w:rPr>
        <w:t>We also observe</w:t>
      </w:r>
      <w:r w:rsidR="00B75D43">
        <w:rPr>
          <w:rFonts w:eastAsiaTheme="minorEastAsia"/>
          <w:lang w:val="en-US"/>
        </w:rPr>
        <w:t>d</w:t>
      </w:r>
      <w:r>
        <w:rPr>
          <w:rFonts w:eastAsiaTheme="minorEastAsia"/>
          <w:lang w:val="en-US"/>
        </w:rPr>
        <w:t xml:space="preserve"> an increase in </w:t>
      </w:r>
      <w:r w:rsidR="003251EE">
        <w:rPr>
          <w:rFonts w:eastAsiaTheme="minorEastAsia"/>
          <w:lang w:val="en-US"/>
        </w:rPr>
        <w:t xml:space="preserve">RPD from 2 to 5 </w:t>
      </w:r>
      <w:proofErr w:type="spellStart"/>
      <w:r w:rsidR="003251EE">
        <w:rPr>
          <w:rFonts w:eastAsiaTheme="minorEastAsia"/>
          <w:lang w:val="en-US"/>
        </w:rPr>
        <w:t>Gy</w:t>
      </w:r>
      <w:proofErr w:type="spellEnd"/>
      <w:r w:rsidR="0042292D">
        <w:rPr>
          <w:rFonts w:eastAsiaTheme="minorEastAsia"/>
          <w:lang w:val="en-US"/>
        </w:rPr>
        <w:t xml:space="preserve"> nominal dose</w:t>
      </w:r>
      <w:r w:rsidR="00F6655A">
        <w:rPr>
          <w:rFonts w:eastAsiaTheme="minorEastAsia"/>
          <w:lang w:val="en-US"/>
        </w:rPr>
        <w:t xml:space="preserve">, which could indicate </w:t>
      </w:r>
      <w:r w:rsidR="005147C4">
        <w:rPr>
          <w:rFonts w:eastAsiaTheme="minorEastAsia"/>
          <w:lang w:val="en-US"/>
        </w:rPr>
        <w:t>an increase in bystander effect for larger doses</w:t>
      </w:r>
      <w:r w:rsidR="00D85F1A">
        <w:rPr>
          <w:rFonts w:eastAsiaTheme="minorEastAsia"/>
          <w:lang w:val="en-US"/>
        </w:rPr>
        <w:t xml:space="preserve">. However, the survival data for </w:t>
      </w:r>
      <w:r w:rsidR="00645D72">
        <w:rPr>
          <w:rFonts w:eastAsiaTheme="minorEastAsia"/>
          <w:lang w:val="en-US"/>
        </w:rPr>
        <w:t xml:space="preserve">2 </w:t>
      </w:r>
      <w:proofErr w:type="spellStart"/>
      <w:r w:rsidR="00645D72">
        <w:rPr>
          <w:rFonts w:eastAsiaTheme="minorEastAsia"/>
          <w:lang w:val="en-US"/>
        </w:rPr>
        <w:t>Gy</w:t>
      </w:r>
      <w:proofErr w:type="spellEnd"/>
      <w:r w:rsidR="00645D72">
        <w:rPr>
          <w:rFonts w:eastAsiaTheme="minorEastAsia"/>
          <w:lang w:val="en-US"/>
        </w:rPr>
        <w:t xml:space="preserve"> GRID was </w:t>
      </w:r>
      <w:r w:rsidR="002D2BED">
        <w:rPr>
          <w:rFonts w:eastAsiaTheme="minorEastAsia"/>
          <w:lang w:val="en-US"/>
        </w:rPr>
        <w:t>noisy and hard to interpret.</w:t>
      </w:r>
      <w:r w:rsidR="004E2450">
        <w:rPr>
          <w:rFonts w:eastAsiaTheme="minorEastAsia"/>
          <w:lang w:val="en-US"/>
        </w:rPr>
        <w:t xml:space="preserve"> </w:t>
      </w:r>
      <w:r w:rsidR="009E3DD4">
        <w:rPr>
          <w:rFonts w:eastAsiaTheme="minorEastAsia"/>
          <w:lang w:val="en-US"/>
        </w:rPr>
        <w:t xml:space="preserve"> </w:t>
      </w:r>
      <w:r w:rsidR="00DC02E9">
        <w:rPr>
          <w:rFonts w:eastAsiaTheme="minorEastAsia"/>
          <w:lang w:val="en-US"/>
        </w:rPr>
        <w:t>I</w:t>
      </w:r>
      <w:r w:rsidR="00D609A2">
        <w:rPr>
          <w:rFonts w:eastAsiaTheme="minorEastAsia"/>
          <w:lang w:val="en-US"/>
        </w:rPr>
        <w:t xml:space="preserve">n </w:t>
      </w:r>
      <w:r w:rsidR="00DD4219">
        <w:rPr>
          <w:rFonts w:eastAsiaTheme="minorEastAsia"/>
          <w:lang w:val="en-US"/>
        </w:rPr>
        <w:t>a</w:t>
      </w:r>
      <w:r w:rsidR="004E1477">
        <w:rPr>
          <w:rFonts w:eastAsiaTheme="minorEastAsia"/>
          <w:lang w:val="en-US"/>
        </w:rPr>
        <w:t xml:space="preserve"> </w:t>
      </w:r>
      <w:r w:rsidR="006C48F9">
        <w:rPr>
          <w:rFonts w:eastAsiaTheme="minorEastAsia"/>
          <w:lang w:val="en-US"/>
        </w:rPr>
        <w:t xml:space="preserve">review </w:t>
      </w:r>
      <w:r w:rsidR="001F061D">
        <w:rPr>
          <w:rFonts w:eastAsiaTheme="minorEastAsia"/>
          <w:lang w:val="en-US"/>
        </w:rPr>
        <w:t>article</w:t>
      </w:r>
      <w:r w:rsidR="00F8488C">
        <w:rPr>
          <w:rFonts w:eastAsiaTheme="minorEastAsia"/>
          <w:lang w:val="en-US"/>
        </w:rPr>
        <w:t xml:space="preserve"> </w:t>
      </w:r>
      <w:r w:rsidR="00D609A2">
        <w:rPr>
          <w:rFonts w:eastAsiaTheme="minorEastAsia"/>
          <w:lang w:val="en-US"/>
        </w:rPr>
        <w:t>by</w:t>
      </w:r>
      <w:r w:rsidR="00F8488C">
        <w:rPr>
          <w:rFonts w:eastAsiaTheme="minorEastAsia"/>
          <w:lang w:val="en-US"/>
        </w:rPr>
        <w:t xml:space="preserve"> </w:t>
      </w:r>
      <w:r w:rsidR="002E61CD">
        <w:rPr>
          <w:rFonts w:eastAsiaTheme="minorEastAsia"/>
          <w:lang w:val="en-US"/>
        </w:rPr>
        <w:fldChar w:fldCharType="begin"/>
      </w:r>
      <w:r w:rsidR="002E61CD">
        <w:rPr>
          <w:rFonts w:eastAsiaTheme="minorEastAsia"/>
          <w:lang w:val="en-US"/>
        </w:rPr>
        <w:instrText xml:space="preserve"> ADDIN ZOTERO_ITEM CSL_CITATION {"citationID":"qqRQLRBD","properties":{"formattedCitation":"(R.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2E61CD">
        <w:rPr>
          <w:rFonts w:eastAsiaTheme="minorEastAsia"/>
          <w:lang w:val="en-US"/>
        </w:rPr>
        <w:fldChar w:fldCharType="separate"/>
      </w:r>
      <w:r w:rsidR="002E61CD" w:rsidRPr="00F8488C">
        <w:rPr>
          <w:rFonts w:cs="Times New Roman"/>
          <w:lang w:val="en-US"/>
        </w:rPr>
        <w:t xml:space="preserve">(R. </w:t>
      </w:r>
      <w:proofErr w:type="spellStart"/>
      <w:r w:rsidR="002E61CD" w:rsidRPr="00F8488C">
        <w:rPr>
          <w:rFonts w:cs="Times New Roman"/>
          <w:lang w:val="en-US"/>
        </w:rPr>
        <w:t>Asur</w:t>
      </w:r>
      <w:proofErr w:type="spellEnd"/>
      <w:r w:rsidR="002E61CD" w:rsidRPr="00F8488C">
        <w:rPr>
          <w:rFonts w:cs="Times New Roman"/>
          <w:lang w:val="en-US"/>
        </w:rPr>
        <w:t xml:space="preserve"> et al., 2015)</w:t>
      </w:r>
      <w:r w:rsidR="002E61CD">
        <w:rPr>
          <w:rFonts w:eastAsiaTheme="minorEastAsia"/>
          <w:lang w:val="en-US"/>
        </w:rPr>
        <w:fldChar w:fldCharType="end"/>
      </w:r>
      <w:r w:rsidR="00D609A2">
        <w:rPr>
          <w:rFonts w:eastAsiaTheme="minorEastAsia"/>
          <w:lang w:val="en-US"/>
        </w:rPr>
        <w:t>,</w:t>
      </w:r>
      <w:r w:rsidR="00DD4219">
        <w:rPr>
          <w:rFonts w:eastAsiaTheme="minorEastAsia"/>
          <w:lang w:val="en-US"/>
        </w:rPr>
        <w:t xml:space="preserve"> it was </w:t>
      </w:r>
      <w:r w:rsidR="00D609A2">
        <w:rPr>
          <w:rFonts w:eastAsiaTheme="minorEastAsia"/>
          <w:lang w:val="en-US"/>
        </w:rPr>
        <w:t>show</w:t>
      </w:r>
      <w:r w:rsidR="00DD4219">
        <w:rPr>
          <w:rFonts w:eastAsiaTheme="minorEastAsia"/>
          <w:lang w:val="en-US"/>
        </w:rPr>
        <w:t xml:space="preserve">n </w:t>
      </w:r>
      <w:r w:rsidR="00D609A2">
        <w:rPr>
          <w:rFonts w:eastAsiaTheme="minorEastAsia"/>
          <w:lang w:val="en-US"/>
        </w:rPr>
        <w:t xml:space="preserve"> </w:t>
      </w:r>
      <w:r w:rsidR="002F3649">
        <w:rPr>
          <w:rFonts w:eastAsiaTheme="minorEastAsia"/>
          <w:lang w:val="en-US"/>
        </w:rPr>
        <w:t xml:space="preserve">results with higher survival in peak areas, and lower </w:t>
      </w:r>
      <w:r w:rsidR="00D774E1">
        <w:rPr>
          <w:rFonts w:eastAsiaTheme="minorEastAsia"/>
          <w:lang w:val="en-US"/>
        </w:rPr>
        <w:t>survival in valley areas</w:t>
      </w:r>
      <w:r w:rsidR="001110D3">
        <w:rPr>
          <w:rFonts w:eastAsiaTheme="minorEastAsia"/>
          <w:lang w:val="en-US"/>
        </w:rPr>
        <w:t>.</w:t>
      </w:r>
      <w:r w:rsidR="006C7051">
        <w:rPr>
          <w:rFonts w:eastAsiaTheme="minorEastAsia"/>
          <w:lang w:val="en-US"/>
        </w:rPr>
        <w:t xml:space="preserve"> </w:t>
      </w:r>
      <w:r w:rsidR="00A75C9D">
        <w:rPr>
          <w:rFonts w:eastAsiaTheme="minorEastAsia"/>
          <w:lang w:val="en-US"/>
        </w:rPr>
        <w:t xml:space="preserve">It should be noted that </w:t>
      </w:r>
      <w:r w:rsidR="00F66C40">
        <w:rPr>
          <w:rFonts w:eastAsiaTheme="minorEastAsia"/>
          <w:lang w:val="en-US"/>
        </w:rPr>
        <w:t>most of these SFRT experiments</w:t>
      </w:r>
      <w:r w:rsidR="00A0478A">
        <w:rPr>
          <w:rFonts w:eastAsiaTheme="minorEastAsia"/>
          <w:lang w:val="en-US"/>
        </w:rPr>
        <w:t xml:space="preserve"> used different experimental setups,</w:t>
      </w:r>
      <w:r w:rsidR="00F66C40">
        <w:rPr>
          <w:rFonts w:eastAsiaTheme="minorEastAsia"/>
          <w:lang w:val="en-US"/>
        </w:rPr>
        <w:t xml:space="preserve"> util</w:t>
      </w:r>
      <w:r w:rsidR="00A0478A">
        <w:rPr>
          <w:rFonts w:eastAsiaTheme="minorEastAsia"/>
          <w:lang w:val="en-US"/>
        </w:rPr>
        <w:t>izing</w:t>
      </w:r>
      <w:r w:rsidR="00F66C40">
        <w:rPr>
          <w:rFonts w:eastAsiaTheme="minorEastAsia"/>
          <w:lang w:val="en-US"/>
        </w:rPr>
        <w:t xml:space="preserve"> 6 MV photons with </w:t>
      </w:r>
      <w:r w:rsidR="00F66C40">
        <w:rPr>
          <w:rFonts w:eastAsiaTheme="minorEastAsia"/>
          <w:lang w:val="en-US"/>
        </w:rPr>
        <w:lastRenderedPageBreak/>
        <w:t>50/50 peak valley are</w:t>
      </w:r>
      <w:r w:rsidR="00AE05B6">
        <w:rPr>
          <w:rFonts w:eastAsiaTheme="minorEastAsia"/>
          <w:lang w:val="en-US"/>
        </w:rPr>
        <w:t xml:space="preserve">a and different </w:t>
      </w:r>
      <w:r w:rsidR="002157A1">
        <w:rPr>
          <w:rFonts w:eastAsiaTheme="minorEastAsia"/>
          <w:lang w:val="en-US"/>
        </w:rPr>
        <w:t>cell lines</w:t>
      </w:r>
      <w:r w:rsidR="008435B3">
        <w:rPr>
          <w:rFonts w:eastAsiaTheme="minorEastAsia"/>
          <w:lang w:val="en-US"/>
        </w:rPr>
        <w:t xml:space="preserve"> </w:t>
      </w:r>
      <w:r w:rsidR="008435B3">
        <w:rPr>
          <w:lang w:val="en-US"/>
        </w:rPr>
        <w:fldChar w:fldCharType="begin"/>
      </w:r>
      <w:r w:rsidR="00D92FAE">
        <w:rPr>
          <w:lang w:val="en-US"/>
        </w:rPr>
        <w:instrText xml:space="preserve"> ADDIN ZOTERO_ITEM CSL_CITATION {"citationID":"04H9e0g9","properties":{"formattedCitation":"(Mackonis et al., 2007; Suchowerska et al., 2005; Trainor et al., 2012)","plainCitation":"(Mackonis et al., 2007; Suchowerska et al., 2005; Trainor et al., 2012)","noteIndex":0},"citationItems":[{"id":629,"uris":["http://zotero.org/users/9228513/items/F9DZWXZF"],"itemData":{"id":629,"type":"article-journal","abstract":"Cell survival following exposure to spatially modulated beams, as created by intensity-modulated radiotherapy (IMRT), is investigated. In vitro experiments were performed using malignant melanoma cells (MM576) exposed to a therapeutic megavoltage photon beam. We compared cell survival in modulated fields with cell survival in uniform control fields. Three different spatial modulations of the field were used: a control 'uniform' field in which all cells in a flask were uniformly exposed; a 'quarter' field in which 25% of cells at one end of the flask were exposed and a 'striped' field in which 25% of cells were exposed in three parallel stripes. The cell survival in both the shielded and unshielded regions of the modulated fields, as determined by a clonogenic assay, were compared to the cell survival in the uniform field. We have distinguished three ways in which cell survival is influenced by the fate of neighbouring cells. The first of these (type I effect) is the previously reported classical Bystander effect, where cell survival is reduced when communicating with irradiated cells. We find two new types of Bystander effect. The type II effect is an observed increase in cell survival when nearby cells receive a lethal dose. The type III effect is an increase in the survival of cells receiving a high dose of radiation, when nearby cells receive a low dose. These observations of the Bystander effects emphasize the need for improved radiobiological models, which include communicated effects and account for the effects of modulated dose distribution.","container-title":"Physics in Medicine and Biology","DOI":"10.1088/0031-9155/52/18/001","ISSN":"0031-9155","issue":"18","journalAbbreviation":"Phys Med Biol","language":"eng","note":"PMID: 17804876","page":"5469-5482","source":"PubMed","title":"Cellular response to modulated radiation fields","volume":"52","author":[{"family":"Mackonis","given":"E. Claridge"},{"family":"Suchowerska","given":"N."},{"family":"Zhang","given":"M."},{"family":"Ebert","given":"M."},{"family":"McKenzie","given":"D. R."},{"family":"Jackson","given":"M."}],"issued":{"date-parts":[["2007",9,21]]}}},{"id":625,"uris":["http://zotero.org/users/9228513/items/8BPJIP4I"],"itemData":{"id":625,"type":"article-journal","abstract":"This study examines differences in tumour cellular response using clonogenic cell survival between uniform and non-uniform irradiation. Cells were irradiated with a 6 MV x-ray intensity-modulated beam, in a single large flask (i.e. intercellular communication is possible) or in three small flasks (i.e. intercellular communication is inhibited across the dose gradient). For non-small-cell lung cancer and melanoma cell lines, the dose response over the entire cell culture was significantly different between freely communicating cell cultures and those with inhibited communication across the dose non-uniformity. Communicating cells exhibited poorer survival in the low dose region of the field but improved survival in the high dose region. In general, the response to non-uniform irradiation appeared to ‘average out’ over the entire cell culture. This was not seen when intercellular communication was inhibited. The results add strength to the body of evidence regarding bystander effects and the inter-dependence of cellular response.","container-title":"Physics in Medicine and Biology","DOI":"10.1088/0031-9155/50/13/005","ISSN":"0031-9155","issue":"13","journalAbbreviation":"Phys. Med. Biol.","language":"en","note":"publisher: IOP Publishing","page":"3041–3051","source":"Institute of Physics","title":"In vitro response of tumour cells to non-uniform irradiation","volume":"50","author":[{"family":"Suchowerska","given":"N."},{"family":"Ebert","given":"M. A."},{"family":"Zhang","given":"M."},{"family":"Jackson","given":"M."}],"issued":{"date-parts":[["2005",6]]}}},{"id":626,"uris":["http://zotero.org/users/9228513/items/GBHLSGJ3"],"itemData":{"id":626,"type":"article-journal","abstract":"During the delivery of advanced radiotherapy treatment techniques modulated beams are utilised to increase dose conformity across the target volume. Recent investigations have highlighted differential cellular responses to modulated radiation fields particularly in areas outside the primary treatment field that cannot be accounted for by scattered dose alone. In the present study, we determined the DNA damage response within the normal human fibroblast AG0-1522B and the prostate cancer cell line DU-145 utilising the DNA damage assay. Cells plated in slide flasks were exposed to 1 Gy uniform or modulated radiation fields. Modulated fields were delivered by shielding 25%, 50% or 75% of the flask during irradiation. The average number of 53BP1 or γH2AX foci was measured in 2 mm intervals across the slide area. Following 30 minutes after modulated radiation field exposure an increase in the average number of foci out-of-field was observed when compared to non-irradiated controls. In-field, a non-uniform response was observed with a significant decrease in the average number of foci compared to uniformly irradiated cells. Following 24 hrs after exposure there is evidence for two populations of responding cells to bystander signals in-and out-of-field. There was no significant difference in DNA damage response between 25%, 50% or 75% modulated fields. The response was dependent on cellular secreted intercellular signalling as physical inhibition of intercellular communication abrogated the observed response. Elevated residual DNA damage observed within out-of-field regions decreased following addition of an inducible nitric oxide synthase inhibitor (Aminoguanidine). These data show, for the first time, differential DNA damage responses in-and out-of-field following modulated radiation field delivery. This study provides further evidence for a role of intercellular communication in mediating cellular radiobiological response to modulated radiation fields and may inform the refinement of existing radiobiological models for the optimization of advanced radiotherapy treatment plans.","container-title":"PLOS ONE","DOI":"10.1371/journal.pone.0043326","ISSN":"1932-6203","issue":"8","journalAbbreviation":"PLOS ONE","language":"en","note":"publisher: Public Library of Science","page":"e43326","source":"PLoS Journals","title":"DNA Damage Responses following Exposure to Modulated Radiation Fields","volume":"7","author":[{"family":"Trainor","given":"Colman"},{"family":"Butterworth","given":"Karl T."},{"family":"McGarry","given":"Conor K."},{"family":"McMahon","given":"Stephen J."},{"family":"O’Sullivan","given":"Joe M."},{"family":"Hounsell","given":"Alan R."},{"family":"Prise","given":"Kevin M."}],"issued":{"date-parts":[["2012",8,17]]}}}],"schema":"https://github.com/citation-style-language/schema/raw/master/csl-citation.json"} </w:instrText>
      </w:r>
      <w:r w:rsidR="008435B3">
        <w:rPr>
          <w:lang w:val="en-US"/>
        </w:rPr>
        <w:fldChar w:fldCharType="separate"/>
      </w:r>
      <w:r w:rsidR="008435B3" w:rsidRPr="004204F1">
        <w:rPr>
          <w:rFonts w:cs="Times New Roman"/>
          <w:lang w:val="en-US"/>
        </w:rPr>
        <w:t>(</w:t>
      </w:r>
      <w:proofErr w:type="spellStart"/>
      <w:r w:rsidR="008435B3" w:rsidRPr="004204F1">
        <w:rPr>
          <w:rFonts w:cs="Times New Roman"/>
          <w:lang w:val="en-US"/>
        </w:rPr>
        <w:t>Mackonis</w:t>
      </w:r>
      <w:proofErr w:type="spellEnd"/>
      <w:r w:rsidR="008435B3" w:rsidRPr="004204F1">
        <w:rPr>
          <w:rFonts w:cs="Times New Roman"/>
          <w:lang w:val="en-US"/>
        </w:rPr>
        <w:t xml:space="preserve"> et al., 2007; </w:t>
      </w:r>
      <w:proofErr w:type="spellStart"/>
      <w:r w:rsidR="008435B3" w:rsidRPr="004204F1">
        <w:rPr>
          <w:rFonts w:cs="Times New Roman"/>
          <w:lang w:val="en-US"/>
        </w:rPr>
        <w:t>Suchowerska</w:t>
      </w:r>
      <w:proofErr w:type="spellEnd"/>
      <w:r w:rsidR="008435B3" w:rsidRPr="004204F1">
        <w:rPr>
          <w:rFonts w:cs="Times New Roman"/>
          <w:lang w:val="en-US"/>
        </w:rPr>
        <w:t xml:space="preserve"> et al., 2005; Trainor et al., 2012)</w:t>
      </w:r>
      <w:r w:rsidR="008435B3">
        <w:rPr>
          <w:lang w:val="en-US"/>
        </w:rPr>
        <w:fldChar w:fldCharType="end"/>
      </w:r>
      <w:r w:rsidR="002157A1">
        <w:rPr>
          <w:rFonts w:eastAsiaTheme="minorEastAsia"/>
          <w:lang w:val="en-US"/>
        </w:rPr>
        <w:t xml:space="preserve">. </w:t>
      </w:r>
    </w:p>
    <w:p w14:paraId="0C314774" w14:textId="3C151456" w:rsidR="0052720E" w:rsidRDefault="00AE60BC" w:rsidP="004D7B5D">
      <w:pPr>
        <w:spacing w:line="360" w:lineRule="auto"/>
        <w:rPr>
          <w:rFonts w:eastAsiaTheme="minorEastAsia"/>
          <w:lang w:val="en-US"/>
        </w:rPr>
      </w:pPr>
      <w:r>
        <w:rPr>
          <w:rFonts w:eastAsiaTheme="minorEastAsia"/>
          <w:lang w:val="en-US"/>
        </w:rPr>
        <w:t xml:space="preserve">Results from </w:t>
      </w:r>
      <w:r>
        <w:rPr>
          <w:rFonts w:eastAsiaTheme="minorEastAsia"/>
          <w:lang w:val="en-US"/>
        </w:rPr>
        <w:fldChar w:fldCharType="begin"/>
      </w:r>
      <w:r>
        <w:rPr>
          <w:rFonts w:eastAsiaTheme="minorEastAsia"/>
          <w:lang w:val="en-US"/>
        </w:rPr>
        <w:instrText xml:space="preserve"> ADDIN ZOTERO_ITEM CSL_CITATION {"citationID":"CyLVcdDP","properties":{"formattedCitation":"(Peng et al., 2017)","plainCitation":"(Peng et al., 2017)","noteIndex":0},"citationItems":[{"id":29,"uris":["http://zotero.org/users/9228513/items/UJEIBG4S"],"itemData":{"id":29,"type":"article-journal","abstract":"Background: In microbeam radiotherapy (MRT), parallel arrays of high-intensity synchrotron x-ray beams achieve normal tissue sparing without compromising tumor control. Grid-therapy using clinical linacs has spatial modulation on a larger scale and achieves promising results for palliative treatments of bulky tumors. The availability of high definition multileaf collimators (HDMLCs) with 2.5 mm leaves provides an opportunity for grid-therapy to more closely approach MRT. However, challenges to the wider implementation of grid-therapy remain because spatial modulation of the target volume runs counter to current radiotherapy practice and mechanisms for the beneficial effects of MRT are not fully understood. Without more knowledge of cell dose responses, a quantitative basis for planning treatments is difficult. The aim of this study is to determine if therapeutic benefits of MRT can be achieved using a linac with HDMLCs and if so, to develop a predictive model to support treatment planning.","container-title":"Acta Oncologica","DOI":"10.1080/0284186X.2017.1299939","ISSN":"0284-186X, 1651-226X","issue":"8","journalAbbreviation":"Acta Oncologica","language":"en","page":"1048-1059","source":"DOI.org (Crossref)","title":"Grid therapy using high definition multileaf collimators: realizing benefits of the bystander effect","title-short":"Grid therapy using high definition multileaf collimators","volume":"56","author":[{"family":"Peng","given":"Valery"},{"family":"Suchowerska","given":"Natalka"},{"family":"Rogers","given":"Linda"},{"family":"Claridge Mackonis","given":"Elizabeth"},{"family":"Oakes","given":"Samantha"},{"family":"McKenzie","given":"David R."}],"issued":{"date-parts":[["2017",8,3]]}}}],"schema":"https://github.com/citation-style-language/schema/raw/master/csl-citation.json"} </w:instrText>
      </w:r>
      <w:r>
        <w:rPr>
          <w:rFonts w:eastAsiaTheme="minorEastAsia"/>
          <w:lang w:val="en-US"/>
        </w:rPr>
        <w:fldChar w:fldCharType="separate"/>
      </w:r>
      <w:r w:rsidRPr="00012490">
        <w:rPr>
          <w:rFonts w:cs="Times New Roman"/>
          <w:lang w:val="en-US"/>
        </w:rPr>
        <w:t>(Peng et al., 2017)</w:t>
      </w:r>
      <w:r>
        <w:rPr>
          <w:rFonts w:eastAsiaTheme="minorEastAsia"/>
          <w:lang w:val="en-US"/>
        </w:rPr>
        <w:fldChar w:fldCharType="end"/>
      </w:r>
      <w:r w:rsidR="00012490">
        <w:rPr>
          <w:rFonts w:eastAsiaTheme="minorEastAsia"/>
          <w:lang w:val="en-US"/>
        </w:rPr>
        <w:t xml:space="preserve"> indicate a </w:t>
      </w:r>
      <w:r w:rsidR="009B6AE8">
        <w:rPr>
          <w:rFonts w:eastAsiaTheme="minorEastAsia"/>
          <w:lang w:val="en-US"/>
        </w:rPr>
        <w:t xml:space="preserve">cell survival </w:t>
      </w:r>
      <w:r w:rsidR="00012490">
        <w:rPr>
          <w:rFonts w:eastAsiaTheme="minorEastAsia"/>
          <w:lang w:val="en-US"/>
        </w:rPr>
        <w:t>dependency</w:t>
      </w:r>
      <w:r w:rsidR="009B6AE8">
        <w:rPr>
          <w:rFonts w:eastAsiaTheme="minorEastAsia"/>
          <w:lang w:val="en-US"/>
        </w:rPr>
        <w:t xml:space="preserve"> on</w:t>
      </w:r>
      <w:r w:rsidR="00012490">
        <w:rPr>
          <w:rFonts w:eastAsiaTheme="minorEastAsia"/>
          <w:lang w:val="en-US"/>
        </w:rPr>
        <w:t xml:space="preserve"> GRID configuration, where </w:t>
      </w:r>
      <w:r w:rsidR="00164AFF">
        <w:rPr>
          <w:rFonts w:eastAsiaTheme="minorEastAsia"/>
          <w:lang w:val="en-US"/>
        </w:rPr>
        <w:t>2.5 mm openings</w:t>
      </w:r>
      <w:r w:rsidR="00B54DE2">
        <w:rPr>
          <w:rFonts w:eastAsiaTheme="minorEastAsia"/>
          <w:lang w:val="en-US"/>
        </w:rPr>
        <w:t xml:space="preserve"> in the striped grid</w:t>
      </w:r>
      <w:r w:rsidR="00164AFF">
        <w:rPr>
          <w:rFonts w:eastAsiaTheme="minorEastAsia"/>
          <w:lang w:val="en-US"/>
        </w:rPr>
        <w:t xml:space="preserve"> resulted in significant difference in survival </w:t>
      </w:r>
      <w:r w:rsidR="004C103F">
        <w:rPr>
          <w:rFonts w:eastAsiaTheme="minorEastAsia"/>
          <w:lang w:val="en-US"/>
        </w:rPr>
        <w:t xml:space="preserve">for the </w:t>
      </w:r>
      <w:r w:rsidR="00F36281" w:rsidRPr="00F36281">
        <w:rPr>
          <w:lang w:val="en-US"/>
        </w:rPr>
        <w:t xml:space="preserve">NCI-H460 </w:t>
      </w:r>
      <w:r w:rsidR="004C103F">
        <w:rPr>
          <w:rFonts w:eastAsiaTheme="minorEastAsia"/>
          <w:lang w:val="en-US"/>
        </w:rPr>
        <w:t xml:space="preserve">cancer cell lines </w:t>
      </w:r>
      <w:r w:rsidR="00CC4CB2">
        <w:rPr>
          <w:rFonts w:eastAsiaTheme="minorEastAsia"/>
          <w:lang w:val="en-US"/>
        </w:rPr>
        <w:t>compared to OPEN field, but the significance was lost when using</w:t>
      </w:r>
      <w:r w:rsidR="00C96D65">
        <w:rPr>
          <w:rFonts w:eastAsiaTheme="minorEastAsia"/>
          <w:lang w:val="en-US"/>
        </w:rPr>
        <w:t xml:space="preserve"> </w:t>
      </w:r>
      <w:r w:rsidR="00CC4CB2">
        <w:rPr>
          <w:rFonts w:eastAsiaTheme="minorEastAsia"/>
          <w:lang w:val="en-US"/>
        </w:rPr>
        <w:t>GRID with 5 mm openings</w:t>
      </w:r>
      <w:r w:rsidR="000C5F98">
        <w:rPr>
          <w:rFonts w:eastAsiaTheme="minorEastAsia"/>
          <w:lang w:val="en-US"/>
        </w:rPr>
        <w:t xml:space="preserve"> after being given </w:t>
      </w:r>
      <w:r w:rsidR="009D1CB6">
        <w:rPr>
          <w:rFonts w:eastAsiaTheme="minorEastAsia"/>
          <w:lang w:val="en-US"/>
        </w:rPr>
        <w:t xml:space="preserve">an average dose of 3.5 </w:t>
      </w:r>
      <w:proofErr w:type="spellStart"/>
      <w:r w:rsidR="009D1CB6">
        <w:rPr>
          <w:rFonts w:eastAsiaTheme="minorEastAsia"/>
          <w:lang w:val="en-US"/>
        </w:rPr>
        <w:t>Gy</w:t>
      </w:r>
      <w:proofErr w:type="spellEnd"/>
      <w:r w:rsidR="00CC4CB2">
        <w:rPr>
          <w:rFonts w:eastAsiaTheme="minorEastAsia"/>
          <w:lang w:val="en-US"/>
        </w:rPr>
        <w:t xml:space="preserve">. </w:t>
      </w:r>
      <w:r w:rsidR="004C103F">
        <w:rPr>
          <w:rFonts w:eastAsiaTheme="minorEastAsia"/>
          <w:lang w:val="en-US"/>
        </w:rPr>
        <w:t>This coincide</w:t>
      </w:r>
      <w:r w:rsidR="002D596E">
        <w:rPr>
          <w:rFonts w:eastAsiaTheme="minorEastAsia"/>
          <w:lang w:val="en-US"/>
        </w:rPr>
        <w:t>s</w:t>
      </w:r>
      <w:r w:rsidR="004C103F">
        <w:rPr>
          <w:rFonts w:eastAsiaTheme="minorEastAsia"/>
          <w:lang w:val="en-US"/>
        </w:rPr>
        <w:t xml:space="preserve"> with our results</w:t>
      </w:r>
      <w:r w:rsidR="00F3251C">
        <w:rPr>
          <w:rFonts w:eastAsiaTheme="minorEastAsia"/>
          <w:lang w:val="en-US"/>
        </w:rPr>
        <w:t xml:space="preserve"> as overall survival </w:t>
      </w:r>
      <w:r w:rsidR="009D1CB6">
        <w:rPr>
          <w:rFonts w:eastAsiaTheme="minorEastAsia"/>
          <w:lang w:val="en-US"/>
        </w:rPr>
        <w:t xml:space="preserve">was reduced </w:t>
      </w:r>
      <w:r w:rsidR="00930092">
        <w:rPr>
          <w:rFonts w:eastAsiaTheme="minorEastAsia"/>
          <w:lang w:val="en-US"/>
        </w:rPr>
        <w:t>for</w:t>
      </w:r>
      <w:r w:rsidR="002D596E">
        <w:rPr>
          <w:rFonts w:eastAsiaTheme="minorEastAsia"/>
          <w:lang w:val="en-US"/>
        </w:rPr>
        <w:t xml:space="preserve"> 5 </w:t>
      </w:r>
      <w:proofErr w:type="spellStart"/>
      <w:r w:rsidR="002D596E">
        <w:rPr>
          <w:rFonts w:eastAsiaTheme="minorEastAsia"/>
          <w:lang w:val="en-US"/>
        </w:rPr>
        <w:t>Gy</w:t>
      </w:r>
      <w:proofErr w:type="spellEnd"/>
      <w:r w:rsidR="00C73F20">
        <w:rPr>
          <w:rFonts w:eastAsiaTheme="minorEastAsia"/>
          <w:lang w:val="en-US"/>
        </w:rPr>
        <w:t xml:space="preserve">. Still, </w:t>
      </w:r>
      <w:r w:rsidR="00405DC1">
        <w:rPr>
          <w:rFonts w:eastAsiaTheme="minorEastAsia"/>
          <w:lang w:val="en-US"/>
        </w:rPr>
        <w:t xml:space="preserve">Peng et </w:t>
      </w:r>
      <w:proofErr w:type="spellStart"/>
      <w:r w:rsidR="00405DC1">
        <w:rPr>
          <w:rFonts w:eastAsiaTheme="minorEastAsia"/>
          <w:lang w:val="en-US"/>
        </w:rPr>
        <w:t>al’s</w:t>
      </w:r>
      <w:proofErr w:type="spellEnd"/>
      <w:r w:rsidR="00405DC1">
        <w:rPr>
          <w:rFonts w:eastAsiaTheme="minorEastAsia"/>
          <w:lang w:val="en-US"/>
        </w:rPr>
        <w:t xml:space="preserve"> analysis is different from ours and </w:t>
      </w:r>
      <w:r w:rsidR="00B42D74">
        <w:rPr>
          <w:rFonts w:eastAsiaTheme="minorEastAsia"/>
          <w:lang w:val="en-US"/>
        </w:rPr>
        <w:t xml:space="preserve">it is not </w:t>
      </w:r>
      <w:r w:rsidR="005D06B1">
        <w:rPr>
          <w:rFonts w:eastAsiaTheme="minorEastAsia"/>
          <w:lang w:val="en-US"/>
        </w:rPr>
        <w:t>shown whether the decreased survival</w:t>
      </w:r>
      <w:r w:rsidR="00CB5873">
        <w:rPr>
          <w:rFonts w:eastAsiaTheme="minorEastAsia"/>
          <w:lang w:val="en-US"/>
        </w:rPr>
        <w:t xml:space="preserve"> in their work</w:t>
      </w:r>
      <w:r w:rsidR="005D06B1">
        <w:rPr>
          <w:rFonts w:eastAsiaTheme="minorEastAsia"/>
          <w:lang w:val="en-US"/>
        </w:rPr>
        <w:t xml:space="preserve"> </w:t>
      </w:r>
      <w:r w:rsidR="001B0DA1">
        <w:rPr>
          <w:rFonts w:eastAsiaTheme="minorEastAsia"/>
          <w:lang w:val="en-US"/>
        </w:rPr>
        <w:t>was in</w:t>
      </w:r>
      <w:r w:rsidR="00405DC1">
        <w:rPr>
          <w:rFonts w:eastAsiaTheme="minorEastAsia"/>
          <w:lang w:val="en-US"/>
        </w:rPr>
        <w:t xml:space="preserve"> the</w:t>
      </w:r>
      <w:r w:rsidR="001B0DA1">
        <w:rPr>
          <w:rFonts w:eastAsiaTheme="minorEastAsia"/>
          <w:lang w:val="en-US"/>
        </w:rPr>
        <w:t xml:space="preserve"> peak or valley region. </w:t>
      </w:r>
    </w:p>
    <w:p w14:paraId="472317EF" w14:textId="2BAA67C3" w:rsidR="00A06192" w:rsidRDefault="00A06192" w:rsidP="004D7B5D">
      <w:pPr>
        <w:pStyle w:val="Heading2"/>
        <w:spacing w:line="360" w:lineRule="auto"/>
        <w:rPr>
          <w:rFonts w:eastAsiaTheme="minorEastAsia"/>
          <w:lang w:val="en-US"/>
        </w:rPr>
      </w:pPr>
      <w:bookmarkStart w:id="257" w:name="_Toc107354711"/>
      <w:r>
        <w:rPr>
          <w:rFonts w:eastAsiaTheme="minorEastAsia"/>
          <w:lang w:val="en-US"/>
        </w:rPr>
        <w:t>2D survival analysis</w:t>
      </w:r>
      <w:bookmarkEnd w:id="257"/>
    </w:p>
    <w:p w14:paraId="478F9B09" w14:textId="45C9C7E6" w:rsidR="00303567" w:rsidRDefault="001A707C" w:rsidP="00C145A2">
      <w:pPr>
        <w:spacing w:before="240" w:after="160" w:line="360" w:lineRule="auto"/>
        <w:rPr>
          <w:lang w:val="en-US"/>
        </w:rPr>
      </w:pPr>
      <w:r>
        <w:rPr>
          <w:lang w:val="en-US"/>
        </w:rPr>
        <w:t xml:space="preserve">A dotted GRID configuration </w:t>
      </w:r>
      <w:r w:rsidR="0047729A">
        <w:rPr>
          <w:lang w:val="en-US"/>
        </w:rPr>
        <w:t>is not well suited for</w:t>
      </w:r>
      <w:r>
        <w:rPr>
          <w:lang w:val="en-US"/>
        </w:rPr>
        <w:t xml:space="preserve"> </w:t>
      </w:r>
      <w:r w:rsidR="007941B0">
        <w:rPr>
          <w:lang w:val="en-US"/>
        </w:rPr>
        <w:t xml:space="preserve">band analysis. </w:t>
      </w:r>
      <w:r w:rsidR="00F6097E">
        <w:rPr>
          <w:lang w:val="en-US"/>
        </w:rPr>
        <w:t xml:space="preserve">Therefore, we analyzed survival in 2D by summing up </w:t>
      </w:r>
      <w:r w:rsidR="00C53F6E">
        <w:rPr>
          <w:lang w:val="en-US"/>
        </w:rPr>
        <w:t>colonies within quadrats of different sizes, before using Poisson regression to</w:t>
      </w:r>
      <w:r w:rsidR="00E3005C">
        <w:rPr>
          <w:lang w:val="en-US"/>
        </w:rPr>
        <w:t xml:space="preserve"> fit the data. </w:t>
      </w:r>
      <w:r w:rsidR="000F27A5">
        <w:rPr>
          <w:lang w:val="en-US"/>
        </w:rPr>
        <w:t>To e</w:t>
      </w:r>
      <w:r w:rsidR="00364BA2">
        <w:rPr>
          <w:lang w:val="en-US"/>
        </w:rPr>
        <w:t>valuat</w:t>
      </w:r>
      <w:r w:rsidR="000F27A5">
        <w:rPr>
          <w:lang w:val="en-US"/>
        </w:rPr>
        <w:t>e</w:t>
      </w:r>
      <w:r w:rsidR="00364BA2">
        <w:rPr>
          <w:lang w:val="en-US"/>
        </w:rPr>
        <w:t xml:space="preserve"> w</w:t>
      </w:r>
      <w:r w:rsidR="00220177">
        <w:rPr>
          <w:lang w:val="en-US"/>
        </w:rPr>
        <w:t>hich</w:t>
      </w:r>
      <w:r w:rsidR="00364BA2">
        <w:rPr>
          <w:lang w:val="en-US"/>
        </w:rPr>
        <w:t xml:space="preserve"> quadrat size was best suited for the Poisson regression, we </w:t>
      </w:r>
      <w:r w:rsidR="00643027">
        <w:rPr>
          <w:lang w:val="en-US"/>
        </w:rPr>
        <w:t>ca</w:t>
      </w:r>
      <w:r w:rsidR="00220177">
        <w:rPr>
          <w:lang w:val="en-US"/>
        </w:rPr>
        <w:t xml:space="preserve">lculated different criteria values. </w:t>
      </w:r>
      <w:r w:rsidR="00857AB0">
        <w:rPr>
          <w:lang w:val="en-US"/>
        </w:rPr>
        <w:t>The</w:t>
      </w:r>
      <w:r w:rsidR="00505324">
        <w:rPr>
          <w:lang w:val="en-US"/>
        </w:rPr>
        <w:t xml:space="preserve"> data</w:t>
      </w:r>
      <w:r w:rsidR="00857AB0">
        <w:rPr>
          <w:lang w:val="en-US"/>
        </w:rPr>
        <w:t xml:space="preserve"> </w:t>
      </w:r>
      <w:r w:rsidR="00505324">
        <w:rPr>
          <w:lang w:val="en-US"/>
        </w:rPr>
        <w:t>show</w:t>
      </w:r>
      <w:r w:rsidR="00B47BA1">
        <w:rPr>
          <w:lang w:val="en-US"/>
        </w:rPr>
        <w:t>ed that for most doses and quadrat sizes the null hypothesis could not be rejected, i.e</w:t>
      </w:r>
      <w:r w:rsidR="00034FB7">
        <w:rPr>
          <w:lang w:val="en-US"/>
        </w:rPr>
        <w:t xml:space="preserve">., </w:t>
      </w:r>
      <w:r w:rsidR="00F175D0">
        <w:rPr>
          <w:szCs w:val="24"/>
          <w:lang w:val="en-US"/>
        </w:rPr>
        <w:t xml:space="preserve">there was no </w:t>
      </w:r>
      <w:r w:rsidR="00C51CA1">
        <w:rPr>
          <w:szCs w:val="24"/>
          <w:lang w:val="en-US"/>
        </w:rPr>
        <w:t xml:space="preserve">statistically significant difference between the theoretical Poisson distribution and our observed </w:t>
      </w:r>
      <w:r w:rsidR="002A2E18">
        <w:rPr>
          <w:szCs w:val="24"/>
          <w:lang w:val="en-US"/>
        </w:rPr>
        <w:t>data</w:t>
      </w:r>
      <w:r w:rsidR="00C51CA1">
        <w:rPr>
          <w:szCs w:val="24"/>
          <w:lang w:val="en-US"/>
        </w:rPr>
        <w:t>.</w:t>
      </w:r>
      <w:r w:rsidR="009B4313">
        <w:rPr>
          <w:szCs w:val="24"/>
          <w:lang w:val="en-US"/>
        </w:rPr>
        <w:t xml:space="preserve"> </w:t>
      </w:r>
      <w:r w:rsidR="00391031">
        <w:rPr>
          <w:szCs w:val="24"/>
          <w:lang w:val="en-US"/>
        </w:rPr>
        <w:t xml:space="preserve">We only rejected the null hypothesis for </w:t>
      </w:r>
      <w:r w:rsidR="009B4313">
        <w:rPr>
          <w:szCs w:val="24"/>
          <w:lang w:val="en-US"/>
        </w:rPr>
        <w:t xml:space="preserve">peak survival </w:t>
      </w:r>
      <w:r w:rsidR="002A2E18">
        <w:rPr>
          <w:szCs w:val="24"/>
          <w:lang w:val="en-US"/>
        </w:rPr>
        <w:t xml:space="preserve">10 </w:t>
      </w:r>
      <w:proofErr w:type="spellStart"/>
      <w:r w:rsidR="002A2E18">
        <w:rPr>
          <w:szCs w:val="24"/>
          <w:lang w:val="en-US"/>
        </w:rPr>
        <w:t>Gy</w:t>
      </w:r>
      <w:proofErr w:type="spellEnd"/>
      <w:r w:rsidR="002A2E18">
        <w:rPr>
          <w:szCs w:val="24"/>
          <w:lang w:val="en-US"/>
        </w:rPr>
        <w:t xml:space="preserve"> </w:t>
      </w:r>
      <w:r w:rsidR="009B4313">
        <w:rPr>
          <w:szCs w:val="24"/>
          <w:lang w:val="en-US"/>
        </w:rPr>
        <w:t>of 2 x 2 and 3 x 3 mm</w:t>
      </w:r>
      <w:r w:rsidR="009B4313">
        <w:rPr>
          <w:szCs w:val="24"/>
          <w:vertAlign w:val="superscript"/>
          <w:lang w:val="en-US"/>
        </w:rPr>
        <w:t>2</w:t>
      </w:r>
      <w:r w:rsidR="00391031">
        <w:rPr>
          <w:szCs w:val="24"/>
          <w:lang w:val="en-US"/>
        </w:rPr>
        <w:t xml:space="preserve">. </w:t>
      </w:r>
      <w:r w:rsidR="002A2E18">
        <w:rPr>
          <w:szCs w:val="24"/>
          <w:lang w:val="en-US"/>
        </w:rPr>
        <w:t>This c</w:t>
      </w:r>
      <w:r w:rsidR="00C52DD0">
        <w:rPr>
          <w:szCs w:val="24"/>
          <w:lang w:val="en-US"/>
        </w:rPr>
        <w:t>an</w:t>
      </w:r>
      <w:r w:rsidR="002A2E18">
        <w:rPr>
          <w:szCs w:val="24"/>
          <w:lang w:val="en-US"/>
        </w:rPr>
        <w:t xml:space="preserve"> be explained by the</w:t>
      </w:r>
      <w:r w:rsidR="00F95A22">
        <w:rPr>
          <w:szCs w:val="24"/>
          <w:lang w:val="en-US"/>
        </w:rPr>
        <w:t xml:space="preserve"> </w:t>
      </w:r>
      <w:r w:rsidR="00E9360C">
        <w:rPr>
          <w:szCs w:val="24"/>
          <w:lang w:val="en-US"/>
        </w:rPr>
        <w:t>associated</w:t>
      </w:r>
      <w:r w:rsidR="002A2E18">
        <w:rPr>
          <w:szCs w:val="24"/>
          <w:lang w:val="en-US"/>
        </w:rPr>
        <w:t xml:space="preserve"> histogram</w:t>
      </w:r>
      <w:r w:rsidR="00E9360C">
        <w:rPr>
          <w:szCs w:val="24"/>
          <w:lang w:val="en-US"/>
        </w:rPr>
        <w:t>s</w:t>
      </w:r>
      <w:r w:rsidR="00F95A22">
        <w:rPr>
          <w:szCs w:val="24"/>
          <w:lang w:val="en-US"/>
        </w:rPr>
        <w:t>,</w:t>
      </w:r>
      <w:r w:rsidR="00243C9A">
        <w:rPr>
          <w:szCs w:val="24"/>
          <w:lang w:val="en-US"/>
        </w:rPr>
        <w:t xml:space="preserve"> </w:t>
      </w:r>
      <w:r w:rsidR="008C11ED">
        <w:rPr>
          <w:szCs w:val="24"/>
          <w:lang w:val="en-US"/>
        </w:rPr>
        <w:t xml:space="preserve">which </w:t>
      </w:r>
      <w:r w:rsidR="00A80171">
        <w:rPr>
          <w:szCs w:val="24"/>
          <w:lang w:val="en-US"/>
        </w:rPr>
        <w:t>exhibited</w:t>
      </w:r>
      <w:r w:rsidR="00594DA7">
        <w:rPr>
          <w:szCs w:val="24"/>
          <w:lang w:val="en-US"/>
        </w:rPr>
        <w:t xml:space="preserve"> elongated tail</w:t>
      </w:r>
      <w:r w:rsidR="00FB5E29">
        <w:rPr>
          <w:szCs w:val="24"/>
          <w:lang w:val="en-US"/>
        </w:rPr>
        <w:t>s</w:t>
      </w:r>
      <w:r w:rsidR="00594DA7">
        <w:rPr>
          <w:szCs w:val="24"/>
          <w:lang w:val="en-US"/>
        </w:rPr>
        <w:t xml:space="preserve"> (compared to expected) and outliers. </w:t>
      </w:r>
      <w:r w:rsidR="00C73DDF">
        <w:rPr>
          <w:szCs w:val="24"/>
          <w:lang w:val="en-US"/>
        </w:rPr>
        <w:br/>
      </w:r>
      <w:r w:rsidR="001B58CA">
        <w:rPr>
          <w:lang w:val="en-US"/>
        </w:rPr>
        <w:t xml:space="preserve">The optimal quadrat size was </w:t>
      </w:r>
      <w:r w:rsidR="00886236">
        <w:rPr>
          <w:lang w:val="en-US"/>
        </w:rPr>
        <w:t>1 x 1 mm</w:t>
      </w:r>
      <w:r w:rsidR="00886236">
        <w:rPr>
          <w:vertAlign w:val="superscript"/>
          <w:lang w:val="en-US"/>
        </w:rPr>
        <w:t>2</w:t>
      </w:r>
      <w:r w:rsidR="00A80171">
        <w:rPr>
          <w:lang w:val="en-US"/>
        </w:rPr>
        <w:t xml:space="preserve">, which did not display </w:t>
      </w:r>
      <w:r w:rsidR="00886236">
        <w:rPr>
          <w:lang w:val="en-US"/>
        </w:rPr>
        <w:t xml:space="preserve">the smallest </w:t>
      </w:r>
      <w:r w:rsidR="00BE23DD">
        <w:rPr>
          <w:lang w:val="en-US"/>
        </w:rPr>
        <w:t>RPD but</w:t>
      </w:r>
      <w:r w:rsidR="00E931E1">
        <w:rPr>
          <w:lang w:val="en-US"/>
        </w:rPr>
        <w:t xml:space="preserve"> had</w:t>
      </w:r>
      <w:r w:rsidR="00DA72B2">
        <w:rPr>
          <w:lang w:val="en-US"/>
        </w:rPr>
        <w:t xml:space="preserve"> a low </w:t>
      </w:r>
      <w:r w:rsidR="007F1C77">
        <w:rPr>
          <w:lang w:val="en-US"/>
        </w:rPr>
        <w:t>number</w:t>
      </w:r>
      <w:r w:rsidR="00DA72B2">
        <w:rPr>
          <w:lang w:val="en-US"/>
        </w:rPr>
        <w:t xml:space="preserve"> of zero colony quadrats </w:t>
      </w:r>
      <w:r w:rsidR="00A27494">
        <w:rPr>
          <w:lang w:val="en-US"/>
        </w:rPr>
        <w:t xml:space="preserve">and retained more variance </w:t>
      </w:r>
      <w:r w:rsidR="00B755F3">
        <w:rPr>
          <w:lang w:val="en-US"/>
        </w:rPr>
        <w:t xml:space="preserve">in </w:t>
      </w:r>
      <w:r w:rsidR="00226762">
        <w:rPr>
          <w:lang w:val="en-US"/>
        </w:rPr>
        <w:t>dose.</w:t>
      </w:r>
      <w:r w:rsidR="00B755F3">
        <w:rPr>
          <w:lang w:val="en-US"/>
        </w:rPr>
        <w:t xml:space="preserve"> </w:t>
      </w:r>
      <w:r w:rsidR="009758B1">
        <w:rPr>
          <w:lang w:val="en-US"/>
        </w:rPr>
        <w:t>Also,</w:t>
      </w:r>
      <w:r w:rsidR="009B2EB9">
        <w:rPr>
          <w:lang w:val="en-US"/>
        </w:rPr>
        <w:t xml:space="preserve"> </w:t>
      </w:r>
      <w:r w:rsidR="00BE23DD">
        <w:rPr>
          <w:lang w:val="en-US"/>
        </w:rPr>
        <w:t>decreasing quadrat size makes</w:t>
      </w:r>
      <w:r w:rsidR="009B2EB9">
        <w:rPr>
          <w:lang w:val="en-US"/>
        </w:rPr>
        <w:t xml:space="preserve"> </w:t>
      </w:r>
      <w:r w:rsidR="00BE23DD">
        <w:rPr>
          <w:lang w:val="en-US"/>
        </w:rPr>
        <w:t xml:space="preserve">the </w:t>
      </w:r>
      <w:r w:rsidR="00DA1AE0">
        <w:rPr>
          <w:lang w:val="en-US"/>
        </w:rPr>
        <w:t xml:space="preserve">nearest peak </w:t>
      </w:r>
      <w:r w:rsidR="009B2EB9">
        <w:rPr>
          <w:lang w:val="en-US"/>
        </w:rPr>
        <w:t xml:space="preserve">distance a more realistic </w:t>
      </w:r>
      <w:r w:rsidR="00765087">
        <w:rPr>
          <w:lang w:val="en-US"/>
        </w:rPr>
        <w:t xml:space="preserve">explanatory variable. </w:t>
      </w:r>
      <w:r w:rsidR="00DA1AE0">
        <w:rPr>
          <w:lang w:val="en-US"/>
        </w:rPr>
        <w:t xml:space="preserve">As mentioned, </w:t>
      </w:r>
      <w:r w:rsidR="00771521">
        <w:rPr>
          <w:lang w:val="en-US"/>
        </w:rPr>
        <w:t xml:space="preserve">nearest peak distance was defined as the distance from the center of the quadrat to the nearest peak. </w:t>
      </w:r>
      <w:r w:rsidR="00BE23DD">
        <w:rPr>
          <w:lang w:val="en-US"/>
        </w:rPr>
        <w:t xml:space="preserve">For a larger quadrat, this distance becomes less representative of colonies located </w:t>
      </w:r>
      <w:r w:rsidR="004D3548">
        <w:rPr>
          <w:lang w:val="en-US"/>
        </w:rPr>
        <w:t xml:space="preserve">further from the center. </w:t>
      </w:r>
    </w:p>
    <w:p w14:paraId="31E032CF" w14:textId="2BCF12AE" w:rsidR="00F7554D" w:rsidRDefault="007361DB" w:rsidP="004D7B5D">
      <w:pPr>
        <w:spacing w:before="240" w:after="160" w:line="360" w:lineRule="auto"/>
        <w:rPr>
          <w:rFonts w:eastAsiaTheme="minorEastAsia"/>
          <w:lang w:val="en-US"/>
        </w:rPr>
      </w:pPr>
      <w:r>
        <w:rPr>
          <w:lang w:val="en-US"/>
        </w:rPr>
        <w:t xml:space="preserve">The 2D </w:t>
      </w:r>
      <w:r w:rsidR="000D7E7F">
        <w:rPr>
          <w:lang w:val="en-US"/>
        </w:rPr>
        <w:t xml:space="preserve">analysis </w:t>
      </w:r>
      <w:r w:rsidR="00775C40">
        <w:rPr>
          <w:lang w:val="en-US"/>
        </w:rPr>
        <w:t>for OPEN field</w:t>
      </w:r>
      <w:r w:rsidR="000B1F5D">
        <w:rPr>
          <w:lang w:val="en-US"/>
        </w:rPr>
        <w:t xml:space="preserve"> with 1 x 1 mm</w:t>
      </w:r>
      <w:r w:rsidR="000B1F5D">
        <w:rPr>
          <w:vertAlign w:val="superscript"/>
          <w:lang w:val="en-US"/>
        </w:rPr>
        <w:t>2</w:t>
      </w:r>
      <w:r w:rsidR="000B1F5D">
        <w:rPr>
          <w:lang w:val="en-US"/>
        </w:rPr>
        <w:t xml:space="preserve"> quadrats</w:t>
      </w:r>
      <w:r w:rsidR="00775C40">
        <w:rPr>
          <w:lang w:val="en-US"/>
        </w:rPr>
        <w:t xml:space="preserve"> resulted in </w:t>
      </w:r>
      <m:oMath>
        <m:r>
          <w:rPr>
            <w:rFonts w:ascii="Cambria Math" w:hAnsi="Cambria Math"/>
            <w:lang w:val="en-US"/>
          </w:rPr>
          <m:t>α</m:t>
        </m:r>
      </m:oMath>
      <w:r w:rsidR="00775C40">
        <w:rPr>
          <w:rFonts w:eastAsiaTheme="minorEastAsia"/>
          <w:lang w:val="en-US"/>
        </w:rPr>
        <w:t xml:space="preserve"> and </w:t>
      </w:r>
      <m:oMath>
        <m:r>
          <w:rPr>
            <w:rFonts w:ascii="Cambria Math" w:eastAsiaTheme="minorEastAsia" w:hAnsi="Cambria Math"/>
            <w:lang w:val="en-US"/>
          </w:rPr>
          <m:t>β</m:t>
        </m:r>
      </m:oMath>
      <w:r w:rsidR="00775C40">
        <w:rPr>
          <w:rFonts w:eastAsiaTheme="minorEastAsia"/>
          <w:lang w:val="en-US"/>
        </w:rPr>
        <w:t xml:space="preserve"> of </w:t>
      </w:r>
      <m:oMath>
        <m:r>
          <w:rPr>
            <w:rFonts w:ascii="Cambria Math" w:eastAsiaTheme="minorEastAsia" w:hAnsi="Cambria Math"/>
            <w:lang w:val="en-US"/>
          </w:rPr>
          <m:t>0.06±0.01</m:t>
        </m:r>
      </m:oMath>
      <w:r w:rsidR="00775C40">
        <w:rPr>
          <w:rFonts w:eastAsiaTheme="minorEastAsia"/>
          <w:lang w:val="en-US"/>
        </w:rPr>
        <w:t xml:space="preserve"> and </w:t>
      </w:r>
      <m:oMath>
        <m:r>
          <w:rPr>
            <w:rFonts w:ascii="Cambria Math" w:eastAsiaTheme="minorEastAsia" w:hAnsi="Cambria Math"/>
            <w:lang w:val="en-US"/>
          </w:rPr>
          <m:t>0.014±0.002</m:t>
        </m:r>
      </m:oMath>
      <w:r w:rsidR="00775C40">
        <w:rPr>
          <w:rFonts w:eastAsiaTheme="minorEastAsia"/>
          <w:lang w:val="en-US"/>
        </w:rPr>
        <w:t>,</w:t>
      </w:r>
      <w:r w:rsidR="00350A75">
        <w:rPr>
          <w:rFonts w:eastAsiaTheme="minorEastAsia"/>
          <w:lang w:val="en-US"/>
        </w:rPr>
        <w:t xml:space="preserve"> respectively. These results were</w:t>
      </w:r>
      <w:r w:rsidR="00775C40">
        <w:rPr>
          <w:rFonts w:eastAsiaTheme="minorEastAsia"/>
          <w:lang w:val="en-US"/>
        </w:rPr>
        <w:t xml:space="preserve"> comparative to the 1D</w:t>
      </w:r>
      <w:r w:rsidR="007F05DD">
        <w:rPr>
          <w:rFonts w:eastAsiaTheme="minorEastAsia"/>
          <w:lang w:val="en-US"/>
        </w:rPr>
        <w:t xml:space="preserve"> OPEN field regression</w:t>
      </w:r>
      <w:r w:rsidR="00775C40">
        <w:rPr>
          <w:rFonts w:eastAsiaTheme="minorEastAsia"/>
          <w:lang w:val="en-US"/>
        </w:rPr>
        <w:t xml:space="preserve"> see</w:t>
      </w:r>
      <w:r w:rsidR="00A061BA">
        <w:rPr>
          <w:rFonts w:eastAsiaTheme="minorEastAsia"/>
          <w:lang w:val="en-US"/>
        </w:rPr>
        <w:t>n in</w:t>
      </w:r>
      <w:r w:rsidR="00775C40">
        <w:rPr>
          <w:rFonts w:eastAsiaTheme="minorEastAsia"/>
          <w:lang w:val="en-US"/>
        </w:rPr>
        <w:t xml:space="preserve"> </w:t>
      </w:r>
      <w:r w:rsidR="009A22FD">
        <w:rPr>
          <w:rFonts w:eastAsiaTheme="minorEastAsia"/>
          <w:lang w:val="en-US"/>
        </w:rPr>
        <w:fldChar w:fldCharType="begin"/>
      </w:r>
      <w:r w:rsidR="009A22FD">
        <w:rPr>
          <w:rFonts w:eastAsiaTheme="minorEastAsia"/>
          <w:lang w:val="en-US"/>
        </w:rPr>
        <w:instrText xml:space="preserve"> REF _Ref104464572 \h </w:instrText>
      </w:r>
      <w:r w:rsidR="009A22FD">
        <w:rPr>
          <w:rFonts w:eastAsiaTheme="minorEastAsia"/>
          <w:lang w:val="en-US"/>
        </w:rPr>
      </w:r>
      <w:r w:rsidR="009A22FD">
        <w:rPr>
          <w:rFonts w:eastAsiaTheme="minorEastAsia"/>
          <w:lang w:val="en-US"/>
        </w:rPr>
        <w:fldChar w:fldCharType="separate"/>
      </w:r>
      <w:r w:rsidR="00380EB7" w:rsidRPr="00994A77">
        <w:rPr>
          <w:lang w:val="en-US"/>
        </w:rPr>
        <w:t xml:space="preserve">Table </w:t>
      </w:r>
      <w:r w:rsidR="00380EB7">
        <w:rPr>
          <w:noProof/>
          <w:lang w:val="en-US"/>
        </w:rPr>
        <w:t>3</w:t>
      </w:r>
      <w:r w:rsidR="00380EB7">
        <w:rPr>
          <w:lang w:val="en-US"/>
        </w:rPr>
        <w:noBreakHyphen/>
      </w:r>
      <w:r w:rsidR="00380EB7">
        <w:rPr>
          <w:noProof/>
          <w:lang w:val="en-US"/>
        </w:rPr>
        <w:t>4</w:t>
      </w:r>
      <w:r w:rsidR="009A22FD">
        <w:rPr>
          <w:rFonts w:eastAsiaTheme="minorEastAsia"/>
          <w:lang w:val="en-US"/>
        </w:rPr>
        <w:fldChar w:fldCharType="end"/>
      </w:r>
      <w:r w:rsidR="00775C40">
        <w:rPr>
          <w:rFonts w:eastAsiaTheme="minorEastAsia"/>
          <w:lang w:val="en-US"/>
        </w:rPr>
        <w:t>).</w:t>
      </w:r>
      <w:r w:rsidR="00A061BA">
        <w:rPr>
          <w:rFonts w:eastAsiaTheme="minorEastAsia"/>
          <w:lang w:val="en-US"/>
        </w:rPr>
        <w:t xml:space="preserve"> </w:t>
      </w:r>
      <w:r w:rsidR="007C6A26">
        <w:rPr>
          <w:rFonts w:eastAsiaTheme="minorEastAsia"/>
          <w:lang w:val="en-US"/>
        </w:rPr>
        <w:t xml:space="preserve">However, with the Poisson </w:t>
      </w:r>
      <w:r w:rsidR="00C87E73">
        <w:rPr>
          <w:rFonts w:eastAsiaTheme="minorEastAsia"/>
          <w:lang w:val="en-US"/>
        </w:rPr>
        <w:t>regression,</w:t>
      </w:r>
      <w:r w:rsidR="003A45DD">
        <w:rPr>
          <w:rFonts w:eastAsiaTheme="minorEastAsia"/>
          <w:lang w:val="en-US"/>
        </w:rPr>
        <w:t xml:space="preserve"> t</w:t>
      </w:r>
      <w:r w:rsidR="00A061BA">
        <w:rPr>
          <w:rFonts w:eastAsiaTheme="minorEastAsia"/>
          <w:lang w:val="en-US"/>
        </w:rPr>
        <w:t>he uncertainties were lowe</w:t>
      </w:r>
      <w:r w:rsidR="005C79B3">
        <w:rPr>
          <w:rFonts w:eastAsiaTheme="minorEastAsia"/>
          <w:lang w:val="en-US"/>
        </w:rPr>
        <w:t>r and both dose and dose squared had p&lt;0.05</w:t>
      </w:r>
      <w:r w:rsidR="00793FFA">
        <w:rPr>
          <w:rFonts w:eastAsiaTheme="minorEastAsia"/>
          <w:lang w:val="en-US"/>
        </w:rPr>
        <w:t xml:space="preserve">, </w:t>
      </w:r>
      <w:r w:rsidR="008021AA">
        <w:rPr>
          <w:rFonts w:eastAsiaTheme="minorEastAsia"/>
          <w:lang w:val="en-US"/>
        </w:rPr>
        <w:t xml:space="preserve">likely </w:t>
      </w:r>
      <w:r w:rsidR="00793FFA">
        <w:rPr>
          <w:rFonts w:eastAsiaTheme="minorEastAsia"/>
          <w:lang w:val="en-US"/>
        </w:rPr>
        <w:t>caused by the increase in datapoint</w:t>
      </w:r>
      <w:r w:rsidR="009A5BB1">
        <w:rPr>
          <w:rFonts w:eastAsiaTheme="minorEastAsia"/>
          <w:lang w:val="en-US"/>
        </w:rPr>
        <w:t xml:space="preserve">s when </w:t>
      </w:r>
      <w:r w:rsidR="005C50F0">
        <w:rPr>
          <w:rFonts w:eastAsiaTheme="minorEastAsia"/>
          <w:lang w:val="en-US"/>
        </w:rPr>
        <w:t xml:space="preserve">dividing the </w:t>
      </w:r>
      <w:r w:rsidR="00F64509">
        <w:rPr>
          <w:rFonts w:eastAsiaTheme="minorEastAsia"/>
          <w:lang w:val="en-US"/>
        </w:rPr>
        <w:t xml:space="preserve">cell flasks into quadrats. </w:t>
      </w:r>
      <w:r w:rsidR="00924455">
        <w:rPr>
          <w:rFonts w:eastAsiaTheme="minorEastAsia"/>
          <w:lang w:val="en-US"/>
        </w:rPr>
        <w:t xml:space="preserve">However, we still observe a low </w:t>
      </w:r>
      <m:oMath>
        <m:r>
          <w:rPr>
            <w:rFonts w:ascii="Cambria Math" w:eastAsiaTheme="minorEastAsia" w:hAnsi="Cambria Math"/>
            <w:lang w:val="en-US"/>
          </w:rPr>
          <m:t>α/β</m:t>
        </m:r>
      </m:oMath>
      <w:r w:rsidR="009B4D3D">
        <w:rPr>
          <w:rFonts w:eastAsiaTheme="minorEastAsia"/>
          <w:lang w:val="en-US"/>
        </w:rPr>
        <w:t xml:space="preserve">-ratio compared to previous findings </w:t>
      </w:r>
      <w:r w:rsidR="009B4D3D">
        <w:rPr>
          <w:rFonts w:eastAsiaTheme="minorEastAsia"/>
          <w:lang w:val="en-US"/>
        </w:rPr>
        <w:fldChar w:fldCharType="begin"/>
      </w:r>
      <w:r w:rsidR="009B4D3D">
        <w:rPr>
          <w:rFonts w:eastAsiaTheme="minorEastAsia"/>
          <w:lang w:val="en-US"/>
        </w:rPr>
        <w:instrText xml:space="preserve"> ADDIN ZOTERO_ITEM CSL_CITATION {"citationID":"W5CB6mpD","properties":{"formattedCitation":"(Hilde Solesvik Skeie, 2021)","plainCitation":"(Hilde Solesvik Skeie, 2021)","noteIndex":0},"citationItems":[{"id":580,"uris":["http://zotero.org/users/9228513/items/3249AHNW"],"itemData":{"id":580,"type":"thesis","abstract":"Lung cancer was the most deadly cancer in Norway in 2019 (Kreftregisteret,\n2021). It is often diagnosed late, which adds to the poor prognosis.\nIn conjunction with the proton therapy centers being built in Norway, the re search into the biological effect of protons, compared to X-rays, is getting more\nrelevant. Protons can traverse a greater distance before depositing energy in\na more concentrated area, known as a Bragg peak, compared to traditional\nhigh-energy X-rays. High-energy X-rays deposit energy in an almost continu ous manner from the point of entry through the skin. The concentrated area\nof the Bragg peak does not cover most tumors, so a spread-out Bragg peak is\ncreated by using several proton beams of different energies and intensities. In\nproton therapy, a constant relative biological effectiveness (RBE) of 1.1 is used\nwhen planning the dose during treatment. However, the biological effect of pro tons in the distal end of the Bragg peak has shown higher values of RBE and\nthe proton radiation-induced damage to the DNA and the repair pathways may\nnot be fully understood.\nThe aim of this study on A549 lung cancer cells was to find the RBE of low en ergy protons (16 MeV) in the distal end of the Bragg peak (BP), compared to\n220 keV X-rays. While investigating the cell survival after X-ray irradiation, it\nwas also of interest to measure the amount of unrepaired double-strand breaks\n(DSBs) in the DNA at different time points after irradiation.\nColony assays were performed to measure cell survival. For measuring the DSBs\nthe anti-γ-H2AX was chosen as the primary antibody, and the fluorescence in tensity was measured using flow cytometry.\nIt was speculated if the introduction of 19FDG to the cell medium prior to pro ton irradiation could increase the local dose due to the α-particles from the\nproton-fluorine reaction. The proton irradiation was performed at the Oslo Cy clotron laboratory, while the X-ray irradiation was performed at the Biophysics\nand medical physics group’s laboratory.\nThe RBE was found to be 2.7 ± 0.1 in the distal end of the BP. Measurements\nof γ-H2AX fluorescence intensity 24 hours after proton irradiation with 2 Gy\nindicated full repair of the DSBs found after 0.5 hours for all measured posi tions in the BP. The γ-H2AX fluorescence intensity measured 24 and 72 hours\nafter X-ray irradiation showed a correlation with the cell survival for corre v\nvi\nsponding doses, and a clear dose-response was found for the γ-H2AX fluores cence intensity 0.5 hours after X-ray irradiation. The exposure to 19FDG in the\ncell medium did not decrease the SF after proton irradiation in the front of the\nBP. However, without any radiation, the introduction of 19FDG resulted in a\ndecrease in cell survival with 19FDG concentrations &gt; 0.1 mM","event-place":"Faculty of Mathematics and Natural Sciences","genre":"Master Thesis","language":"en","publisher":"University of Oslo","publisher-place":"Faculty of Mathematics and Natural Sciences","title":"The relative biological effectiveness of low energy protons for human lung carcinoma cells","author":[{"literal":"Hilde Solesvik Skeie"}],"issued":{"date-parts":[["2021"]]}}}],"schema":"https://github.com/citation-style-language/schema/raw/master/csl-citation.json"} </w:instrText>
      </w:r>
      <w:r w:rsidR="009B4D3D">
        <w:rPr>
          <w:rFonts w:eastAsiaTheme="minorEastAsia"/>
          <w:lang w:val="en-US"/>
        </w:rPr>
        <w:fldChar w:fldCharType="separate"/>
      </w:r>
      <w:r w:rsidR="009B4D3D" w:rsidRPr="001A0A04">
        <w:rPr>
          <w:rFonts w:cs="Times New Roman"/>
          <w:lang w:val="en-US"/>
        </w:rPr>
        <w:t xml:space="preserve">(Hilde </w:t>
      </w:r>
      <w:proofErr w:type="spellStart"/>
      <w:r w:rsidR="009B4D3D" w:rsidRPr="001A0A04">
        <w:rPr>
          <w:rFonts w:cs="Times New Roman"/>
          <w:lang w:val="en-US"/>
        </w:rPr>
        <w:t>Solesvik</w:t>
      </w:r>
      <w:proofErr w:type="spellEnd"/>
      <w:r w:rsidR="009B4D3D" w:rsidRPr="001A0A04">
        <w:rPr>
          <w:rFonts w:cs="Times New Roman"/>
          <w:lang w:val="en-US"/>
        </w:rPr>
        <w:t xml:space="preserve"> </w:t>
      </w:r>
      <w:proofErr w:type="spellStart"/>
      <w:r w:rsidR="009B4D3D" w:rsidRPr="001A0A04">
        <w:rPr>
          <w:rFonts w:cs="Times New Roman"/>
          <w:lang w:val="en-US"/>
        </w:rPr>
        <w:t>Skeie</w:t>
      </w:r>
      <w:proofErr w:type="spellEnd"/>
      <w:r w:rsidR="009B4D3D" w:rsidRPr="001A0A04">
        <w:rPr>
          <w:rFonts w:cs="Times New Roman"/>
          <w:lang w:val="en-US"/>
        </w:rPr>
        <w:t>, 2021)</w:t>
      </w:r>
      <w:r w:rsidR="009B4D3D">
        <w:rPr>
          <w:rFonts w:eastAsiaTheme="minorEastAsia"/>
          <w:lang w:val="en-US"/>
        </w:rPr>
        <w:fldChar w:fldCharType="end"/>
      </w:r>
      <w:r w:rsidR="00E1601C">
        <w:rPr>
          <w:rFonts w:eastAsiaTheme="minorEastAsia"/>
          <w:lang w:val="en-US"/>
        </w:rPr>
        <w:t xml:space="preserve">. </w:t>
      </w:r>
      <w:r w:rsidR="00C87E73">
        <w:rPr>
          <w:rFonts w:eastAsiaTheme="minorEastAsia"/>
          <w:lang w:val="en-US"/>
        </w:rPr>
        <w:t xml:space="preserve">It may be that the potential systematic underestimation in </w:t>
      </w:r>
      <w:r w:rsidR="00C87E73">
        <w:rPr>
          <w:rFonts w:eastAsiaTheme="minorEastAsia"/>
          <w:lang w:val="en-US"/>
        </w:rPr>
        <w:lastRenderedPageBreak/>
        <w:t xml:space="preserve">colony count for zero to low doses by the segmentation algorithm </w:t>
      </w:r>
      <w:r w:rsidR="007178AF">
        <w:rPr>
          <w:rFonts w:eastAsiaTheme="minorEastAsia"/>
          <w:lang w:val="en-US"/>
        </w:rPr>
        <w:t>impacted</w:t>
      </w:r>
      <w:r w:rsidR="00C87E73">
        <w:rPr>
          <w:rFonts w:eastAsiaTheme="minorEastAsia"/>
          <w:lang w:val="en-US"/>
        </w:rPr>
        <w:t xml:space="preserve"> our results. In </w:t>
      </w:r>
      <w:r w:rsidR="007178AF">
        <w:rPr>
          <w:rFonts w:eastAsiaTheme="minorEastAsia"/>
          <w:lang w:val="en-US"/>
        </w:rPr>
        <w:t>fact,</w:t>
      </w:r>
      <w:r w:rsidR="00C87E73">
        <w:rPr>
          <w:rFonts w:eastAsiaTheme="minorEastAsia"/>
          <w:lang w:val="en-US"/>
        </w:rPr>
        <w:t xml:space="preserve"> s</w:t>
      </w:r>
      <w:r w:rsidR="007178AF">
        <w:rPr>
          <w:rFonts w:eastAsiaTheme="minorEastAsia"/>
          <w:lang w:val="en-US"/>
        </w:rPr>
        <w:t xml:space="preserve">hifting the </w:t>
      </w:r>
      <w:r w:rsidR="00074D23">
        <w:rPr>
          <w:rFonts w:eastAsiaTheme="minorEastAsia"/>
          <w:lang w:val="en-US"/>
        </w:rPr>
        <w:t>low dose</w:t>
      </w:r>
      <w:r w:rsidR="007178AF">
        <w:rPr>
          <w:rFonts w:eastAsiaTheme="minorEastAsia"/>
          <w:lang w:val="en-US"/>
        </w:rPr>
        <w:t xml:space="preserve"> count to higher values would imply a </w:t>
      </w:r>
      <w:r w:rsidR="00074D23">
        <w:rPr>
          <w:rFonts w:eastAsiaTheme="minorEastAsia"/>
          <w:lang w:val="en-US"/>
        </w:rPr>
        <w:t>straighter</w:t>
      </w:r>
      <w:r w:rsidR="007178AF">
        <w:rPr>
          <w:rFonts w:eastAsiaTheme="minorEastAsia"/>
          <w:lang w:val="en-US"/>
        </w:rPr>
        <w:t xml:space="preserve"> fit line to the data (i.e., less curvature) with a higher </w:t>
      </w:r>
      <m:oMath>
        <m:r>
          <w:rPr>
            <w:rFonts w:ascii="Cambria Math" w:eastAsiaTheme="minorEastAsia" w:hAnsi="Cambria Math"/>
            <w:lang w:val="en-US"/>
          </w:rPr>
          <m:t>α</m:t>
        </m:r>
      </m:oMath>
      <w:r w:rsidR="007178AF">
        <w:rPr>
          <w:rFonts w:eastAsiaTheme="minorEastAsia"/>
          <w:lang w:val="en-US"/>
        </w:rPr>
        <w:t xml:space="preserve"> and thus higher </w:t>
      </w:r>
      <m:oMath>
        <m:r>
          <w:rPr>
            <w:rFonts w:ascii="Cambria Math" w:eastAsiaTheme="minorEastAsia" w:hAnsi="Cambria Math"/>
            <w:lang w:val="en-US"/>
          </w:rPr>
          <m:t>β</m:t>
        </m:r>
      </m:oMath>
      <w:r w:rsidR="007178AF">
        <w:rPr>
          <w:rFonts w:eastAsiaTheme="minorEastAsia"/>
          <w:lang w:val="en-US"/>
        </w:rPr>
        <w:t>.</w:t>
      </w:r>
      <w:r w:rsidR="00074D23">
        <w:rPr>
          <w:rFonts w:eastAsiaTheme="minorEastAsia"/>
          <w:lang w:val="en-US"/>
        </w:rPr>
        <w:t xml:space="preserve"> </w:t>
      </w:r>
      <w:r w:rsidR="003A45DD">
        <w:rPr>
          <w:rFonts w:eastAsiaTheme="minorEastAsia"/>
          <w:lang w:val="en-US"/>
        </w:rPr>
        <w:t xml:space="preserve">Despite this, it was positive </w:t>
      </w:r>
      <w:r w:rsidR="00C20095">
        <w:rPr>
          <w:rFonts w:eastAsiaTheme="minorEastAsia"/>
          <w:lang w:val="en-US"/>
        </w:rPr>
        <w:t>that both the Poisson regression and the</w:t>
      </w:r>
      <w:r w:rsidR="00CD1340">
        <w:rPr>
          <w:rFonts w:eastAsiaTheme="minorEastAsia"/>
          <w:lang w:val="en-US"/>
        </w:rPr>
        <w:t xml:space="preserve"> regular</w:t>
      </w:r>
      <w:r w:rsidR="00C20095">
        <w:rPr>
          <w:rFonts w:eastAsiaTheme="minorEastAsia"/>
          <w:lang w:val="en-US"/>
        </w:rPr>
        <w:t xml:space="preserve"> </w:t>
      </w:r>
      <w:r w:rsidR="00042365">
        <w:rPr>
          <w:rFonts w:eastAsiaTheme="minorEastAsia"/>
          <w:lang w:val="en-US"/>
        </w:rPr>
        <w:t xml:space="preserve">fitting of the LQ model </w:t>
      </w:r>
      <w:r w:rsidR="00CD1340">
        <w:rPr>
          <w:rFonts w:eastAsiaTheme="minorEastAsia"/>
          <w:lang w:val="en-US"/>
        </w:rPr>
        <w:t>showed</w:t>
      </w:r>
      <w:r w:rsidR="00042365">
        <w:rPr>
          <w:rFonts w:eastAsiaTheme="minorEastAsia"/>
          <w:lang w:val="en-US"/>
        </w:rPr>
        <w:t xml:space="preserve"> similar results</w:t>
      </w:r>
      <w:r w:rsidR="00CD1340">
        <w:rPr>
          <w:rFonts w:eastAsiaTheme="minorEastAsia"/>
          <w:lang w:val="en-US"/>
        </w:rPr>
        <w:t xml:space="preserve"> internally</w:t>
      </w:r>
      <w:r w:rsidR="00042365">
        <w:rPr>
          <w:rFonts w:eastAsiaTheme="minorEastAsia"/>
          <w:lang w:val="en-US"/>
        </w:rPr>
        <w:t xml:space="preserve">. </w:t>
      </w:r>
      <w:r w:rsidR="00650472">
        <w:rPr>
          <w:rFonts w:eastAsiaTheme="minorEastAsia"/>
          <w:lang w:val="en-US"/>
        </w:rPr>
        <w:t xml:space="preserve"> </w:t>
      </w:r>
    </w:p>
    <w:p w14:paraId="7D0D5303" w14:textId="1CBC0F15" w:rsidR="00171C44" w:rsidRDefault="00FF31DC" w:rsidP="004D7B5D">
      <w:pPr>
        <w:spacing w:before="240" w:after="160" w:line="360" w:lineRule="auto"/>
        <w:rPr>
          <w:rFonts w:eastAsiaTheme="minorEastAsia"/>
          <w:lang w:val="en-US"/>
        </w:rPr>
      </w:pPr>
      <w:r>
        <w:rPr>
          <w:rFonts w:eastAsiaTheme="minorEastAsia"/>
          <w:lang w:val="en-US"/>
        </w:rPr>
        <w:t xml:space="preserve">The regression plot in </w:t>
      </w:r>
      <w:r w:rsidR="00167D7A">
        <w:rPr>
          <w:rFonts w:eastAsiaTheme="minorEastAsia"/>
          <w:lang w:val="en-US"/>
        </w:rPr>
        <w:fldChar w:fldCharType="begin"/>
      </w:r>
      <w:r w:rsidR="00167D7A">
        <w:rPr>
          <w:rFonts w:eastAsiaTheme="minorEastAsia"/>
          <w:lang w:val="en-US"/>
        </w:rPr>
        <w:instrText xml:space="preserve"> REF _Ref106113941 \h </w:instrText>
      </w:r>
      <w:r w:rsidR="00167D7A">
        <w:rPr>
          <w:rFonts w:eastAsiaTheme="minorEastAsia"/>
          <w:lang w:val="en-US"/>
        </w:rPr>
      </w:r>
      <w:r w:rsidR="00167D7A">
        <w:rPr>
          <w:rFonts w:eastAsiaTheme="minorEastAsia"/>
          <w:lang w:val="en-US"/>
        </w:rPr>
        <w:fldChar w:fldCharType="separate"/>
      </w:r>
      <w:r w:rsidR="00CF1D73" w:rsidRPr="00257D31">
        <w:rPr>
          <w:lang w:val="en-US"/>
        </w:rPr>
        <w:t xml:space="preserve">Figure </w:t>
      </w:r>
      <w:r w:rsidR="00CF1D73">
        <w:rPr>
          <w:noProof/>
          <w:lang w:val="en-US"/>
        </w:rPr>
        <w:t>3</w:t>
      </w:r>
      <w:r w:rsidR="00CF1D73">
        <w:rPr>
          <w:lang w:val="en-US"/>
        </w:rPr>
        <w:noBreakHyphen/>
      </w:r>
      <w:r w:rsidR="00CF1D73">
        <w:rPr>
          <w:noProof/>
          <w:lang w:val="en-US"/>
        </w:rPr>
        <w:t>22</w:t>
      </w:r>
      <w:r w:rsidR="00167D7A">
        <w:rPr>
          <w:rFonts w:eastAsiaTheme="minorEastAsia"/>
          <w:lang w:val="en-US"/>
        </w:rPr>
        <w:fldChar w:fldCharType="end"/>
      </w:r>
      <w:r w:rsidR="00DB5CFF">
        <w:rPr>
          <w:rFonts w:eastAsiaTheme="minorEastAsia"/>
          <w:lang w:val="en-US"/>
        </w:rPr>
        <w:t xml:space="preserve"> for OPEN, GRID stripes</w:t>
      </w:r>
      <w:r w:rsidR="0069368F">
        <w:rPr>
          <w:rFonts w:eastAsiaTheme="minorEastAsia"/>
          <w:lang w:val="en-US"/>
        </w:rPr>
        <w:t xml:space="preserve"> and</w:t>
      </w:r>
      <w:r w:rsidR="00DB5CFF">
        <w:rPr>
          <w:rFonts w:eastAsiaTheme="minorEastAsia"/>
          <w:lang w:val="en-US"/>
        </w:rPr>
        <w:t xml:space="preserve"> GRID dots </w:t>
      </w:r>
      <w:r w:rsidR="0069368F">
        <w:rPr>
          <w:rFonts w:eastAsiaTheme="minorEastAsia"/>
          <w:lang w:val="en-US"/>
        </w:rPr>
        <w:t>for 1 x 1mm</w:t>
      </w:r>
      <w:r w:rsidR="0069368F">
        <w:rPr>
          <w:rFonts w:eastAsiaTheme="minorEastAsia"/>
          <w:vertAlign w:val="superscript"/>
          <w:lang w:val="en-US"/>
        </w:rPr>
        <w:t>2</w:t>
      </w:r>
      <w:r w:rsidR="003B13F1">
        <w:rPr>
          <w:rFonts w:eastAsiaTheme="minorEastAsia"/>
          <w:lang w:val="en-US"/>
        </w:rPr>
        <w:t xml:space="preserve"> </w:t>
      </w:r>
      <w:r w:rsidR="003968FF">
        <w:rPr>
          <w:rFonts w:eastAsiaTheme="minorEastAsia"/>
          <w:lang w:val="en-US"/>
        </w:rPr>
        <w:t>was difficult to interpret</w:t>
      </w:r>
      <w:r w:rsidR="006B0FDB">
        <w:rPr>
          <w:rFonts w:eastAsiaTheme="minorEastAsia"/>
          <w:lang w:val="en-US"/>
        </w:rPr>
        <w:t xml:space="preserve">, but a slight decrease in survival was observed </w:t>
      </w:r>
      <w:r w:rsidR="00A76760">
        <w:rPr>
          <w:rFonts w:eastAsiaTheme="minorEastAsia"/>
          <w:lang w:val="en-US"/>
        </w:rPr>
        <w:t>for doses</w:t>
      </w:r>
      <w:r w:rsidR="00A14943">
        <w:rPr>
          <w:rFonts w:eastAsiaTheme="minorEastAsia"/>
          <w:lang w:val="en-US"/>
        </w:rPr>
        <w:t xml:space="preserve"> </w:t>
      </w:r>
      <w:r w:rsidR="00A76760">
        <w:rPr>
          <w:rFonts w:eastAsiaTheme="minorEastAsia"/>
          <w:lang w:val="en-US"/>
        </w:rPr>
        <w:t xml:space="preserve">above 4 </w:t>
      </w:r>
      <w:proofErr w:type="spellStart"/>
      <w:r w:rsidR="00A76760">
        <w:rPr>
          <w:rFonts w:eastAsiaTheme="minorEastAsia"/>
          <w:lang w:val="en-US"/>
        </w:rPr>
        <w:t>Gy</w:t>
      </w:r>
      <w:proofErr w:type="spellEnd"/>
      <w:r w:rsidR="00A14943">
        <w:rPr>
          <w:rFonts w:eastAsiaTheme="minorEastAsia"/>
          <w:lang w:val="en-US"/>
        </w:rPr>
        <w:t xml:space="preserve">. </w:t>
      </w:r>
      <w:r w:rsidR="00726479">
        <w:rPr>
          <w:rFonts w:eastAsiaTheme="minorEastAsia"/>
          <w:lang w:val="en-US"/>
        </w:rPr>
        <w:t>Th</w:t>
      </w:r>
      <w:r w:rsidR="00554E3D">
        <w:rPr>
          <w:rFonts w:eastAsiaTheme="minorEastAsia"/>
          <w:lang w:val="en-US"/>
        </w:rPr>
        <w:t>is effect was much easier to observe for a 4 x 4 mm</w:t>
      </w:r>
      <w:r w:rsidR="00554E3D">
        <w:rPr>
          <w:rFonts w:eastAsiaTheme="minorEastAsia"/>
          <w:vertAlign w:val="superscript"/>
          <w:lang w:val="en-US"/>
        </w:rPr>
        <w:t>2</w:t>
      </w:r>
      <w:r w:rsidR="00554E3D">
        <w:rPr>
          <w:rFonts w:eastAsiaTheme="minorEastAsia"/>
          <w:lang w:val="en-US"/>
        </w:rPr>
        <w:t xml:space="preserve"> quadrat size</w:t>
      </w:r>
      <w:r w:rsidR="00CF1D73">
        <w:rPr>
          <w:rFonts w:eastAsiaTheme="minorEastAsia"/>
          <w:lang w:val="en-US"/>
        </w:rPr>
        <w:t xml:space="preserve"> </w:t>
      </w:r>
      <w:r w:rsidR="001B4B95">
        <w:rPr>
          <w:rFonts w:eastAsiaTheme="minorEastAsia"/>
          <w:lang w:val="en-US"/>
        </w:rPr>
        <w:fldChar w:fldCharType="begin"/>
      </w:r>
      <w:r w:rsidR="001B4B95">
        <w:rPr>
          <w:rFonts w:eastAsiaTheme="minorEastAsia"/>
          <w:sz w:val="18"/>
          <w:szCs w:val="16"/>
          <w:lang w:val="en-US"/>
        </w:rPr>
        <w:instrText xml:space="preserve"> REF _Ref105234796 \h </w:instrText>
      </w:r>
      <w:r w:rsidR="00114F6E">
        <w:rPr>
          <w:rFonts w:eastAsiaTheme="minorEastAsia"/>
          <w:lang w:val="en-US"/>
        </w:rPr>
        <w:instrText xml:space="preserve"> \* MERGEFORMAT </w:instrText>
      </w:r>
      <w:r w:rsidR="001B4B95">
        <w:rPr>
          <w:rFonts w:eastAsiaTheme="minorEastAsia"/>
          <w:lang w:val="en-US"/>
        </w:rPr>
      </w:r>
      <w:r w:rsidR="001B4B95">
        <w:rPr>
          <w:rFonts w:eastAsiaTheme="minorEastAsia"/>
          <w:lang w:val="en-US"/>
        </w:rPr>
        <w:fldChar w:fldCharType="separate"/>
      </w:r>
      <w:r w:rsidR="00CF1D73">
        <w:rPr>
          <w:rFonts w:eastAsiaTheme="minorEastAsia"/>
          <w:lang w:val="en-US"/>
        </w:rPr>
        <w:t>(</w:t>
      </w:r>
      <w:r w:rsidR="00CF1D73" w:rsidRPr="00CF1D73">
        <w:rPr>
          <w:rFonts w:eastAsiaTheme="minorEastAsia"/>
          <w:lang w:val="en-US"/>
        </w:rPr>
        <w:t>Figure 7</w:t>
      </w:r>
      <w:r w:rsidR="00CF1D73" w:rsidRPr="00CF1D73">
        <w:rPr>
          <w:rFonts w:eastAsiaTheme="minorEastAsia"/>
          <w:lang w:val="en-US"/>
        </w:rPr>
        <w:noBreakHyphen/>
        <w:t>8</w:t>
      </w:r>
      <w:r w:rsidR="001B4B95">
        <w:rPr>
          <w:rFonts w:eastAsiaTheme="minorEastAsia"/>
          <w:lang w:val="en-US"/>
        </w:rPr>
        <w:fldChar w:fldCharType="end"/>
      </w:r>
      <w:r w:rsidR="00554E3D">
        <w:rPr>
          <w:rFonts w:eastAsiaTheme="minorEastAsia"/>
          <w:lang w:val="en-US"/>
        </w:rPr>
        <w:t>)</w:t>
      </w:r>
      <w:r w:rsidR="004E3494">
        <w:rPr>
          <w:rFonts w:eastAsiaTheme="minorEastAsia"/>
          <w:lang w:val="en-US"/>
        </w:rPr>
        <w:t xml:space="preserve">, however this result was put into the appendix because </w:t>
      </w:r>
      <w:r w:rsidR="005E7E19">
        <w:rPr>
          <w:rFonts w:eastAsiaTheme="minorEastAsia"/>
          <w:lang w:val="en-US"/>
        </w:rPr>
        <w:t xml:space="preserve">of the </w:t>
      </w:r>
      <w:r w:rsidR="00EA421C">
        <w:rPr>
          <w:rFonts w:eastAsiaTheme="minorEastAsia"/>
          <w:lang w:val="en-US"/>
        </w:rPr>
        <w:t xml:space="preserve">results from the </w:t>
      </w:r>
      <w:r w:rsidR="00CF1ACF">
        <w:rPr>
          <w:rFonts w:eastAsiaTheme="minorEastAsia"/>
          <w:lang w:val="en-US"/>
        </w:rPr>
        <w:t>Poisson</w:t>
      </w:r>
      <w:r w:rsidR="00EA421C">
        <w:rPr>
          <w:rFonts w:eastAsiaTheme="minorEastAsia"/>
          <w:lang w:val="en-US"/>
        </w:rPr>
        <w:t xml:space="preserve"> evaluation </w:t>
      </w:r>
      <w:r w:rsidR="00AC523B">
        <w:rPr>
          <w:rFonts w:eastAsiaTheme="minorEastAsia"/>
          <w:lang w:val="en-US"/>
        </w:rPr>
        <w:t>indicating 1 x 1 mm</w:t>
      </w:r>
      <w:r w:rsidR="00AC523B">
        <w:rPr>
          <w:rFonts w:eastAsiaTheme="minorEastAsia"/>
          <w:vertAlign w:val="superscript"/>
          <w:lang w:val="en-US"/>
        </w:rPr>
        <w:t>2</w:t>
      </w:r>
      <w:r w:rsidR="00AC523B">
        <w:rPr>
          <w:rFonts w:eastAsiaTheme="minorEastAsia"/>
          <w:lang w:val="en-US"/>
        </w:rPr>
        <w:t xml:space="preserve"> being the optimal</w:t>
      </w:r>
      <w:r w:rsidR="00905CC6">
        <w:rPr>
          <w:rFonts w:eastAsiaTheme="minorEastAsia"/>
          <w:lang w:val="en-US"/>
        </w:rPr>
        <w:t xml:space="preserve">. We also </w:t>
      </w:r>
      <w:r w:rsidR="00BA0E8F">
        <w:rPr>
          <w:rFonts w:eastAsiaTheme="minorEastAsia"/>
          <w:lang w:val="en-US"/>
        </w:rPr>
        <w:t>wanted to</w:t>
      </w:r>
      <w:r w:rsidR="00905CC6">
        <w:rPr>
          <w:rFonts w:eastAsiaTheme="minorEastAsia"/>
          <w:lang w:val="en-US"/>
        </w:rPr>
        <w:t xml:space="preserve"> mak</w:t>
      </w:r>
      <w:r w:rsidR="00BA0E8F">
        <w:rPr>
          <w:rFonts w:eastAsiaTheme="minorEastAsia"/>
          <w:lang w:val="en-US"/>
        </w:rPr>
        <w:t>e</w:t>
      </w:r>
      <w:r w:rsidR="00905CC6">
        <w:rPr>
          <w:rFonts w:eastAsiaTheme="minorEastAsia"/>
          <w:lang w:val="en-US"/>
        </w:rPr>
        <w:t xml:space="preserve"> the model independent of grid configuration</w:t>
      </w:r>
      <w:r w:rsidR="0049443F">
        <w:rPr>
          <w:rFonts w:eastAsiaTheme="minorEastAsia"/>
          <w:lang w:val="en-US"/>
        </w:rPr>
        <w:t xml:space="preserve">, and increasing </w:t>
      </w:r>
      <w:r w:rsidR="00E35971">
        <w:rPr>
          <w:rFonts w:eastAsiaTheme="minorEastAsia"/>
          <w:lang w:val="en-US"/>
        </w:rPr>
        <w:t>quadrat</w:t>
      </w:r>
      <w:r w:rsidR="0049443F">
        <w:rPr>
          <w:rFonts w:eastAsiaTheme="minorEastAsia"/>
          <w:lang w:val="en-US"/>
        </w:rPr>
        <w:t xml:space="preserve"> size would compromise this goal, as </w:t>
      </w:r>
      <w:r w:rsidR="00BA0E8F">
        <w:rPr>
          <w:rFonts w:eastAsiaTheme="minorEastAsia"/>
          <w:lang w:val="en-US"/>
        </w:rPr>
        <w:t>discussed</w:t>
      </w:r>
      <w:r w:rsidR="0049443F">
        <w:rPr>
          <w:rFonts w:eastAsiaTheme="minorEastAsia"/>
          <w:lang w:val="en-US"/>
        </w:rPr>
        <w:t xml:space="preserve"> in </w:t>
      </w:r>
      <w:r w:rsidR="0049443F">
        <w:rPr>
          <w:rFonts w:eastAsiaTheme="minorEastAsia"/>
          <w:lang w:val="en-US"/>
        </w:rPr>
        <w:fldChar w:fldCharType="begin"/>
      </w:r>
      <w:r w:rsidR="0049443F">
        <w:rPr>
          <w:rFonts w:eastAsiaTheme="minorEastAsia"/>
          <w:lang w:val="en-US"/>
        </w:rPr>
        <w:instrText xml:space="preserve"> REF _Ref103781412 \r \h </w:instrText>
      </w:r>
      <w:r w:rsidR="0049443F">
        <w:rPr>
          <w:rFonts w:eastAsiaTheme="minorEastAsia"/>
          <w:lang w:val="en-US"/>
        </w:rPr>
      </w:r>
      <w:r w:rsidR="0049443F">
        <w:rPr>
          <w:rFonts w:eastAsiaTheme="minorEastAsia"/>
          <w:lang w:val="en-US"/>
        </w:rPr>
        <w:fldChar w:fldCharType="separate"/>
      </w:r>
      <w:r w:rsidR="00E2738A">
        <w:rPr>
          <w:rFonts w:eastAsiaTheme="minorEastAsia"/>
          <w:lang w:val="en-US"/>
        </w:rPr>
        <w:t>2.4.3.1</w:t>
      </w:r>
      <w:r w:rsidR="0049443F">
        <w:rPr>
          <w:rFonts w:eastAsiaTheme="minorEastAsia"/>
          <w:lang w:val="en-US"/>
        </w:rPr>
        <w:fldChar w:fldCharType="end"/>
      </w:r>
      <w:r w:rsidR="0049443F">
        <w:rPr>
          <w:rFonts w:eastAsiaTheme="minorEastAsia"/>
          <w:lang w:val="en-US"/>
        </w:rPr>
        <w:t>.</w:t>
      </w:r>
    </w:p>
    <w:p w14:paraId="42988D84" w14:textId="7D22DACE" w:rsidR="00C877F0" w:rsidRPr="00AC523B" w:rsidRDefault="00167D7A" w:rsidP="004D7B5D">
      <w:pPr>
        <w:spacing w:before="240" w:after="160" w:line="360" w:lineRule="auto"/>
        <w:rPr>
          <w:rFonts w:eastAsiaTheme="minorEastAsia"/>
          <w:lang w:val="en-US"/>
        </w:rPr>
      </w:pPr>
      <w:r>
        <w:rPr>
          <w:rFonts w:eastAsiaTheme="minorEastAsia"/>
          <w:lang w:val="en-US"/>
        </w:rPr>
        <w:t>To improve interpre</w:t>
      </w:r>
      <w:r w:rsidR="00123F19">
        <w:rPr>
          <w:rFonts w:eastAsiaTheme="minorEastAsia"/>
          <w:lang w:val="en-US"/>
        </w:rPr>
        <w:t>tability</w:t>
      </w:r>
      <w:r>
        <w:rPr>
          <w:rFonts w:eastAsiaTheme="minorEastAsia"/>
          <w:lang w:val="en-US"/>
        </w:rPr>
        <w:t xml:space="preserve"> of </w:t>
      </w:r>
      <w:r>
        <w:rPr>
          <w:rFonts w:eastAsiaTheme="minorEastAsia"/>
          <w:lang w:val="en-US"/>
        </w:rPr>
        <w:fldChar w:fldCharType="begin"/>
      </w:r>
      <w:r>
        <w:rPr>
          <w:rFonts w:eastAsiaTheme="minorEastAsia"/>
          <w:lang w:val="en-US"/>
        </w:rPr>
        <w:instrText xml:space="preserve"> REF _Ref106113941 \h </w:instrText>
      </w:r>
      <w:r>
        <w:rPr>
          <w:rFonts w:eastAsiaTheme="minorEastAsia"/>
          <w:lang w:val="en-US"/>
        </w:rPr>
      </w:r>
      <w:r>
        <w:rPr>
          <w:rFonts w:eastAsiaTheme="minorEastAsia"/>
          <w:lang w:val="en-US"/>
        </w:rPr>
        <w:fldChar w:fldCharType="separate"/>
      </w:r>
      <w:r w:rsidR="00C95939" w:rsidRPr="00257D31">
        <w:rPr>
          <w:lang w:val="en-US"/>
        </w:rPr>
        <w:t xml:space="preserve">Figure </w:t>
      </w:r>
      <w:r w:rsidR="00C95939">
        <w:rPr>
          <w:noProof/>
          <w:lang w:val="en-US"/>
        </w:rPr>
        <w:t>3</w:t>
      </w:r>
      <w:r w:rsidR="00C95939">
        <w:rPr>
          <w:lang w:val="en-US"/>
        </w:rPr>
        <w:noBreakHyphen/>
      </w:r>
      <w:r w:rsidR="00C95939">
        <w:rPr>
          <w:noProof/>
          <w:lang w:val="en-US"/>
        </w:rPr>
        <w:t>22</w:t>
      </w:r>
      <w:r>
        <w:rPr>
          <w:rFonts w:eastAsiaTheme="minorEastAsia"/>
          <w:lang w:val="en-US"/>
        </w:rPr>
        <w:fldChar w:fldCharType="end"/>
      </w:r>
      <w:r w:rsidR="00123F19">
        <w:rPr>
          <w:rFonts w:eastAsiaTheme="minorEastAsia"/>
          <w:lang w:val="en-US"/>
        </w:rPr>
        <w:t xml:space="preserve"> we binned the doses into dose categories and found the mean survival within </w:t>
      </w:r>
      <w:r w:rsidR="001B53D0">
        <w:rPr>
          <w:rFonts w:eastAsiaTheme="minorEastAsia"/>
          <w:lang w:val="en-US"/>
        </w:rPr>
        <w:t>these</w:t>
      </w:r>
      <w:r w:rsidR="00D473C5">
        <w:rPr>
          <w:rFonts w:eastAsiaTheme="minorEastAsia"/>
          <w:lang w:val="en-US"/>
        </w:rPr>
        <w:t xml:space="preserve"> for observed and predicted survival</w:t>
      </w:r>
      <w:r w:rsidR="001B53D0">
        <w:rPr>
          <w:rFonts w:eastAsiaTheme="minorEastAsia"/>
          <w:lang w:val="en-US"/>
        </w:rPr>
        <w:t xml:space="preserve"> represented in </w:t>
      </w:r>
      <w:r w:rsidR="006B5EDD">
        <w:rPr>
          <w:rFonts w:eastAsiaTheme="minorEastAsia"/>
          <w:lang w:val="en-US"/>
        </w:rPr>
        <w:fldChar w:fldCharType="begin"/>
      </w:r>
      <w:r w:rsidR="006B5EDD">
        <w:rPr>
          <w:rFonts w:eastAsiaTheme="minorEastAsia"/>
          <w:lang w:val="en-US"/>
        </w:rPr>
        <w:instrText xml:space="preserve"> REF _Ref106112622 \h </w:instrText>
      </w:r>
      <w:r w:rsidR="006B5EDD">
        <w:rPr>
          <w:rFonts w:eastAsiaTheme="minorEastAsia"/>
          <w:lang w:val="en-US"/>
        </w:rPr>
      </w:r>
      <w:r w:rsidR="006B5EDD">
        <w:rPr>
          <w:rFonts w:eastAsiaTheme="minorEastAsia"/>
          <w:lang w:val="en-US"/>
        </w:rPr>
        <w:fldChar w:fldCharType="separate"/>
      </w:r>
      <w:r w:rsidR="00C95939" w:rsidRPr="002861C9">
        <w:rPr>
          <w:lang w:val="en-US"/>
        </w:rPr>
        <w:t xml:space="preserve">Figure </w:t>
      </w:r>
      <w:r w:rsidR="00C95939">
        <w:rPr>
          <w:noProof/>
          <w:lang w:val="en-US"/>
        </w:rPr>
        <w:t>3</w:t>
      </w:r>
      <w:r w:rsidR="00C95939">
        <w:rPr>
          <w:lang w:val="en-US"/>
        </w:rPr>
        <w:noBreakHyphen/>
      </w:r>
      <w:r w:rsidR="00C95939">
        <w:rPr>
          <w:noProof/>
          <w:lang w:val="en-US"/>
        </w:rPr>
        <w:t>23</w:t>
      </w:r>
      <w:r w:rsidR="006B5EDD">
        <w:rPr>
          <w:rFonts w:eastAsiaTheme="minorEastAsia"/>
          <w:lang w:val="en-US"/>
        </w:rPr>
        <w:fldChar w:fldCharType="end"/>
      </w:r>
      <w:r w:rsidR="00B414A7">
        <w:rPr>
          <w:rFonts w:eastAsiaTheme="minorEastAsia"/>
          <w:lang w:val="en-US"/>
        </w:rPr>
        <w:t xml:space="preserve">. </w:t>
      </w:r>
      <w:r w:rsidR="00990218">
        <w:rPr>
          <w:rFonts w:eastAsiaTheme="minorEastAsia"/>
          <w:lang w:val="en-US"/>
        </w:rPr>
        <w:t xml:space="preserve">We observed a closer fit for OPEN field </w:t>
      </w:r>
      <w:r w:rsidR="00227113">
        <w:rPr>
          <w:rFonts w:eastAsiaTheme="minorEastAsia"/>
          <w:lang w:val="en-US"/>
        </w:rPr>
        <w:t xml:space="preserve">with an increasing deviation from the prediction line when </w:t>
      </w:r>
      <w:r w:rsidR="009F0182">
        <w:rPr>
          <w:rFonts w:eastAsiaTheme="minorEastAsia"/>
          <w:lang w:val="en-US"/>
        </w:rPr>
        <w:t>striped and dotted GRID were introduced. We will get further into this in the MSE discussion. We also observed increasing</w:t>
      </w:r>
      <w:r w:rsidR="00741B94">
        <w:rPr>
          <w:rFonts w:eastAsiaTheme="minorEastAsia"/>
          <w:lang w:val="en-US"/>
        </w:rPr>
        <w:t xml:space="preserve"> vertical</w:t>
      </w:r>
      <w:r w:rsidR="009F0182">
        <w:rPr>
          <w:rFonts w:eastAsiaTheme="minorEastAsia"/>
          <w:lang w:val="en-US"/>
        </w:rPr>
        <w:t xml:space="preserve"> error </w:t>
      </w:r>
      <w:r w:rsidR="00741B94">
        <w:rPr>
          <w:rFonts w:eastAsiaTheme="minorEastAsia"/>
          <w:lang w:val="en-US"/>
        </w:rPr>
        <w:t>bars. Because these represented the standard error</w:t>
      </w:r>
      <w:r w:rsidR="00B12F08">
        <w:rPr>
          <w:rFonts w:eastAsiaTheme="minorEastAsia"/>
          <w:lang w:val="en-US"/>
        </w:rPr>
        <w:t xml:space="preserve">, </w:t>
      </w:r>
      <w:r w:rsidR="00CE651E">
        <w:rPr>
          <w:rFonts w:eastAsiaTheme="minorEastAsia"/>
          <w:lang w:val="en-US"/>
        </w:rPr>
        <w:t>that</w:t>
      </w:r>
      <w:r w:rsidR="00B12F08">
        <w:rPr>
          <w:rFonts w:eastAsiaTheme="minorEastAsia"/>
          <w:lang w:val="en-US"/>
        </w:rPr>
        <w:t xml:space="preserve"> were affected by the number of datapoints within a specific dose category. OPEN field </w:t>
      </w:r>
      <w:r w:rsidR="00D74482">
        <w:rPr>
          <w:rFonts w:eastAsiaTheme="minorEastAsia"/>
          <w:lang w:val="en-US"/>
        </w:rPr>
        <w:t xml:space="preserve">had </w:t>
      </w:r>
      <w:r w:rsidR="003E6D3A">
        <w:rPr>
          <w:rFonts w:eastAsiaTheme="minorEastAsia"/>
          <w:lang w:val="en-US"/>
        </w:rPr>
        <w:t xml:space="preserve">fewer dose categories with more datapoints in each. </w:t>
      </w:r>
      <w:r w:rsidR="00531039">
        <w:rPr>
          <w:rFonts w:eastAsiaTheme="minorEastAsia"/>
          <w:lang w:val="en-US"/>
        </w:rPr>
        <w:t>This explained the larger vertical error bars for GRID irradiated cell flasks</w:t>
      </w:r>
      <w:r w:rsidR="008F7CFF">
        <w:rPr>
          <w:rFonts w:eastAsiaTheme="minorEastAsia"/>
          <w:lang w:val="en-US"/>
        </w:rPr>
        <w:t xml:space="preserve">, and even larger error bars for quadrats </w:t>
      </w:r>
      <w:r w:rsidR="00053CA8">
        <w:rPr>
          <w:rFonts w:eastAsiaTheme="minorEastAsia"/>
          <w:lang w:val="en-US"/>
        </w:rPr>
        <w:t>positioned between peak and valley</w:t>
      </w:r>
      <w:r w:rsidR="00E72A31">
        <w:rPr>
          <w:rFonts w:eastAsiaTheme="minorEastAsia"/>
          <w:lang w:val="en-US"/>
        </w:rPr>
        <w:t>.</w:t>
      </w:r>
    </w:p>
    <w:p w14:paraId="3167EB83" w14:textId="02EB3806" w:rsidR="00403E48" w:rsidRDefault="00BB1938" w:rsidP="00AE2DC5">
      <w:pPr>
        <w:spacing w:before="240" w:after="160" w:line="360" w:lineRule="auto"/>
        <w:rPr>
          <w:lang w:val="en-US"/>
        </w:rPr>
      </w:pPr>
      <w:r>
        <w:rPr>
          <w:rFonts w:eastAsiaTheme="minorEastAsia"/>
          <w:lang w:val="en-US"/>
        </w:rPr>
        <w:t xml:space="preserve">The regression output for 1 x 1 </w:t>
      </w:r>
      <w:r w:rsidRPr="00BB1938">
        <w:rPr>
          <w:rFonts w:eastAsiaTheme="minorEastAsia"/>
          <w:lang w:val="en-US"/>
        </w:rPr>
        <w:t>mm</w:t>
      </w:r>
      <w:r w:rsidR="00BD79DB">
        <w:rPr>
          <w:rFonts w:eastAsiaTheme="minorEastAsia"/>
          <w:vertAlign w:val="superscript"/>
          <w:lang w:val="en-US"/>
        </w:rPr>
        <w:t>2</w:t>
      </w:r>
      <w:r w:rsidR="00BD79DB">
        <w:rPr>
          <w:rFonts w:eastAsiaTheme="minorEastAsia"/>
          <w:lang w:val="en-US"/>
        </w:rPr>
        <w:t xml:space="preserve"> </w:t>
      </w:r>
      <w:r w:rsidR="00A243D5" w:rsidRPr="00BB1938">
        <w:rPr>
          <w:rFonts w:eastAsiaTheme="minorEastAsia"/>
          <w:lang w:val="en-US"/>
        </w:rPr>
        <w:t>quadrat</w:t>
      </w:r>
      <w:r w:rsidR="00A243D5">
        <w:rPr>
          <w:rFonts w:eastAsiaTheme="minorEastAsia"/>
          <w:lang w:val="en-US"/>
        </w:rPr>
        <w:t xml:space="preserve">s </w:t>
      </w:r>
      <w:r w:rsidR="00C153FA">
        <w:rPr>
          <w:rFonts w:eastAsiaTheme="minorEastAsia"/>
          <w:lang w:val="en-US"/>
        </w:rPr>
        <w:t xml:space="preserve">in </w:t>
      </w:r>
      <w:r w:rsidR="00C153FA">
        <w:rPr>
          <w:rFonts w:eastAsiaTheme="minorEastAsia"/>
          <w:lang w:val="en-US"/>
        </w:rPr>
        <w:fldChar w:fldCharType="begin"/>
      </w:r>
      <w:r w:rsidR="00C153FA">
        <w:rPr>
          <w:rFonts w:eastAsiaTheme="minorEastAsia"/>
          <w:lang w:val="en-US"/>
        </w:rPr>
        <w:instrText xml:space="preserve"> REF _Ref105172727 \h </w:instrText>
      </w:r>
      <w:r w:rsidR="00C153FA">
        <w:rPr>
          <w:rFonts w:eastAsiaTheme="minorEastAsia"/>
          <w:lang w:val="en-US"/>
        </w:rPr>
      </w:r>
      <w:r w:rsidR="00C153FA">
        <w:rPr>
          <w:rFonts w:eastAsiaTheme="minorEastAsia"/>
          <w:lang w:val="en-US"/>
        </w:rPr>
        <w:fldChar w:fldCharType="separate"/>
      </w:r>
      <w:r w:rsidR="00E2738A" w:rsidRPr="00913890">
        <w:rPr>
          <w:lang w:val="en-US"/>
        </w:rPr>
        <w:t xml:space="preserve">Table </w:t>
      </w:r>
      <w:r w:rsidR="00E2738A">
        <w:rPr>
          <w:noProof/>
          <w:lang w:val="en-US"/>
        </w:rPr>
        <w:t>3</w:t>
      </w:r>
      <w:r w:rsidR="00E2738A">
        <w:rPr>
          <w:lang w:val="en-US"/>
        </w:rPr>
        <w:noBreakHyphen/>
      </w:r>
      <w:r w:rsidR="00E2738A">
        <w:rPr>
          <w:noProof/>
          <w:lang w:val="en-US"/>
        </w:rPr>
        <w:t>7</w:t>
      </w:r>
      <w:r w:rsidR="00C153FA">
        <w:rPr>
          <w:rFonts w:eastAsiaTheme="minorEastAsia"/>
          <w:lang w:val="en-US"/>
        </w:rPr>
        <w:fldChar w:fldCharType="end"/>
      </w:r>
      <w:r w:rsidR="00C153FA">
        <w:rPr>
          <w:rFonts w:eastAsiaTheme="minorEastAsia"/>
          <w:lang w:val="en-US"/>
        </w:rPr>
        <w:t xml:space="preserve"> </w:t>
      </w:r>
      <w:r w:rsidR="00BD79DB">
        <w:rPr>
          <w:rFonts w:eastAsiaTheme="minorEastAsia"/>
          <w:lang w:val="en-US"/>
        </w:rPr>
        <w:t xml:space="preserve">showed </w:t>
      </w:r>
      <w:r w:rsidR="00420AB7">
        <w:rPr>
          <w:rFonts w:eastAsiaTheme="minorEastAsia"/>
          <w:lang w:val="en-US"/>
        </w:rPr>
        <w:t>that</w:t>
      </w:r>
      <w:r w:rsidR="004F1A21">
        <w:rPr>
          <w:rFonts w:eastAsiaTheme="minorEastAsia"/>
          <w:lang w:val="en-US"/>
        </w:rPr>
        <w:t xml:space="preserve"> a</w:t>
      </w:r>
      <w:r w:rsidR="00691E6F">
        <w:rPr>
          <w:rFonts w:eastAsiaTheme="minorEastAsia"/>
          <w:lang w:val="en-US"/>
        </w:rPr>
        <w:t>l</w:t>
      </w:r>
      <w:r w:rsidR="00AF4291">
        <w:rPr>
          <w:rFonts w:eastAsiaTheme="minorEastAsia"/>
          <w:lang w:val="en-US"/>
        </w:rPr>
        <w:t>l</w:t>
      </w:r>
      <w:r w:rsidR="00C153FA">
        <w:rPr>
          <w:rFonts w:eastAsiaTheme="minorEastAsia"/>
          <w:lang w:val="en-US"/>
        </w:rPr>
        <w:t xml:space="preserve"> proposed</w:t>
      </w:r>
      <w:r w:rsidR="004F1A21">
        <w:rPr>
          <w:rFonts w:eastAsiaTheme="minorEastAsia"/>
          <w:lang w:val="en-US"/>
        </w:rPr>
        <w:t xml:space="preserve"> combination</w:t>
      </w:r>
      <w:r w:rsidR="00691E6F">
        <w:rPr>
          <w:rFonts w:eastAsiaTheme="minorEastAsia"/>
          <w:lang w:val="en-US"/>
        </w:rPr>
        <w:t>s</w:t>
      </w:r>
      <w:r w:rsidR="004F1A21">
        <w:rPr>
          <w:rFonts w:eastAsiaTheme="minorEastAsia"/>
          <w:lang w:val="en-US"/>
        </w:rPr>
        <w:t xml:space="preserve"> of </w:t>
      </w:r>
      <w:r w:rsidR="00691E6F">
        <w:rPr>
          <w:rFonts w:eastAsiaTheme="minorEastAsia"/>
          <w:lang w:val="en-US"/>
        </w:rPr>
        <w:t>the</w:t>
      </w:r>
      <w:r w:rsidR="004F1A21">
        <w:rPr>
          <w:rFonts w:eastAsiaTheme="minorEastAsia"/>
          <w:lang w:val="en-US"/>
        </w:rPr>
        <w:t xml:space="preserve"> 4</w:t>
      </w:r>
      <w:r w:rsidR="00C153FA">
        <w:rPr>
          <w:rFonts w:eastAsiaTheme="minorEastAsia"/>
          <w:lang w:val="en-US"/>
        </w:rPr>
        <w:t xml:space="preserve"> </w:t>
      </w:r>
      <w:r w:rsidR="004F1A21">
        <w:rPr>
          <w:rFonts w:eastAsiaTheme="minorEastAsia"/>
          <w:lang w:val="en-US"/>
        </w:rPr>
        <w:t xml:space="preserve">explanatory variables dose, dose squared, peak distance </w:t>
      </w:r>
      <w:r w:rsidR="00223867">
        <w:rPr>
          <w:rFonts w:eastAsiaTheme="minorEastAsia"/>
          <w:lang w:val="en-US"/>
        </w:rPr>
        <w:t xml:space="preserve">and PAR </w:t>
      </w:r>
      <w:r w:rsidR="00691E6F">
        <w:rPr>
          <w:rFonts w:eastAsiaTheme="minorEastAsia"/>
          <w:lang w:val="en-US"/>
        </w:rPr>
        <w:t>yielded significant coefficients,</w:t>
      </w:r>
      <w:r w:rsidR="00EA6112">
        <w:rPr>
          <w:rFonts w:eastAsiaTheme="minorEastAsia"/>
          <w:lang w:val="en-US"/>
        </w:rPr>
        <w:t xml:space="preserve"> indicating </w:t>
      </w:r>
      <w:r w:rsidR="008132C4">
        <w:rPr>
          <w:rFonts w:eastAsiaTheme="minorEastAsia"/>
          <w:lang w:val="en-US"/>
        </w:rPr>
        <w:t xml:space="preserve">that </w:t>
      </w:r>
      <w:r w:rsidR="00D749D1">
        <w:rPr>
          <w:rFonts w:eastAsiaTheme="minorEastAsia"/>
          <w:lang w:val="en-US"/>
        </w:rPr>
        <w:t>the additional</w:t>
      </w:r>
      <w:r w:rsidR="00FE6241">
        <w:rPr>
          <w:rFonts w:eastAsiaTheme="minorEastAsia"/>
          <w:lang w:val="en-US"/>
        </w:rPr>
        <w:t xml:space="preserve"> variables</w:t>
      </w:r>
      <w:r w:rsidR="00D749D1">
        <w:rPr>
          <w:rFonts w:eastAsiaTheme="minorEastAsia"/>
          <w:lang w:val="en-US"/>
        </w:rPr>
        <w:t xml:space="preserve"> explain </w:t>
      </w:r>
      <w:proofErr w:type="gramStart"/>
      <w:r w:rsidR="00D749D1">
        <w:rPr>
          <w:rFonts w:eastAsiaTheme="minorEastAsia"/>
          <w:lang w:val="en-US"/>
        </w:rPr>
        <w:t>some</w:t>
      </w:r>
      <w:r w:rsidR="00271859">
        <w:rPr>
          <w:rFonts w:eastAsiaTheme="minorEastAsia"/>
          <w:lang w:val="en-US"/>
        </w:rPr>
        <w:t xml:space="preserve"> kind </w:t>
      </w:r>
      <w:r w:rsidR="00D749D1">
        <w:rPr>
          <w:rFonts w:eastAsiaTheme="minorEastAsia"/>
          <w:lang w:val="en-US"/>
        </w:rPr>
        <w:t xml:space="preserve">of </w:t>
      </w:r>
      <w:r w:rsidR="00123D17">
        <w:rPr>
          <w:rFonts w:eastAsiaTheme="minorEastAsia"/>
          <w:lang w:val="en-US"/>
        </w:rPr>
        <w:t>GRID</w:t>
      </w:r>
      <w:proofErr w:type="gramEnd"/>
      <w:r w:rsidR="00123D17">
        <w:rPr>
          <w:rFonts w:eastAsiaTheme="minorEastAsia"/>
          <w:lang w:val="en-US"/>
        </w:rPr>
        <w:t xml:space="preserve"> effect on survival. </w:t>
      </w:r>
      <w:r w:rsidR="00595C0B">
        <w:rPr>
          <w:rFonts w:eastAsiaTheme="minorEastAsia"/>
          <w:lang w:val="en-US"/>
        </w:rPr>
        <w:t>Additionally, t</w:t>
      </w:r>
      <w:r w:rsidR="004F31D7">
        <w:rPr>
          <w:rFonts w:eastAsiaTheme="minorEastAsia"/>
          <w:lang w:val="en-US"/>
        </w:rPr>
        <w:t xml:space="preserve">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E06268">
        <w:rPr>
          <w:rFonts w:eastAsiaTheme="minorEastAsia"/>
          <w:lang w:val="en-US"/>
        </w:rPr>
        <w:t xml:space="preserve"> test showed </w:t>
      </w:r>
      <w:r w:rsidR="00E06268" w:rsidRPr="00B42823">
        <w:rPr>
          <w:rFonts w:eastAsiaTheme="minorEastAsia"/>
          <w:b/>
          <w:bCs/>
          <w:lang w:val="en-US"/>
        </w:rPr>
        <w:t>no</w:t>
      </w:r>
      <w:r w:rsidR="00E06268">
        <w:rPr>
          <w:rFonts w:eastAsiaTheme="minorEastAsia"/>
          <w:lang w:val="en-US"/>
        </w:rPr>
        <w:t xml:space="preserve"> evidence of the data </w:t>
      </w:r>
      <w:r w:rsidR="00E06268" w:rsidRPr="00B42823">
        <w:rPr>
          <w:rFonts w:eastAsiaTheme="minorEastAsia"/>
          <w:b/>
          <w:bCs/>
          <w:lang w:val="en-US"/>
        </w:rPr>
        <w:t>not</w:t>
      </w:r>
      <w:r w:rsidR="00E06268">
        <w:rPr>
          <w:rFonts w:eastAsiaTheme="minorEastAsia"/>
          <w:lang w:val="en-US"/>
        </w:rPr>
        <w:t xml:space="preserve"> following the estimated model (p&gt;0.05)</w:t>
      </w:r>
      <w:r w:rsidR="00FF31DC">
        <w:rPr>
          <w:rFonts w:eastAsiaTheme="minorEastAsia"/>
          <w:lang w:val="en-US"/>
        </w:rPr>
        <w:t xml:space="preserve">. </w:t>
      </w:r>
      <w:r w:rsidR="00F67F49">
        <w:rPr>
          <w:rFonts w:eastAsiaTheme="minorEastAsia"/>
          <w:lang w:val="en-US"/>
        </w:rPr>
        <w:br/>
      </w:r>
      <w:r w:rsidR="00BA329F">
        <w:rPr>
          <w:lang w:val="en-US"/>
        </w:rPr>
        <w:t xml:space="preserve">Dose and dose squared showed an expected high correlation. Nevertheless, this </w:t>
      </w:r>
      <w:r w:rsidR="00D92FC3">
        <w:rPr>
          <w:lang w:val="en-US"/>
        </w:rPr>
        <w:t>should</w:t>
      </w:r>
      <w:r w:rsidR="00BA329F">
        <w:rPr>
          <w:lang w:val="en-US"/>
        </w:rPr>
        <w:t xml:space="preserve"> not be problematic. As mentioned, </w:t>
      </w:r>
      <m:oMath>
        <m:r>
          <w:rPr>
            <w:rFonts w:ascii="Cambria Math" w:hAnsi="Cambria Math"/>
            <w:lang w:val="en-US"/>
          </w:rPr>
          <m:t>α</m:t>
        </m:r>
      </m:oMath>
      <w:r w:rsidR="00BA329F">
        <w:rPr>
          <w:rFonts w:eastAsiaTheme="minorEastAsia"/>
          <w:lang w:val="en-US"/>
        </w:rPr>
        <w:t xml:space="preserve"> and </w:t>
      </w:r>
      <m:oMath>
        <m:r>
          <w:rPr>
            <w:rFonts w:ascii="Cambria Math" w:eastAsiaTheme="minorEastAsia" w:hAnsi="Cambria Math"/>
            <w:lang w:val="en-US"/>
          </w:rPr>
          <m:t>β</m:t>
        </m:r>
      </m:oMath>
      <w:r w:rsidR="00BA329F">
        <w:rPr>
          <w:rFonts w:eastAsiaTheme="minorEastAsia"/>
          <w:lang w:val="en-US"/>
        </w:rPr>
        <w:t xml:space="preserve"> represents the mode 1 and mode 2 DSBs (</w:t>
      </w:r>
      <w:r w:rsidR="00BA329F">
        <w:rPr>
          <w:rFonts w:eastAsiaTheme="minorEastAsia"/>
          <w:lang w:val="en-US"/>
        </w:rPr>
        <w:fldChar w:fldCharType="begin"/>
      </w:r>
      <w:r w:rsidR="00BA329F">
        <w:rPr>
          <w:rFonts w:eastAsiaTheme="minorEastAsia"/>
          <w:lang w:val="en-US"/>
        </w:rPr>
        <w:instrText xml:space="preserve"> REF _Ref98154118 \r \h </w:instrText>
      </w:r>
      <w:r w:rsidR="00BA329F">
        <w:rPr>
          <w:rFonts w:eastAsiaTheme="minorEastAsia"/>
          <w:lang w:val="en-US"/>
        </w:rPr>
      </w:r>
      <w:r w:rsidR="00BA329F">
        <w:rPr>
          <w:rFonts w:eastAsiaTheme="minorEastAsia"/>
          <w:lang w:val="en-US"/>
        </w:rPr>
        <w:fldChar w:fldCharType="separate"/>
      </w:r>
      <w:r w:rsidR="00380EB7">
        <w:rPr>
          <w:rFonts w:eastAsiaTheme="minorEastAsia"/>
          <w:lang w:val="en-US"/>
        </w:rPr>
        <w:t>1.7.5</w:t>
      </w:r>
      <w:r w:rsidR="00BA329F">
        <w:rPr>
          <w:rFonts w:eastAsiaTheme="minorEastAsia"/>
          <w:lang w:val="en-US"/>
        </w:rPr>
        <w:fldChar w:fldCharType="end"/>
      </w:r>
      <w:r w:rsidR="00BA329F">
        <w:rPr>
          <w:rFonts w:eastAsiaTheme="minorEastAsia"/>
          <w:lang w:val="en-US"/>
        </w:rPr>
        <w:t>), respectively. They are therefore not meant to explain survival separately. The</w:t>
      </w:r>
      <w:r w:rsidR="00C11BF8">
        <w:rPr>
          <w:rFonts w:eastAsiaTheme="minorEastAsia"/>
          <w:lang w:val="en-US"/>
        </w:rPr>
        <w:t>re was a</w:t>
      </w:r>
      <w:r w:rsidR="00BA329F">
        <w:rPr>
          <w:rFonts w:eastAsiaTheme="minorEastAsia"/>
          <w:lang w:val="en-US"/>
        </w:rPr>
        <w:t xml:space="preserve"> relatively high correlation between PAR and dose</w:t>
      </w:r>
      <w:r w:rsidR="00BA279B">
        <w:rPr>
          <w:rFonts w:eastAsiaTheme="minorEastAsia"/>
          <w:lang w:val="en-US"/>
        </w:rPr>
        <w:t xml:space="preserve"> (0.56)</w:t>
      </w:r>
      <w:r w:rsidR="003C27E1">
        <w:rPr>
          <w:rFonts w:eastAsiaTheme="minorEastAsia"/>
          <w:lang w:val="en-US"/>
        </w:rPr>
        <w:t>. However, it</w:t>
      </w:r>
      <w:r w:rsidR="00BA329F">
        <w:rPr>
          <w:rFonts w:eastAsiaTheme="minorEastAsia"/>
          <w:lang w:val="en-US"/>
        </w:rPr>
        <w:t xml:space="preserve"> did not affect its significance</w:t>
      </w:r>
      <w:r w:rsidR="001F6DF3">
        <w:rPr>
          <w:rFonts w:eastAsiaTheme="minorEastAsia"/>
          <w:lang w:val="en-US"/>
        </w:rPr>
        <w:t>, which</w:t>
      </w:r>
      <w:r w:rsidR="008E6AE5">
        <w:rPr>
          <w:rFonts w:eastAsiaTheme="minorEastAsia"/>
          <w:lang w:val="en-US"/>
        </w:rPr>
        <w:t xml:space="preserve"> could indicate that </w:t>
      </w:r>
      <w:r w:rsidR="00FC27AA">
        <w:rPr>
          <w:rFonts w:eastAsiaTheme="minorEastAsia"/>
          <w:lang w:val="en-US"/>
        </w:rPr>
        <w:t>PAR</w:t>
      </w:r>
      <w:r w:rsidR="00BB4FEE">
        <w:rPr>
          <w:rFonts w:eastAsiaTheme="minorEastAsia"/>
          <w:lang w:val="en-US"/>
        </w:rPr>
        <w:t xml:space="preserve"> might </w:t>
      </w:r>
      <w:r w:rsidR="001F6DF3">
        <w:rPr>
          <w:rFonts w:eastAsiaTheme="minorEastAsia"/>
          <w:lang w:val="en-US"/>
        </w:rPr>
        <w:t xml:space="preserve">hold </w:t>
      </w:r>
      <w:r w:rsidR="00BB4FEE">
        <w:rPr>
          <w:rFonts w:eastAsiaTheme="minorEastAsia"/>
          <w:lang w:val="en-US"/>
        </w:rPr>
        <w:t xml:space="preserve">additional </w:t>
      </w:r>
      <w:r w:rsidR="001326DD">
        <w:rPr>
          <w:rFonts w:eastAsiaTheme="minorEastAsia"/>
          <w:lang w:val="en-US"/>
        </w:rPr>
        <w:t>explanatory power</w:t>
      </w:r>
      <w:r w:rsidR="009B7D94">
        <w:rPr>
          <w:rFonts w:eastAsiaTheme="minorEastAsia"/>
          <w:lang w:val="en-US"/>
        </w:rPr>
        <w:t xml:space="preserve"> that </w:t>
      </w:r>
      <w:r w:rsidR="00AC3584">
        <w:rPr>
          <w:rFonts w:eastAsiaTheme="minorEastAsia"/>
          <w:lang w:val="en-US"/>
        </w:rPr>
        <w:t>describe</w:t>
      </w:r>
      <w:r w:rsidR="00A17874">
        <w:rPr>
          <w:rFonts w:eastAsiaTheme="minorEastAsia"/>
          <w:lang w:val="en-US"/>
        </w:rPr>
        <w:t xml:space="preserve"> how</w:t>
      </w:r>
      <w:r w:rsidR="009B7D94">
        <w:rPr>
          <w:rFonts w:eastAsiaTheme="minorEastAsia"/>
          <w:lang w:val="en-US"/>
        </w:rPr>
        <w:t xml:space="preserve"> </w:t>
      </w:r>
      <w:r w:rsidR="00AC3584">
        <w:rPr>
          <w:rFonts w:eastAsiaTheme="minorEastAsia"/>
          <w:lang w:val="en-US"/>
        </w:rPr>
        <w:t xml:space="preserve">spatial </w:t>
      </w:r>
      <w:r w:rsidR="00AC3584">
        <w:rPr>
          <w:rFonts w:eastAsiaTheme="minorEastAsia"/>
          <w:lang w:val="en-US"/>
        </w:rPr>
        <w:lastRenderedPageBreak/>
        <w:t>fractionation</w:t>
      </w:r>
      <w:r w:rsidR="00DC563F">
        <w:rPr>
          <w:rFonts w:eastAsiaTheme="minorEastAsia"/>
          <w:lang w:val="en-US"/>
        </w:rPr>
        <w:t xml:space="preserve"> </w:t>
      </w:r>
      <w:r w:rsidR="00966B99">
        <w:rPr>
          <w:rFonts w:eastAsiaTheme="minorEastAsia"/>
          <w:lang w:val="en-US"/>
        </w:rPr>
        <w:t>a</w:t>
      </w:r>
      <w:r w:rsidR="00A17874">
        <w:rPr>
          <w:rFonts w:eastAsiaTheme="minorEastAsia"/>
          <w:lang w:val="en-US"/>
        </w:rPr>
        <w:t xml:space="preserve">ffect the </w:t>
      </w:r>
      <w:r w:rsidR="00C65544">
        <w:rPr>
          <w:rFonts w:eastAsiaTheme="minorEastAsia"/>
          <w:lang w:val="en-US"/>
        </w:rPr>
        <w:t xml:space="preserve">survival. </w:t>
      </w:r>
      <w:r w:rsidR="00DC563F">
        <w:rPr>
          <w:rFonts w:eastAsiaTheme="minorEastAsia"/>
          <w:lang w:val="en-US"/>
        </w:rPr>
        <w:t xml:space="preserve"> </w:t>
      </w:r>
      <w:r w:rsidR="009B6E91">
        <w:rPr>
          <w:rFonts w:eastAsiaTheme="minorEastAsia"/>
          <w:lang w:val="en-US"/>
        </w:rPr>
        <w:t>Peak distance showed a</w:t>
      </w:r>
      <w:r w:rsidR="0017209B">
        <w:rPr>
          <w:rFonts w:eastAsiaTheme="minorEastAsia"/>
          <w:lang w:val="en-US"/>
        </w:rPr>
        <w:t xml:space="preserve"> moderate</w:t>
      </w:r>
      <w:r w:rsidR="009B6E91">
        <w:rPr>
          <w:rFonts w:eastAsiaTheme="minorEastAsia"/>
          <w:lang w:val="en-US"/>
        </w:rPr>
        <w:t xml:space="preserve"> negative correlation</w:t>
      </w:r>
      <w:r w:rsidR="00E670A1">
        <w:rPr>
          <w:rFonts w:eastAsiaTheme="minorEastAsia"/>
          <w:lang w:val="en-US"/>
        </w:rPr>
        <w:t xml:space="preserve"> </w:t>
      </w:r>
      <w:r w:rsidR="0017209B">
        <w:rPr>
          <w:rFonts w:eastAsiaTheme="minorEastAsia"/>
          <w:lang w:val="en-US"/>
        </w:rPr>
        <w:t xml:space="preserve">with </w:t>
      </w:r>
      <w:r w:rsidR="00AF242F">
        <w:rPr>
          <w:rFonts w:eastAsiaTheme="minorEastAsia"/>
          <w:lang w:val="en-US"/>
        </w:rPr>
        <w:t>the other explanatory variables</w:t>
      </w:r>
      <w:r w:rsidR="008F7312">
        <w:rPr>
          <w:rFonts w:eastAsiaTheme="minorEastAsia"/>
          <w:lang w:val="en-US"/>
        </w:rPr>
        <w:t xml:space="preserve">, </w:t>
      </w:r>
      <w:r w:rsidR="00A26539">
        <w:rPr>
          <w:rFonts w:eastAsiaTheme="minorEastAsia"/>
          <w:lang w:val="en-US"/>
        </w:rPr>
        <w:t>-</w:t>
      </w:r>
      <w:r w:rsidR="008F7312">
        <w:rPr>
          <w:rFonts w:eastAsiaTheme="minorEastAsia"/>
          <w:lang w:val="en-US"/>
        </w:rPr>
        <w:t>0.4,</w:t>
      </w:r>
      <w:r w:rsidR="00A26539">
        <w:rPr>
          <w:rFonts w:eastAsiaTheme="minorEastAsia"/>
          <w:lang w:val="en-US"/>
        </w:rPr>
        <w:t xml:space="preserve"> -</w:t>
      </w:r>
      <w:r w:rsidR="008F7312">
        <w:rPr>
          <w:rFonts w:eastAsiaTheme="minorEastAsia"/>
          <w:lang w:val="en-US"/>
        </w:rPr>
        <w:t xml:space="preserve">0.35 and </w:t>
      </w:r>
      <w:r w:rsidR="00A26539">
        <w:rPr>
          <w:rFonts w:eastAsiaTheme="minorEastAsia"/>
          <w:lang w:val="en-US"/>
        </w:rPr>
        <w:t>-</w:t>
      </w:r>
      <w:r w:rsidR="008F7312">
        <w:rPr>
          <w:rFonts w:eastAsiaTheme="minorEastAsia"/>
          <w:lang w:val="en-US"/>
        </w:rPr>
        <w:t>0.43 with dose</w:t>
      </w:r>
      <w:r w:rsidR="00A26539">
        <w:rPr>
          <w:rFonts w:eastAsiaTheme="minorEastAsia"/>
          <w:lang w:val="en-US"/>
        </w:rPr>
        <w:t>, dose</w:t>
      </w:r>
      <w:r w:rsidR="008F7312">
        <w:rPr>
          <w:rFonts w:eastAsiaTheme="minorEastAsia"/>
          <w:lang w:val="en-US"/>
        </w:rPr>
        <w:t xml:space="preserve"> squared and PAR, respectively</w:t>
      </w:r>
      <w:r w:rsidR="00791125">
        <w:rPr>
          <w:rFonts w:eastAsiaTheme="minorEastAsia"/>
          <w:lang w:val="en-US"/>
        </w:rPr>
        <w:t xml:space="preserve">. This was expected, as dose decrease with </w:t>
      </w:r>
      <w:r w:rsidR="00F05A9B">
        <w:rPr>
          <w:rFonts w:eastAsiaTheme="minorEastAsia"/>
          <w:lang w:val="en-US"/>
        </w:rPr>
        <w:t>distance</w:t>
      </w:r>
      <w:r w:rsidR="009D2D5F">
        <w:rPr>
          <w:rFonts w:eastAsiaTheme="minorEastAsia"/>
          <w:lang w:val="en-US"/>
        </w:rPr>
        <w:t xml:space="preserve"> away from the peak areas</w:t>
      </w:r>
      <w:r w:rsidR="00A26539">
        <w:rPr>
          <w:rFonts w:eastAsiaTheme="minorEastAsia"/>
          <w:lang w:val="en-US"/>
        </w:rPr>
        <w:t xml:space="preserve">, and a larger PAR </w:t>
      </w:r>
      <w:r w:rsidR="00452BE0">
        <w:rPr>
          <w:rFonts w:eastAsiaTheme="minorEastAsia"/>
          <w:lang w:val="en-US"/>
        </w:rPr>
        <w:t xml:space="preserve">results in lower peak distances. </w:t>
      </w:r>
      <w:r w:rsidR="00573E51">
        <w:rPr>
          <w:rFonts w:eastAsiaTheme="minorEastAsia"/>
          <w:lang w:val="en-US"/>
        </w:rPr>
        <w:br/>
        <w:t xml:space="preserve">AIC scores in </w:t>
      </w:r>
      <w:r w:rsidR="00B34623">
        <w:rPr>
          <w:rFonts w:eastAsiaTheme="minorEastAsia"/>
          <w:lang w:val="en-US"/>
        </w:rPr>
        <w:fldChar w:fldCharType="begin"/>
      </w:r>
      <w:r w:rsidR="00B34623">
        <w:rPr>
          <w:rFonts w:eastAsiaTheme="minorEastAsia"/>
          <w:lang w:val="en-US"/>
        </w:rPr>
        <w:instrText xml:space="preserve"> REF _Ref106132104 \h </w:instrText>
      </w:r>
      <w:r w:rsidR="00B34623">
        <w:rPr>
          <w:rFonts w:eastAsiaTheme="minorEastAsia"/>
          <w:lang w:val="en-US"/>
        </w:rPr>
      </w:r>
      <w:r w:rsidR="00B34623">
        <w:rPr>
          <w:rFonts w:eastAsiaTheme="minorEastAsia"/>
          <w:lang w:val="en-US"/>
        </w:rPr>
        <w:fldChar w:fldCharType="separate"/>
      </w:r>
      <w:r w:rsidR="00C95939" w:rsidRPr="00435DEC">
        <w:rPr>
          <w:lang w:val="en-US"/>
        </w:rPr>
        <w:t xml:space="preserve">Figure </w:t>
      </w:r>
      <w:r w:rsidR="00C95939">
        <w:rPr>
          <w:noProof/>
          <w:lang w:val="en-US"/>
        </w:rPr>
        <w:t>3</w:t>
      </w:r>
      <w:r w:rsidR="00C95939">
        <w:rPr>
          <w:lang w:val="en-US"/>
        </w:rPr>
        <w:noBreakHyphen/>
      </w:r>
      <w:r w:rsidR="00C95939">
        <w:rPr>
          <w:noProof/>
          <w:lang w:val="en-US"/>
        </w:rPr>
        <w:t>25</w:t>
      </w:r>
      <w:r w:rsidR="00B34623">
        <w:rPr>
          <w:rFonts w:eastAsiaTheme="minorEastAsia"/>
          <w:lang w:val="en-US"/>
        </w:rPr>
        <w:fldChar w:fldCharType="end"/>
      </w:r>
      <w:r w:rsidR="00AD64FD">
        <w:rPr>
          <w:rFonts w:eastAsiaTheme="minorEastAsia"/>
          <w:lang w:val="en-US"/>
        </w:rPr>
        <w:t xml:space="preserve"> evaluated the </w:t>
      </w:r>
      <w:r w:rsidR="004C6718">
        <w:rPr>
          <w:rFonts w:eastAsiaTheme="minorEastAsia"/>
          <w:lang w:val="en-US"/>
        </w:rPr>
        <w:t>inclusion of</w:t>
      </w:r>
      <w:r w:rsidR="004600B6">
        <w:rPr>
          <w:rFonts w:eastAsiaTheme="minorEastAsia"/>
          <w:lang w:val="en-US"/>
        </w:rPr>
        <w:t xml:space="preserve"> </w:t>
      </w:r>
      <w:r w:rsidR="0082654F">
        <w:rPr>
          <w:rFonts w:eastAsiaTheme="minorEastAsia"/>
          <w:lang w:val="en-US"/>
        </w:rPr>
        <w:t>additional</w:t>
      </w:r>
      <w:r w:rsidR="004600B6">
        <w:rPr>
          <w:rFonts w:eastAsiaTheme="minorEastAsia"/>
          <w:lang w:val="en-US"/>
        </w:rPr>
        <w:t xml:space="preserve"> variables in the model. </w:t>
      </w:r>
      <w:commentRangeStart w:id="258"/>
      <w:r w:rsidR="000A5CB8">
        <w:rPr>
          <w:rFonts w:eastAsiaTheme="minorEastAsia"/>
          <w:lang w:val="en-US"/>
        </w:rPr>
        <w:t>For 1 x 1 mm</w:t>
      </w:r>
      <w:r w:rsidR="000A5CB8">
        <w:rPr>
          <w:rFonts w:eastAsiaTheme="minorEastAsia"/>
          <w:vertAlign w:val="superscript"/>
          <w:lang w:val="en-US"/>
        </w:rPr>
        <w:t xml:space="preserve">2 </w:t>
      </w:r>
      <w:r w:rsidR="000A5CB8">
        <w:rPr>
          <w:rFonts w:eastAsiaTheme="minorEastAsia"/>
          <w:lang w:val="en-US"/>
        </w:rPr>
        <w:t xml:space="preserve">it was better to </w:t>
      </w:r>
      <w:r w:rsidR="00B71E3D">
        <w:rPr>
          <w:rFonts w:eastAsiaTheme="minorEastAsia"/>
          <w:lang w:val="en-US"/>
        </w:rPr>
        <w:t xml:space="preserve">include peak distance </w:t>
      </w:r>
      <w:commentRangeEnd w:id="258"/>
      <w:r w:rsidR="00064D8F">
        <w:rPr>
          <w:rStyle w:val="CommentReference"/>
        </w:rPr>
        <w:commentReference w:id="258"/>
      </w:r>
      <w:r w:rsidR="00B71E3D">
        <w:rPr>
          <w:rFonts w:eastAsiaTheme="minorEastAsia"/>
          <w:lang w:val="en-US"/>
        </w:rPr>
        <w:t>as the third variable</w:t>
      </w:r>
      <w:r w:rsidR="00044F3B">
        <w:rPr>
          <w:rFonts w:eastAsiaTheme="minorEastAsia"/>
          <w:lang w:val="en-US"/>
        </w:rPr>
        <w:t xml:space="preserve"> and discard PAR. But when including PAR as the third variable</w:t>
      </w:r>
      <w:r w:rsidR="00A2209E">
        <w:rPr>
          <w:rFonts w:eastAsiaTheme="minorEastAsia"/>
          <w:lang w:val="en-US"/>
        </w:rPr>
        <w:t xml:space="preserve">, including all variables gave the lowest AIC. This </w:t>
      </w:r>
      <w:r w:rsidR="00B30212">
        <w:rPr>
          <w:rFonts w:eastAsiaTheme="minorEastAsia"/>
          <w:lang w:val="en-US"/>
        </w:rPr>
        <w:t xml:space="preserve">could indicate </w:t>
      </w:r>
      <w:r w:rsidR="00DB775C">
        <w:rPr>
          <w:rFonts w:eastAsiaTheme="minorEastAsia"/>
          <w:lang w:val="en-US"/>
        </w:rPr>
        <w:t xml:space="preserve">that peak distance </w:t>
      </w:r>
      <w:r w:rsidR="00E14607">
        <w:rPr>
          <w:rFonts w:eastAsiaTheme="minorEastAsia"/>
          <w:lang w:val="en-US"/>
        </w:rPr>
        <w:t xml:space="preserve">better explains survival of </w:t>
      </w:r>
      <w:r w:rsidR="009D625A">
        <w:rPr>
          <w:rFonts w:eastAsiaTheme="minorEastAsia"/>
          <w:lang w:val="en-US"/>
        </w:rPr>
        <w:t xml:space="preserve">the cells. Peak distance had the lowest </w:t>
      </w:r>
      <w:r w:rsidR="00884629">
        <w:rPr>
          <w:rFonts w:eastAsiaTheme="minorEastAsia"/>
          <w:lang w:val="en-US"/>
        </w:rPr>
        <w:t xml:space="preserve">correlation which might explain why it adds more explanatory </w:t>
      </w:r>
      <w:r w:rsidR="005106F2">
        <w:rPr>
          <w:rFonts w:eastAsiaTheme="minorEastAsia"/>
          <w:lang w:val="en-US"/>
        </w:rPr>
        <w:t xml:space="preserve">power to the model compared to PAR. </w:t>
      </w:r>
      <w:r w:rsidR="00912E6A">
        <w:rPr>
          <w:rFonts w:eastAsiaTheme="minorEastAsia"/>
          <w:lang w:val="en-US"/>
        </w:rPr>
        <w:t>However, the result flipped when using a 4 x 4 mm</w:t>
      </w:r>
      <w:r w:rsidR="00912E6A">
        <w:rPr>
          <w:rFonts w:eastAsiaTheme="minorEastAsia"/>
          <w:vertAlign w:val="superscript"/>
          <w:lang w:val="en-US"/>
        </w:rPr>
        <w:t>2</w:t>
      </w:r>
      <w:r w:rsidR="00912E6A">
        <w:rPr>
          <w:rFonts w:eastAsiaTheme="minorEastAsia"/>
          <w:lang w:val="en-US"/>
        </w:rPr>
        <w:t xml:space="preserve"> quadrat</w:t>
      </w:r>
      <w:r w:rsidR="004655B7">
        <w:rPr>
          <w:rFonts w:eastAsiaTheme="minorEastAsia"/>
          <w:lang w:val="en-US"/>
        </w:rPr>
        <w:t xml:space="preserve"> (see Appendix </w:t>
      </w:r>
      <w:r w:rsidR="004655B7">
        <w:rPr>
          <w:rFonts w:eastAsiaTheme="minorEastAsia"/>
          <w:lang w:val="en-US"/>
        </w:rPr>
        <w:fldChar w:fldCharType="begin"/>
      </w:r>
      <w:r w:rsidR="004655B7">
        <w:rPr>
          <w:rFonts w:eastAsiaTheme="minorEastAsia"/>
          <w:lang w:val="en-US"/>
        </w:rPr>
        <w:instrText xml:space="preserve"> REF _Ref106536035 \h </w:instrText>
      </w:r>
      <w:r w:rsidR="004655B7">
        <w:rPr>
          <w:rFonts w:eastAsiaTheme="minorEastAsia"/>
          <w:lang w:val="en-US"/>
        </w:rPr>
      </w:r>
      <w:r w:rsidR="004655B7">
        <w:rPr>
          <w:rFonts w:eastAsiaTheme="minorEastAsia"/>
          <w:lang w:val="en-US"/>
        </w:rPr>
        <w:fldChar w:fldCharType="separate"/>
      </w:r>
      <w:r w:rsidR="00C95939" w:rsidRPr="006240E5">
        <w:rPr>
          <w:lang w:val="en-US"/>
        </w:rPr>
        <w:t xml:space="preserve">Figure </w:t>
      </w:r>
      <w:r w:rsidR="00C95939">
        <w:rPr>
          <w:noProof/>
          <w:lang w:val="en-US"/>
        </w:rPr>
        <w:t>7</w:t>
      </w:r>
      <w:r w:rsidR="00C95939">
        <w:rPr>
          <w:lang w:val="en-US"/>
        </w:rPr>
        <w:noBreakHyphen/>
      </w:r>
      <w:r w:rsidR="00C95939">
        <w:rPr>
          <w:noProof/>
          <w:lang w:val="en-US"/>
        </w:rPr>
        <w:t>9</w:t>
      </w:r>
      <w:r w:rsidR="004655B7">
        <w:rPr>
          <w:rFonts w:eastAsiaTheme="minorEastAsia"/>
          <w:lang w:val="en-US"/>
        </w:rPr>
        <w:fldChar w:fldCharType="end"/>
      </w:r>
      <w:r w:rsidR="004655B7">
        <w:rPr>
          <w:rFonts w:eastAsiaTheme="minorEastAsia"/>
          <w:lang w:val="en-US"/>
        </w:rPr>
        <w:t>)</w:t>
      </w:r>
      <w:r w:rsidR="003747B2">
        <w:rPr>
          <w:rFonts w:eastAsiaTheme="minorEastAsia"/>
          <w:lang w:val="en-US"/>
        </w:rPr>
        <w:t xml:space="preserve"> making PAR the optimal variable. </w:t>
      </w:r>
      <w:r w:rsidR="00D27C3E">
        <w:rPr>
          <w:rFonts w:eastAsiaTheme="minorEastAsia"/>
          <w:lang w:val="en-US"/>
        </w:rPr>
        <w:t>This support</w:t>
      </w:r>
      <w:r w:rsidR="003747B2">
        <w:rPr>
          <w:rFonts w:eastAsiaTheme="minorEastAsia"/>
          <w:lang w:val="en-US"/>
        </w:rPr>
        <w:t>ed</w:t>
      </w:r>
      <w:r w:rsidR="00D27C3E">
        <w:rPr>
          <w:rFonts w:eastAsiaTheme="minorEastAsia"/>
          <w:lang w:val="en-US"/>
        </w:rPr>
        <w:t xml:space="preserve"> our theory about </w:t>
      </w:r>
      <w:r w:rsidR="000F4A6D">
        <w:rPr>
          <w:rFonts w:eastAsiaTheme="minorEastAsia"/>
          <w:lang w:val="en-US"/>
        </w:rPr>
        <w:t xml:space="preserve">peak distance being less accurate for larger quadrat sizes. </w:t>
      </w:r>
      <w:r w:rsidR="00837D44">
        <w:rPr>
          <w:rFonts w:eastAsiaTheme="minorEastAsia"/>
          <w:lang w:val="en-US"/>
        </w:rPr>
        <w:br/>
        <w:t xml:space="preserve">An interesting observation </w:t>
      </w:r>
      <w:r w:rsidR="004572F7">
        <w:rPr>
          <w:rFonts w:eastAsiaTheme="minorEastAsia"/>
          <w:lang w:val="en-US"/>
        </w:rPr>
        <w:t xml:space="preserve">was that, when introduced </w:t>
      </w:r>
      <w:r w:rsidR="00701AD2">
        <w:rPr>
          <w:rFonts w:eastAsiaTheme="minorEastAsia"/>
          <w:lang w:val="en-US"/>
        </w:rPr>
        <w:t xml:space="preserve">as the third explanatory variable, peak distance was not significant for </w:t>
      </w:r>
      <w:r w:rsidR="008F1192">
        <w:rPr>
          <w:rFonts w:eastAsiaTheme="minorEastAsia"/>
          <w:lang w:val="en-US"/>
        </w:rPr>
        <w:t>quadrat sizes above 1 x 1 mm</w:t>
      </w:r>
      <w:r w:rsidR="008F1192">
        <w:rPr>
          <w:rFonts w:eastAsiaTheme="minorEastAsia"/>
          <w:vertAlign w:val="superscript"/>
          <w:lang w:val="en-US"/>
        </w:rPr>
        <w:t>2</w:t>
      </w:r>
      <w:r w:rsidR="008F1192">
        <w:rPr>
          <w:rFonts w:eastAsiaTheme="minorEastAsia"/>
          <w:lang w:val="en-US"/>
        </w:rPr>
        <w:t xml:space="preserve">. In </w:t>
      </w:r>
      <w:r w:rsidR="00370B16">
        <w:rPr>
          <w:rFonts w:eastAsiaTheme="minorEastAsia"/>
          <w:lang w:val="en-US"/>
        </w:rPr>
        <w:t xml:space="preserve">Appendix </w:t>
      </w:r>
      <w:r w:rsidR="008F1192">
        <w:rPr>
          <w:rFonts w:eastAsiaTheme="minorEastAsia"/>
          <w:lang w:val="en-US"/>
        </w:rPr>
        <w:fldChar w:fldCharType="begin"/>
      </w:r>
      <w:r w:rsidR="008F1192">
        <w:rPr>
          <w:rFonts w:eastAsiaTheme="minorEastAsia"/>
          <w:lang w:val="en-US"/>
        </w:rPr>
        <w:instrText xml:space="preserve"> REF _Ref105413627 \h </w:instrText>
      </w:r>
      <w:r w:rsidR="008F1192">
        <w:rPr>
          <w:rFonts w:eastAsiaTheme="minorEastAsia"/>
          <w:lang w:val="en-US"/>
        </w:rPr>
      </w:r>
      <w:r w:rsidR="008F1192">
        <w:rPr>
          <w:rFonts w:eastAsiaTheme="minorEastAsia"/>
          <w:lang w:val="en-US"/>
        </w:rPr>
        <w:fldChar w:fldCharType="separate"/>
      </w:r>
      <w:r w:rsidR="004C6718" w:rsidRPr="004F74A9">
        <w:rPr>
          <w:lang w:val="en-US"/>
        </w:rPr>
        <w:t xml:space="preserve">Table </w:t>
      </w:r>
      <w:r w:rsidR="004C6718">
        <w:rPr>
          <w:noProof/>
          <w:lang w:val="en-US"/>
        </w:rPr>
        <w:t>7</w:t>
      </w:r>
      <w:r w:rsidR="004C6718">
        <w:rPr>
          <w:lang w:val="en-US"/>
        </w:rPr>
        <w:noBreakHyphen/>
      </w:r>
      <w:r w:rsidR="004C6718">
        <w:rPr>
          <w:noProof/>
          <w:lang w:val="en-US"/>
        </w:rPr>
        <w:t>5</w:t>
      </w:r>
      <w:r w:rsidR="008F1192">
        <w:rPr>
          <w:rFonts w:eastAsiaTheme="minorEastAsia"/>
          <w:lang w:val="en-US"/>
        </w:rPr>
        <w:fldChar w:fldCharType="end"/>
      </w:r>
      <w:r w:rsidR="003B6BE8">
        <w:rPr>
          <w:rFonts w:eastAsiaTheme="minorEastAsia"/>
          <w:lang w:val="en-US"/>
        </w:rPr>
        <w:t xml:space="preserve"> </w:t>
      </w:r>
      <w:r w:rsidR="00703E50">
        <w:rPr>
          <w:rFonts w:eastAsiaTheme="minorEastAsia"/>
          <w:lang w:val="en-US"/>
        </w:rPr>
        <w:t>we see that peak distance has a p-value of 0.98</w:t>
      </w:r>
      <w:r w:rsidR="00D85F96">
        <w:rPr>
          <w:rFonts w:eastAsiaTheme="minorEastAsia"/>
          <w:lang w:val="en-US"/>
        </w:rPr>
        <w:t xml:space="preserve"> and a coefficient of </w:t>
      </w:r>
      <w:r w:rsidR="00F41396">
        <w:rPr>
          <w:rFonts w:eastAsiaTheme="minorEastAsia"/>
          <w:lang w:val="en-US"/>
        </w:rPr>
        <w:t>0.0004</w:t>
      </w:r>
      <w:r w:rsidR="00A33CF2">
        <w:rPr>
          <w:rFonts w:eastAsiaTheme="minorEastAsia"/>
          <w:lang w:val="en-US"/>
        </w:rPr>
        <w:t>, but</w:t>
      </w:r>
      <w:r w:rsidR="00575AC1">
        <w:rPr>
          <w:rFonts w:eastAsiaTheme="minorEastAsia"/>
          <w:lang w:val="en-US"/>
        </w:rPr>
        <w:t xml:space="preserve"> </w:t>
      </w:r>
      <w:r w:rsidR="00656009">
        <w:rPr>
          <w:rFonts w:eastAsiaTheme="minorEastAsia"/>
          <w:lang w:val="en-US"/>
        </w:rPr>
        <w:t xml:space="preserve">when </w:t>
      </w:r>
      <w:r w:rsidR="00575AC1">
        <w:rPr>
          <w:rFonts w:eastAsiaTheme="minorEastAsia"/>
          <w:lang w:val="en-US"/>
        </w:rPr>
        <w:t>PAR was</w:t>
      </w:r>
      <w:r w:rsidR="00C60E44">
        <w:rPr>
          <w:rFonts w:eastAsiaTheme="minorEastAsia"/>
          <w:lang w:val="en-US"/>
        </w:rPr>
        <w:t xml:space="preserve"> included</w:t>
      </w:r>
      <w:r w:rsidR="00656009">
        <w:rPr>
          <w:rFonts w:eastAsiaTheme="minorEastAsia"/>
          <w:lang w:val="en-US"/>
        </w:rPr>
        <w:t xml:space="preserve"> the p-value </w:t>
      </w:r>
      <w:r w:rsidR="00A37CC1">
        <w:rPr>
          <w:rFonts w:eastAsiaTheme="minorEastAsia"/>
          <w:lang w:val="en-US"/>
        </w:rPr>
        <w:t>dropped</w:t>
      </w:r>
      <w:r w:rsidR="00656009">
        <w:rPr>
          <w:rFonts w:eastAsiaTheme="minorEastAsia"/>
          <w:lang w:val="en-US"/>
        </w:rPr>
        <w:t xml:space="preserve"> to 0.004</w:t>
      </w:r>
      <w:r w:rsidR="00F41396">
        <w:rPr>
          <w:rFonts w:eastAsiaTheme="minorEastAsia"/>
          <w:lang w:val="en-US"/>
        </w:rPr>
        <w:t xml:space="preserve"> and the coefficient increased to </w:t>
      </w:r>
      <w:r w:rsidR="008453B6">
        <w:rPr>
          <w:rFonts w:eastAsiaTheme="minorEastAsia"/>
          <w:lang w:val="en-US"/>
        </w:rPr>
        <w:t>0.0544</w:t>
      </w:r>
      <w:r w:rsidR="00103831">
        <w:rPr>
          <w:rFonts w:eastAsiaTheme="minorEastAsia"/>
          <w:lang w:val="en-US"/>
        </w:rPr>
        <w:t xml:space="preserve"> (136 times larger)</w:t>
      </w:r>
      <w:r w:rsidR="00656009">
        <w:rPr>
          <w:rFonts w:eastAsiaTheme="minorEastAsia"/>
          <w:lang w:val="en-US"/>
        </w:rPr>
        <w:t xml:space="preserve">. </w:t>
      </w:r>
      <w:r w:rsidR="00935BD5">
        <w:rPr>
          <w:rFonts w:eastAsiaTheme="minorEastAsia"/>
          <w:lang w:val="en-US"/>
        </w:rPr>
        <w:t xml:space="preserve">A possible explanation was </w:t>
      </w:r>
      <w:r w:rsidR="00F45B2D">
        <w:rPr>
          <w:rFonts w:eastAsiaTheme="minorEastAsia"/>
          <w:lang w:val="en-US"/>
        </w:rPr>
        <w:t>that</w:t>
      </w:r>
      <w:r w:rsidR="00CC0C62">
        <w:rPr>
          <w:rFonts w:eastAsiaTheme="minorEastAsia"/>
          <w:lang w:val="en-US"/>
        </w:rPr>
        <w:t xml:space="preserve"> the moderate correlation between</w:t>
      </w:r>
      <w:r w:rsidR="00F45B2D">
        <w:rPr>
          <w:rFonts w:eastAsiaTheme="minorEastAsia"/>
          <w:lang w:val="en-US"/>
        </w:rPr>
        <w:t xml:space="preserve"> peak distance</w:t>
      </w:r>
      <w:r w:rsidR="00CC0C62">
        <w:rPr>
          <w:rFonts w:eastAsiaTheme="minorEastAsia"/>
          <w:lang w:val="en-US"/>
        </w:rPr>
        <w:t xml:space="preserve"> </w:t>
      </w:r>
      <w:r w:rsidR="00F45B2D">
        <w:rPr>
          <w:rFonts w:eastAsiaTheme="minorEastAsia"/>
          <w:lang w:val="en-US"/>
        </w:rPr>
        <w:t>and PAR</w:t>
      </w:r>
      <w:r w:rsidR="00CC0C62">
        <w:rPr>
          <w:rFonts w:eastAsiaTheme="minorEastAsia"/>
          <w:lang w:val="en-US"/>
        </w:rPr>
        <w:t xml:space="preserve"> </w:t>
      </w:r>
      <w:r w:rsidR="00B159E9">
        <w:rPr>
          <w:rFonts w:eastAsiaTheme="minorEastAsia"/>
          <w:lang w:val="en-US"/>
        </w:rPr>
        <w:t>(</w:t>
      </w:r>
      <w:r w:rsidR="00CC0C62">
        <w:rPr>
          <w:rFonts w:eastAsiaTheme="minorEastAsia"/>
          <w:lang w:val="en-US"/>
        </w:rPr>
        <w:t>-0.43</w:t>
      </w:r>
      <w:r w:rsidR="00B159E9">
        <w:rPr>
          <w:rFonts w:eastAsiaTheme="minorEastAsia"/>
          <w:lang w:val="en-US"/>
        </w:rPr>
        <w:t>)</w:t>
      </w:r>
      <w:r w:rsidR="00CC0C62">
        <w:rPr>
          <w:rFonts w:eastAsiaTheme="minorEastAsia"/>
          <w:lang w:val="en-US"/>
        </w:rPr>
        <w:t xml:space="preserve"> resulted</w:t>
      </w:r>
      <w:r w:rsidR="003A6E43">
        <w:rPr>
          <w:rFonts w:eastAsiaTheme="minorEastAsia"/>
          <w:lang w:val="en-US"/>
        </w:rPr>
        <w:t xml:space="preserve"> in a scenario where peak distance </w:t>
      </w:r>
      <w:r w:rsidR="005900DB">
        <w:rPr>
          <w:rFonts w:eastAsiaTheme="minorEastAsia"/>
          <w:lang w:val="en-US"/>
        </w:rPr>
        <w:t xml:space="preserve">both explained its own effect on survival, as well as a </w:t>
      </w:r>
      <w:r w:rsidR="003E0305">
        <w:rPr>
          <w:rFonts w:eastAsiaTheme="minorEastAsia"/>
          <w:lang w:val="en-US"/>
        </w:rPr>
        <w:t>portion</w:t>
      </w:r>
      <w:r w:rsidR="005900DB">
        <w:rPr>
          <w:rFonts w:eastAsiaTheme="minorEastAsia"/>
          <w:lang w:val="en-US"/>
        </w:rPr>
        <w:t xml:space="preserve"> of </w:t>
      </w:r>
      <w:r w:rsidR="00B159E9">
        <w:rPr>
          <w:rFonts w:eastAsiaTheme="minorEastAsia"/>
          <w:lang w:val="en-US"/>
        </w:rPr>
        <w:t>PAR’s effect</w:t>
      </w:r>
      <w:r w:rsidR="0021565A">
        <w:rPr>
          <w:rFonts w:eastAsiaTheme="minorEastAsia"/>
          <w:lang w:val="en-US"/>
        </w:rPr>
        <w:t xml:space="preserve"> on survival</w:t>
      </w:r>
      <w:r w:rsidR="00B159E9">
        <w:rPr>
          <w:rFonts w:eastAsiaTheme="minorEastAsia"/>
          <w:lang w:val="en-US"/>
        </w:rPr>
        <w:t>.</w:t>
      </w:r>
      <w:r w:rsidR="0021565A">
        <w:rPr>
          <w:rFonts w:eastAsiaTheme="minorEastAsia"/>
          <w:lang w:val="en-US"/>
        </w:rPr>
        <w:t xml:space="preserve"> </w:t>
      </w:r>
      <w:r w:rsidR="003E0305">
        <w:rPr>
          <w:rFonts w:eastAsiaTheme="minorEastAsia"/>
          <w:lang w:val="en-US"/>
        </w:rPr>
        <w:t>But when PAR was introduced</w:t>
      </w:r>
      <w:r w:rsidR="009D10B3">
        <w:rPr>
          <w:rFonts w:eastAsiaTheme="minorEastAsia"/>
          <w:lang w:val="en-US"/>
        </w:rPr>
        <w:t xml:space="preserve"> only the true effect of peak distance </w:t>
      </w:r>
      <w:r w:rsidR="006B7DAD">
        <w:rPr>
          <w:rFonts w:eastAsiaTheme="minorEastAsia"/>
          <w:lang w:val="en-US"/>
        </w:rPr>
        <w:t>remained</w:t>
      </w:r>
      <w:r w:rsidR="009B236C">
        <w:rPr>
          <w:rFonts w:eastAsiaTheme="minorEastAsia"/>
          <w:lang w:val="en-US"/>
        </w:rPr>
        <w:t xml:space="preserve">, making PAR </w:t>
      </w:r>
      <w:r w:rsidR="00F01704">
        <w:rPr>
          <w:rFonts w:eastAsiaTheme="minorEastAsia"/>
          <w:lang w:val="en-US"/>
        </w:rPr>
        <w:t>a confounding</w:t>
      </w:r>
      <w:r w:rsidR="00D004C0">
        <w:rPr>
          <w:rFonts w:eastAsiaTheme="minorEastAsia"/>
          <w:lang w:val="en-US"/>
        </w:rPr>
        <w:t xml:space="preserve"> variable</w:t>
      </w:r>
      <w:r w:rsidR="0055141D">
        <w:rPr>
          <w:rFonts w:eastAsiaTheme="minorEastAsia"/>
          <w:lang w:val="en-US"/>
        </w:rPr>
        <w:t xml:space="preserve">. </w:t>
      </w:r>
      <w:r w:rsidR="00BD71B2">
        <w:rPr>
          <w:rFonts w:eastAsiaTheme="minorEastAsia"/>
          <w:lang w:val="en-US"/>
        </w:rPr>
        <w:t xml:space="preserve">The correlation between </w:t>
      </w:r>
      <w:r w:rsidR="00266779">
        <w:rPr>
          <w:rFonts w:eastAsiaTheme="minorEastAsia"/>
          <w:lang w:val="en-US"/>
        </w:rPr>
        <w:t xml:space="preserve">peak distance and PAR remained mostly the same for </w:t>
      </w:r>
      <w:r w:rsidR="009B059A">
        <w:rPr>
          <w:rFonts w:eastAsiaTheme="minorEastAsia"/>
          <w:lang w:val="en-US"/>
        </w:rPr>
        <w:t>1- and 4-mm</w:t>
      </w:r>
      <w:r w:rsidR="00266779">
        <w:rPr>
          <w:rFonts w:eastAsiaTheme="minorEastAsia"/>
          <w:lang w:val="en-US"/>
        </w:rPr>
        <w:t xml:space="preserve"> quadrat sizes (-0.43 and -0.44</w:t>
      </w:r>
      <w:r w:rsidR="006A3699">
        <w:rPr>
          <w:rFonts w:eastAsiaTheme="minorEastAsia"/>
          <w:lang w:val="en-US"/>
        </w:rPr>
        <w:t xml:space="preserve">, see </w:t>
      </w:r>
      <w:r w:rsidR="006A3699">
        <w:rPr>
          <w:rFonts w:eastAsiaTheme="minorEastAsia"/>
          <w:lang w:val="en-US"/>
        </w:rPr>
        <w:fldChar w:fldCharType="begin"/>
      </w:r>
      <w:r w:rsidR="006A3699">
        <w:rPr>
          <w:rFonts w:eastAsiaTheme="minorEastAsia"/>
          <w:lang w:val="en-US"/>
        </w:rPr>
        <w:instrText xml:space="preserve"> REF _Ref105178514 \h </w:instrText>
      </w:r>
      <w:r w:rsidR="006A3699">
        <w:rPr>
          <w:rFonts w:eastAsiaTheme="minorEastAsia"/>
          <w:lang w:val="en-US"/>
        </w:rPr>
      </w:r>
      <w:r w:rsidR="006A3699">
        <w:rPr>
          <w:rFonts w:eastAsiaTheme="minorEastAsia"/>
          <w:lang w:val="en-US"/>
        </w:rPr>
        <w:fldChar w:fldCharType="separate"/>
      </w:r>
      <w:r w:rsidR="006A3699" w:rsidRPr="00104D1B">
        <w:rPr>
          <w:lang w:val="en-US"/>
        </w:rPr>
        <w:t xml:space="preserve">Table </w:t>
      </w:r>
      <w:r w:rsidR="006A3699">
        <w:rPr>
          <w:noProof/>
          <w:lang w:val="en-US"/>
        </w:rPr>
        <w:t>3</w:t>
      </w:r>
      <w:r w:rsidR="006A3699">
        <w:rPr>
          <w:lang w:val="en-US"/>
        </w:rPr>
        <w:noBreakHyphen/>
      </w:r>
      <w:r w:rsidR="006A3699">
        <w:rPr>
          <w:noProof/>
          <w:lang w:val="en-US"/>
        </w:rPr>
        <w:t>8</w:t>
      </w:r>
      <w:r w:rsidR="006A3699">
        <w:rPr>
          <w:rFonts w:eastAsiaTheme="minorEastAsia"/>
          <w:lang w:val="en-US"/>
        </w:rPr>
        <w:fldChar w:fldCharType="end"/>
      </w:r>
      <w:r w:rsidR="006A3699">
        <w:rPr>
          <w:rFonts w:eastAsiaTheme="minorEastAsia"/>
          <w:lang w:val="en-US"/>
        </w:rPr>
        <w:t xml:space="preserve"> and </w:t>
      </w:r>
      <w:r w:rsidR="00245D62">
        <w:rPr>
          <w:rFonts w:eastAsiaTheme="minorEastAsia"/>
          <w:lang w:val="en-US"/>
        </w:rPr>
        <w:fldChar w:fldCharType="begin"/>
      </w:r>
      <w:r w:rsidR="00245D62">
        <w:rPr>
          <w:rFonts w:eastAsiaTheme="minorEastAsia"/>
          <w:lang w:val="en-US"/>
        </w:rPr>
        <w:instrText xml:space="preserve"> REF _Ref107355060 \h </w:instrText>
      </w:r>
      <w:r w:rsidR="00245D62">
        <w:rPr>
          <w:rFonts w:eastAsiaTheme="minorEastAsia"/>
          <w:lang w:val="en-US"/>
        </w:rPr>
      </w:r>
      <w:r w:rsidR="00245D62">
        <w:rPr>
          <w:rFonts w:eastAsiaTheme="minorEastAsia"/>
          <w:lang w:val="en-US"/>
        </w:rPr>
        <w:fldChar w:fldCharType="separate"/>
      </w:r>
      <w:r w:rsidR="00245D62" w:rsidRPr="00CC03B4">
        <w:rPr>
          <w:lang w:val="en-US"/>
        </w:rPr>
        <w:t xml:space="preserve">Table </w:t>
      </w:r>
      <w:r w:rsidR="00245D62">
        <w:rPr>
          <w:noProof/>
          <w:lang w:val="en-US"/>
        </w:rPr>
        <w:t>7</w:t>
      </w:r>
      <w:r w:rsidR="00245D62">
        <w:rPr>
          <w:lang w:val="en-US"/>
        </w:rPr>
        <w:noBreakHyphen/>
      </w:r>
      <w:r w:rsidR="00245D62">
        <w:rPr>
          <w:noProof/>
          <w:lang w:val="en-US"/>
        </w:rPr>
        <w:t>6</w:t>
      </w:r>
      <w:r w:rsidR="00245D62">
        <w:rPr>
          <w:rFonts w:eastAsiaTheme="minorEastAsia"/>
          <w:lang w:val="en-US"/>
        </w:rPr>
        <w:fldChar w:fldCharType="end"/>
      </w:r>
      <w:r w:rsidR="00266779">
        <w:rPr>
          <w:rFonts w:eastAsiaTheme="minorEastAsia"/>
          <w:lang w:val="en-US"/>
        </w:rPr>
        <w:t>)</w:t>
      </w:r>
      <w:r w:rsidR="009B084D">
        <w:rPr>
          <w:rFonts w:eastAsiaTheme="minorEastAsia"/>
          <w:lang w:val="en-US"/>
        </w:rPr>
        <w:t xml:space="preserve">, but the number of datapoints </w:t>
      </w:r>
      <w:r w:rsidR="00935E14">
        <w:rPr>
          <w:rFonts w:eastAsiaTheme="minorEastAsia"/>
          <w:lang w:val="en-US"/>
        </w:rPr>
        <w:t>were very different</w:t>
      </w:r>
      <w:r w:rsidR="00436311">
        <w:rPr>
          <w:rFonts w:eastAsiaTheme="minorEastAsia"/>
          <w:lang w:val="en-US"/>
        </w:rPr>
        <w:t xml:space="preserve"> as</w:t>
      </w:r>
      <w:r w:rsidR="00935E14">
        <w:rPr>
          <w:rFonts w:eastAsiaTheme="minorEastAsia"/>
          <w:lang w:val="en-US"/>
        </w:rPr>
        <w:t xml:space="preserve"> </w:t>
      </w:r>
      <w:r w:rsidR="002A5046">
        <w:rPr>
          <w:rFonts w:eastAsiaTheme="minorEastAsia"/>
          <w:lang w:val="en-US"/>
        </w:rPr>
        <w:t>1 mm quadrats result</w:t>
      </w:r>
      <w:r w:rsidR="00436311">
        <w:rPr>
          <w:rFonts w:eastAsiaTheme="minorEastAsia"/>
          <w:lang w:val="en-US"/>
        </w:rPr>
        <w:t>ed</w:t>
      </w:r>
      <w:r w:rsidR="002A5046">
        <w:rPr>
          <w:rFonts w:eastAsiaTheme="minorEastAsia"/>
          <w:lang w:val="en-US"/>
        </w:rPr>
        <w:t xml:space="preserve"> in </w:t>
      </w:r>
      <w:r w:rsidR="00C81AA2">
        <w:rPr>
          <w:rFonts w:eastAsiaTheme="minorEastAsia"/>
          <w:lang w:val="en-US"/>
        </w:rPr>
        <w:t>16</w:t>
      </w:r>
      <w:r w:rsidR="002A5046">
        <w:rPr>
          <w:rFonts w:eastAsiaTheme="minorEastAsia"/>
          <w:lang w:val="en-US"/>
        </w:rPr>
        <w:t xml:space="preserve"> times </w:t>
      </w:r>
      <w:r w:rsidR="00C81AA2">
        <w:rPr>
          <w:rFonts w:eastAsiaTheme="minorEastAsia"/>
          <w:lang w:val="en-US"/>
        </w:rPr>
        <w:t>more</w:t>
      </w:r>
      <w:r w:rsidR="00436311">
        <w:rPr>
          <w:rFonts w:eastAsiaTheme="minorEastAsia"/>
          <w:lang w:val="en-US"/>
        </w:rPr>
        <w:t xml:space="preserve"> quadrats</w:t>
      </w:r>
      <w:r w:rsidR="00F63355">
        <w:rPr>
          <w:rFonts w:eastAsiaTheme="minorEastAsia"/>
          <w:lang w:val="en-US"/>
        </w:rPr>
        <w:t xml:space="preserve">. </w:t>
      </w:r>
      <w:r w:rsidR="00CC4B85">
        <w:rPr>
          <w:rFonts w:eastAsiaTheme="minorEastAsia"/>
          <w:lang w:val="en-US"/>
        </w:rPr>
        <w:t xml:space="preserve"> </w:t>
      </w:r>
      <w:r w:rsidR="00F76214">
        <w:rPr>
          <w:rFonts w:eastAsiaTheme="minorEastAsia"/>
          <w:lang w:val="en-US"/>
        </w:rPr>
        <w:t xml:space="preserve">A larger sample size increases precision, thereby reducing the p-value </w:t>
      </w:r>
      <w:r w:rsidR="00F75DA3">
        <w:rPr>
          <w:lang w:val="en-US"/>
        </w:rPr>
        <w:fldChar w:fldCharType="begin"/>
      </w:r>
      <w:r w:rsidR="00F75DA3">
        <w:rPr>
          <w:lang w:val="en-US"/>
        </w:rPr>
        <w:instrText xml:space="preserve"> ADDIN ZOTERO_ITEM CSL_CITATION {"citationID":"QrQ5TH53","properties":{"formattedCitation":"(Thiese et al., 2016)","plainCitation":"(Thiese et al., 2016)","noteIndex":0},"citationItems":[{"id":581,"uris":["http://zotero.org/users/9228513/items/ZJGXLMAE"],"itemData":{"id":581,"type":"article-journal","abstract":"Application and interpretation of statistical evaluation of relationships is a necessary element in biomedical research. Statistical analyses rely on P value to demonstrate relationships. The traditional level of significance, P&lt;0.05, can be negatively impacted by small sample size, bias, and random error, and has evolved to include interpretation of statistical trends, correction factors for multiple analyses, and acceptance of statistical significance for P&gt;0.05 for complex relationships such as effect modification.","container-title":"Journal of Thoracic Disease","DOI":"10.21037/jtd.2016.08.16","ISSN":"2072-1439","issue":"9","journalAbbreviation":"J Thorac Dis","note":"PMID: 27747028\nPMCID: PMC5059270","page":"E928-E931","source":"PubMed Central","title":"P value interpretations and considerations","volume":"8","author":[{"family":"Thiese","given":"Matthew S."},{"family":"Ronna","given":"Brenden"},{"family":"Ott","given":"Ulrike"}],"issued":{"date-parts":[["2016",9]]}}}],"schema":"https://github.com/citation-style-language/schema/raw/master/csl-citation.json"} </w:instrText>
      </w:r>
      <w:r w:rsidR="00F75DA3">
        <w:rPr>
          <w:lang w:val="en-US"/>
        </w:rPr>
        <w:fldChar w:fldCharType="separate"/>
      </w:r>
      <w:r w:rsidR="00F75DA3" w:rsidRPr="001B4EC3">
        <w:rPr>
          <w:rFonts w:cs="Times New Roman"/>
          <w:lang w:val="en-US"/>
        </w:rPr>
        <w:t>(</w:t>
      </w:r>
      <w:proofErr w:type="spellStart"/>
      <w:r w:rsidR="00F75DA3" w:rsidRPr="001B4EC3">
        <w:rPr>
          <w:rFonts w:cs="Times New Roman"/>
          <w:lang w:val="en-US"/>
        </w:rPr>
        <w:t>Thiese</w:t>
      </w:r>
      <w:proofErr w:type="spellEnd"/>
      <w:r w:rsidR="00F75DA3" w:rsidRPr="001B4EC3">
        <w:rPr>
          <w:rFonts w:cs="Times New Roman"/>
          <w:lang w:val="en-US"/>
        </w:rPr>
        <w:t xml:space="preserve"> et al., 2016)</w:t>
      </w:r>
      <w:r w:rsidR="00F75DA3">
        <w:rPr>
          <w:lang w:val="en-US"/>
        </w:rPr>
        <w:fldChar w:fldCharType="end"/>
      </w:r>
      <w:r w:rsidR="00F75DA3">
        <w:rPr>
          <w:lang w:val="en-US"/>
        </w:rPr>
        <w:t xml:space="preserve">. </w:t>
      </w:r>
      <w:r w:rsidR="00BE5A8F">
        <w:rPr>
          <w:lang w:val="en-US"/>
        </w:rPr>
        <w:t xml:space="preserve">Additionally, </w:t>
      </w:r>
      <w:r w:rsidR="00F75DA3">
        <w:rPr>
          <w:lang w:val="en-US"/>
        </w:rPr>
        <w:t xml:space="preserve"> multicollinearity is known to</w:t>
      </w:r>
      <w:r w:rsidR="00677160">
        <w:rPr>
          <w:lang w:val="en-US"/>
        </w:rPr>
        <w:t xml:space="preserve"> have a larger effect on smaller sample sizes</w:t>
      </w:r>
      <w:r w:rsidR="00F75DA3">
        <w:rPr>
          <w:lang w:val="en-US"/>
        </w:rPr>
        <w:t xml:space="preserve"> </w:t>
      </w:r>
      <w:r w:rsidR="00F75DA3">
        <w:rPr>
          <w:lang w:val="en-US"/>
        </w:rPr>
        <w:fldChar w:fldCharType="begin"/>
      </w:r>
      <w:r w:rsidR="00F75DA3">
        <w:rPr>
          <w:lang w:val="en-US"/>
        </w:rPr>
        <w:instrText xml:space="preserve"> ADDIN ZOTERO_ITEM CSL_CITATION {"citationID":"eZDqdRy7","properties":{"formattedCitation":"(Sari et al., 2018)","plainCitation":"(Sari et al., 2018)","noteIndex":0},"citationItems":[{"id":588,"uris":["http://zotero.org/users/9228513/items/YKMISL22"],"itemData":{"id":588,"type":"article-journal","abstract":"Abstract: The objective of this work was to evaluate the interference of sample size on multicollinearity diagnosis in path analysis. From the analyses of productive traits of cherry tomato, two Pearson correlation matrices were obtained, one with severe multicollinearity and the other with weak multicollinearity. Sixty-six sample sizes were designed, and from the amplitude of the bootstrap confidence interval, it was observed that sample size interfered on multicollinearity diagnosis. When sample size was small, the imprecision of the diagnostic criteria estimates interfered with multicollinearity diagnosis in the matrix with weak multicollinearity.","container-title":"Pesquisa Agropecuária Brasileira","DOI":"10.1590/S0100-204X2018000600014","ISSN":"0100-204X, 1678-3921","journalAbbreviation":"Pesq. agropec. bras.","language":"en","note":"publisher: Embrapa Secretaria de Pesquisa e Desenvolvimento, Pesquisa Agropecuária Brasileira","page":"769-773","source":"SciELO","title":"Interference of sample size on multicollinearity diagnosis in path analysis","volume":"53","author":[{"family":"Sari","given":"Bruno Giacomini"},{"family":"Lúcio","given":"Alessandro Dal’Col"},{"family":"Olivoto","given":"Tiago"},{"family":"Krysczun","given":"Dionatan Ketzer"},{"family":"Tischler","given":"André Luís"},{"family":"Drebes","given":"Lucas"}],"issued":{"date-parts":[["2018",6]]}}}],"schema":"https://github.com/citation-style-language/schema/raw/master/csl-citation.json"} </w:instrText>
      </w:r>
      <w:r w:rsidR="00F75DA3">
        <w:rPr>
          <w:lang w:val="en-US"/>
        </w:rPr>
        <w:fldChar w:fldCharType="separate"/>
      </w:r>
      <w:r w:rsidR="00F75DA3" w:rsidRPr="00EE5B2F">
        <w:rPr>
          <w:rFonts w:cs="Times New Roman"/>
          <w:lang w:val="en-US"/>
        </w:rPr>
        <w:t>(Sari et al., 2018)</w:t>
      </w:r>
      <w:r w:rsidR="00F75DA3">
        <w:rPr>
          <w:lang w:val="en-US"/>
        </w:rPr>
        <w:fldChar w:fldCharType="end"/>
      </w:r>
      <w:r w:rsidR="001B4A08">
        <w:rPr>
          <w:lang w:val="en-US"/>
        </w:rPr>
        <w:t xml:space="preserve"> and might explain </w:t>
      </w:r>
      <w:r w:rsidR="00D01717">
        <w:rPr>
          <w:lang w:val="en-US"/>
        </w:rPr>
        <w:t>how the p-value of</w:t>
      </w:r>
      <w:r w:rsidR="001B4A08">
        <w:rPr>
          <w:lang w:val="en-US"/>
        </w:rPr>
        <w:t xml:space="preserve"> peak distance</w:t>
      </w:r>
      <w:r w:rsidR="00D01717">
        <w:rPr>
          <w:lang w:val="en-US"/>
        </w:rPr>
        <w:t xml:space="preserve"> could become so high </w:t>
      </w:r>
      <w:r w:rsidR="00087336">
        <w:rPr>
          <w:lang w:val="en-US"/>
        </w:rPr>
        <w:t>for 4 x 4 mm</w:t>
      </w:r>
      <w:r w:rsidR="00087336">
        <w:rPr>
          <w:vertAlign w:val="superscript"/>
          <w:lang w:val="en-US"/>
        </w:rPr>
        <w:t>2</w:t>
      </w:r>
      <w:r w:rsidR="00087336">
        <w:rPr>
          <w:lang w:val="en-US"/>
        </w:rPr>
        <w:t xml:space="preserve"> quadrats</w:t>
      </w:r>
      <w:r w:rsidR="001B4A08">
        <w:rPr>
          <w:lang w:val="en-US"/>
        </w:rPr>
        <w:t xml:space="preserve">. </w:t>
      </w:r>
    </w:p>
    <w:p w14:paraId="26C46294" w14:textId="63092E57" w:rsidR="00257378" w:rsidRPr="00B916D7" w:rsidRDefault="00CC6400" w:rsidP="00BA329F">
      <w:pPr>
        <w:spacing w:before="240" w:after="160" w:line="360" w:lineRule="auto"/>
        <w:rPr>
          <w:lang w:val="en-US"/>
        </w:rPr>
      </w:pPr>
      <w:r>
        <w:rPr>
          <w:lang w:val="en-US"/>
        </w:rPr>
        <w:t xml:space="preserve">The comparison between predicted survival from the Poisson regression fitted for OPEN field data and observed striped GRID data </w:t>
      </w:r>
      <w:r w:rsidR="008C728D">
        <w:rPr>
          <w:lang w:val="en-US"/>
        </w:rPr>
        <w:t xml:space="preserve">was </w:t>
      </w:r>
      <w:r w:rsidR="008D04D7">
        <w:rPr>
          <w:lang w:val="en-US"/>
        </w:rPr>
        <w:t>represented</w:t>
      </w:r>
      <w:r w:rsidR="008C728D">
        <w:rPr>
          <w:lang w:val="en-US"/>
        </w:rPr>
        <w:t xml:space="preserve"> in </w:t>
      </w:r>
      <w:r w:rsidR="008C728D">
        <w:rPr>
          <w:lang w:val="en-US"/>
        </w:rPr>
        <w:fldChar w:fldCharType="begin"/>
      </w:r>
      <w:r w:rsidR="008C728D">
        <w:rPr>
          <w:lang w:val="en-US"/>
        </w:rPr>
        <w:instrText xml:space="preserve"> REF _Ref106457367 \h </w:instrText>
      </w:r>
      <w:r w:rsidR="008C728D">
        <w:rPr>
          <w:lang w:val="en-US"/>
        </w:rPr>
      </w:r>
      <w:r w:rsidR="008C728D">
        <w:rPr>
          <w:lang w:val="en-US"/>
        </w:rPr>
        <w:fldChar w:fldCharType="separate"/>
      </w:r>
      <w:r w:rsidR="00C95939" w:rsidRPr="00E17CCC">
        <w:rPr>
          <w:lang w:val="en-US"/>
        </w:rPr>
        <w:t xml:space="preserve">Figure </w:t>
      </w:r>
      <w:r w:rsidR="00C95939">
        <w:rPr>
          <w:noProof/>
          <w:lang w:val="en-US"/>
        </w:rPr>
        <w:t>3</w:t>
      </w:r>
      <w:r w:rsidR="00C95939">
        <w:rPr>
          <w:lang w:val="en-US"/>
        </w:rPr>
        <w:noBreakHyphen/>
      </w:r>
      <w:r w:rsidR="00C95939">
        <w:rPr>
          <w:noProof/>
          <w:lang w:val="en-US"/>
        </w:rPr>
        <w:t>24</w:t>
      </w:r>
      <w:r w:rsidR="008C728D">
        <w:rPr>
          <w:lang w:val="en-US"/>
        </w:rPr>
        <w:fldChar w:fldCharType="end"/>
      </w:r>
      <w:r w:rsidR="008C728D">
        <w:rPr>
          <w:lang w:val="en-US"/>
        </w:rPr>
        <w:t>.</w:t>
      </w:r>
      <w:r w:rsidR="008D04D7">
        <w:rPr>
          <w:lang w:val="en-US"/>
        </w:rPr>
        <w:t xml:space="preserve"> The plot showed a similar trend compared to </w:t>
      </w:r>
      <w:r w:rsidR="00EE6865">
        <w:rPr>
          <w:lang w:val="en-US"/>
        </w:rPr>
        <w:fldChar w:fldCharType="begin"/>
      </w:r>
      <w:r w:rsidR="00EE6865">
        <w:rPr>
          <w:lang w:val="en-US"/>
        </w:rPr>
        <w:instrText xml:space="preserve"> REF _Ref107261334 \h </w:instrText>
      </w:r>
      <w:r w:rsidR="00EE6865">
        <w:rPr>
          <w:lang w:val="en-US"/>
        </w:rPr>
      </w:r>
      <w:r w:rsidR="00EE6865">
        <w:rPr>
          <w:lang w:val="en-US"/>
        </w:rPr>
        <w:fldChar w:fldCharType="separate"/>
      </w:r>
      <w:r w:rsidR="00C95939" w:rsidRPr="00531769">
        <w:rPr>
          <w:lang w:val="en-US"/>
        </w:rPr>
        <w:t xml:space="preserve">Figure </w:t>
      </w:r>
      <w:r w:rsidR="00C95939">
        <w:rPr>
          <w:noProof/>
          <w:lang w:val="en-US"/>
        </w:rPr>
        <w:t>3</w:t>
      </w:r>
      <w:r w:rsidR="00C95939">
        <w:rPr>
          <w:lang w:val="en-US"/>
        </w:rPr>
        <w:noBreakHyphen/>
      </w:r>
      <w:r w:rsidR="00C95939">
        <w:rPr>
          <w:noProof/>
          <w:lang w:val="en-US"/>
        </w:rPr>
        <w:t>19</w:t>
      </w:r>
      <w:r w:rsidR="00EE6865">
        <w:rPr>
          <w:lang w:val="en-US"/>
        </w:rPr>
        <w:fldChar w:fldCharType="end"/>
      </w:r>
      <w:r w:rsidR="00A47193">
        <w:rPr>
          <w:lang w:val="en-US"/>
        </w:rPr>
        <w:t xml:space="preserve"> with </w:t>
      </w:r>
      <w:r w:rsidR="00470F81">
        <w:rPr>
          <w:lang w:val="en-US"/>
        </w:rPr>
        <w:t>an</w:t>
      </w:r>
      <w:r w:rsidR="00F1645B">
        <w:rPr>
          <w:lang w:val="en-US"/>
        </w:rPr>
        <w:t xml:space="preserve"> equal survival </w:t>
      </w:r>
      <w:r w:rsidR="008E468E">
        <w:rPr>
          <w:lang w:val="en-US"/>
        </w:rPr>
        <w:t>in</w:t>
      </w:r>
      <w:r w:rsidR="00F1645B">
        <w:rPr>
          <w:lang w:val="en-US"/>
        </w:rPr>
        <w:t xml:space="preserve"> </w:t>
      </w:r>
      <w:r w:rsidR="008E468E">
        <w:rPr>
          <w:lang w:val="en-US"/>
        </w:rPr>
        <w:t xml:space="preserve">valley and lower survival in peak compared to the same dose with OPEN field irradiation. </w:t>
      </w:r>
      <w:r w:rsidR="00C76BF4">
        <w:rPr>
          <w:lang w:val="en-US"/>
        </w:rPr>
        <w:t xml:space="preserve">Again, one may discuss </w:t>
      </w:r>
      <w:r w:rsidR="000B2E00">
        <w:rPr>
          <w:lang w:val="en-US"/>
        </w:rPr>
        <w:t xml:space="preserve">whether the result was caused by poor segmentation or bystander effect (see </w:t>
      </w:r>
      <w:r w:rsidR="000B2E00">
        <w:rPr>
          <w:lang w:val="en-US"/>
        </w:rPr>
        <w:fldChar w:fldCharType="begin"/>
      </w:r>
      <w:r w:rsidR="000B2E00">
        <w:rPr>
          <w:lang w:val="en-US"/>
        </w:rPr>
        <w:instrText xml:space="preserve"> REF _Ref106458692 \r \h </w:instrText>
      </w:r>
      <w:r w:rsidR="000B2E00">
        <w:rPr>
          <w:lang w:val="en-US"/>
        </w:rPr>
      </w:r>
      <w:r w:rsidR="000B2E00">
        <w:rPr>
          <w:lang w:val="en-US"/>
        </w:rPr>
        <w:fldChar w:fldCharType="separate"/>
      </w:r>
      <w:r w:rsidR="000B2E00">
        <w:rPr>
          <w:lang w:val="en-US"/>
        </w:rPr>
        <w:t>4.4</w:t>
      </w:r>
      <w:r w:rsidR="000B2E00">
        <w:rPr>
          <w:lang w:val="en-US"/>
        </w:rPr>
        <w:fldChar w:fldCharType="end"/>
      </w:r>
      <w:r w:rsidR="000B2E00">
        <w:rPr>
          <w:lang w:val="en-US"/>
        </w:rPr>
        <w:t xml:space="preserve">). However, </w:t>
      </w:r>
      <w:r w:rsidR="00971A8F">
        <w:rPr>
          <w:lang w:val="en-US"/>
        </w:rPr>
        <w:t>it</w:t>
      </w:r>
      <w:r w:rsidR="00CE429A">
        <w:rPr>
          <w:lang w:val="en-US"/>
        </w:rPr>
        <w:t xml:space="preserve"> was more </w:t>
      </w:r>
      <w:r w:rsidR="00CE429A">
        <w:rPr>
          <w:lang w:val="en-US"/>
        </w:rPr>
        <w:lastRenderedPageBreak/>
        <w:t>important that the 2D quadrat analysis was in accordance with the 1D band analysis</w:t>
      </w:r>
      <w:r w:rsidR="00503AED">
        <w:rPr>
          <w:lang w:val="en-US"/>
        </w:rPr>
        <w:t xml:space="preserve">. And as shown in the regression result for OPEN field we get a comparative result when dividing the data into quadrats rather than </w:t>
      </w:r>
      <w:r w:rsidR="00157118">
        <w:rPr>
          <w:lang w:val="en-US"/>
        </w:rPr>
        <w:t>analyzing</w:t>
      </w:r>
      <w:r w:rsidR="00503AED">
        <w:rPr>
          <w:lang w:val="en-US"/>
        </w:rPr>
        <w:t xml:space="preserve"> the </w:t>
      </w:r>
      <w:r w:rsidR="00B0470A">
        <w:rPr>
          <w:lang w:val="en-US"/>
        </w:rPr>
        <w:t xml:space="preserve">colony </w:t>
      </w:r>
      <w:proofErr w:type="gramStart"/>
      <w:r w:rsidR="00B0470A">
        <w:rPr>
          <w:lang w:val="en-US"/>
        </w:rPr>
        <w:t>map</w:t>
      </w:r>
      <w:r w:rsidR="00F7360F">
        <w:rPr>
          <w:lang w:val="en-US"/>
        </w:rPr>
        <w:t xml:space="preserve"> as a whole</w:t>
      </w:r>
      <w:r w:rsidR="00070958">
        <w:rPr>
          <w:lang w:val="en-US"/>
        </w:rPr>
        <w:t>, which</w:t>
      </w:r>
      <w:proofErr w:type="gramEnd"/>
      <w:r w:rsidR="00503AED">
        <w:rPr>
          <w:lang w:val="en-US"/>
        </w:rPr>
        <w:t xml:space="preserve"> is not possible for GRID irradiated cells receiving heterogeneous dose. </w:t>
      </w:r>
      <w:r w:rsidR="00582B45">
        <w:rPr>
          <w:lang w:val="en-US"/>
        </w:rPr>
        <w:t>A</w:t>
      </w:r>
      <w:r w:rsidR="00F470F1">
        <w:rPr>
          <w:lang w:val="en-US"/>
        </w:rPr>
        <w:t xml:space="preserve"> downside of the model however </w:t>
      </w:r>
      <w:r w:rsidR="0049295D">
        <w:rPr>
          <w:lang w:val="en-US"/>
        </w:rPr>
        <w:t>was</w:t>
      </w:r>
      <w:r w:rsidR="00F470F1">
        <w:rPr>
          <w:lang w:val="en-US"/>
        </w:rPr>
        <w:t xml:space="preserve"> that </w:t>
      </w:r>
      <w:r w:rsidR="008875E8">
        <w:rPr>
          <w:lang w:val="en-US"/>
        </w:rPr>
        <w:t>the</w:t>
      </w:r>
      <w:r w:rsidR="0049295D">
        <w:rPr>
          <w:lang w:val="en-US"/>
        </w:rPr>
        <w:t xml:space="preserve"> number of colonies counted in the control flasks of each experiment included in the analysis</w:t>
      </w:r>
      <w:r w:rsidR="008875E8">
        <w:rPr>
          <w:lang w:val="en-US"/>
        </w:rPr>
        <w:t xml:space="preserve"> need</w:t>
      </w:r>
      <w:r w:rsidR="0049295D">
        <w:rPr>
          <w:lang w:val="en-US"/>
        </w:rPr>
        <w:t>ed</w:t>
      </w:r>
      <w:r w:rsidR="008875E8">
        <w:rPr>
          <w:lang w:val="en-US"/>
        </w:rPr>
        <w:t xml:space="preserve"> to</w:t>
      </w:r>
      <w:r w:rsidR="00802B05">
        <w:rPr>
          <w:lang w:val="en-US"/>
        </w:rPr>
        <w:t xml:space="preserve"> be </w:t>
      </w:r>
      <w:proofErr w:type="gramStart"/>
      <w:r w:rsidR="00444FDB">
        <w:rPr>
          <w:lang w:val="en-US"/>
        </w:rPr>
        <w:t>more or less equal</w:t>
      </w:r>
      <w:proofErr w:type="gramEnd"/>
      <w:r w:rsidR="005B680B">
        <w:rPr>
          <w:lang w:val="en-US"/>
        </w:rPr>
        <w:t xml:space="preserve"> to include them </w:t>
      </w:r>
      <w:r w:rsidR="00E712A0">
        <w:rPr>
          <w:lang w:val="en-US"/>
        </w:rPr>
        <w:t xml:space="preserve">in the Poisson regression. </w:t>
      </w:r>
      <w:r w:rsidR="000209F1">
        <w:rPr>
          <w:lang w:val="en-US"/>
        </w:rPr>
        <w:t>A traditional LQ model can include data</w:t>
      </w:r>
      <w:r w:rsidR="006D7519">
        <w:rPr>
          <w:lang w:val="en-US"/>
        </w:rPr>
        <w:t xml:space="preserve"> from different experiments </w:t>
      </w:r>
      <w:r w:rsidR="00163164">
        <w:rPr>
          <w:lang w:val="en-US"/>
        </w:rPr>
        <w:t>if</w:t>
      </w:r>
      <w:r w:rsidR="006D7519">
        <w:rPr>
          <w:lang w:val="en-US"/>
        </w:rPr>
        <w:t xml:space="preserve"> they are</w:t>
      </w:r>
      <w:r w:rsidR="000209F1">
        <w:rPr>
          <w:lang w:val="en-US"/>
        </w:rPr>
        <w:t xml:space="preserve"> normalized </w:t>
      </w:r>
      <w:r w:rsidR="006D7519">
        <w:rPr>
          <w:lang w:val="en-US"/>
        </w:rPr>
        <w:t>with plating efficiency</w:t>
      </w:r>
      <w:r w:rsidR="0049295D">
        <w:rPr>
          <w:lang w:val="en-US"/>
        </w:rPr>
        <w:t>, but because the Poisson regression demand whole numbered count data</w:t>
      </w:r>
      <w:r w:rsidR="00FD0A8C">
        <w:rPr>
          <w:lang w:val="en-US"/>
        </w:rPr>
        <w:t>,</w:t>
      </w:r>
      <w:r w:rsidR="0049295D">
        <w:rPr>
          <w:lang w:val="en-US"/>
        </w:rPr>
        <w:t xml:space="preserve"> </w:t>
      </w:r>
      <w:r w:rsidR="00E00E30">
        <w:rPr>
          <w:lang w:val="en-US"/>
        </w:rPr>
        <w:t>this was not possible.</w:t>
      </w:r>
      <w:r w:rsidR="00454E2C">
        <w:rPr>
          <w:lang w:val="en-US"/>
        </w:rPr>
        <w:t xml:space="preserve"> </w:t>
      </w:r>
      <w:r w:rsidR="00EE78C7">
        <w:rPr>
          <w:lang w:val="en-US"/>
        </w:rPr>
        <w:t xml:space="preserve">One option could be to include </w:t>
      </w:r>
      <w:r w:rsidR="00454E2C">
        <w:rPr>
          <w:lang w:val="en-US"/>
        </w:rPr>
        <w:t xml:space="preserve">a </w:t>
      </w:r>
      <w:r w:rsidR="00D65ADE">
        <w:rPr>
          <w:lang w:val="en-US"/>
        </w:rPr>
        <w:t xml:space="preserve">categorical </w:t>
      </w:r>
      <w:r w:rsidR="00454E2C">
        <w:rPr>
          <w:lang w:val="en-US"/>
        </w:rPr>
        <w:t>explanatory variable</w:t>
      </w:r>
      <w:r w:rsidR="00D65ADE">
        <w:rPr>
          <w:lang w:val="en-US"/>
        </w:rPr>
        <w:t xml:space="preserve"> </w:t>
      </w:r>
      <w:r w:rsidR="004B68EA">
        <w:rPr>
          <w:lang w:val="en-US"/>
        </w:rPr>
        <w:t xml:space="preserve">that represented a number between </w:t>
      </w:r>
      <w:r w:rsidR="00C80CA6">
        <w:rPr>
          <w:lang w:val="en-US"/>
        </w:rPr>
        <w:t>0</w:t>
      </w:r>
      <w:r w:rsidR="004B68EA">
        <w:rPr>
          <w:lang w:val="en-US"/>
        </w:rPr>
        <w:t xml:space="preserve"> and n</w:t>
      </w:r>
      <w:r w:rsidR="00AD3033">
        <w:rPr>
          <w:lang w:val="en-US"/>
        </w:rPr>
        <w:t>, for n</w:t>
      </w:r>
      <w:r w:rsidR="00C80CA6">
        <w:rPr>
          <w:lang w:val="en-US"/>
        </w:rPr>
        <w:t xml:space="preserve"> numbe</w:t>
      </w:r>
      <w:r w:rsidR="00DC78FD">
        <w:rPr>
          <w:lang w:val="en-US"/>
        </w:rPr>
        <w:t>r of experiments.</w:t>
      </w:r>
      <w:r w:rsidR="00EE78C7">
        <w:rPr>
          <w:lang w:val="en-US"/>
        </w:rPr>
        <w:t xml:space="preserve"> This would then estimate a zero-dose colony count for each separate experiment. </w:t>
      </w:r>
    </w:p>
    <w:p w14:paraId="509250D8" w14:textId="2B119F1D" w:rsidR="00C82434" w:rsidRDefault="00895C23" w:rsidP="00C06B36">
      <w:pPr>
        <w:spacing w:after="160" w:line="360" w:lineRule="auto"/>
        <w:rPr>
          <w:lang w:val="en-US"/>
        </w:rPr>
      </w:pPr>
      <w:r>
        <w:rPr>
          <w:lang w:val="en-US"/>
        </w:rPr>
        <w:t xml:space="preserve">The MSE between predicted and observed SC </w:t>
      </w:r>
      <w:r w:rsidR="00537397">
        <w:rPr>
          <w:lang w:val="en-US"/>
        </w:rPr>
        <w:t>for the test data was represented for every irradiation configuration in</w:t>
      </w:r>
      <w:r w:rsidR="00F73B3B">
        <w:rPr>
          <w:lang w:val="en-US"/>
        </w:rPr>
        <w:t xml:space="preserve"> </w:t>
      </w:r>
      <w:r w:rsidR="00AD3033">
        <w:rPr>
          <w:lang w:val="en-US"/>
        </w:rPr>
        <w:fldChar w:fldCharType="begin"/>
      </w:r>
      <w:r w:rsidR="00AD3033">
        <w:rPr>
          <w:lang w:val="en-US"/>
        </w:rPr>
        <w:instrText xml:space="preserve"> REF _Ref105433453 \h </w:instrText>
      </w:r>
      <w:r w:rsidR="00AD3033">
        <w:rPr>
          <w:lang w:val="en-US"/>
        </w:rPr>
      </w:r>
      <w:r w:rsidR="00AD3033">
        <w:rPr>
          <w:lang w:val="en-US"/>
        </w:rPr>
        <w:fldChar w:fldCharType="separate"/>
      </w:r>
      <w:r w:rsidR="00C95939" w:rsidRPr="00E72A47">
        <w:rPr>
          <w:lang w:val="en-US"/>
        </w:rPr>
        <w:t xml:space="preserve">Figure </w:t>
      </w:r>
      <w:r w:rsidR="00C95939">
        <w:rPr>
          <w:noProof/>
          <w:lang w:val="en-US"/>
        </w:rPr>
        <w:t>3</w:t>
      </w:r>
      <w:r w:rsidR="00C95939">
        <w:rPr>
          <w:lang w:val="en-US"/>
        </w:rPr>
        <w:noBreakHyphen/>
      </w:r>
      <w:r w:rsidR="00C95939">
        <w:rPr>
          <w:noProof/>
          <w:lang w:val="en-US"/>
        </w:rPr>
        <w:t>26</w:t>
      </w:r>
      <w:r w:rsidR="00AD3033">
        <w:rPr>
          <w:lang w:val="en-US"/>
        </w:rPr>
        <w:fldChar w:fldCharType="end"/>
      </w:r>
      <w:r w:rsidR="00537397">
        <w:rPr>
          <w:lang w:val="en-US"/>
        </w:rPr>
        <w:t>.</w:t>
      </w:r>
      <w:r w:rsidR="002F66DD">
        <w:rPr>
          <w:lang w:val="en-US"/>
        </w:rPr>
        <w:t xml:space="preserve"> </w:t>
      </w:r>
      <w:r w:rsidR="00AC3200">
        <w:rPr>
          <w:lang w:val="en-US"/>
        </w:rPr>
        <w:t>Overall,</w:t>
      </w:r>
      <w:r w:rsidR="009C1FFC">
        <w:rPr>
          <w:lang w:val="en-US"/>
        </w:rPr>
        <w:t xml:space="preserve"> the model </w:t>
      </w:r>
      <w:r w:rsidR="00AC3200">
        <w:rPr>
          <w:lang w:val="en-US"/>
        </w:rPr>
        <w:t xml:space="preserve">performed </w:t>
      </w:r>
      <w:r w:rsidR="00743853">
        <w:rPr>
          <w:lang w:val="en-US"/>
        </w:rPr>
        <w:t>similarly</w:t>
      </w:r>
      <w:r w:rsidR="00AC3200">
        <w:rPr>
          <w:lang w:val="en-US"/>
        </w:rPr>
        <w:t xml:space="preserve"> for all irradiation configurations</w:t>
      </w:r>
      <w:r w:rsidR="00F512D1">
        <w:rPr>
          <w:lang w:val="en-US"/>
        </w:rPr>
        <w:t xml:space="preserve"> </w:t>
      </w:r>
      <w:r w:rsidR="000C1EBF">
        <w:rPr>
          <w:lang w:val="en-US"/>
        </w:rPr>
        <w:t>indicating that we were successful in making the model suitable for all irradiation configurations</w:t>
      </w:r>
      <w:r w:rsidR="00605A37">
        <w:rPr>
          <w:lang w:val="en-US"/>
        </w:rPr>
        <w:t xml:space="preserve">, though with </w:t>
      </w:r>
      <w:r w:rsidR="00002280">
        <w:rPr>
          <w:lang w:val="en-US"/>
        </w:rPr>
        <w:t xml:space="preserve">significant differences between </w:t>
      </w:r>
      <w:r w:rsidR="00ED4D7C">
        <w:rPr>
          <w:lang w:val="en-US"/>
        </w:rPr>
        <w:t>the MSE of OPEN and dotted GRID and between striped and dotted GRID</w:t>
      </w:r>
      <w:r w:rsidR="00924B15">
        <w:rPr>
          <w:lang w:val="en-US"/>
        </w:rPr>
        <w:t xml:space="preserve"> (not including control)</w:t>
      </w:r>
      <w:r w:rsidR="003705E3">
        <w:rPr>
          <w:lang w:val="en-US"/>
        </w:rPr>
        <w:t>.</w:t>
      </w:r>
      <w:r w:rsidR="00AC3200">
        <w:rPr>
          <w:lang w:val="en-US"/>
        </w:rPr>
        <w:t xml:space="preserve"> </w:t>
      </w:r>
      <w:r w:rsidR="003705E3">
        <w:rPr>
          <w:lang w:val="en-US"/>
        </w:rPr>
        <w:t>T</w:t>
      </w:r>
      <w:r w:rsidR="00F73B3B">
        <w:rPr>
          <w:lang w:val="en-US"/>
        </w:rPr>
        <w:t>he model performed best for OPEN field survival data</w:t>
      </w:r>
      <w:r w:rsidR="007920D0">
        <w:rPr>
          <w:lang w:val="en-US"/>
        </w:rPr>
        <w:t xml:space="preserve">, </w:t>
      </w:r>
      <w:r w:rsidR="000C5B62">
        <w:rPr>
          <w:lang w:val="en-US"/>
        </w:rPr>
        <w:t>which confirm</w:t>
      </w:r>
      <w:r w:rsidR="00AD3033">
        <w:rPr>
          <w:lang w:val="en-US"/>
        </w:rPr>
        <w:t xml:space="preserve">ed </w:t>
      </w:r>
      <w:r w:rsidR="000C5B62">
        <w:rPr>
          <w:lang w:val="en-US"/>
        </w:rPr>
        <w:t xml:space="preserve">what we observed in </w:t>
      </w:r>
      <w:r w:rsidR="000C5B62">
        <w:rPr>
          <w:lang w:val="en-US"/>
        </w:rPr>
        <w:fldChar w:fldCharType="begin"/>
      </w:r>
      <w:r w:rsidR="000C5B62">
        <w:rPr>
          <w:lang w:val="en-US"/>
        </w:rPr>
        <w:instrText xml:space="preserve"> REF _Ref106112622 \h </w:instrText>
      </w:r>
      <w:r w:rsidR="000C5B62">
        <w:rPr>
          <w:lang w:val="en-US"/>
        </w:rPr>
      </w:r>
      <w:r w:rsidR="000C5B62">
        <w:rPr>
          <w:lang w:val="en-US"/>
        </w:rPr>
        <w:fldChar w:fldCharType="separate"/>
      </w:r>
      <w:r w:rsidR="00C95939" w:rsidRPr="002861C9">
        <w:rPr>
          <w:lang w:val="en-US"/>
        </w:rPr>
        <w:t xml:space="preserve">Figure </w:t>
      </w:r>
      <w:r w:rsidR="00C95939">
        <w:rPr>
          <w:noProof/>
          <w:lang w:val="en-US"/>
        </w:rPr>
        <w:t>3</w:t>
      </w:r>
      <w:r w:rsidR="00C95939">
        <w:rPr>
          <w:lang w:val="en-US"/>
        </w:rPr>
        <w:noBreakHyphen/>
      </w:r>
      <w:r w:rsidR="00C95939">
        <w:rPr>
          <w:noProof/>
          <w:lang w:val="en-US"/>
        </w:rPr>
        <w:t>23</w:t>
      </w:r>
      <w:r w:rsidR="000C5B62">
        <w:rPr>
          <w:lang w:val="en-US"/>
        </w:rPr>
        <w:fldChar w:fldCharType="end"/>
      </w:r>
      <w:r w:rsidR="00C81ABE">
        <w:rPr>
          <w:lang w:val="en-US"/>
        </w:rPr>
        <w:t xml:space="preserve">. </w:t>
      </w:r>
      <w:r w:rsidR="00C90F8C">
        <w:rPr>
          <w:lang w:val="en-US"/>
        </w:rPr>
        <w:t>Compar</w:t>
      </w:r>
      <w:r w:rsidR="001C55B8">
        <w:rPr>
          <w:lang w:val="en-US"/>
        </w:rPr>
        <w:t>ed to</w:t>
      </w:r>
      <w:r w:rsidR="00C90F8C">
        <w:rPr>
          <w:lang w:val="en-US"/>
        </w:rPr>
        <w:t xml:space="preserve"> the control data, this made sense </w:t>
      </w:r>
      <w:r w:rsidR="00A31D28">
        <w:rPr>
          <w:lang w:val="en-US"/>
        </w:rPr>
        <w:t xml:space="preserve">because </w:t>
      </w:r>
      <w:r w:rsidR="009458ED">
        <w:rPr>
          <w:lang w:val="en-US"/>
        </w:rPr>
        <w:t>the</w:t>
      </w:r>
      <w:r w:rsidR="001B0581">
        <w:rPr>
          <w:lang w:val="en-US"/>
        </w:rPr>
        <w:t xml:space="preserve"> model predict</w:t>
      </w:r>
      <w:r w:rsidR="00537397">
        <w:rPr>
          <w:lang w:val="en-US"/>
        </w:rPr>
        <w:t>ed</w:t>
      </w:r>
      <w:r w:rsidR="001B0581">
        <w:rPr>
          <w:lang w:val="en-US"/>
        </w:rPr>
        <w:t xml:space="preserve"> the same survival for all </w:t>
      </w:r>
      <w:r w:rsidR="00B6206D">
        <w:rPr>
          <w:lang w:val="en-US"/>
        </w:rPr>
        <w:t>control flasks.</w:t>
      </w:r>
      <w:r w:rsidR="001C55B8">
        <w:rPr>
          <w:lang w:val="en-US"/>
        </w:rPr>
        <w:t xml:space="preserve"> In this case</w:t>
      </w:r>
      <w:r w:rsidR="003D4AB5">
        <w:rPr>
          <w:lang w:val="en-US"/>
        </w:rPr>
        <w:t>, d</w:t>
      </w:r>
      <w:r w:rsidR="00B6206D">
        <w:rPr>
          <w:lang w:val="en-US"/>
        </w:rPr>
        <w:t xml:space="preserve">ose </w:t>
      </w:r>
      <w:r w:rsidR="009F6A51">
        <w:rPr>
          <w:lang w:val="en-US"/>
        </w:rPr>
        <w:t xml:space="preserve">and </w:t>
      </w:r>
      <w:r w:rsidR="00B6206D">
        <w:rPr>
          <w:lang w:val="en-US"/>
        </w:rPr>
        <w:t>peak distance w</w:t>
      </w:r>
      <w:r w:rsidR="00387EE4">
        <w:rPr>
          <w:lang w:val="en-US"/>
        </w:rPr>
        <w:t>ere</w:t>
      </w:r>
      <w:r w:rsidR="00B6206D">
        <w:rPr>
          <w:lang w:val="en-US"/>
        </w:rPr>
        <w:t xml:space="preserve"> zero</w:t>
      </w:r>
      <w:r w:rsidR="00D6303A">
        <w:rPr>
          <w:lang w:val="en-US"/>
        </w:rPr>
        <w:t xml:space="preserve"> leaving</w:t>
      </w:r>
      <w:r w:rsidR="009F6A51">
        <w:rPr>
          <w:lang w:val="en-US"/>
        </w:rPr>
        <w:t xml:space="preserve"> only</w:t>
      </w:r>
      <w:r w:rsidR="00D6303A">
        <w:rPr>
          <w:lang w:val="en-US"/>
        </w:rPr>
        <w:t xml:space="preserve"> the intercept.</w:t>
      </w:r>
      <w:r w:rsidR="009F6A51">
        <w:rPr>
          <w:lang w:val="en-US"/>
        </w:rPr>
        <w:t xml:space="preserve"> The only source of </w:t>
      </w:r>
      <w:r w:rsidR="00A118FD">
        <w:rPr>
          <w:lang w:val="en-US"/>
        </w:rPr>
        <w:t>variation in</w:t>
      </w:r>
      <w:r w:rsidR="00387EE4">
        <w:rPr>
          <w:lang w:val="en-US"/>
        </w:rPr>
        <w:t xml:space="preserve"> the MSE </w:t>
      </w:r>
      <w:r w:rsidR="009F6A51">
        <w:rPr>
          <w:lang w:val="en-US"/>
        </w:rPr>
        <w:t>was the</w:t>
      </w:r>
      <w:r w:rsidR="00426984">
        <w:rPr>
          <w:lang w:val="en-US"/>
        </w:rPr>
        <w:t xml:space="preserve"> </w:t>
      </w:r>
      <w:r w:rsidR="003D4AB5">
        <w:rPr>
          <w:lang w:val="en-US"/>
        </w:rPr>
        <w:t>varying</w:t>
      </w:r>
      <w:r w:rsidR="00426984">
        <w:rPr>
          <w:lang w:val="en-US"/>
        </w:rPr>
        <w:t xml:space="preserve"> number of SC, which was higher </w:t>
      </w:r>
      <w:r w:rsidR="00C86FC5">
        <w:rPr>
          <w:lang w:val="en-US"/>
        </w:rPr>
        <w:t>in the case of OPEN field. This is because</w:t>
      </w:r>
      <w:r w:rsidR="00B46D22">
        <w:rPr>
          <w:lang w:val="en-US"/>
        </w:rPr>
        <w:t>,</w:t>
      </w:r>
      <w:r w:rsidR="00C979D7">
        <w:rPr>
          <w:lang w:val="en-US"/>
        </w:rPr>
        <w:t xml:space="preserve"> when </w:t>
      </w:r>
      <w:r w:rsidR="00904808">
        <w:rPr>
          <w:lang w:val="en-US"/>
        </w:rPr>
        <w:t>irradi</w:t>
      </w:r>
      <w:r w:rsidR="00FD72C5">
        <w:rPr>
          <w:lang w:val="en-US"/>
        </w:rPr>
        <w:t>ating</w:t>
      </w:r>
      <w:r w:rsidR="00F13ACE">
        <w:rPr>
          <w:lang w:val="en-US"/>
        </w:rPr>
        <w:t xml:space="preserve"> with an OPEN field</w:t>
      </w:r>
      <w:r w:rsidR="00A118FD">
        <w:rPr>
          <w:lang w:val="en-US"/>
        </w:rPr>
        <w:t xml:space="preserve"> the variation in SC</w:t>
      </w:r>
      <w:r w:rsidR="00F13ACE">
        <w:rPr>
          <w:lang w:val="en-US"/>
        </w:rPr>
        <w:t xml:space="preserve"> </w:t>
      </w:r>
      <w:r w:rsidR="00657135">
        <w:rPr>
          <w:lang w:val="en-US"/>
        </w:rPr>
        <w:t>is lower</w:t>
      </w:r>
      <w:r w:rsidR="00103168">
        <w:rPr>
          <w:lang w:val="en-US"/>
        </w:rPr>
        <w:t>, resulting in a smaller MSE.</w:t>
      </w:r>
      <w:r w:rsidR="00C10D0A">
        <w:rPr>
          <w:lang w:val="en-US"/>
        </w:rPr>
        <w:t xml:space="preserve"> This was not the case for when comparing </w:t>
      </w:r>
      <w:r w:rsidR="008F2055">
        <w:rPr>
          <w:lang w:val="en-US"/>
        </w:rPr>
        <w:t>the MSE of OPEN field and</w:t>
      </w:r>
      <w:r w:rsidR="009D20A2">
        <w:rPr>
          <w:lang w:val="en-US"/>
        </w:rPr>
        <w:t xml:space="preserve"> dotted</w:t>
      </w:r>
      <w:r w:rsidR="008F2055">
        <w:rPr>
          <w:lang w:val="en-US"/>
        </w:rPr>
        <w:t xml:space="preserve"> GRID</w:t>
      </w:r>
      <w:r w:rsidR="00522ACD">
        <w:rPr>
          <w:lang w:val="en-US"/>
        </w:rPr>
        <w:t xml:space="preserve">. </w:t>
      </w:r>
      <w:r w:rsidR="00666E7D">
        <w:rPr>
          <w:lang w:val="en-US"/>
        </w:rPr>
        <w:t xml:space="preserve">The larger </w:t>
      </w:r>
      <w:r w:rsidR="002372C8">
        <w:rPr>
          <w:lang w:val="en-US"/>
        </w:rPr>
        <w:t xml:space="preserve">deviation from the prediction line seen in </w:t>
      </w:r>
      <w:r w:rsidR="002372C8">
        <w:rPr>
          <w:lang w:val="en-US"/>
        </w:rPr>
        <w:fldChar w:fldCharType="begin"/>
      </w:r>
      <w:r w:rsidR="002372C8">
        <w:rPr>
          <w:lang w:val="en-US"/>
        </w:rPr>
        <w:instrText xml:space="preserve"> REF _Ref106112622 \h </w:instrText>
      </w:r>
      <w:r w:rsidR="002372C8">
        <w:rPr>
          <w:lang w:val="en-US"/>
        </w:rPr>
      </w:r>
      <w:r w:rsidR="002372C8">
        <w:rPr>
          <w:lang w:val="en-US"/>
        </w:rPr>
        <w:fldChar w:fldCharType="separate"/>
      </w:r>
      <w:r w:rsidR="00C95939" w:rsidRPr="002861C9">
        <w:rPr>
          <w:lang w:val="en-US"/>
        </w:rPr>
        <w:t xml:space="preserve">Figure </w:t>
      </w:r>
      <w:r w:rsidR="00C95939">
        <w:rPr>
          <w:noProof/>
          <w:lang w:val="en-US"/>
        </w:rPr>
        <w:t>3</w:t>
      </w:r>
      <w:r w:rsidR="00C95939">
        <w:rPr>
          <w:lang w:val="en-US"/>
        </w:rPr>
        <w:noBreakHyphen/>
      </w:r>
      <w:r w:rsidR="00C95939">
        <w:rPr>
          <w:noProof/>
          <w:lang w:val="en-US"/>
        </w:rPr>
        <w:t>23</w:t>
      </w:r>
      <w:r w:rsidR="002372C8">
        <w:rPr>
          <w:lang w:val="en-US"/>
        </w:rPr>
        <w:fldChar w:fldCharType="end"/>
      </w:r>
      <w:r w:rsidR="003106BD">
        <w:rPr>
          <w:lang w:val="en-US"/>
        </w:rPr>
        <w:t xml:space="preserve"> </w:t>
      </w:r>
      <w:r w:rsidR="00057C63">
        <w:rPr>
          <w:lang w:val="en-US"/>
        </w:rPr>
        <w:t xml:space="preserve">indicated that there </w:t>
      </w:r>
      <w:r w:rsidR="00CA1DDD">
        <w:rPr>
          <w:lang w:val="en-US"/>
        </w:rPr>
        <w:t>might be</w:t>
      </w:r>
      <w:r w:rsidR="00057C63">
        <w:rPr>
          <w:lang w:val="en-US"/>
        </w:rPr>
        <w:t xml:space="preserve"> an added effect </w:t>
      </w:r>
      <w:r w:rsidR="00CA1DDD">
        <w:rPr>
          <w:lang w:val="en-US"/>
        </w:rPr>
        <w:t>from dotted</w:t>
      </w:r>
      <w:r w:rsidR="00057C63">
        <w:rPr>
          <w:lang w:val="en-US"/>
        </w:rPr>
        <w:t xml:space="preserve"> GRID irradiation not sufficiently explained by dose</w:t>
      </w:r>
      <w:r w:rsidR="00267C3E">
        <w:rPr>
          <w:lang w:val="en-US"/>
        </w:rPr>
        <w:t xml:space="preserve">, </w:t>
      </w:r>
      <w:proofErr w:type="gramStart"/>
      <w:r w:rsidR="00055808">
        <w:rPr>
          <w:lang w:val="en-US"/>
        </w:rPr>
        <w:t>PAR</w:t>
      </w:r>
      <w:proofErr w:type="gramEnd"/>
      <w:r w:rsidR="00060C71">
        <w:rPr>
          <w:lang w:val="en-US"/>
        </w:rPr>
        <w:t xml:space="preserve"> and peak distance</w:t>
      </w:r>
      <w:r w:rsidR="00055808">
        <w:rPr>
          <w:lang w:val="en-US"/>
        </w:rPr>
        <w:t>.</w:t>
      </w:r>
      <w:r w:rsidR="00060C71">
        <w:rPr>
          <w:lang w:val="en-US"/>
        </w:rPr>
        <w:t xml:space="preserve"> </w:t>
      </w:r>
      <w:r w:rsidR="008D59C7">
        <w:rPr>
          <w:lang w:val="en-US"/>
        </w:rPr>
        <w:t>It would therefore be of interest to develop our explanatory variables further</w:t>
      </w:r>
      <w:r w:rsidR="005908B6">
        <w:rPr>
          <w:lang w:val="en-US"/>
        </w:rPr>
        <w:t xml:space="preserve">. Peak distance could be exchanged with a diffusion variable, explaining </w:t>
      </w:r>
      <w:r w:rsidR="00924AAD">
        <w:rPr>
          <w:lang w:val="en-US"/>
        </w:rPr>
        <w:t xml:space="preserve">diffusion of the soluble factors into the growth medium of the cells. </w:t>
      </w:r>
      <w:r w:rsidR="00D11F0C">
        <w:rPr>
          <w:lang w:val="en-US"/>
        </w:rPr>
        <w:t>It would also be interesting to explore the possibility of adding a bystander factor</w:t>
      </w:r>
      <w:r w:rsidR="00706310">
        <w:rPr>
          <w:lang w:val="en-US"/>
        </w:rPr>
        <w:t>. This factor could be decided by performing bystander effect experiments where medium of irradiated cells is transferred to non-irradiated cells</w:t>
      </w:r>
      <w:r w:rsidR="0051637A">
        <w:rPr>
          <w:lang w:val="en-US"/>
        </w:rPr>
        <w:t xml:space="preserve"> </w:t>
      </w:r>
      <w:r w:rsidR="00B54AFA">
        <w:rPr>
          <w:lang w:val="en-US"/>
        </w:rPr>
        <w:fldChar w:fldCharType="begin"/>
      </w:r>
      <w:r w:rsidR="00B54AFA">
        <w:rPr>
          <w:lang w:val="en-US"/>
        </w:rPr>
        <w:instrText xml:space="preserve"> ADDIN ZOTERO_ITEM CSL_CITATION {"citationID":"Auc4Dehs","properties":{"formattedCitation":"(Liu et al., 2006)","plainCitation":"(Liu et al., 2006)","noteIndex":0},"citationItems":[{"id":591,"uris":["http://zotero.org/users/9228513/items/7PTLI9YI"],"itemData":{"id":591,"type":"article-journal","abstract":"The existence of radiation-induced bystander effects mediated by diffusible factors is now accepted, but the mechanisms and precise behavior at low doses remain unclear. We exposed cells to gamma-ray doses in the range 0.04 mGy-5 Gy, harvested the culture medium, and transferred it to unirradiated reporter cells. Calcium fluxes and clonogenic survival were measured in the recipients. We show evidence for a dose threshold around 2 mGy for the human skin cell line used with a suggestion of increased survival below that dose. Similar experiments using direct gamma irradiation showed no reduction in survival until the dose exceeded 7 mGy. Preliminary data for neutrons where the gamma-ray dose was kept below the bystander threshold do not show a significant bystander effect in the dose range 1-33 mGy. A lack of a bystander response with neutrons occurred at around 1 Gy, where significant cell killing from direct irradiation was observed. The result may have implications for understanding the role of bystander effects at low doses.","container-title":"Radiation Research","DOI":"10.1667/RR3580.1","ISSN":"0033-7587","issue":"1 Pt 1","journalAbbreviation":"Radiat Res","language":"eng","note":"PMID: 16808607","page":"19-23","source":"PubMed","title":"A dose threshold for a medium transfer bystander effect for a human skin cell line","volume":"166","author":[{"family":"Liu","given":"Zhengfeng"},{"family":"Mothersill","given":"Carmel E."},{"family":"McNeill","given":"Fiona E."},{"family":"Lyng","given":"Fiona M."},{"family":"Byun","given":"Soo Hyun"},{"family":"Seymour","given":"Colin B."},{"family":"Prestwich","given":"William V."}],"issued":{"date-parts":[["2006",7]]}}}],"schema":"https://github.com/citation-style-language/schema/raw/master/csl-citation.json"} </w:instrText>
      </w:r>
      <w:r w:rsidR="00B54AFA">
        <w:rPr>
          <w:lang w:val="en-US"/>
        </w:rPr>
        <w:fldChar w:fldCharType="separate"/>
      </w:r>
      <w:r w:rsidR="00B54AFA" w:rsidRPr="00C812AA">
        <w:rPr>
          <w:rFonts w:cs="Times New Roman"/>
          <w:lang w:val="en-US"/>
        </w:rPr>
        <w:t>(Liu et al., 2006)</w:t>
      </w:r>
      <w:r w:rsidR="00B54AFA">
        <w:rPr>
          <w:lang w:val="en-US"/>
        </w:rPr>
        <w:fldChar w:fldCharType="end"/>
      </w:r>
      <w:r w:rsidR="00B54AFA">
        <w:rPr>
          <w:lang w:val="en-US"/>
        </w:rPr>
        <w:t xml:space="preserve">. </w:t>
      </w:r>
      <w:r w:rsidR="00055808">
        <w:rPr>
          <w:lang w:val="en-US"/>
        </w:rPr>
        <w:t xml:space="preserve">Another reason for </w:t>
      </w:r>
      <w:r w:rsidR="00157056">
        <w:rPr>
          <w:lang w:val="en-US"/>
        </w:rPr>
        <w:t xml:space="preserve">the higher MSE could simply be a combination of two things: </w:t>
      </w:r>
      <w:r w:rsidR="003B3ADC">
        <w:rPr>
          <w:lang w:val="en-US"/>
        </w:rPr>
        <w:t>t</w:t>
      </w:r>
      <w:r w:rsidR="00A740BB">
        <w:rPr>
          <w:lang w:val="en-US"/>
        </w:rPr>
        <w:t>he error</w:t>
      </w:r>
      <w:r w:rsidR="00965722">
        <w:rPr>
          <w:lang w:val="en-US"/>
        </w:rPr>
        <w:t xml:space="preserve"> caused by</w:t>
      </w:r>
      <w:r w:rsidR="00A740BB">
        <w:rPr>
          <w:lang w:val="en-US"/>
        </w:rPr>
        <w:t xml:space="preserve"> separating the flasks into quadrats</w:t>
      </w:r>
      <w:r w:rsidR="00B86834">
        <w:rPr>
          <w:lang w:val="en-US"/>
        </w:rPr>
        <w:t xml:space="preserve"> not small </w:t>
      </w:r>
      <w:r w:rsidR="00B86834">
        <w:rPr>
          <w:lang w:val="en-US"/>
        </w:rPr>
        <w:lastRenderedPageBreak/>
        <w:t>enough to suit the dotted GRID pattern</w:t>
      </w:r>
      <w:r w:rsidR="00D80958">
        <w:rPr>
          <w:lang w:val="en-US"/>
        </w:rPr>
        <w:t xml:space="preserve">, and </w:t>
      </w:r>
      <w:r w:rsidR="00AB61FF">
        <w:rPr>
          <w:lang w:val="en-US"/>
        </w:rPr>
        <w:t>the lower amount of</w:t>
      </w:r>
      <w:r w:rsidR="00635065">
        <w:rPr>
          <w:lang w:val="en-US"/>
        </w:rPr>
        <w:t xml:space="preserve"> dotted GRID irradiated</w:t>
      </w:r>
      <w:r w:rsidR="00AB61FF">
        <w:rPr>
          <w:lang w:val="en-US"/>
        </w:rPr>
        <w:t xml:space="preserve"> survival data </w:t>
      </w:r>
      <w:r w:rsidR="000A3EDD">
        <w:rPr>
          <w:lang w:val="en-US"/>
        </w:rPr>
        <w:t>compared to striped GRID</w:t>
      </w:r>
      <w:r w:rsidR="002870F6">
        <w:rPr>
          <w:lang w:val="en-US"/>
        </w:rPr>
        <w:t xml:space="preserve">. </w:t>
      </w:r>
    </w:p>
    <w:p w14:paraId="27FAB98E" w14:textId="67D7A479" w:rsidR="00C82434" w:rsidRDefault="00C82434" w:rsidP="00C82434">
      <w:pPr>
        <w:pStyle w:val="Heading1"/>
        <w:rPr>
          <w:lang w:val="en-US"/>
        </w:rPr>
      </w:pPr>
      <w:bookmarkStart w:id="259" w:name="_Toc107354712"/>
      <w:r>
        <w:rPr>
          <w:lang w:val="en-US"/>
        </w:rPr>
        <w:t>Conclusion</w:t>
      </w:r>
      <w:bookmarkEnd w:id="259"/>
    </w:p>
    <w:p w14:paraId="309C13C9" w14:textId="26B632D6" w:rsidR="00EC55F4" w:rsidRDefault="000C357E" w:rsidP="0065563B">
      <w:pPr>
        <w:spacing w:line="360" w:lineRule="auto"/>
        <w:rPr>
          <w:lang w:val="en-US"/>
        </w:rPr>
      </w:pPr>
      <w:r>
        <w:rPr>
          <w:lang w:val="en-US"/>
        </w:rPr>
        <w:t xml:space="preserve">Radiotherapy has two goals: </w:t>
      </w:r>
      <w:r w:rsidR="0077261E">
        <w:rPr>
          <w:lang w:val="en-US"/>
        </w:rPr>
        <w:t>Eradicate</w:t>
      </w:r>
      <w:r>
        <w:rPr>
          <w:lang w:val="en-US"/>
        </w:rPr>
        <w:t xml:space="preserve"> </w:t>
      </w:r>
      <w:r w:rsidR="0077261E">
        <w:rPr>
          <w:lang w:val="en-US"/>
        </w:rPr>
        <w:t>cancer cells, and spare healthy cells. Spatial</w:t>
      </w:r>
      <w:r w:rsidR="00384264">
        <w:rPr>
          <w:lang w:val="en-US"/>
        </w:rPr>
        <w:t xml:space="preserve">ly </w:t>
      </w:r>
      <w:r w:rsidR="0077261E">
        <w:rPr>
          <w:lang w:val="en-US"/>
        </w:rPr>
        <w:t>fractionat</w:t>
      </w:r>
      <w:r w:rsidR="00384264">
        <w:rPr>
          <w:lang w:val="en-US"/>
        </w:rPr>
        <w:t>ed radiotherapy</w:t>
      </w:r>
      <w:r w:rsidR="0077261E">
        <w:rPr>
          <w:lang w:val="en-US"/>
        </w:rPr>
        <w:t xml:space="preserve">, if fully </w:t>
      </w:r>
      <w:r w:rsidR="0084260B">
        <w:rPr>
          <w:lang w:val="en-US"/>
        </w:rPr>
        <w:t>utilized</w:t>
      </w:r>
      <w:r w:rsidR="009631CD">
        <w:rPr>
          <w:lang w:val="en-US"/>
        </w:rPr>
        <w:t xml:space="preserve">, has the potential of doing both. </w:t>
      </w:r>
      <w:r w:rsidR="00DD466E">
        <w:rPr>
          <w:lang w:val="en-US"/>
        </w:rPr>
        <w:t xml:space="preserve">High dose areas kill cancer cells, while low dose areas </w:t>
      </w:r>
      <w:r w:rsidR="00123F62">
        <w:rPr>
          <w:lang w:val="en-US"/>
        </w:rPr>
        <w:t xml:space="preserve">allow for </w:t>
      </w:r>
      <w:r w:rsidR="009E36F8">
        <w:rPr>
          <w:lang w:val="en-US"/>
        </w:rPr>
        <w:t>sparing of tissues situated near the cancer</w:t>
      </w:r>
      <w:r w:rsidR="00C956FD">
        <w:rPr>
          <w:lang w:val="en-US"/>
        </w:rPr>
        <w:t xml:space="preserve">. </w:t>
      </w:r>
      <w:r w:rsidR="008531E3">
        <w:rPr>
          <w:lang w:val="en-US"/>
        </w:rPr>
        <w:t xml:space="preserve">In addition, </w:t>
      </w:r>
      <w:r w:rsidR="00557A96">
        <w:rPr>
          <w:lang w:val="en-US"/>
        </w:rPr>
        <w:t>effects such as the bystander effect might</w:t>
      </w:r>
      <w:r w:rsidR="009E36F8">
        <w:rPr>
          <w:lang w:val="en-US"/>
        </w:rPr>
        <w:t xml:space="preserve"> </w:t>
      </w:r>
      <w:r w:rsidR="00557A96">
        <w:rPr>
          <w:lang w:val="en-US"/>
        </w:rPr>
        <w:t xml:space="preserve">enhance the cancer killing in the low dose </w:t>
      </w:r>
      <w:r w:rsidR="00384264">
        <w:rPr>
          <w:lang w:val="en-US"/>
        </w:rPr>
        <w:t>areas</w:t>
      </w:r>
      <w:r w:rsidR="006B7832">
        <w:rPr>
          <w:lang w:val="en-US"/>
        </w:rPr>
        <w:t xml:space="preserve">, resulting in the same tumor control exhibited by traditional </w:t>
      </w:r>
      <w:r w:rsidR="00F75BE1">
        <w:rPr>
          <w:lang w:val="en-US"/>
        </w:rPr>
        <w:t xml:space="preserve">conformal radiotherapy. </w:t>
      </w:r>
      <w:r w:rsidR="00F652DD">
        <w:rPr>
          <w:lang w:val="en-US"/>
        </w:rPr>
        <w:t>The aim of this thesis was to</w:t>
      </w:r>
      <w:r w:rsidR="006175B2">
        <w:rPr>
          <w:lang w:val="en-US"/>
        </w:rPr>
        <w:t xml:space="preserve"> develop a new methodology for</w:t>
      </w:r>
      <w:r w:rsidR="0065563B">
        <w:rPr>
          <w:lang w:val="en-US"/>
        </w:rPr>
        <w:t xml:space="preserve"> A549</w:t>
      </w:r>
      <w:r w:rsidR="006175B2">
        <w:rPr>
          <w:lang w:val="en-US"/>
        </w:rPr>
        <w:t xml:space="preserve"> cell survival analysis </w:t>
      </w:r>
      <w:r w:rsidR="006175B2">
        <w:rPr>
          <w:i/>
          <w:iCs/>
          <w:lang w:val="en-US"/>
        </w:rPr>
        <w:t>in vitro</w:t>
      </w:r>
      <w:r w:rsidR="00881C0F">
        <w:rPr>
          <w:lang w:val="en-US"/>
        </w:rPr>
        <w:t xml:space="preserve"> and further </w:t>
      </w:r>
      <w:r w:rsidR="00865A32">
        <w:rPr>
          <w:lang w:val="en-US"/>
        </w:rPr>
        <w:t xml:space="preserve">expand the knowledge on how </w:t>
      </w:r>
      <w:r w:rsidR="00636D1D">
        <w:rPr>
          <w:lang w:val="en-US"/>
        </w:rPr>
        <w:t>spatially fractionat</w:t>
      </w:r>
      <w:r w:rsidR="004926DA">
        <w:rPr>
          <w:lang w:val="en-US"/>
        </w:rPr>
        <w:t>ion of the radiation field affects</w:t>
      </w:r>
      <w:r w:rsidR="00636D1D">
        <w:rPr>
          <w:lang w:val="en-US"/>
        </w:rPr>
        <w:t xml:space="preserve"> </w:t>
      </w:r>
      <w:r w:rsidR="00CD1F6B">
        <w:rPr>
          <w:lang w:val="en-US"/>
        </w:rPr>
        <w:t xml:space="preserve">the radiation field affect survival </w:t>
      </w:r>
      <w:r w:rsidR="005823F0">
        <w:rPr>
          <w:lang w:val="en-US"/>
        </w:rPr>
        <w:t>of cells</w:t>
      </w:r>
      <w:r w:rsidR="00E85997">
        <w:rPr>
          <w:lang w:val="en-US"/>
        </w:rPr>
        <w:t xml:space="preserve">. </w:t>
      </w:r>
      <w:proofErr w:type="spellStart"/>
      <w:r w:rsidR="00C94AA6">
        <w:rPr>
          <w:lang w:val="en-US"/>
        </w:rPr>
        <w:t>Gafchromic</w:t>
      </w:r>
      <w:r w:rsidR="00C94AA6">
        <w:rPr>
          <w:vertAlign w:val="superscript"/>
          <w:lang w:val="en-US"/>
        </w:rPr>
        <w:t>TM</w:t>
      </w:r>
      <w:proofErr w:type="spellEnd"/>
      <w:r w:rsidR="00C94AA6">
        <w:rPr>
          <w:lang w:val="en-US"/>
        </w:rPr>
        <w:t xml:space="preserve"> </w:t>
      </w:r>
      <w:r w:rsidR="00D64488">
        <w:rPr>
          <w:lang w:val="en-US"/>
        </w:rPr>
        <w:t>EBT3 film</w:t>
      </w:r>
      <w:r w:rsidR="00C94AA6">
        <w:rPr>
          <w:lang w:val="en-US"/>
        </w:rPr>
        <w:t xml:space="preserve"> </w:t>
      </w:r>
      <w:r w:rsidR="00641648">
        <w:rPr>
          <w:lang w:val="en-US"/>
        </w:rPr>
        <w:t>d</w:t>
      </w:r>
      <w:r w:rsidR="00560DF3">
        <w:rPr>
          <w:lang w:val="en-US"/>
        </w:rPr>
        <w:t xml:space="preserve">osimetry has been established </w:t>
      </w:r>
      <w:r w:rsidR="00050969">
        <w:rPr>
          <w:lang w:val="en-US"/>
        </w:rPr>
        <w:t xml:space="preserve">for said cells </w:t>
      </w:r>
      <w:r w:rsidR="004926DA">
        <w:rPr>
          <w:lang w:val="en-US"/>
        </w:rPr>
        <w:t>with</w:t>
      </w:r>
      <w:r w:rsidR="00641648">
        <w:rPr>
          <w:lang w:val="en-US"/>
        </w:rPr>
        <w:t xml:space="preserve"> a</w:t>
      </w:r>
      <w:r w:rsidR="004926DA">
        <w:rPr>
          <w:lang w:val="en-US"/>
        </w:rPr>
        <w:t xml:space="preserve"> successful outcome</w:t>
      </w:r>
      <w:r w:rsidR="00C94AA6">
        <w:rPr>
          <w:lang w:val="en-US"/>
        </w:rPr>
        <w:t>.</w:t>
      </w:r>
      <w:r w:rsidR="00D64488">
        <w:rPr>
          <w:lang w:val="en-US"/>
        </w:rPr>
        <w:t xml:space="preserve"> </w:t>
      </w:r>
      <w:r w:rsidR="007078F7">
        <w:rPr>
          <w:lang w:val="en-US"/>
        </w:rPr>
        <w:t xml:space="preserve">OPEN field irradiated films </w:t>
      </w:r>
      <w:r w:rsidR="006B69FD">
        <w:rPr>
          <w:lang w:val="en-US"/>
        </w:rPr>
        <w:t>exhibited the expected response of</w:t>
      </w:r>
      <w:r w:rsidR="005C2F82">
        <w:rPr>
          <w:lang w:val="en-US"/>
        </w:rPr>
        <w:t xml:space="preserve"> about</w:t>
      </w:r>
      <w:r w:rsidR="006B69FD">
        <w:rPr>
          <w:lang w:val="en-US"/>
        </w:rPr>
        <w:t xml:space="preserve"> 5 </w:t>
      </w:r>
      <w:proofErr w:type="spellStart"/>
      <w:r w:rsidR="006B69FD">
        <w:rPr>
          <w:lang w:val="en-US"/>
        </w:rPr>
        <w:t>Gy</w:t>
      </w:r>
      <w:proofErr w:type="spellEnd"/>
      <w:r w:rsidR="0080527F">
        <w:rPr>
          <w:lang w:val="en-US"/>
        </w:rPr>
        <w:t xml:space="preserve"> with a relative</w:t>
      </w:r>
      <w:r w:rsidR="00E64E36">
        <w:rPr>
          <w:lang w:val="en-US"/>
        </w:rPr>
        <w:t xml:space="preserve"> systematic</w:t>
      </w:r>
      <w:r w:rsidR="0080527F">
        <w:rPr>
          <w:lang w:val="en-US"/>
        </w:rPr>
        <w:t xml:space="preserve"> error of 0.4%</w:t>
      </w:r>
      <w:r w:rsidR="005C2F82">
        <w:rPr>
          <w:lang w:val="en-US"/>
        </w:rPr>
        <w:t xml:space="preserve">, while response of the striped GRID irradiated films </w:t>
      </w:r>
      <w:r w:rsidR="00F11FDF">
        <w:rPr>
          <w:lang w:val="en-US"/>
        </w:rPr>
        <w:t>was</w:t>
      </w:r>
      <w:r w:rsidR="005C2F82">
        <w:rPr>
          <w:lang w:val="en-US"/>
        </w:rPr>
        <w:t xml:space="preserve"> confirmed with </w:t>
      </w:r>
      <w:r w:rsidR="00BB088B">
        <w:rPr>
          <w:lang w:val="en-US"/>
        </w:rPr>
        <w:t>FLUKA Monte Carlo simulated data.</w:t>
      </w:r>
      <w:r w:rsidR="00F11FDF">
        <w:rPr>
          <w:lang w:val="en-US"/>
        </w:rPr>
        <w:t xml:space="preserve"> </w:t>
      </w:r>
      <w:r w:rsidR="00BB088B">
        <w:rPr>
          <w:lang w:val="en-US"/>
        </w:rPr>
        <w:t xml:space="preserve"> </w:t>
      </w:r>
      <w:r w:rsidR="00C94AA6">
        <w:rPr>
          <w:lang w:val="en-US"/>
        </w:rPr>
        <w:t xml:space="preserve"> </w:t>
      </w:r>
    </w:p>
    <w:p w14:paraId="2EF7E0DB" w14:textId="77777777" w:rsidR="00391849" w:rsidRDefault="00E64E36" w:rsidP="0065563B">
      <w:pPr>
        <w:spacing w:line="360" w:lineRule="auto"/>
        <w:rPr>
          <w:lang w:val="en-US"/>
        </w:rPr>
      </w:pPr>
      <w:r>
        <w:rPr>
          <w:lang w:val="en-US"/>
        </w:rPr>
        <w:t xml:space="preserve">Poisson regression </w:t>
      </w:r>
      <w:r w:rsidR="003F6BD3">
        <w:rPr>
          <w:lang w:val="en-US"/>
        </w:rPr>
        <w:t>was utilized to estimate survival of cells irradiated with OPEN field, striped or dotted GRID</w:t>
      </w:r>
      <w:r w:rsidR="00AC33ED">
        <w:rPr>
          <w:lang w:val="en-US"/>
        </w:rPr>
        <w:t xml:space="preserve"> in </w:t>
      </w:r>
      <w:r w:rsidR="00276F24">
        <w:rPr>
          <w:lang w:val="en-US"/>
        </w:rPr>
        <w:t>2D</w:t>
      </w:r>
      <w:r w:rsidR="003F6BD3">
        <w:rPr>
          <w:lang w:val="en-US"/>
        </w:rPr>
        <w:t xml:space="preserve">. </w:t>
      </w:r>
      <w:r w:rsidR="00C768B8">
        <w:rPr>
          <w:lang w:val="en-US"/>
        </w:rPr>
        <w:t xml:space="preserve">Colony maps generated from segmented cell flasks were divided into quadrats, </w:t>
      </w:r>
      <w:r w:rsidR="00FA5613">
        <w:rPr>
          <w:lang w:val="en-US"/>
        </w:rPr>
        <w:t>with</w:t>
      </w:r>
      <w:r w:rsidR="00C768B8">
        <w:rPr>
          <w:lang w:val="en-US"/>
        </w:rPr>
        <w:t xml:space="preserve"> optimal size </w:t>
      </w:r>
      <w:r w:rsidR="00FA5613">
        <w:rPr>
          <w:lang w:val="en-US"/>
        </w:rPr>
        <w:t xml:space="preserve">of </w:t>
      </w:r>
      <w:r w:rsidR="00352FCF">
        <w:rPr>
          <w:lang w:val="en-US"/>
        </w:rPr>
        <w:t>1 x 1 mm</w:t>
      </w:r>
      <w:r w:rsidR="00352FCF">
        <w:rPr>
          <w:vertAlign w:val="superscript"/>
          <w:lang w:val="en-US"/>
        </w:rPr>
        <w:t>2</w:t>
      </w:r>
      <w:r w:rsidR="00352FCF">
        <w:rPr>
          <w:lang w:val="en-US"/>
        </w:rPr>
        <w:t xml:space="preserve">, and </w:t>
      </w:r>
      <w:r w:rsidR="008C7E9D">
        <w:rPr>
          <w:lang w:val="en-US"/>
        </w:rPr>
        <w:t>the number of colonies within</w:t>
      </w:r>
      <w:r w:rsidR="00FA5613">
        <w:rPr>
          <w:lang w:val="en-US"/>
        </w:rPr>
        <w:t xml:space="preserve"> were </w:t>
      </w:r>
      <w:r w:rsidR="00EC28A7">
        <w:rPr>
          <w:lang w:val="en-US"/>
        </w:rPr>
        <w:t>found</w:t>
      </w:r>
      <w:r w:rsidR="00FA5613">
        <w:rPr>
          <w:lang w:val="en-US"/>
        </w:rPr>
        <w:t>.</w:t>
      </w:r>
      <w:r w:rsidR="00EC28A7">
        <w:rPr>
          <w:lang w:val="en-US"/>
        </w:rPr>
        <w:t xml:space="preserve"> </w:t>
      </w:r>
      <w:r w:rsidR="00E113FE">
        <w:rPr>
          <w:lang w:val="en-US"/>
        </w:rPr>
        <w:t xml:space="preserve">The Poisson regression was subsequently trained </w:t>
      </w:r>
      <w:r w:rsidR="00562AF0">
        <w:rPr>
          <w:lang w:val="en-US"/>
        </w:rPr>
        <w:t xml:space="preserve">using the quadrat survival data. </w:t>
      </w:r>
      <w:r w:rsidR="003C169A">
        <w:rPr>
          <w:lang w:val="en-US"/>
        </w:rPr>
        <w:t xml:space="preserve">In addition to </w:t>
      </w:r>
      <w:r w:rsidR="0065563B">
        <w:rPr>
          <w:lang w:val="en-US"/>
        </w:rPr>
        <w:t xml:space="preserve">dose and dose squared, new explanatory variables were introduced </w:t>
      </w:r>
      <w:r w:rsidR="00E445C4">
        <w:rPr>
          <w:lang w:val="en-US"/>
        </w:rPr>
        <w:t xml:space="preserve">to explain the </w:t>
      </w:r>
      <w:r w:rsidR="00534287">
        <w:rPr>
          <w:lang w:val="en-US"/>
        </w:rPr>
        <w:t>effect of spatial fractionation</w:t>
      </w:r>
      <w:r w:rsidR="00B346FF">
        <w:rPr>
          <w:lang w:val="en-US"/>
        </w:rPr>
        <w:t xml:space="preserve">. PAR </w:t>
      </w:r>
      <w:r w:rsidR="007304A8">
        <w:rPr>
          <w:lang w:val="en-US"/>
        </w:rPr>
        <w:t>measured the high dose area</w:t>
      </w:r>
      <w:r w:rsidR="00714808">
        <w:rPr>
          <w:lang w:val="en-US"/>
        </w:rPr>
        <w:t xml:space="preserve"> </w:t>
      </w:r>
      <w:r w:rsidR="00FE76C7">
        <w:rPr>
          <w:lang w:val="en-US"/>
        </w:rPr>
        <w:t xml:space="preserve">as a fraction of total cell flask area. Peak distance measured the distance from a quadrat to </w:t>
      </w:r>
      <w:r w:rsidR="00C32C88">
        <w:rPr>
          <w:lang w:val="en-US"/>
        </w:rPr>
        <w:t>its</w:t>
      </w:r>
      <w:r w:rsidR="008C4097">
        <w:rPr>
          <w:lang w:val="en-US"/>
        </w:rPr>
        <w:t xml:space="preserve"> nearest peak. Both variables </w:t>
      </w:r>
      <w:r w:rsidR="008624ED">
        <w:rPr>
          <w:lang w:val="en-US"/>
        </w:rPr>
        <w:t>yielded significant coefficients (p-value &lt; 0.05</w:t>
      </w:r>
      <w:proofErr w:type="gramStart"/>
      <w:r w:rsidR="008624ED">
        <w:rPr>
          <w:lang w:val="en-US"/>
        </w:rPr>
        <w:t>)</w:t>
      </w:r>
      <w:r w:rsidR="00C55BCD">
        <w:rPr>
          <w:lang w:val="en-US"/>
        </w:rPr>
        <w:t>, but</w:t>
      </w:r>
      <w:proofErr w:type="gramEnd"/>
      <w:r w:rsidR="00C55BCD">
        <w:rPr>
          <w:lang w:val="en-US"/>
        </w:rPr>
        <w:t xml:space="preserve"> using </w:t>
      </w:r>
      <w:r w:rsidR="00C32C88">
        <w:rPr>
          <w:lang w:val="en-US"/>
        </w:rPr>
        <w:t xml:space="preserve">peak distance as the third variable </w:t>
      </w:r>
      <w:r w:rsidR="00581153">
        <w:rPr>
          <w:lang w:val="en-US"/>
        </w:rPr>
        <w:t xml:space="preserve">resulted in the lowest AIC score, </w:t>
      </w:r>
      <w:r w:rsidR="00BD3F0B">
        <w:rPr>
          <w:lang w:val="en-US"/>
        </w:rPr>
        <w:t xml:space="preserve">supporting </w:t>
      </w:r>
      <w:r w:rsidR="00D20DFB">
        <w:rPr>
          <w:lang w:val="en-US"/>
        </w:rPr>
        <w:t xml:space="preserve">the need for further </w:t>
      </w:r>
      <w:r w:rsidR="00CB6A99">
        <w:rPr>
          <w:lang w:val="en-US"/>
        </w:rPr>
        <w:t>development of PAR and peak distance</w:t>
      </w:r>
      <w:r w:rsidR="00D27292">
        <w:rPr>
          <w:lang w:val="en-US"/>
        </w:rPr>
        <w:t>.</w:t>
      </w:r>
      <w:r w:rsidR="00581153">
        <w:rPr>
          <w:lang w:val="en-US"/>
        </w:rPr>
        <w:t xml:space="preserve"> </w:t>
      </w:r>
    </w:p>
    <w:p w14:paraId="701EECD3" w14:textId="0E92C0B7" w:rsidR="005F5C47" w:rsidRDefault="00693DBE" w:rsidP="0065563B">
      <w:pPr>
        <w:spacing w:line="360" w:lineRule="auto"/>
        <w:rPr>
          <w:lang w:val="en-US"/>
        </w:rPr>
      </w:pPr>
      <w:r>
        <w:rPr>
          <w:lang w:val="en-US"/>
        </w:rPr>
        <w:t xml:space="preserve">1D survival profiles were generated to compare observed survival of GRID irradiated </w:t>
      </w:r>
      <w:r w:rsidR="00316077">
        <w:rPr>
          <w:lang w:val="en-US"/>
        </w:rPr>
        <w:t>cells with predicted</w:t>
      </w:r>
      <w:r w:rsidR="00286292">
        <w:rPr>
          <w:lang w:val="en-US"/>
        </w:rPr>
        <w:t xml:space="preserve"> survival from</w:t>
      </w:r>
      <w:r w:rsidR="005D3178">
        <w:rPr>
          <w:lang w:val="en-US"/>
        </w:rPr>
        <w:t xml:space="preserve"> a</w:t>
      </w:r>
      <w:r w:rsidR="00286292">
        <w:rPr>
          <w:lang w:val="en-US"/>
        </w:rPr>
        <w:t>n</w:t>
      </w:r>
      <w:r w:rsidR="005D3178">
        <w:rPr>
          <w:lang w:val="en-US"/>
        </w:rPr>
        <w:t xml:space="preserve"> LQ model</w:t>
      </w:r>
      <w:r w:rsidR="00286292">
        <w:rPr>
          <w:lang w:val="en-US"/>
        </w:rPr>
        <w:t xml:space="preserve"> fitted</w:t>
      </w:r>
      <w:r w:rsidR="005D3178">
        <w:rPr>
          <w:lang w:val="en-US"/>
        </w:rPr>
        <w:t xml:space="preserve"> to OPEN field survival data. </w:t>
      </w:r>
      <w:r w:rsidR="00B62B51">
        <w:rPr>
          <w:lang w:val="en-US"/>
        </w:rPr>
        <w:t>A similar plot was generated</w:t>
      </w:r>
      <w:r w:rsidR="0003798D">
        <w:rPr>
          <w:lang w:val="en-US"/>
        </w:rPr>
        <w:t xml:space="preserve"> for 2D survival data</w:t>
      </w:r>
      <w:r w:rsidR="00A0437C">
        <w:rPr>
          <w:lang w:val="en-US"/>
        </w:rPr>
        <w:t>,</w:t>
      </w:r>
      <w:r w:rsidR="00EC3BF0">
        <w:rPr>
          <w:lang w:val="en-US"/>
        </w:rPr>
        <w:t xml:space="preserve"> using the Poisson regression </w:t>
      </w:r>
      <w:r w:rsidR="008B3F92">
        <w:rPr>
          <w:lang w:val="en-US"/>
        </w:rPr>
        <w:t>also fitted to OPEN field survival data</w:t>
      </w:r>
      <w:r w:rsidR="00DE2CAB">
        <w:rPr>
          <w:lang w:val="en-US"/>
        </w:rPr>
        <w:t xml:space="preserve"> with dose and dose squared as explanatory variables</w:t>
      </w:r>
      <w:r w:rsidR="008B3F92">
        <w:rPr>
          <w:lang w:val="en-US"/>
        </w:rPr>
        <w:t>.</w:t>
      </w:r>
      <w:r w:rsidR="00DE2CAB">
        <w:rPr>
          <w:lang w:val="en-US"/>
        </w:rPr>
        <w:t xml:space="preserve"> </w:t>
      </w:r>
      <w:r w:rsidR="005F5C47">
        <w:rPr>
          <w:lang w:val="en-US"/>
        </w:rPr>
        <w:t>Although no decisive conclusions can</w:t>
      </w:r>
      <w:r w:rsidR="005353A3">
        <w:rPr>
          <w:lang w:val="en-US"/>
        </w:rPr>
        <w:t xml:space="preserve"> be made</w:t>
      </w:r>
      <w:r w:rsidR="00F1614F">
        <w:rPr>
          <w:lang w:val="en-US"/>
        </w:rPr>
        <w:t xml:space="preserve"> about the causation</w:t>
      </w:r>
      <w:r w:rsidR="005353A3">
        <w:rPr>
          <w:lang w:val="en-US"/>
        </w:rPr>
        <w:t xml:space="preserve">, we have seen for both 1D band analysis and 2D Poisson regression, </w:t>
      </w:r>
      <w:r w:rsidR="005353A3">
        <w:rPr>
          <w:lang w:val="en-US"/>
        </w:rPr>
        <w:lastRenderedPageBreak/>
        <w:t xml:space="preserve">that survival decreased in high dose areas compared to </w:t>
      </w:r>
      <w:r w:rsidR="003D6B43">
        <w:rPr>
          <w:lang w:val="en-US"/>
        </w:rPr>
        <w:t xml:space="preserve">survival predicted from </w:t>
      </w:r>
      <w:r w:rsidR="00A80CDC">
        <w:rPr>
          <w:lang w:val="en-US"/>
        </w:rPr>
        <w:t xml:space="preserve">survival data of cells irradiated with a homogeneous </w:t>
      </w:r>
      <w:r w:rsidR="008D1F39">
        <w:rPr>
          <w:lang w:val="en-US"/>
        </w:rPr>
        <w:t>dose</w:t>
      </w:r>
      <w:r w:rsidR="00F33D40">
        <w:rPr>
          <w:lang w:val="en-US"/>
        </w:rPr>
        <w:t xml:space="preserve">. </w:t>
      </w:r>
    </w:p>
    <w:p w14:paraId="7BD0B74A" w14:textId="77777777" w:rsidR="007753D3" w:rsidRPr="006175B2" w:rsidRDefault="007753D3" w:rsidP="0065563B">
      <w:pPr>
        <w:spacing w:line="360" w:lineRule="auto"/>
        <w:rPr>
          <w:lang w:val="en-US"/>
        </w:rPr>
      </w:pPr>
    </w:p>
    <w:p w14:paraId="0727B95F" w14:textId="77777777" w:rsidR="00070505" w:rsidRDefault="00070505" w:rsidP="00C82434">
      <w:pPr>
        <w:rPr>
          <w:lang w:val="en-US"/>
        </w:rPr>
      </w:pPr>
    </w:p>
    <w:p w14:paraId="4760A802" w14:textId="77777777" w:rsidR="00070505" w:rsidRPr="00C82434" w:rsidRDefault="00070505" w:rsidP="00C82434">
      <w:pPr>
        <w:rPr>
          <w:lang w:val="en-US"/>
        </w:rPr>
      </w:pPr>
    </w:p>
    <w:p w14:paraId="5C0BA88C" w14:textId="1023A125" w:rsidR="00691D06" w:rsidRPr="00C95939" w:rsidRDefault="0069443A" w:rsidP="004D7B5D">
      <w:pPr>
        <w:pStyle w:val="Heading1"/>
        <w:spacing w:line="360" w:lineRule="auto"/>
        <w:rPr>
          <w:lang w:val="en-US"/>
        </w:rPr>
      </w:pPr>
      <w:bookmarkStart w:id="260" w:name="_Toc107354713"/>
      <w:r>
        <w:rPr>
          <w:lang w:val="en-US"/>
        </w:rPr>
        <w:t>References</w:t>
      </w:r>
      <w:bookmarkEnd w:id="260"/>
      <w:r>
        <w:rPr>
          <w:lang w:val="en-US"/>
        </w:rPr>
        <w:t xml:space="preserve"> </w:t>
      </w:r>
    </w:p>
    <w:p w14:paraId="4F4451E8" w14:textId="77777777" w:rsidR="006C26B3" w:rsidRPr="006C26B3" w:rsidRDefault="0069443A" w:rsidP="00C95939">
      <w:pPr>
        <w:pStyle w:val="Bibliography"/>
        <w:spacing w:line="276" w:lineRule="auto"/>
        <w:rPr>
          <w:lang w:val="en-US"/>
        </w:rPr>
      </w:pPr>
      <w:r>
        <w:rPr>
          <w:lang w:val="en-US"/>
        </w:rPr>
        <w:fldChar w:fldCharType="begin"/>
      </w:r>
      <w:r w:rsidR="002E46CD">
        <w:rPr>
          <w:lang w:val="en-US"/>
        </w:rPr>
        <w:instrText xml:space="preserve"> ADDIN ZOTERO_BIBL {"uncited":[],"omitted":[],"custom":[]} CSL_BIBLIOGRAPHY </w:instrText>
      </w:r>
      <w:r>
        <w:rPr>
          <w:lang w:val="en-US"/>
        </w:rPr>
        <w:fldChar w:fldCharType="separate"/>
      </w:r>
      <w:r w:rsidR="006C26B3" w:rsidRPr="00C95939">
        <w:rPr>
          <w:b/>
          <w:bCs/>
          <w:i/>
          <w:iCs/>
          <w:lang w:val="en-US"/>
        </w:rPr>
        <w:t>A549 Cell Subculture Protocol</w:t>
      </w:r>
      <w:r w:rsidR="006C26B3" w:rsidRPr="006C26B3">
        <w:rPr>
          <w:i/>
          <w:iCs/>
          <w:lang w:val="en-US"/>
        </w:rPr>
        <w:t xml:space="preserve"> – A549 Cell Line: Cell Culture and Transfection Protocol</w:t>
      </w:r>
      <w:r w:rsidR="006C26B3" w:rsidRPr="006C26B3">
        <w:rPr>
          <w:lang w:val="en-US"/>
        </w:rPr>
        <w:t>. (n.d.). Retrieved April 5, 2022, from https://www.a549.com/cell-subculture-protocol/</w:t>
      </w:r>
    </w:p>
    <w:p w14:paraId="0B070CEC" w14:textId="77777777" w:rsidR="006C26B3" w:rsidRPr="006C26B3" w:rsidRDefault="006C26B3" w:rsidP="00C95939">
      <w:pPr>
        <w:pStyle w:val="Bibliography"/>
        <w:spacing w:line="276" w:lineRule="auto"/>
        <w:rPr>
          <w:lang w:val="en-US"/>
        </w:rPr>
      </w:pPr>
      <w:r w:rsidRPr="00C95939">
        <w:rPr>
          <w:b/>
          <w:bCs/>
          <w:i/>
          <w:iCs/>
          <w:lang w:val="en-US"/>
        </w:rPr>
        <w:t>Adenosine triphosphate</w:t>
      </w:r>
      <w:r w:rsidRPr="006C26B3">
        <w:rPr>
          <w:i/>
          <w:iCs/>
          <w:lang w:val="en-US"/>
        </w:rPr>
        <w:t xml:space="preserve"> | Definition, Structure, Function, &amp; Facts | Britannica</w:t>
      </w:r>
      <w:r w:rsidRPr="006C26B3">
        <w:rPr>
          <w:lang w:val="en-US"/>
        </w:rPr>
        <w:t>. (2020, March 12). https://www.britannica.com/science/adenosine-triphosphate</w:t>
      </w:r>
    </w:p>
    <w:p w14:paraId="288772D5" w14:textId="77777777" w:rsidR="006C26B3" w:rsidRPr="006C26B3" w:rsidRDefault="006C26B3" w:rsidP="00C95939">
      <w:pPr>
        <w:pStyle w:val="Bibliography"/>
        <w:spacing w:line="276" w:lineRule="auto"/>
        <w:rPr>
          <w:lang w:val="en-US"/>
        </w:rPr>
      </w:pPr>
      <w:proofErr w:type="spellStart"/>
      <w:r w:rsidRPr="00C95939">
        <w:rPr>
          <w:b/>
          <w:bCs/>
          <w:lang w:val="en-US"/>
        </w:rPr>
        <w:t>Aksnes</w:t>
      </w:r>
      <w:proofErr w:type="spellEnd"/>
      <w:r w:rsidRPr="006C26B3">
        <w:rPr>
          <w:lang w:val="en-US"/>
        </w:rPr>
        <w:t>, I. (2020, November 8). History of X-rays—125 years in the making (</w:t>
      </w:r>
      <w:proofErr w:type="spellStart"/>
      <w:r w:rsidRPr="006C26B3">
        <w:rPr>
          <w:lang w:val="en-US"/>
        </w:rPr>
        <w:t>pt</w:t>
      </w:r>
      <w:proofErr w:type="spellEnd"/>
      <w:r w:rsidRPr="006C26B3">
        <w:rPr>
          <w:lang w:val="en-US"/>
        </w:rPr>
        <w:t xml:space="preserve"> 2). </w:t>
      </w:r>
      <w:proofErr w:type="spellStart"/>
      <w:r w:rsidRPr="006C26B3">
        <w:rPr>
          <w:i/>
          <w:iCs/>
          <w:lang w:val="en-US"/>
        </w:rPr>
        <w:t>Excillum</w:t>
      </w:r>
      <w:proofErr w:type="spellEnd"/>
      <w:r w:rsidRPr="006C26B3">
        <w:rPr>
          <w:lang w:val="en-US"/>
        </w:rPr>
        <w:t>. https://www.excillum.com/history-of-x-rays-x-ray-tubes/</w:t>
      </w:r>
    </w:p>
    <w:p w14:paraId="6F4D1896" w14:textId="77777777" w:rsidR="006C26B3" w:rsidRPr="006C26B3" w:rsidRDefault="006C26B3" w:rsidP="00C95939">
      <w:pPr>
        <w:pStyle w:val="Bibliography"/>
        <w:spacing w:line="276" w:lineRule="auto"/>
        <w:rPr>
          <w:lang w:val="en-US"/>
        </w:rPr>
      </w:pPr>
      <w:r w:rsidRPr="00C95939">
        <w:rPr>
          <w:b/>
          <w:bCs/>
          <w:lang w:val="en-US"/>
        </w:rPr>
        <w:t>Alberts, B.,</w:t>
      </w:r>
      <w:r w:rsidRPr="006C26B3">
        <w:rPr>
          <w:lang w:val="en-US"/>
        </w:rPr>
        <w:t xml:space="preserve"> Johnson, A., Lewis, J., Raff, M., Roberts, K., &amp; Walter, P. (2014). </w:t>
      </w:r>
      <w:r w:rsidRPr="006C26B3">
        <w:rPr>
          <w:i/>
          <w:iCs/>
          <w:lang w:val="en-US"/>
        </w:rPr>
        <w:t>Molecular Biology of the Cell</w:t>
      </w:r>
      <w:r w:rsidRPr="006C26B3">
        <w:rPr>
          <w:lang w:val="en-US"/>
        </w:rPr>
        <w:t xml:space="preserve"> (6th ed.). Garland Science.</w:t>
      </w:r>
    </w:p>
    <w:p w14:paraId="7BB53012" w14:textId="77777777" w:rsidR="006C26B3" w:rsidRPr="006C26B3" w:rsidRDefault="006C26B3" w:rsidP="00C95939">
      <w:pPr>
        <w:pStyle w:val="Bibliography"/>
        <w:spacing w:line="276" w:lineRule="auto"/>
        <w:rPr>
          <w:lang w:val="en-US"/>
        </w:rPr>
      </w:pPr>
      <w:proofErr w:type="spellStart"/>
      <w:r w:rsidRPr="00C95939">
        <w:rPr>
          <w:b/>
          <w:bCs/>
          <w:lang w:val="en-US"/>
        </w:rPr>
        <w:t>Aldelaijan</w:t>
      </w:r>
      <w:proofErr w:type="spellEnd"/>
      <w:r w:rsidRPr="00C95939">
        <w:rPr>
          <w:b/>
          <w:bCs/>
          <w:lang w:val="en-US"/>
        </w:rPr>
        <w:t>, S</w:t>
      </w:r>
      <w:r w:rsidRPr="006C26B3">
        <w:rPr>
          <w:lang w:val="en-US"/>
        </w:rPr>
        <w:t xml:space="preserve">., &amp; </w:t>
      </w:r>
      <w:proofErr w:type="spellStart"/>
      <w:r w:rsidRPr="006C26B3">
        <w:rPr>
          <w:lang w:val="en-US"/>
        </w:rPr>
        <w:t>Devic</w:t>
      </w:r>
      <w:proofErr w:type="spellEnd"/>
      <w:r w:rsidRPr="006C26B3">
        <w:rPr>
          <w:lang w:val="en-US"/>
        </w:rPr>
        <w:t xml:space="preserve">, S. (2018). Comparison of dose response functions for EBT3 model </w:t>
      </w:r>
      <w:proofErr w:type="spellStart"/>
      <w:r w:rsidRPr="006C26B3">
        <w:rPr>
          <w:lang w:val="en-US"/>
        </w:rPr>
        <w:t>GafChromic</w:t>
      </w:r>
      <w:r w:rsidRPr="006C26B3">
        <w:rPr>
          <w:vertAlign w:val="superscript"/>
          <w:lang w:val="en-US"/>
        </w:rPr>
        <w:t>TM</w:t>
      </w:r>
      <w:proofErr w:type="spellEnd"/>
      <w:r w:rsidRPr="006C26B3">
        <w:rPr>
          <w:lang w:val="en-US"/>
        </w:rPr>
        <w:t xml:space="preserve"> film dosimetry system. </w:t>
      </w:r>
      <w:proofErr w:type="spellStart"/>
      <w:r w:rsidRPr="006C26B3">
        <w:rPr>
          <w:i/>
          <w:iCs/>
          <w:lang w:val="en-US"/>
        </w:rPr>
        <w:t>Physica</w:t>
      </w:r>
      <w:proofErr w:type="spellEnd"/>
      <w:r w:rsidRPr="006C26B3">
        <w:rPr>
          <w:i/>
          <w:iCs/>
          <w:lang w:val="en-US"/>
        </w:rPr>
        <w:t xml:space="preserve"> Medica</w:t>
      </w:r>
      <w:r w:rsidRPr="006C26B3">
        <w:rPr>
          <w:lang w:val="en-US"/>
        </w:rPr>
        <w:t xml:space="preserve">, </w:t>
      </w:r>
      <w:r w:rsidRPr="006C26B3">
        <w:rPr>
          <w:i/>
          <w:iCs/>
          <w:lang w:val="en-US"/>
        </w:rPr>
        <w:t>49</w:t>
      </w:r>
      <w:r w:rsidRPr="006C26B3">
        <w:rPr>
          <w:lang w:val="en-US"/>
        </w:rPr>
        <w:t>, 112–118. https://doi.org/10.1016/j.ejmp.2018.05.014</w:t>
      </w:r>
    </w:p>
    <w:p w14:paraId="71020CDC" w14:textId="77777777" w:rsidR="006C26B3" w:rsidRPr="006C26B3" w:rsidRDefault="006C26B3" w:rsidP="00C95939">
      <w:pPr>
        <w:pStyle w:val="Bibliography"/>
        <w:spacing w:line="276" w:lineRule="auto"/>
        <w:rPr>
          <w:lang w:val="en-US"/>
        </w:rPr>
      </w:pPr>
      <w:r w:rsidRPr="00C95939">
        <w:rPr>
          <w:b/>
          <w:bCs/>
          <w:lang w:val="en-US"/>
        </w:rPr>
        <w:t>Alin, A.</w:t>
      </w:r>
      <w:r w:rsidRPr="006C26B3">
        <w:rPr>
          <w:lang w:val="en-US"/>
        </w:rPr>
        <w:t xml:space="preserve"> (2010). Multicollinearity. </w:t>
      </w:r>
      <w:r w:rsidRPr="006C26B3">
        <w:rPr>
          <w:i/>
          <w:iCs/>
          <w:lang w:val="en-US"/>
        </w:rPr>
        <w:t>WIREs Computational Statistics</w:t>
      </w:r>
      <w:r w:rsidRPr="006C26B3">
        <w:rPr>
          <w:lang w:val="en-US"/>
        </w:rPr>
        <w:t xml:space="preserve">, </w:t>
      </w:r>
      <w:r w:rsidRPr="006C26B3">
        <w:rPr>
          <w:i/>
          <w:iCs/>
          <w:lang w:val="en-US"/>
        </w:rPr>
        <w:t>2</w:t>
      </w:r>
      <w:r w:rsidRPr="006C26B3">
        <w:rPr>
          <w:lang w:val="en-US"/>
        </w:rPr>
        <w:t>(3), 370–374. https://doi.org/10.1002/wics.84</w:t>
      </w:r>
    </w:p>
    <w:p w14:paraId="76B44A88" w14:textId="77777777" w:rsidR="006C26B3" w:rsidRPr="006C26B3" w:rsidRDefault="006C26B3" w:rsidP="00C95939">
      <w:pPr>
        <w:pStyle w:val="Bibliography"/>
        <w:spacing w:line="276" w:lineRule="auto"/>
        <w:rPr>
          <w:lang w:val="en-US"/>
        </w:rPr>
      </w:pPr>
      <w:proofErr w:type="spellStart"/>
      <w:r w:rsidRPr="00C95939">
        <w:rPr>
          <w:b/>
          <w:bCs/>
          <w:lang w:val="en-US"/>
        </w:rPr>
        <w:t>Alm</w:t>
      </w:r>
      <w:proofErr w:type="spellEnd"/>
      <w:r w:rsidRPr="00C95939">
        <w:rPr>
          <w:b/>
          <w:bCs/>
          <w:lang w:val="en-US"/>
        </w:rPr>
        <w:t xml:space="preserve"> Carlsson</w:t>
      </w:r>
      <w:r w:rsidRPr="006C26B3">
        <w:rPr>
          <w:lang w:val="en-US"/>
        </w:rPr>
        <w:t xml:space="preserve">, G. (2001). </w:t>
      </w:r>
      <w:r w:rsidRPr="006C26B3">
        <w:rPr>
          <w:i/>
          <w:iCs/>
          <w:lang w:val="en-US"/>
        </w:rPr>
        <w:t>Bragg-Gray Dosimetry: Theory of Burch</w:t>
      </w:r>
      <w:r w:rsidRPr="006C26B3">
        <w:rPr>
          <w:lang w:val="en-US"/>
        </w:rPr>
        <w:t>. Linköping University Electronic Press. http://urn.kb.se/resolve?urn=urn:nbn:se:liu:diva-57834</w:t>
      </w:r>
    </w:p>
    <w:p w14:paraId="7D9C31EC" w14:textId="77777777" w:rsidR="006C26B3" w:rsidRPr="006C26B3" w:rsidRDefault="006C26B3" w:rsidP="00C95939">
      <w:pPr>
        <w:pStyle w:val="Bibliography"/>
        <w:spacing w:line="276" w:lineRule="auto"/>
        <w:rPr>
          <w:lang w:val="en-US"/>
        </w:rPr>
      </w:pPr>
      <w:proofErr w:type="spellStart"/>
      <w:r w:rsidRPr="00C95939">
        <w:rPr>
          <w:b/>
          <w:bCs/>
          <w:lang w:val="en-US"/>
        </w:rPr>
        <w:t>Alm</w:t>
      </w:r>
      <w:proofErr w:type="spellEnd"/>
      <w:r w:rsidRPr="00C95939">
        <w:rPr>
          <w:b/>
          <w:bCs/>
          <w:lang w:val="en-US"/>
        </w:rPr>
        <w:t xml:space="preserve"> Carlsson</w:t>
      </w:r>
      <w:r w:rsidRPr="006C26B3">
        <w:rPr>
          <w:lang w:val="en-US"/>
        </w:rPr>
        <w:t xml:space="preserve">, G. (2002). </w:t>
      </w:r>
      <w:r w:rsidRPr="006C26B3">
        <w:rPr>
          <w:i/>
          <w:iCs/>
          <w:lang w:val="en-US"/>
        </w:rPr>
        <w:t>Spencer-</w:t>
      </w:r>
      <w:proofErr w:type="spellStart"/>
      <w:r w:rsidRPr="006C26B3">
        <w:rPr>
          <w:i/>
          <w:iCs/>
          <w:lang w:val="en-US"/>
        </w:rPr>
        <w:t>Attix</w:t>
      </w:r>
      <w:proofErr w:type="spellEnd"/>
      <w:r w:rsidRPr="006C26B3">
        <w:rPr>
          <w:i/>
          <w:iCs/>
          <w:lang w:val="en-US"/>
        </w:rPr>
        <w:t xml:space="preserve"> Cavity Theory</w:t>
      </w:r>
      <w:r w:rsidRPr="006C26B3">
        <w:rPr>
          <w:lang w:val="en-US"/>
        </w:rPr>
        <w:t>. Linköping University Electronic Press. http://urn.kb.se/resolve?urn=urn:nbn:se:liu:diva-57893</w:t>
      </w:r>
    </w:p>
    <w:p w14:paraId="6C3427F0" w14:textId="77777777" w:rsidR="006C26B3" w:rsidRPr="006C26B3" w:rsidRDefault="006C26B3" w:rsidP="00C95939">
      <w:pPr>
        <w:pStyle w:val="Bibliography"/>
        <w:spacing w:line="276" w:lineRule="auto"/>
        <w:rPr>
          <w:lang w:val="en-US"/>
        </w:rPr>
      </w:pPr>
      <w:r w:rsidRPr="00C95939">
        <w:rPr>
          <w:b/>
          <w:bCs/>
          <w:lang w:val="en-US"/>
        </w:rPr>
        <w:t>Amiri, S.,</w:t>
      </w:r>
      <w:r w:rsidRPr="006C26B3">
        <w:rPr>
          <w:lang w:val="en-US"/>
        </w:rPr>
        <w:t xml:space="preserve"> Ali, P. J. M., Mohammed, S., </w:t>
      </w:r>
      <w:proofErr w:type="spellStart"/>
      <w:r w:rsidRPr="006C26B3">
        <w:rPr>
          <w:lang w:val="en-US"/>
        </w:rPr>
        <w:t>Hanus</w:t>
      </w:r>
      <w:proofErr w:type="spellEnd"/>
      <w:r w:rsidRPr="006C26B3">
        <w:rPr>
          <w:lang w:val="en-US"/>
        </w:rPr>
        <w:t xml:space="preserve">, R., </w:t>
      </w:r>
      <w:proofErr w:type="spellStart"/>
      <w:r w:rsidRPr="006C26B3">
        <w:rPr>
          <w:lang w:val="en-US"/>
        </w:rPr>
        <w:t>Abdulkareem</w:t>
      </w:r>
      <w:proofErr w:type="spellEnd"/>
      <w:r w:rsidRPr="006C26B3">
        <w:rPr>
          <w:lang w:val="en-US"/>
        </w:rPr>
        <w:t xml:space="preserve">, L., </w:t>
      </w:r>
      <w:proofErr w:type="spellStart"/>
      <w:r w:rsidRPr="006C26B3">
        <w:rPr>
          <w:lang w:val="en-US"/>
        </w:rPr>
        <w:t>Alanezi</w:t>
      </w:r>
      <w:proofErr w:type="spellEnd"/>
      <w:r w:rsidRPr="006C26B3">
        <w:rPr>
          <w:lang w:val="en-US"/>
        </w:rPr>
        <w:t xml:space="preserve">, A. A., </w:t>
      </w:r>
      <w:proofErr w:type="spellStart"/>
      <w:r w:rsidRPr="006C26B3">
        <w:rPr>
          <w:lang w:val="en-US"/>
        </w:rPr>
        <w:t>Eftekhari</w:t>
      </w:r>
      <w:proofErr w:type="spellEnd"/>
      <w:r w:rsidRPr="006C26B3">
        <w:rPr>
          <w:lang w:val="en-US"/>
        </w:rPr>
        <w:t xml:space="preserve">-Zadeh, E., </w:t>
      </w:r>
      <w:proofErr w:type="spellStart"/>
      <w:r w:rsidRPr="006C26B3">
        <w:rPr>
          <w:lang w:val="en-US"/>
        </w:rPr>
        <w:t>Roshani</w:t>
      </w:r>
      <w:proofErr w:type="spellEnd"/>
      <w:r w:rsidRPr="006C26B3">
        <w:rPr>
          <w:lang w:val="en-US"/>
        </w:rPr>
        <w:t xml:space="preserve">, G. H., </w:t>
      </w:r>
      <w:proofErr w:type="spellStart"/>
      <w:r w:rsidRPr="006C26B3">
        <w:rPr>
          <w:lang w:val="en-US"/>
        </w:rPr>
        <w:t>Nazemi</w:t>
      </w:r>
      <w:proofErr w:type="spellEnd"/>
      <w:r w:rsidRPr="006C26B3">
        <w:rPr>
          <w:lang w:val="en-US"/>
        </w:rPr>
        <w:t xml:space="preserve">, E., &amp; </w:t>
      </w:r>
      <w:proofErr w:type="spellStart"/>
      <w:r w:rsidRPr="006C26B3">
        <w:rPr>
          <w:lang w:val="en-US"/>
        </w:rPr>
        <w:t>Kalmoun</w:t>
      </w:r>
      <w:proofErr w:type="spellEnd"/>
      <w:r w:rsidRPr="006C26B3">
        <w:rPr>
          <w:lang w:val="en-US"/>
        </w:rPr>
        <w:t xml:space="preserve">, E. M. (2021). Proposing a Nondestructive and Intelligent System for Simultaneous Determining Flow Regime and Void Fraction Percentage of Gas–Liquid Two Phase Flows Using Polychromatic X-Ray Transmission Spectra. </w:t>
      </w:r>
      <w:r w:rsidRPr="006C26B3">
        <w:rPr>
          <w:i/>
          <w:iCs/>
          <w:lang w:val="en-US"/>
        </w:rPr>
        <w:t>Journal of Nondestructive Evaluation</w:t>
      </w:r>
      <w:r w:rsidRPr="006C26B3">
        <w:rPr>
          <w:lang w:val="en-US"/>
        </w:rPr>
        <w:t xml:space="preserve">, </w:t>
      </w:r>
      <w:r w:rsidRPr="006C26B3">
        <w:rPr>
          <w:i/>
          <w:iCs/>
          <w:lang w:val="en-US"/>
        </w:rPr>
        <w:t>40</w:t>
      </w:r>
      <w:r w:rsidRPr="006C26B3">
        <w:rPr>
          <w:lang w:val="en-US"/>
        </w:rPr>
        <w:t>(2), 47. https://doi.org/10.1007/s10921-021-00782-w</w:t>
      </w:r>
    </w:p>
    <w:p w14:paraId="27ED101C" w14:textId="77777777" w:rsidR="006C26B3" w:rsidRPr="006C26B3" w:rsidRDefault="006C26B3" w:rsidP="00C95939">
      <w:pPr>
        <w:pStyle w:val="Bibliography"/>
        <w:spacing w:line="276" w:lineRule="auto"/>
        <w:rPr>
          <w:lang w:val="en-US"/>
        </w:rPr>
      </w:pPr>
      <w:proofErr w:type="spellStart"/>
      <w:r w:rsidRPr="00C95939">
        <w:rPr>
          <w:b/>
          <w:bCs/>
          <w:lang w:val="en-US"/>
        </w:rPr>
        <w:t>Andreo</w:t>
      </w:r>
      <w:proofErr w:type="spellEnd"/>
      <w:r w:rsidRPr="00C95939">
        <w:rPr>
          <w:b/>
          <w:bCs/>
          <w:lang w:val="en-US"/>
        </w:rPr>
        <w:t>, P.</w:t>
      </w:r>
      <w:r w:rsidRPr="006C26B3">
        <w:rPr>
          <w:lang w:val="en-US"/>
        </w:rPr>
        <w:t xml:space="preserve"> (2015). Dose to ‘water-like’ media or dose to tissue in MV photons radiotherapy treatment planning: Still a matter of debate. </w:t>
      </w:r>
      <w:r w:rsidRPr="006C26B3">
        <w:rPr>
          <w:i/>
          <w:iCs/>
          <w:lang w:val="en-US"/>
        </w:rPr>
        <w:t>Physics in Medicine and Biology</w:t>
      </w:r>
      <w:r w:rsidRPr="006C26B3">
        <w:rPr>
          <w:lang w:val="en-US"/>
        </w:rPr>
        <w:t xml:space="preserve">, </w:t>
      </w:r>
      <w:r w:rsidRPr="006C26B3">
        <w:rPr>
          <w:i/>
          <w:iCs/>
          <w:lang w:val="en-US"/>
        </w:rPr>
        <w:t>60</w:t>
      </w:r>
      <w:r w:rsidRPr="006C26B3">
        <w:rPr>
          <w:lang w:val="en-US"/>
        </w:rPr>
        <w:t>(1), 309–337. https://doi.org/10.1088/0031-9155/60/1/309</w:t>
      </w:r>
    </w:p>
    <w:p w14:paraId="4C8FC7A1" w14:textId="77777777" w:rsidR="006C26B3" w:rsidRPr="006C26B3" w:rsidRDefault="006C26B3" w:rsidP="00C95939">
      <w:pPr>
        <w:pStyle w:val="Bibliography"/>
        <w:spacing w:line="276" w:lineRule="auto"/>
        <w:rPr>
          <w:lang w:val="en-US"/>
        </w:rPr>
      </w:pPr>
      <w:proofErr w:type="spellStart"/>
      <w:r w:rsidRPr="00C95939">
        <w:rPr>
          <w:b/>
          <w:bCs/>
          <w:lang w:val="en-US"/>
        </w:rPr>
        <w:t>Andreo</w:t>
      </w:r>
      <w:proofErr w:type="spellEnd"/>
      <w:r w:rsidRPr="00C95939">
        <w:rPr>
          <w:b/>
          <w:bCs/>
          <w:lang w:val="en-US"/>
        </w:rPr>
        <w:t>, P.,</w:t>
      </w:r>
      <w:r w:rsidRPr="006C26B3">
        <w:rPr>
          <w:lang w:val="en-US"/>
        </w:rPr>
        <w:t xml:space="preserve"> Burns, D. T., Nahum, A. E., </w:t>
      </w:r>
      <w:proofErr w:type="spellStart"/>
      <w:r w:rsidRPr="006C26B3">
        <w:rPr>
          <w:lang w:val="en-US"/>
        </w:rPr>
        <w:t>Seuntjens</w:t>
      </w:r>
      <w:proofErr w:type="spellEnd"/>
      <w:r w:rsidRPr="006C26B3">
        <w:rPr>
          <w:lang w:val="en-US"/>
        </w:rPr>
        <w:t xml:space="preserve">, J., &amp; </w:t>
      </w:r>
      <w:proofErr w:type="spellStart"/>
      <w:r w:rsidRPr="006C26B3">
        <w:rPr>
          <w:lang w:val="en-US"/>
        </w:rPr>
        <w:t>Attix</w:t>
      </w:r>
      <w:proofErr w:type="spellEnd"/>
      <w:r w:rsidRPr="006C26B3">
        <w:rPr>
          <w:lang w:val="en-US"/>
        </w:rPr>
        <w:t xml:space="preserve">, F. H. (2017). Chemical Dosimeters. In </w:t>
      </w:r>
      <w:r w:rsidRPr="006C26B3">
        <w:rPr>
          <w:i/>
          <w:iCs/>
          <w:lang w:val="en-US"/>
        </w:rPr>
        <w:t>Fundamentals of Ionizing Radiation Dosimetry</w:t>
      </w:r>
      <w:r w:rsidRPr="006C26B3">
        <w:rPr>
          <w:lang w:val="en-US"/>
        </w:rPr>
        <w:t xml:space="preserve"> (1st ed., pp. 562–562). John Wiley &amp;amp; Sons, Incorporated.</w:t>
      </w:r>
    </w:p>
    <w:p w14:paraId="42EA53F0" w14:textId="77777777" w:rsidR="006C26B3" w:rsidRPr="006C26B3" w:rsidRDefault="006C26B3" w:rsidP="00C95939">
      <w:pPr>
        <w:pStyle w:val="Bibliography"/>
        <w:spacing w:line="276" w:lineRule="auto"/>
        <w:rPr>
          <w:lang w:val="en-US"/>
        </w:rPr>
      </w:pPr>
      <w:r w:rsidRPr="00C95939">
        <w:rPr>
          <w:b/>
          <w:bCs/>
          <w:lang w:val="en-US"/>
        </w:rPr>
        <w:lastRenderedPageBreak/>
        <w:t xml:space="preserve">Anne </w:t>
      </w:r>
      <w:proofErr w:type="spellStart"/>
      <w:r w:rsidRPr="00C95939">
        <w:rPr>
          <w:b/>
          <w:bCs/>
          <w:lang w:val="en-US"/>
        </w:rPr>
        <w:t>Marit</w:t>
      </w:r>
      <w:proofErr w:type="spellEnd"/>
      <w:r w:rsidRPr="00C95939">
        <w:rPr>
          <w:b/>
          <w:bCs/>
          <w:lang w:val="en-US"/>
        </w:rPr>
        <w:t xml:space="preserve"> </w:t>
      </w:r>
      <w:proofErr w:type="spellStart"/>
      <w:r w:rsidRPr="00C95939">
        <w:rPr>
          <w:b/>
          <w:bCs/>
          <w:lang w:val="en-US"/>
        </w:rPr>
        <w:t>Rykkelid</w:t>
      </w:r>
      <w:proofErr w:type="spellEnd"/>
      <w:r w:rsidRPr="006C26B3">
        <w:rPr>
          <w:lang w:val="en-US"/>
        </w:rPr>
        <w:t xml:space="preserve">. (2017). </w:t>
      </w:r>
      <w:r w:rsidRPr="006C26B3">
        <w:rPr>
          <w:i/>
          <w:iCs/>
          <w:lang w:val="en-US"/>
        </w:rPr>
        <w:t xml:space="preserve">Method for in vitro Cell Irradiation </w:t>
      </w:r>
      <w:proofErr w:type="gramStart"/>
      <w:r w:rsidRPr="006C26B3">
        <w:rPr>
          <w:i/>
          <w:iCs/>
          <w:lang w:val="en-US"/>
        </w:rPr>
        <w:t>with  Low</w:t>
      </w:r>
      <w:proofErr w:type="gramEnd"/>
      <w:r w:rsidRPr="006C26B3">
        <w:rPr>
          <w:i/>
          <w:iCs/>
          <w:lang w:val="en-US"/>
        </w:rPr>
        <w:t xml:space="preserve"> Energy Protons</w:t>
      </w:r>
      <w:r w:rsidRPr="006C26B3">
        <w:rPr>
          <w:lang w:val="en-US"/>
        </w:rPr>
        <w:t xml:space="preserve"> [Master thesis]. University of Oslo.</w:t>
      </w:r>
    </w:p>
    <w:p w14:paraId="32A2FFF8" w14:textId="77777777" w:rsidR="006C26B3" w:rsidRPr="006C26B3" w:rsidRDefault="006C26B3" w:rsidP="00C95939">
      <w:pPr>
        <w:pStyle w:val="Bibliography"/>
        <w:spacing w:line="276" w:lineRule="auto"/>
        <w:rPr>
          <w:lang w:val="en-US"/>
        </w:rPr>
      </w:pPr>
      <w:r w:rsidRPr="00C95939">
        <w:rPr>
          <w:b/>
          <w:bCs/>
          <w:i/>
          <w:iCs/>
          <w:lang w:val="en-US"/>
        </w:rPr>
        <w:t>Apoptosis</w:t>
      </w:r>
      <w:r w:rsidRPr="006C26B3">
        <w:rPr>
          <w:i/>
          <w:iCs/>
          <w:lang w:val="en-US"/>
        </w:rPr>
        <w:t xml:space="preserve"> | cytology | Britannica</w:t>
      </w:r>
      <w:r w:rsidRPr="006C26B3">
        <w:rPr>
          <w:lang w:val="en-US"/>
        </w:rPr>
        <w:t>. (2013, September 27). https://www.britannica.com/science/apoptosis</w:t>
      </w:r>
    </w:p>
    <w:p w14:paraId="3242A882" w14:textId="77777777" w:rsidR="006C26B3" w:rsidRPr="006C26B3" w:rsidRDefault="006C26B3" w:rsidP="00C95939">
      <w:pPr>
        <w:pStyle w:val="Bibliography"/>
        <w:spacing w:line="276" w:lineRule="auto"/>
        <w:rPr>
          <w:lang w:val="en-US"/>
        </w:rPr>
      </w:pPr>
      <w:r w:rsidRPr="00C95939">
        <w:rPr>
          <w:b/>
          <w:bCs/>
        </w:rPr>
        <w:t>Arous, D.</w:t>
      </w:r>
      <w:r>
        <w:t xml:space="preserve">, Schrunner, S., Hanson, I., Frederike Jeppesen Edin, N., &amp; Malinen, E. (2022). </w:t>
      </w:r>
      <w:r w:rsidRPr="006C26B3">
        <w:rPr>
          <w:lang w:val="en-US"/>
        </w:rPr>
        <w:t xml:space="preserve">Principal component-based image segmentation: A new approach to outline in vitro cell colonies. </w:t>
      </w:r>
      <w:r w:rsidRPr="006C26B3">
        <w:rPr>
          <w:i/>
          <w:iCs/>
          <w:lang w:val="en-US"/>
        </w:rPr>
        <w:t>Computer Methods in Biomechanics and Biomedical Engineering: Imaging &amp; Visualization</w:t>
      </w:r>
      <w:r w:rsidRPr="006C26B3">
        <w:rPr>
          <w:lang w:val="en-US"/>
        </w:rPr>
        <w:t xml:space="preserve">, </w:t>
      </w:r>
      <w:r w:rsidRPr="006C26B3">
        <w:rPr>
          <w:i/>
          <w:iCs/>
          <w:lang w:val="en-US"/>
        </w:rPr>
        <w:t>0</w:t>
      </w:r>
      <w:r w:rsidRPr="006C26B3">
        <w:rPr>
          <w:lang w:val="en-US"/>
        </w:rPr>
        <w:t>(0), 1–13. https://doi.org/10.1080/21681163.2022.2035822</w:t>
      </w:r>
    </w:p>
    <w:p w14:paraId="42474DC8" w14:textId="77777777" w:rsidR="006C26B3" w:rsidRPr="006C26B3" w:rsidRDefault="006C26B3" w:rsidP="00C95939">
      <w:pPr>
        <w:pStyle w:val="Bibliography"/>
        <w:spacing w:line="276" w:lineRule="auto"/>
        <w:rPr>
          <w:lang w:val="en-US"/>
        </w:rPr>
      </w:pPr>
      <w:r w:rsidRPr="00C95939">
        <w:rPr>
          <w:b/>
          <w:bCs/>
          <w:lang w:val="en-US"/>
        </w:rPr>
        <w:t>Ashburner, J.</w:t>
      </w:r>
      <w:r w:rsidRPr="006C26B3">
        <w:rPr>
          <w:lang w:val="en-US"/>
        </w:rPr>
        <w:t xml:space="preserve">, &amp; Friston, K. (2007). CHAPTER 4—Rigid Body Registration. In K. Friston, J. Ashburner, S. </w:t>
      </w:r>
      <w:proofErr w:type="spellStart"/>
      <w:r w:rsidRPr="006C26B3">
        <w:rPr>
          <w:lang w:val="en-US"/>
        </w:rPr>
        <w:t>Kiebel</w:t>
      </w:r>
      <w:proofErr w:type="spellEnd"/>
      <w:r w:rsidRPr="006C26B3">
        <w:rPr>
          <w:lang w:val="en-US"/>
        </w:rPr>
        <w:t xml:space="preserve">, T. Nichols, &amp; W. Penny (Eds.), </w:t>
      </w:r>
      <w:r w:rsidRPr="006C26B3">
        <w:rPr>
          <w:i/>
          <w:iCs/>
          <w:lang w:val="en-US"/>
        </w:rPr>
        <w:t>Statistical Parametric Mapping</w:t>
      </w:r>
      <w:r w:rsidRPr="006C26B3">
        <w:rPr>
          <w:lang w:val="en-US"/>
        </w:rPr>
        <w:t xml:space="preserve"> (pp. 49–62). Academic Press. https://doi.org/10.1016/B978-012372560-8/50004-8</w:t>
      </w:r>
    </w:p>
    <w:p w14:paraId="447FC13B" w14:textId="77777777" w:rsidR="006C26B3" w:rsidRPr="006C26B3" w:rsidRDefault="006C26B3" w:rsidP="00C95939">
      <w:pPr>
        <w:pStyle w:val="Bibliography"/>
        <w:spacing w:line="276" w:lineRule="auto"/>
        <w:rPr>
          <w:lang w:val="en-US"/>
        </w:rPr>
      </w:pPr>
      <w:proofErr w:type="spellStart"/>
      <w:r w:rsidRPr="00C95939">
        <w:rPr>
          <w:b/>
          <w:bCs/>
          <w:lang w:val="en-US"/>
        </w:rPr>
        <w:t>Asur</w:t>
      </w:r>
      <w:proofErr w:type="spellEnd"/>
      <w:r w:rsidRPr="00C95939">
        <w:rPr>
          <w:b/>
          <w:bCs/>
          <w:lang w:val="en-US"/>
        </w:rPr>
        <w:t>, R.</w:t>
      </w:r>
      <w:r w:rsidRPr="006C26B3">
        <w:rPr>
          <w:lang w:val="en-US"/>
        </w:rPr>
        <w:t xml:space="preserve">, Butterworth, K. T., </w:t>
      </w:r>
      <w:proofErr w:type="spellStart"/>
      <w:r w:rsidRPr="006C26B3">
        <w:rPr>
          <w:lang w:val="en-US"/>
        </w:rPr>
        <w:t>Penagaricano</w:t>
      </w:r>
      <w:proofErr w:type="spellEnd"/>
      <w:r w:rsidRPr="006C26B3">
        <w:rPr>
          <w:lang w:val="en-US"/>
        </w:rPr>
        <w:t xml:space="preserve">, J. A., </w:t>
      </w:r>
      <w:proofErr w:type="spellStart"/>
      <w:r w:rsidRPr="006C26B3">
        <w:rPr>
          <w:lang w:val="en-US"/>
        </w:rPr>
        <w:t>Prise</w:t>
      </w:r>
      <w:proofErr w:type="spellEnd"/>
      <w:r w:rsidRPr="006C26B3">
        <w:rPr>
          <w:lang w:val="en-US"/>
        </w:rPr>
        <w:t xml:space="preserve">, K. M., &amp; Griffin, R. J. (2015). High dose bystander effects in spatially fractionated radiation therapy. </w:t>
      </w:r>
      <w:r w:rsidRPr="006C26B3">
        <w:rPr>
          <w:i/>
          <w:iCs/>
          <w:lang w:val="en-US"/>
        </w:rPr>
        <w:t>Cancer Letters</w:t>
      </w:r>
      <w:r w:rsidRPr="006C26B3">
        <w:rPr>
          <w:lang w:val="en-US"/>
        </w:rPr>
        <w:t xml:space="preserve">, </w:t>
      </w:r>
      <w:r w:rsidRPr="006C26B3">
        <w:rPr>
          <w:i/>
          <w:iCs/>
          <w:lang w:val="en-US"/>
        </w:rPr>
        <w:t>356</w:t>
      </w:r>
      <w:r w:rsidRPr="006C26B3">
        <w:rPr>
          <w:lang w:val="en-US"/>
        </w:rPr>
        <w:t>(1), 52–57. https://doi.org/10.1016/j.canlet.2013.10.032</w:t>
      </w:r>
    </w:p>
    <w:p w14:paraId="7424CA86" w14:textId="77777777" w:rsidR="006C26B3" w:rsidRPr="006C26B3" w:rsidRDefault="006C26B3" w:rsidP="00C95939">
      <w:pPr>
        <w:pStyle w:val="Bibliography"/>
        <w:spacing w:line="276" w:lineRule="auto"/>
        <w:rPr>
          <w:lang w:val="en-US"/>
        </w:rPr>
      </w:pPr>
      <w:proofErr w:type="spellStart"/>
      <w:r w:rsidRPr="00C95939">
        <w:rPr>
          <w:b/>
          <w:bCs/>
          <w:lang w:val="en-US"/>
        </w:rPr>
        <w:t>Asur</w:t>
      </w:r>
      <w:proofErr w:type="spellEnd"/>
      <w:r w:rsidRPr="00C95939">
        <w:rPr>
          <w:b/>
          <w:bCs/>
          <w:lang w:val="en-US"/>
        </w:rPr>
        <w:t>, R.</w:t>
      </w:r>
      <w:r w:rsidRPr="006C26B3">
        <w:rPr>
          <w:lang w:val="en-US"/>
        </w:rPr>
        <w:t xml:space="preserve"> S., Sharma, S., Chang, C.-W., </w:t>
      </w:r>
      <w:proofErr w:type="spellStart"/>
      <w:r w:rsidRPr="006C26B3">
        <w:rPr>
          <w:lang w:val="en-US"/>
        </w:rPr>
        <w:t>Penagaricano</w:t>
      </w:r>
      <w:proofErr w:type="spellEnd"/>
      <w:r w:rsidRPr="006C26B3">
        <w:rPr>
          <w:lang w:val="en-US"/>
        </w:rPr>
        <w:t xml:space="preserve">, J., </w:t>
      </w:r>
      <w:proofErr w:type="spellStart"/>
      <w:r w:rsidRPr="006C26B3">
        <w:rPr>
          <w:lang w:val="en-US"/>
        </w:rPr>
        <w:t>Kommuru</w:t>
      </w:r>
      <w:proofErr w:type="spellEnd"/>
      <w:r w:rsidRPr="006C26B3">
        <w:rPr>
          <w:lang w:val="en-US"/>
        </w:rPr>
        <w:t xml:space="preserve">, I. M., Moros, E. G., Corry, P. M., &amp; Griffin, R. J. (2012). Spatially Fractionated Radiation Induces Cytotoxicity and Changes in Gene Expression in Bystander and Radiation Adjacent Murine Carcinoma Cells. </w:t>
      </w:r>
      <w:r w:rsidRPr="006C26B3">
        <w:rPr>
          <w:i/>
          <w:iCs/>
          <w:lang w:val="en-US"/>
        </w:rPr>
        <w:t>Radiation Research</w:t>
      </w:r>
      <w:r w:rsidRPr="006C26B3">
        <w:rPr>
          <w:lang w:val="en-US"/>
        </w:rPr>
        <w:t xml:space="preserve">, </w:t>
      </w:r>
      <w:r w:rsidRPr="006C26B3">
        <w:rPr>
          <w:i/>
          <w:iCs/>
          <w:lang w:val="en-US"/>
        </w:rPr>
        <w:t>177</w:t>
      </w:r>
      <w:r w:rsidRPr="006C26B3">
        <w:rPr>
          <w:lang w:val="en-US"/>
        </w:rPr>
        <w:t>(6), 751–765.</w:t>
      </w:r>
    </w:p>
    <w:p w14:paraId="427A6B91" w14:textId="77777777" w:rsidR="006C26B3" w:rsidRPr="006C26B3" w:rsidRDefault="006C26B3" w:rsidP="00C95939">
      <w:pPr>
        <w:pStyle w:val="Bibliography"/>
        <w:spacing w:line="276" w:lineRule="auto"/>
        <w:rPr>
          <w:lang w:val="en-US"/>
        </w:rPr>
      </w:pPr>
      <w:proofErr w:type="spellStart"/>
      <w:r w:rsidRPr="00C95939">
        <w:rPr>
          <w:b/>
          <w:bCs/>
          <w:lang w:val="en-US"/>
        </w:rPr>
        <w:t>Attix</w:t>
      </w:r>
      <w:proofErr w:type="spellEnd"/>
      <w:r w:rsidRPr="00C95939">
        <w:rPr>
          <w:b/>
          <w:bCs/>
          <w:lang w:val="en-US"/>
        </w:rPr>
        <w:t>, F.</w:t>
      </w:r>
      <w:r w:rsidRPr="006C26B3">
        <w:rPr>
          <w:lang w:val="en-US"/>
        </w:rPr>
        <w:t xml:space="preserve"> H. (1986). </w:t>
      </w:r>
      <w:r w:rsidRPr="006C26B3">
        <w:rPr>
          <w:i/>
          <w:iCs/>
          <w:lang w:val="en-US"/>
        </w:rPr>
        <w:t>Introduction to Radiological Physics and Radiation Dosimetry</w:t>
      </w:r>
      <w:r w:rsidRPr="006C26B3">
        <w:rPr>
          <w:lang w:val="en-US"/>
        </w:rPr>
        <w:t>. John Wiley &amp; Sons.</w:t>
      </w:r>
    </w:p>
    <w:p w14:paraId="6D7D814D" w14:textId="77777777" w:rsidR="006C26B3" w:rsidRPr="006C26B3" w:rsidRDefault="006C26B3" w:rsidP="00C95939">
      <w:pPr>
        <w:pStyle w:val="Bibliography"/>
        <w:spacing w:line="276" w:lineRule="auto"/>
        <w:rPr>
          <w:lang w:val="en-US"/>
        </w:rPr>
      </w:pPr>
      <w:proofErr w:type="spellStart"/>
      <w:r w:rsidRPr="00C95939">
        <w:rPr>
          <w:b/>
          <w:bCs/>
          <w:lang w:val="en-US"/>
        </w:rPr>
        <w:t>Attix</w:t>
      </w:r>
      <w:proofErr w:type="spellEnd"/>
      <w:r w:rsidRPr="00C95939">
        <w:rPr>
          <w:b/>
          <w:bCs/>
          <w:lang w:val="en-US"/>
        </w:rPr>
        <w:t>, F.</w:t>
      </w:r>
      <w:r w:rsidRPr="006C26B3">
        <w:rPr>
          <w:lang w:val="en-US"/>
        </w:rPr>
        <w:t xml:space="preserve"> H. (2008). </w:t>
      </w:r>
      <w:r w:rsidRPr="006C26B3">
        <w:rPr>
          <w:i/>
          <w:iCs/>
          <w:lang w:val="en-US"/>
        </w:rPr>
        <w:t>Introduction to Radiological Physics and Radiation Dosimetry</w:t>
      </w:r>
      <w:r w:rsidRPr="006C26B3">
        <w:rPr>
          <w:lang w:val="en-US"/>
        </w:rPr>
        <w:t>. John Wiley &amp; Sons.</w:t>
      </w:r>
    </w:p>
    <w:p w14:paraId="02D648D5" w14:textId="77777777" w:rsidR="006C26B3" w:rsidRPr="006C26B3" w:rsidRDefault="006C26B3" w:rsidP="00C95939">
      <w:pPr>
        <w:pStyle w:val="Bibliography"/>
        <w:spacing w:line="276" w:lineRule="auto"/>
        <w:rPr>
          <w:lang w:val="en-US"/>
        </w:rPr>
      </w:pPr>
      <w:r w:rsidRPr="00C95939">
        <w:rPr>
          <w:b/>
          <w:bCs/>
          <w:i/>
          <w:iCs/>
          <w:lang w:val="en-US"/>
        </w:rPr>
        <w:t>AvgPool2d</w:t>
      </w:r>
      <w:r w:rsidRPr="006C26B3">
        <w:rPr>
          <w:i/>
          <w:iCs/>
          <w:lang w:val="en-US"/>
        </w:rPr>
        <w:t>—</w:t>
      </w:r>
      <w:proofErr w:type="spellStart"/>
      <w:r w:rsidRPr="006C26B3">
        <w:rPr>
          <w:i/>
          <w:iCs/>
          <w:lang w:val="en-US"/>
        </w:rPr>
        <w:t>PyTorch</w:t>
      </w:r>
      <w:proofErr w:type="spellEnd"/>
      <w:r w:rsidRPr="006C26B3">
        <w:rPr>
          <w:i/>
          <w:iCs/>
          <w:lang w:val="en-US"/>
        </w:rPr>
        <w:t xml:space="preserve"> 1.11.0 documentation</w:t>
      </w:r>
      <w:r w:rsidRPr="006C26B3">
        <w:rPr>
          <w:lang w:val="en-US"/>
        </w:rPr>
        <w:t>. (n.d.). Retrieved April 28, 2022, from https://pytorch.org/docs/stable/generated/torch.nn.AvgPool2d.html</w:t>
      </w:r>
    </w:p>
    <w:p w14:paraId="71B4CF8B" w14:textId="77777777" w:rsidR="006C26B3" w:rsidRPr="006C26B3" w:rsidRDefault="006C26B3" w:rsidP="00C95939">
      <w:pPr>
        <w:pStyle w:val="Bibliography"/>
        <w:spacing w:line="276" w:lineRule="auto"/>
        <w:rPr>
          <w:lang w:val="en-US"/>
        </w:rPr>
      </w:pPr>
      <w:proofErr w:type="spellStart"/>
      <w:r w:rsidRPr="00C95939">
        <w:rPr>
          <w:b/>
          <w:bCs/>
          <w:lang w:val="en-US"/>
        </w:rPr>
        <w:t>Battistoni</w:t>
      </w:r>
      <w:proofErr w:type="spellEnd"/>
      <w:r w:rsidRPr="00C95939">
        <w:rPr>
          <w:b/>
          <w:bCs/>
          <w:lang w:val="en-US"/>
        </w:rPr>
        <w:t>, G.</w:t>
      </w:r>
      <w:r w:rsidRPr="006C26B3">
        <w:rPr>
          <w:lang w:val="en-US"/>
        </w:rPr>
        <w:t xml:space="preserve">, </w:t>
      </w:r>
      <w:proofErr w:type="spellStart"/>
      <w:r w:rsidRPr="006C26B3">
        <w:rPr>
          <w:lang w:val="en-US"/>
        </w:rPr>
        <w:t>Boehlen</w:t>
      </w:r>
      <w:proofErr w:type="spellEnd"/>
      <w:r w:rsidRPr="006C26B3">
        <w:rPr>
          <w:lang w:val="en-US"/>
        </w:rPr>
        <w:t xml:space="preserve">, T., </w:t>
      </w:r>
      <w:proofErr w:type="spellStart"/>
      <w:r w:rsidRPr="006C26B3">
        <w:rPr>
          <w:lang w:val="en-US"/>
        </w:rPr>
        <w:t>Cerutti</w:t>
      </w:r>
      <w:proofErr w:type="spellEnd"/>
      <w:r w:rsidRPr="006C26B3">
        <w:rPr>
          <w:lang w:val="en-US"/>
        </w:rPr>
        <w:t xml:space="preserve">, F., Chin, P. W., Esposito, L. S., </w:t>
      </w:r>
      <w:proofErr w:type="spellStart"/>
      <w:r w:rsidRPr="006C26B3">
        <w:rPr>
          <w:lang w:val="en-US"/>
        </w:rPr>
        <w:t>Fassò</w:t>
      </w:r>
      <w:proofErr w:type="spellEnd"/>
      <w:r w:rsidRPr="006C26B3">
        <w:rPr>
          <w:lang w:val="en-US"/>
        </w:rPr>
        <w:t xml:space="preserve">, A., Ferrari, A., Lechner, A., </w:t>
      </w:r>
      <w:proofErr w:type="spellStart"/>
      <w:r w:rsidRPr="006C26B3">
        <w:rPr>
          <w:lang w:val="en-US"/>
        </w:rPr>
        <w:t>Empl</w:t>
      </w:r>
      <w:proofErr w:type="spellEnd"/>
      <w:r w:rsidRPr="006C26B3">
        <w:rPr>
          <w:lang w:val="en-US"/>
        </w:rPr>
        <w:t xml:space="preserve">, A., </w:t>
      </w:r>
      <w:proofErr w:type="spellStart"/>
      <w:r w:rsidRPr="006C26B3">
        <w:rPr>
          <w:lang w:val="en-US"/>
        </w:rPr>
        <w:t>Mairani</w:t>
      </w:r>
      <w:proofErr w:type="spellEnd"/>
      <w:r w:rsidRPr="006C26B3">
        <w:rPr>
          <w:lang w:val="en-US"/>
        </w:rPr>
        <w:t xml:space="preserve">, A., </w:t>
      </w:r>
      <w:proofErr w:type="spellStart"/>
      <w:r w:rsidRPr="006C26B3">
        <w:rPr>
          <w:lang w:val="en-US"/>
        </w:rPr>
        <w:t>Mereghetti</w:t>
      </w:r>
      <w:proofErr w:type="spellEnd"/>
      <w:r w:rsidRPr="006C26B3">
        <w:rPr>
          <w:lang w:val="en-US"/>
        </w:rPr>
        <w:t xml:space="preserve">, A., Ortega, P. G., </w:t>
      </w:r>
      <w:proofErr w:type="spellStart"/>
      <w:r w:rsidRPr="006C26B3">
        <w:rPr>
          <w:lang w:val="en-US"/>
        </w:rPr>
        <w:t>Ranft</w:t>
      </w:r>
      <w:proofErr w:type="spellEnd"/>
      <w:r w:rsidRPr="006C26B3">
        <w:rPr>
          <w:lang w:val="en-US"/>
        </w:rPr>
        <w:t xml:space="preserve">, J., </w:t>
      </w:r>
      <w:proofErr w:type="spellStart"/>
      <w:r w:rsidRPr="006C26B3">
        <w:rPr>
          <w:lang w:val="en-US"/>
        </w:rPr>
        <w:t>Roesler</w:t>
      </w:r>
      <w:proofErr w:type="spellEnd"/>
      <w:r w:rsidRPr="006C26B3">
        <w:rPr>
          <w:lang w:val="en-US"/>
        </w:rPr>
        <w:t xml:space="preserve">, S., Sala, P. R., </w:t>
      </w:r>
      <w:proofErr w:type="spellStart"/>
      <w:r w:rsidRPr="006C26B3">
        <w:rPr>
          <w:lang w:val="en-US"/>
        </w:rPr>
        <w:t>Vlachoudis</w:t>
      </w:r>
      <w:proofErr w:type="spellEnd"/>
      <w:r w:rsidRPr="006C26B3">
        <w:rPr>
          <w:lang w:val="en-US"/>
        </w:rPr>
        <w:t xml:space="preserve">, V., &amp; Smirnov, G. (2015). Overview of the FLUKA code. </w:t>
      </w:r>
      <w:r w:rsidRPr="006C26B3">
        <w:rPr>
          <w:i/>
          <w:iCs/>
          <w:lang w:val="en-US"/>
        </w:rPr>
        <w:t>Annals of Nuclear Energy</w:t>
      </w:r>
      <w:r w:rsidRPr="006C26B3">
        <w:rPr>
          <w:lang w:val="en-US"/>
        </w:rPr>
        <w:t xml:space="preserve">, </w:t>
      </w:r>
      <w:r w:rsidRPr="006C26B3">
        <w:rPr>
          <w:i/>
          <w:iCs/>
          <w:lang w:val="en-US"/>
        </w:rPr>
        <w:t>82</w:t>
      </w:r>
      <w:r w:rsidRPr="006C26B3">
        <w:rPr>
          <w:lang w:val="en-US"/>
        </w:rPr>
        <w:t>, 10–18. https://doi.org/10.1016/j.anucene.2014.11.007</w:t>
      </w:r>
    </w:p>
    <w:p w14:paraId="408B023B" w14:textId="77777777" w:rsidR="006C26B3" w:rsidRPr="006C26B3" w:rsidRDefault="006C26B3" w:rsidP="00C95939">
      <w:pPr>
        <w:pStyle w:val="Bibliography"/>
        <w:spacing w:line="276" w:lineRule="auto"/>
        <w:rPr>
          <w:lang w:val="en-US"/>
        </w:rPr>
      </w:pPr>
      <w:r w:rsidRPr="00C95939">
        <w:rPr>
          <w:b/>
          <w:bCs/>
          <w:lang w:val="sv-SE"/>
        </w:rPr>
        <w:t>Billena, C.,</w:t>
      </w:r>
      <w:r w:rsidRPr="006C26B3">
        <w:rPr>
          <w:lang w:val="sv-SE"/>
        </w:rPr>
        <w:t xml:space="preserve"> &amp; Khan, A. J. (2019). </w:t>
      </w:r>
      <w:r w:rsidRPr="006C26B3">
        <w:rPr>
          <w:lang w:val="en-US"/>
        </w:rPr>
        <w:t xml:space="preserve">A Current Review of Spatial Fractionation: Back to the Future? </w:t>
      </w:r>
      <w:r w:rsidRPr="006C26B3">
        <w:rPr>
          <w:i/>
          <w:iCs/>
          <w:lang w:val="en-US"/>
        </w:rPr>
        <w:t>International Journal of Radiation Oncology*Biology*Physics</w:t>
      </w:r>
      <w:r w:rsidRPr="006C26B3">
        <w:rPr>
          <w:lang w:val="en-US"/>
        </w:rPr>
        <w:t xml:space="preserve">, </w:t>
      </w:r>
      <w:r w:rsidRPr="006C26B3">
        <w:rPr>
          <w:i/>
          <w:iCs/>
          <w:lang w:val="en-US"/>
        </w:rPr>
        <w:t>104</w:t>
      </w:r>
      <w:r w:rsidRPr="006C26B3">
        <w:rPr>
          <w:lang w:val="en-US"/>
        </w:rPr>
        <w:t>(1), 177–187. https://doi.org/10.1016/j.ijrobp.2019.01.073</w:t>
      </w:r>
    </w:p>
    <w:p w14:paraId="2FE17038" w14:textId="77777777" w:rsidR="006C26B3" w:rsidRPr="006C26B3" w:rsidRDefault="006C26B3" w:rsidP="00C95939">
      <w:pPr>
        <w:pStyle w:val="Bibliography"/>
        <w:spacing w:line="276" w:lineRule="auto"/>
        <w:rPr>
          <w:lang w:val="en-US"/>
        </w:rPr>
      </w:pPr>
      <w:r w:rsidRPr="00C95939">
        <w:rPr>
          <w:b/>
          <w:bCs/>
        </w:rPr>
        <w:t>Bingham, N</w:t>
      </w:r>
      <w:r>
        <w:t xml:space="preserve">. H., &amp; Fry, J. M. (2010). </w:t>
      </w:r>
      <w:r w:rsidRPr="006C26B3">
        <w:rPr>
          <w:i/>
          <w:iCs/>
          <w:lang w:val="en-US"/>
        </w:rPr>
        <w:t>Regression</w:t>
      </w:r>
      <w:r w:rsidRPr="006C26B3">
        <w:rPr>
          <w:lang w:val="en-US"/>
        </w:rPr>
        <w:t>. Springer London. https://doi.org/10.1007/978-1-84882-969-5</w:t>
      </w:r>
    </w:p>
    <w:p w14:paraId="769AE590" w14:textId="77777777" w:rsidR="006C26B3" w:rsidRPr="006C26B3" w:rsidRDefault="006C26B3" w:rsidP="00C95939">
      <w:pPr>
        <w:pStyle w:val="Bibliography"/>
        <w:spacing w:line="276" w:lineRule="auto"/>
        <w:rPr>
          <w:lang w:val="sv-SE"/>
        </w:rPr>
      </w:pPr>
      <w:r w:rsidRPr="00C95939">
        <w:rPr>
          <w:b/>
          <w:bCs/>
          <w:i/>
          <w:iCs/>
          <w:lang w:val="en-US"/>
        </w:rPr>
        <w:t>Biomolecule</w:t>
      </w:r>
      <w:r w:rsidRPr="006C26B3">
        <w:rPr>
          <w:i/>
          <w:iCs/>
          <w:lang w:val="en-US"/>
        </w:rPr>
        <w:t xml:space="preserve"> | Definition, Structure, Functions, Examples, &amp; Facts | Britannica</w:t>
      </w:r>
      <w:r w:rsidRPr="006C26B3">
        <w:rPr>
          <w:lang w:val="en-US"/>
        </w:rPr>
        <w:t xml:space="preserve">. </w:t>
      </w:r>
      <w:r w:rsidRPr="006C26B3">
        <w:rPr>
          <w:lang w:val="sv-SE"/>
        </w:rPr>
        <w:t>(2020, March 18). https://www.britannica.com/science/biomolecule</w:t>
      </w:r>
    </w:p>
    <w:p w14:paraId="2F65C19F" w14:textId="77777777" w:rsidR="006C26B3" w:rsidRPr="006C26B3" w:rsidRDefault="006C26B3" w:rsidP="00C95939">
      <w:pPr>
        <w:pStyle w:val="Bibliography"/>
        <w:spacing w:line="276" w:lineRule="auto"/>
        <w:rPr>
          <w:lang w:val="en-US"/>
        </w:rPr>
      </w:pPr>
      <w:r w:rsidRPr="00C95939">
        <w:rPr>
          <w:b/>
          <w:bCs/>
          <w:lang w:val="sv-SE"/>
        </w:rPr>
        <w:t>Bjørg Vårli Håland.</w:t>
      </w:r>
      <w:r w:rsidRPr="006C26B3">
        <w:rPr>
          <w:lang w:val="sv-SE"/>
        </w:rPr>
        <w:t xml:space="preserve"> </w:t>
      </w:r>
      <w:r w:rsidRPr="006C26B3">
        <w:rPr>
          <w:lang w:val="en-US"/>
        </w:rPr>
        <w:t xml:space="preserve">(2020). </w:t>
      </w:r>
      <w:r w:rsidRPr="006C26B3">
        <w:rPr>
          <w:i/>
          <w:iCs/>
          <w:lang w:val="en-US"/>
        </w:rPr>
        <w:t xml:space="preserve">2D dosimetry and </w:t>
      </w:r>
      <w:proofErr w:type="gramStart"/>
      <w:r w:rsidRPr="006C26B3">
        <w:rPr>
          <w:i/>
          <w:iCs/>
          <w:lang w:val="en-US"/>
        </w:rPr>
        <w:t>radiobiological  modelling</w:t>
      </w:r>
      <w:proofErr w:type="gramEnd"/>
      <w:r w:rsidRPr="006C26B3">
        <w:rPr>
          <w:i/>
          <w:iCs/>
          <w:lang w:val="en-US"/>
        </w:rPr>
        <w:t xml:space="preserve"> in GRID therapy</w:t>
      </w:r>
      <w:r w:rsidRPr="006C26B3">
        <w:rPr>
          <w:lang w:val="en-US"/>
        </w:rPr>
        <w:t>. University of Oslo.</w:t>
      </w:r>
    </w:p>
    <w:p w14:paraId="6DC1B16C" w14:textId="77777777" w:rsidR="006C26B3" w:rsidRPr="006C26B3" w:rsidRDefault="006C26B3" w:rsidP="00C95939">
      <w:pPr>
        <w:pStyle w:val="Bibliography"/>
        <w:spacing w:line="276" w:lineRule="auto"/>
        <w:rPr>
          <w:lang w:val="en-US"/>
        </w:rPr>
      </w:pPr>
      <w:r w:rsidRPr="00C95939">
        <w:rPr>
          <w:b/>
          <w:bCs/>
          <w:lang w:val="en-US"/>
        </w:rPr>
        <w:t xml:space="preserve">Blyth, B. J., </w:t>
      </w:r>
      <w:r w:rsidRPr="006C26B3">
        <w:rPr>
          <w:lang w:val="en-US"/>
        </w:rPr>
        <w:t xml:space="preserve">&amp; Sykes, P. J. (2011). Radiation-induced bystander effects: What are they, and how relevant are they to human radiation exposures? </w:t>
      </w:r>
      <w:r w:rsidRPr="006C26B3">
        <w:rPr>
          <w:i/>
          <w:iCs/>
          <w:lang w:val="en-US"/>
        </w:rPr>
        <w:t>Radiation Research</w:t>
      </w:r>
      <w:r w:rsidRPr="006C26B3">
        <w:rPr>
          <w:lang w:val="en-US"/>
        </w:rPr>
        <w:t xml:space="preserve">, </w:t>
      </w:r>
      <w:r w:rsidRPr="006C26B3">
        <w:rPr>
          <w:i/>
          <w:iCs/>
          <w:lang w:val="en-US"/>
        </w:rPr>
        <w:t>176</w:t>
      </w:r>
      <w:r w:rsidRPr="006C26B3">
        <w:rPr>
          <w:lang w:val="en-US"/>
        </w:rPr>
        <w:t>(2), 139–157. https://doi.org/10.1667/rr2548.1</w:t>
      </w:r>
    </w:p>
    <w:p w14:paraId="3AC07312" w14:textId="77777777" w:rsidR="006C26B3" w:rsidRPr="006C26B3" w:rsidRDefault="006C26B3" w:rsidP="00C95939">
      <w:pPr>
        <w:pStyle w:val="Bibliography"/>
        <w:spacing w:line="276" w:lineRule="auto"/>
        <w:rPr>
          <w:lang w:val="en-US"/>
        </w:rPr>
      </w:pPr>
      <w:proofErr w:type="spellStart"/>
      <w:r w:rsidRPr="00C95939">
        <w:rPr>
          <w:b/>
          <w:bCs/>
          <w:lang w:val="en-US"/>
        </w:rPr>
        <w:lastRenderedPageBreak/>
        <w:t>Böhlen</w:t>
      </w:r>
      <w:proofErr w:type="spellEnd"/>
      <w:r w:rsidRPr="00C95939">
        <w:rPr>
          <w:b/>
          <w:bCs/>
          <w:lang w:val="en-US"/>
        </w:rPr>
        <w:t>, T.</w:t>
      </w:r>
      <w:r w:rsidRPr="006C26B3">
        <w:rPr>
          <w:lang w:val="en-US"/>
        </w:rPr>
        <w:t xml:space="preserve"> T., </w:t>
      </w:r>
      <w:proofErr w:type="spellStart"/>
      <w:r w:rsidRPr="006C26B3">
        <w:rPr>
          <w:lang w:val="en-US"/>
        </w:rPr>
        <w:t>Cerutti</w:t>
      </w:r>
      <w:proofErr w:type="spellEnd"/>
      <w:r w:rsidRPr="006C26B3">
        <w:rPr>
          <w:lang w:val="en-US"/>
        </w:rPr>
        <w:t xml:space="preserve">, F., Chin, M. P. W., </w:t>
      </w:r>
      <w:proofErr w:type="spellStart"/>
      <w:r w:rsidRPr="006C26B3">
        <w:rPr>
          <w:lang w:val="en-US"/>
        </w:rPr>
        <w:t>Fassò</w:t>
      </w:r>
      <w:proofErr w:type="spellEnd"/>
      <w:r w:rsidRPr="006C26B3">
        <w:rPr>
          <w:lang w:val="en-US"/>
        </w:rPr>
        <w:t xml:space="preserve">, A., Ferrari, A., Ortega, P. G., </w:t>
      </w:r>
      <w:proofErr w:type="spellStart"/>
      <w:r w:rsidRPr="006C26B3">
        <w:rPr>
          <w:lang w:val="en-US"/>
        </w:rPr>
        <w:t>Mairani</w:t>
      </w:r>
      <w:proofErr w:type="spellEnd"/>
      <w:r w:rsidRPr="006C26B3">
        <w:rPr>
          <w:lang w:val="en-US"/>
        </w:rPr>
        <w:t xml:space="preserve">, A., Sala, P. R., Smirnov, G., &amp; </w:t>
      </w:r>
      <w:proofErr w:type="spellStart"/>
      <w:r w:rsidRPr="006C26B3">
        <w:rPr>
          <w:lang w:val="en-US"/>
        </w:rPr>
        <w:t>Vlachoudis</w:t>
      </w:r>
      <w:proofErr w:type="spellEnd"/>
      <w:r w:rsidRPr="006C26B3">
        <w:rPr>
          <w:lang w:val="en-US"/>
        </w:rPr>
        <w:t xml:space="preserve">, V. (2014). The FLUKA Code: Developments and Challenges for High Energy and Medical Applications. </w:t>
      </w:r>
      <w:r w:rsidRPr="006C26B3">
        <w:rPr>
          <w:i/>
          <w:iCs/>
          <w:lang w:val="en-US"/>
        </w:rPr>
        <w:t>Nuclear Data Sheets</w:t>
      </w:r>
      <w:r w:rsidRPr="006C26B3">
        <w:rPr>
          <w:lang w:val="en-US"/>
        </w:rPr>
        <w:t xml:space="preserve">, </w:t>
      </w:r>
      <w:r w:rsidRPr="006C26B3">
        <w:rPr>
          <w:i/>
          <w:iCs/>
          <w:lang w:val="en-US"/>
        </w:rPr>
        <w:t>120</w:t>
      </w:r>
      <w:r w:rsidRPr="006C26B3">
        <w:rPr>
          <w:lang w:val="en-US"/>
        </w:rPr>
        <w:t>, 211–214. https://doi.org/10.1016/j.nds.2014.07.049</w:t>
      </w:r>
    </w:p>
    <w:p w14:paraId="040B56AE" w14:textId="77777777" w:rsidR="006C26B3" w:rsidRPr="006C26B3" w:rsidRDefault="006C26B3" w:rsidP="00C95939">
      <w:pPr>
        <w:pStyle w:val="Bibliography"/>
        <w:spacing w:line="276" w:lineRule="auto"/>
        <w:rPr>
          <w:lang w:val="en-US"/>
        </w:rPr>
      </w:pPr>
      <w:proofErr w:type="spellStart"/>
      <w:r w:rsidRPr="00C95939">
        <w:rPr>
          <w:b/>
          <w:bCs/>
          <w:lang w:val="en-US"/>
        </w:rPr>
        <w:t>Borca</w:t>
      </w:r>
      <w:proofErr w:type="spellEnd"/>
      <w:r w:rsidRPr="00C95939">
        <w:rPr>
          <w:b/>
          <w:bCs/>
          <w:lang w:val="en-US"/>
        </w:rPr>
        <w:t>, V</w:t>
      </w:r>
      <w:r w:rsidRPr="006C26B3">
        <w:rPr>
          <w:lang w:val="en-US"/>
        </w:rPr>
        <w:t xml:space="preserve">. C., </w:t>
      </w:r>
      <w:proofErr w:type="spellStart"/>
      <w:r w:rsidRPr="006C26B3">
        <w:rPr>
          <w:lang w:val="en-US"/>
        </w:rPr>
        <w:t>Pasquino</w:t>
      </w:r>
      <w:proofErr w:type="spellEnd"/>
      <w:r w:rsidRPr="006C26B3">
        <w:rPr>
          <w:lang w:val="en-US"/>
        </w:rPr>
        <w:t xml:space="preserve">, M., Russo, G., Grosso, P., </w:t>
      </w:r>
      <w:proofErr w:type="spellStart"/>
      <w:r w:rsidRPr="006C26B3">
        <w:rPr>
          <w:lang w:val="en-US"/>
        </w:rPr>
        <w:t>Cante</w:t>
      </w:r>
      <w:proofErr w:type="spellEnd"/>
      <w:r w:rsidRPr="006C26B3">
        <w:rPr>
          <w:lang w:val="en-US"/>
        </w:rPr>
        <w:t xml:space="preserve">, D., </w:t>
      </w:r>
      <w:proofErr w:type="spellStart"/>
      <w:r w:rsidRPr="006C26B3">
        <w:rPr>
          <w:lang w:val="en-US"/>
        </w:rPr>
        <w:t>Sciacero</w:t>
      </w:r>
      <w:proofErr w:type="spellEnd"/>
      <w:r w:rsidRPr="006C26B3">
        <w:rPr>
          <w:lang w:val="en-US"/>
        </w:rPr>
        <w:t xml:space="preserve">, P., </w:t>
      </w:r>
      <w:proofErr w:type="spellStart"/>
      <w:r w:rsidRPr="006C26B3">
        <w:rPr>
          <w:lang w:val="en-US"/>
        </w:rPr>
        <w:t>Girelli</w:t>
      </w:r>
      <w:proofErr w:type="spellEnd"/>
      <w:r w:rsidRPr="006C26B3">
        <w:rPr>
          <w:lang w:val="en-US"/>
        </w:rPr>
        <w:t xml:space="preserve">, G., Porta, M. R. L., &amp; </w:t>
      </w:r>
      <w:proofErr w:type="spellStart"/>
      <w:r w:rsidRPr="006C26B3">
        <w:rPr>
          <w:lang w:val="en-US"/>
        </w:rPr>
        <w:t>Tofani</w:t>
      </w:r>
      <w:proofErr w:type="spellEnd"/>
      <w:r w:rsidRPr="006C26B3">
        <w:rPr>
          <w:lang w:val="en-US"/>
        </w:rPr>
        <w:t xml:space="preserve">, S. (2013). </w:t>
      </w:r>
      <w:proofErr w:type="spellStart"/>
      <w:r w:rsidRPr="006C26B3">
        <w:rPr>
          <w:lang w:val="en-US"/>
        </w:rPr>
        <w:t>Dosimetric</w:t>
      </w:r>
      <w:proofErr w:type="spellEnd"/>
      <w:r w:rsidRPr="006C26B3">
        <w:rPr>
          <w:lang w:val="en-US"/>
        </w:rPr>
        <w:t xml:space="preserve"> characterization and use of GAFCHROMIC EBT3 film for IMRT dose verification. </w:t>
      </w:r>
      <w:r w:rsidRPr="006C26B3">
        <w:rPr>
          <w:i/>
          <w:iCs/>
          <w:lang w:val="en-US"/>
        </w:rPr>
        <w:t>Journal of Applied Clinical Medical Physics</w:t>
      </w:r>
      <w:r w:rsidRPr="006C26B3">
        <w:rPr>
          <w:lang w:val="en-US"/>
        </w:rPr>
        <w:t xml:space="preserve">, </w:t>
      </w:r>
      <w:r w:rsidRPr="006C26B3">
        <w:rPr>
          <w:i/>
          <w:iCs/>
          <w:lang w:val="en-US"/>
        </w:rPr>
        <w:t>14</w:t>
      </w:r>
      <w:r w:rsidRPr="006C26B3">
        <w:rPr>
          <w:lang w:val="en-US"/>
        </w:rPr>
        <w:t>(2), 158–171. https://doi.org/10.1120/jacmp.v14i2.4111</w:t>
      </w:r>
    </w:p>
    <w:p w14:paraId="4208FC38" w14:textId="77777777" w:rsidR="006C26B3" w:rsidRPr="006C26B3" w:rsidRDefault="006C26B3" w:rsidP="00C95939">
      <w:pPr>
        <w:pStyle w:val="Bibliography"/>
        <w:spacing w:line="276" w:lineRule="auto"/>
        <w:rPr>
          <w:lang w:val="en-US"/>
        </w:rPr>
      </w:pPr>
      <w:r w:rsidRPr="00C95939">
        <w:rPr>
          <w:b/>
          <w:bCs/>
          <w:lang w:val="en-US"/>
        </w:rPr>
        <w:t>Burnham, K.</w:t>
      </w:r>
      <w:r w:rsidRPr="006C26B3">
        <w:rPr>
          <w:lang w:val="en-US"/>
        </w:rPr>
        <w:t xml:space="preserve"> P., &amp; Anderson, D. R. (1998). Information Theory and Log-Likelihood Models: A Basis for Model Selection and Inference. In K. P. Burnham &amp; D. R. Anderson (Eds.), </w:t>
      </w:r>
      <w:r w:rsidRPr="006C26B3">
        <w:rPr>
          <w:i/>
          <w:iCs/>
          <w:lang w:val="en-US"/>
        </w:rPr>
        <w:t>Model Selection and Inference: A Practical Information-Theoretic Approach</w:t>
      </w:r>
      <w:r w:rsidRPr="006C26B3">
        <w:rPr>
          <w:lang w:val="en-US"/>
        </w:rPr>
        <w:t xml:space="preserve"> (pp. 32–74). Springer. https://doi.org/10.1007/978-1-4757-2917-7_2</w:t>
      </w:r>
    </w:p>
    <w:p w14:paraId="6DC0D438" w14:textId="77777777" w:rsidR="006C26B3" w:rsidRPr="006C26B3" w:rsidRDefault="006C26B3" w:rsidP="00C95939">
      <w:pPr>
        <w:pStyle w:val="Bibliography"/>
        <w:spacing w:line="276" w:lineRule="auto"/>
        <w:rPr>
          <w:lang w:val="en-US"/>
        </w:rPr>
      </w:pPr>
      <w:r w:rsidRPr="00C95939">
        <w:rPr>
          <w:b/>
          <w:bCs/>
          <w:lang w:val="en-US"/>
        </w:rPr>
        <w:t>Cameron, A.</w:t>
      </w:r>
      <w:r w:rsidRPr="006C26B3">
        <w:rPr>
          <w:lang w:val="en-US"/>
        </w:rPr>
        <w:t xml:space="preserve"> C., &amp; Trivedi, P. K. (Eds.). (2013a). Introduction. In </w:t>
      </w:r>
      <w:r w:rsidRPr="006C26B3">
        <w:rPr>
          <w:i/>
          <w:iCs/>
          <w:lang w:val="en-US"/>
        </w:rPr>
        <w:t>Regression Analysis of Count Data</w:t>
      </w:r>
      <w:r w:rsidRPr="006C26B3">
        <w:rPr>
          <w:lang w:val="en-US"/>
        </w:rPr>
        <w:t xml:space="preserve"> (2nd ed., pp. 1–20). Cambridge University Press. https://doi.org/10.1017/CBO9781139013567.004</w:t>
      </w:r>
    </w:p>
    <w:p w14:paraId="199A6D6B" w14:textId="77777777" w:rsidR="006C26B3" w:rsidRPr="006C26B3" w:rsidRDefault="006C26B3" w:rsidP="00C95939">
      <w:pPr>
        <w:pStyle w:val="Bibliography"/>
        <w:spacing w:line="276" w:lineRule="auto"/>
        <w:rPr>
          <w:lang w:val="en-US"/>
        </w:rPr>
      </w:pPr>
      <w:r w:rsidRPr="00C95939">
        <w:rPr>
          <w:b/>
          <w:bCs/>
          <w:lang w:val="en-US"/>
        </w:rPr>
        <w:t>Cameron, A</w:t>
      </w:r>
      <w:r w:rsidRPr="006C26B3">
        <w:rPr>
          <w:lang w:val="en-US"/>
        </w:rPr>
        <w:t xml:space="preserve">. C., &amp; Trivedi, P. K. (Eds.). (2013b). Model Specification and Estimation. In </w:t>
      </w:r>
      <w:r w:rsidRPr="006C26B3">
        <w:rPr>
          <w:i/>
          <w:iCs/>
          <w:lang w:val="en-US"/>
        </w:rPr>
        <w:t>Regression Analysis of Count Data</w:t>
      </w:r>
      <w:r w:rsidRPr="006C26B3">
        <w:rPr>
          <w:lang w:val="en-US"/>
        </w:rPr>
        <w:t xml:space="preserve"> (2nd ed., pp. 21–68). Cambridge University Press. https://doi.org/10.1017/CBO9781139013567.005</w:t>
      </w:r>
    </w:p>
    <w:p w14:paraId="54646C20" w14:textId="77777777" w:rsidR="006C26B3" w:rsidRPr="006C26B3" w:rsidRDefault="006C26B3" w:rsidP="00C95939">
      <w:pPr>
        <w:pStyle w:val="Bibliography"/>
        <w:spacing w:line="276" w:lineRule="auto"/>
        <w:rPr>
          <w:lang w:val="en-US"/>
        </w:rPr>
      </w:pPr>
      <w:proofErr w:type="spellStart"/>
      <w:r w:rsidRPr="00C95939">
        <w:rPr>
          <w:b/>
          <w:bCs/>
          <w:lang w:val="en-US"/>
        </w:rPr>
        <w:t>Cavazzuti</w:t>
      </w:r>
      <w:proofErr w:type="spellEnd"/>
      <w:r w:rsidRPr="00C95939">
        <w:rPr>
          <w:b/>
          <w:bCs/>
          <w:lang w:val="en-US"/>
        </w:rPr>
        <w:t xml:space="preserve">, M. </w:t>
      </w:r>
      <w:r w:rsidRPr="006C26B3">
        <w:rPr>
          <w:lang w:val="en-US"/>
        </w:rPr>
        <w:t xml:space="preserve">(2013). </w:t>
      </w:r>
      <w:r w:rsidRPr="006C26B3">
        <w:rPr>
          <w:i/>
          <w:iCs/>
          <w:lang w:val="en-US"/>
        </w:rPr>
        <w:t>Optimization Methods</w:t>
      </w:r>
      <w:r w:rsidRPr="006C26B3">
        <w:rPr>
          <w:lang w:val="en-US"/>
        </w:rPr>
        <w:t>. Springer Berlin Heidelberg. https://doi.org/10.1007/978-3-642-31187-1</w:t>
      </w:r>
    </w:p>
    <w:p w14:paraId="2B94E1B1" w14:textId="77777777" w:rsidR="006C26B3" w:rsidRPr="006C26B3" w:rsidRDefault="006C26B3" w:rsidP="00C95939">
      <w:pPr>
        <w:pStyle w:val="Bibliography"/>
        <w:spacing w:line="276" w:lineRule="auto"/>
        <w:rPr>
          <w:lang w:val="en-US"/>
        </w:rPr>
      </w:pPr>
      <w:r w:rsidRPr="00C95939">
        <w:rPr>
          <w:b/>
          <w:bCs/>
          <w:i/>
          <w:iCs/>
          <w:lang w:val="en-US"/>
        </w:rPr>
        <w:t>Centromere</w:t>
      </w:r>
      <w:r w:rsidRPr="006C26B3">
        <w:rPr>
          <w:i/>
          <w:iCs/>
          <w:lang w:val="en-US"/>
        </w:rPr>
        <w:t xml:space="preserve"> | biology | Britannica</w:t>
      </w:r>
      <w:r w:rsidRPr="006C26B3">
        <w:rPr>
          <w:lang w:val="en-US"/>
        </w:rPr>
        <w:t>. (2012, May 24). https://www.britannica.com/science/centromere</w:t>
      </w:r>
    </w:p>
    <w:p w14:paraId="09A30385" w14:textId="77777777" w:rsidR="006C26B3" w:rsidRPr="006C26B3" w:rsidRDefault="006C26B3" w:rsidP="00C95939">
      <w:pPr>
        <w:pStyle w:val="Bibliography"/>
        <w:spacing w:line="276" w:lineRule="auto"/>
        <w:rPr>
          <w:lang w:val="en-US"/>
        </w:rPr>
      </w:pPr>
      <w:r w:rsidRPr="00C95939">
        <w:rPr>
          <w:b/>
          <w:bCs/>
          <w:lang w:val="en-US"/>
        </w:rPr>
        <w:t>Chadwick, K. H.</w:t>
      </w:r>
      <w:r w:rsidRPr="006C26B3">
        <w:rPr>
          <w:lang w:val="en-US"/>
        </w:rPr>
        <w:t xml:space="preserve">, &amp; Leenhouts, H. P. (1973). A molecular theory of cell survival. </w:t>
      </w:r>
      <w:r w:rsidRPr="006C26B3">
        <w:rPr>
          <w:i/>
          <w:iCs/>
          <w:lang w:val="en-US"/>
        </w:rPr>
        <w:t>Physics in Medicine and Biology</w:t>
      </w:r>
      <w:r w:rsidRPr="006C26B3">
        <w:rPr>
          <w:lang w:val="en-US"/>
        </w:rPr>
        <w:t xml:space="preserve">, </w:t>
      </w:r>
      <w:r w:rsidRPr="006C26B3">
        <w:rPr>
          <w:i/>
          <w:iCs/>
          <w:lang w:val="en-US"/>
        </w:rPr>
        <w:t>18</w:t>
      </w:r>
      <w:r w:rsidRPr="006C26B3">
        <w:rPr>
          <w:lang w:val="en-US"/>
        </w:rPr>
        <w:t>(1), 78–87. https://doi.org/10.1088/0031-9155/18/1/007</w:t>
      </w:r>
    </w:p>
    <w:p w14:paraId="4DCAABFB" w14:textId="77777777" w:rsidR="006C26B3" w:rsidRPr="006C26B3" w:rsidRDefault="006C26B3" w:rsidP="00C95939">
      <w:pPr>
        <w:pStyle w:val="Bibliography"/>
        <w:spacing w:line="276" w:lineRule="auto"/>
        <w:rPr>
          <w:lang w:val="en-US"/>
        </w:rPr>
      </w:pPr>
      <w:r w:rsidRPr="00C95939">
        <w:rPr>
          <w:b/>
          <w:bCs/>
          <w:lang w:val="en-US"/>
        </w:rPr>
        <w:t>Chen, P.</w:t>
      </w:r>
      <w:r w:rsidRPr="006C26B3">
        <w:rPr>
          <w:lang w:val="en-US"/>
        </w:rPr>
        <w:t xml:space="preserve"> (2011). Hessian Matrix vs. Gauss–Newton Hessian Matrix. </w:t>
      </w:r>
      <w:r w:rsidRPr="006C26B3">
        <w:rPr>
          <w:i/>
          <w:iCs/>
          <w:lang w:val="en-US"/>
        </w:rPr>
        <w:t>SIAM Journal on Numerical Analysis</w:t>
      </w:r>
      <w:r w:rsidRPr="006C26B3">
        <w:rPr>
          <w:lang w:val="en-US"/>
        </w:rPr>
        <w:t xml:space="preserve">, </w:t>
      </w:r>
      <w:r w:rsidRPr="006C26B3">
        <w:rPr>
          <w:i/>
          <w:iCs/>
          <w:lang w:val="en-US"/>
        </w:rPr>
        <w:t>49</w:t>
      </w:r>
      <w:r w:rsidRPr="006C26B3">
        <w:rPr>
          <w:lang w:val="en-US"/>
        </w:rPr>
        <w:t>(4), 1417–1435. https://doi.org/10.1137/100799988</w:t>
      </w:r>
    </w:p>
    <w:p w14:paraId="73348B88" w14:textId="77777777" w:rsidR="006C26B3" w:rsidRPr="006C26B3" w:rsidRDefault="006C26B3" w:rsidP="00C95939">
      <w:pPr>
        <w:pStyle w:val="Bibliography"/>
        <w:spacing w:line="276" w:lineRule="auto"/>
        <w:rPr>
          <w:lang w:val="en-US"/>
        </w:rPr>
      </w:pPr>
      <w:r w:rsidRPr="00C95939">
        <w:rPr>
          <w:b/>
          <w:bCs/>
          <w:i/>
          <w:iCs/>
          <w:lang w:val="en-US"/>
        </w:rPr>
        <w:t>Collinearity</w:t>
      </w:r>
      <w:r w:rsidRPr="006C26B3">
        <w:rPr>
          <w:i/>
          <w:iCs/>
          <w:lang w:val="en-US"/>
        </w:rPr>
        <w:t xml:space="preserve"> | statistics | Britannica</w:t>
      </w:r>
      <w:r w:rsidRPr="006C26B3">
        <w:rPr>
          <w:lang w:val="en-US"/>
        </w:rPr>
        <w:t>. (2013, December 24). https://www.britannica.com/topic/collinearity-statistics</w:t>
      </w:r>
    </w:p>
    <w:p w14:paraId="41D9C7F5" w14:textId="77777777" w:rsidR="006C26B3" w:rsidRPr="006C26B3" w:rsidRDefault="006C26B3" w:rsidP="00C95939">
      <w:pPr>
        <w:pStyle w:val="Bibliography"/>
        <w:spacing w:line="276" w:lineRule="auto"/>
        <w:rPr>
          <w:lang w:val="en-US"/>
        </w:rPr>
      </w:pPr>
      <w:r w:rsidRPr="00C95939">
        <w:rPr>
          <w:b/>
          <w:bCs/>
          <w:lang w:val="en-US"/>
        </w:rPr>
        <w:t>Cooper, G.</w:t>
      </w:r>
      <w:r w:rsidRPr="006C26B3">
        <w:rPr>
          <w:lang w:val="en-US"/>
        </w:rPr>
        <w:t xml:space="preserve"> M. (2000a). DNA Repair. </w:t>
      </w:r>
      <w:r w:rsidRPr="006C26B3">
        <w:rPr>
          <w:i/>
          <w:iCs/>
          <w:lang w:val="en-US"/>
        </w:rPr>
        <w:t>The Cell: A Molecular Approach. 2nd Edition</w:t>
      </w:r>
      <w:r w:rsidRPr="006C26B3">
        <w:rPr>
          <w:lang w:val="en-US"/>
        </w:rPr>
        <w:t>. https://www.ncbi.nlm.nih.gov/books/NBK9900/</w:t>
      </w:r>
    </w:p>
    <w:p w14:paraId="5AD8DD0A" w14:textId="77777777" w:rsidR="006C26B3" w:rsidRPr="006C26B3" w:rsidRDefault="006C26B3" w:rsidP="00C95939">
      <w:pPr>
        <w:pStyle w:val="Bibliography"/>
        <w:spacing w:line="276" w:lineRule="auto"/>
        <w:rPr>
          <w:lang w:val="en-US"/>
        </w:rPr>
      </w:pPr>
      <w:r w:rsidRPr="00C95939">
        <w:rPr>
          <w:b/>
          <w:bCs/>
          <w:lang w:val="en-US"/>
        </w:rPr>
        <w:t>Cooper, G.</w:t>
      </w:r>
      <w:r w:rsidRPr="006C26B3">
        <w:rPr>
          <w:lang w:val="en-US"/>
        </w:rPr>
        <w:t xml:space="preserve"> M. (2000b). DNA Replication. </w:t>
      </w:r>
      <w:r w:rsidRPr="006C26B3">
        <w:rPr>
          <w:i/>
          <w:iCs/>
          <w:lang w:val="en-US"/>
        </w:rPr>
        <w:t>The Cell: A Molecular Approach. 2nd Edition</w:t>
      </w:r>
      <w:r w:rsidRPr="006C26B3">
        <w:rPr>
          <w:lang w:val="en-US"/>
        </w:rPr>
        <w:t>. https://www.ncbi.nlm.nih.gov/books/NBK9940/</w:t>
      </w:r>
    </w:p>
    <w:p w14:paraId="4CA4BD12" w14:textId="77777777" w:rsidR="006C26B3" w:rsidRPr="006C26B3" w:rsidRDefault="006C26B3" w:rsidP="00C95939">
      <w:pPr>
        <w:pStyle w:val="Bibliography"/>
        <w:spacing w:line="276" w:lineRule="auto"/>
        <w:rPr>
          <w:lang w:val="en-US"/>
        </w:rPr>
      </w:pPr>
      <w:proofErr w:type="spellStart"/>
      <w:r w:rsidRPr="00C95939">
        <w:rPr>
          <w:b/>
          <w:bCs/>
          <w:lang w:val="en-US"/>
        </w:rPr>
        <w:t>Denekamp</w:t>
      </w:r>
      <w:proofErr w:type="spellEnd"/>
      <w:r w:rsidRPr="00C95939">
        <w:rPr>
          <w:b/>
          <w:bCs/>
          <w:lang w:val="en-US"/>
        </w:rPr>
        <w:t>, J.</w:t>
      </w:r>
      <w:r w:rsidRPr="006C26B3">
        <w:rPr>
          <w:lang w:val="en-US"/>
        </w:rPr>
        <w:t xml:space="preserve">, &amp; </w:t>
      </w:r>
      <w:proofErr w:type="spellStart"/>
      <w:r w:rsidRPr="006C26B3">
        <w:rPr>
          <w:lang w:val="en-US"/>
        </w:rPr>
        <w:t>Daşu</w:t>
      </w:r>
      <w:proofErr w:type="spellEnd"/>
      <w:r w:rsidRPr="006C26B3">
        <w:rPr>
          <w:lang w:val="en-US"/>
        </w:rPr>
        <w:t xml:space="preserve">, A. (1999). Inducible repair and the two forms of </w:t>
      </w:r>
      <w:proofErr w:type="spellStart"/>
      <w:r w:rsidRPr="006C26B3">
        <w:rPr>
          <w:lang w:val="en-US"/>
        </w:rPr>
        <w:t>tumour</w:t>
      </w:r>
      <w:proofErr w:type="spellEnd"/>
      <w:r w:rsidRPr="006C26B3">
        <w:rPr>
          <w:lang w:val="en-US"/>
        </w:rPr>
        <w:t xml:space="preserve"> hypoxia—Time for a paradigm shift. </w:t>
      </w:r>
      <w:r w:rsidRPr="006C26B3">
        <w:rPr>
          <w:i/>
          <w:iCs/>
          <w:lang w:val="en-US"/>
        </w:rPr>
        <w:t xml:space="preserve">Acta </w:t>
      </w:r>
      <w:proofErr w:type="spellStart"/>
      <w:r w:rsidRPr="006C26B3">
        <w:rPr>
          <w:i/>
          <w:iCs/>
          <w:lang w:val="en-US"/>
        </w:rPr>
        <w:t>Oncologica</w:t>
      </w:r>
      <w:proofErr w:type="spellEnd"/>
      <w:r w:rsidRPr="006C26B3">
        <w:rPr>
          <w:i/>
          <w:iCs/>
          <w:lang w:val="en-US"/>
        </w:rPr>
        <w:t xml:space="preserve"> (Stockholm, Sweden)</w:t>
      </w:r>
      <w:r w:rsidRPr="006C26B3">
        <w:rPr>
          <w:lang w:val="en-US"/>
        </w:rPr>
        <w:t xml:space="preserve">, </w:t>
      </w:r>
      <w:r w:rsidRPr="006C26B3">
        <w:rPr>
          <w:i/>
          <w:iCs/>
          <w:lang w:val="en-US"/>
        </w:rPr>
        <w:t>38</w:t>
      </w:r>
      <w:r w:rsidRPr="006C26B3">
        <w:rPr>
          <w:lang w:val="en-US"/>
        </w:rPr>
        <w:t>(7), 903–918. https://doi.org/10.1080/028418699432590</w:t>
      </w:r>
    </w:p>
    <w:p w14:paraId="66F63FB7" w14:textId="77777777" w:rsidR="006C26B3" w:rsidRPr="006C26B3" w:rsidRDefault="006C26B3" w:rsidP="00C95939">
      <w:pPr>
        <w:pStyle w:val="Bibliography"/>
        <w:spacing w:line="276" w:lineRule="auto"/>
        <w:rPr>
          <w:lang w:val="en-US"/>
        </w:rPr>
      </w:pPr>
      <w:proofErr w:type="spellStart"/>
      <w:r w:rsidRPr="00C95939">
        <w:rPr>
          <w:b/>
          <w:bCs/>
          <w:lang w:val="en-US"/>
        </w:rPr>
        <w:t>Devic</w:t>
      </w:r>
      <w:proofErr w:type="spellEnd"/>
      <w:r w:rsidRPr="00C95939">
        <w:rPr>
          <w:b/>
          <w:bCs/>
          <w:lang w:val="en-US"/>
        </w:rPr>
        <w:t>, S.</w:t>
      </w:r>
      <w:r w:rsidRPr="006C26B3">
        <w:rPr>
          <w:lang w:val="en-US"/>
        </w:rPr>
        <w:t xml:space="preserve">, </w:t>
      </w:r>
      <w:proofErr w:type="spellStart"/>
      <w:r w:rsidRPr="006C26B3">
        <w:rPr>
          <w:lang w:val="en-US"/>
        </w:rPr>
        <w:t>Seuntjens</w:t>
      </w:r>
      <w:proofErr w:type="spellEnd"/>
      <w:r w:rsidRPr="006C26B3">
        <w:rPr>
          <w:lang w:val="en-US"/>
        </w:rPr>
        <w:t xml:space="preserve">, J., </w:t>
      </w:r>
      <w:proofErr w:type="spellStart"/>
      <w:r w:rsidRPr="006C26B3">
        <w:rPr>
          <w:lang w:val="en-US"/>
        </w:rPr>
        <w:t>Hegyi</w:t>
      </w:r>
      <w:proofErr w:type="spellEnd"/>
      <w:r w:rsidRPr="006C26B3">
        <w:rPr>
          <w:lang w:val="en-US"/>
        </w:rPr>
        <w:t xml:space="preserve">, G., </w:t>
      </w:r>
      <w:proofErr w:type="spellStart"/>
      <w:r w:rsidRPr="006C26B3">
        <w:rPr>
          <w:lang w:val="en-US"/>
        </w:rPr>
        <w:t>Podgorsak</w:t>
      </w:r>
      <w:proofErr w:type="spellEnd"/>
      <w:r w:rsidRPr="006C26B3">
        <w:rPr>
          <w:lang w:val="en-US"/>
        </w:rPr>
        <w:t xml:space="preserve">, E. B., Soares, C. G., Kirov, A. S., Ali, I., Williamson, J. F., &amp; Elizondo, A. (2004). </w:t>
      </w:r>
      <w:proofErr w:type="spellStart"/>
      <w:r w:rsidRPr="006C26B3">
        <w:rPr>
          <w:lang w:val="en-US"/>
        </w:rPr>
        <w:t>Dosimetric</w:t>
      </w:r>
      <w:proofErr w:type="spellEnd"/>
      <w:r w:rsidRPr="006C26B3">
        <w:rPr>
          <w:lang w:val="en-US"/>
        </w:rPr>
        <w:t xml:space="preserve"> properties of improved </w:t>
      </w:r>
      <w:proofErr w:type="spellStart"/>
      <w:r w:rsidRPr="006C26B3">
        <w:rPr>
          <w:lang w:val="en-US"/>
        </w:rPr>
        <w:t>GafChromic</w:t>
      </w:r>
      <w:proofErr w:type="spellEnd"/>
      <w:r w:rsidRPr="006C26B3">
        <w:rPr>
          <w:lang w:val="en-US"/>
        </w:rPr>
        <w:t xml:space="preserve"> films for seven different digitizers. </w:t>
      </w:r>
      <w:r w:rsidRPr="006C26B3">
        <w:rPr>
          <w:i/>
          <w:iCs/>
          <w:lang w:val="en-US"/>
        </w:rPr>
        <w:t>Medical Physics</w:t>
      </w:r>
      <w:r w:rsidRPr="006C26B3">
        <w:rPr>
          <w:lang w:val="en-US"/>
        </w:rPr>
        <w:t xml:space="preserve">, </w:t>
      </w:r>
      <w:r w:rsidRPr="006C26B3">
        <w:rPr>
          <w:i/>
          <w:iCs/>
          <w:lang w:val="en-US"/>
        </w:rPr>
        <w:t>31</w:t>
      </w:r>
      <w:r w:rsidRPr="006C26B3">
        <w:rPr>
          <w:lang w:val="en-US"/>
        </w:rPr>
        <w:t>(9), 2392–2401. https://doi.org/10.1118/1.1776691</w:t>
      </w:r>
    </w:p>
    <w:p w14:paraId="0FF74A11" w14:textId="77777777" w:rsidR="006C26B3" w:rsidRPr="006C26B3" w:rsidRDefault="006C26B3" w:rsidP="00C95939">
      <w:pPr>
        <w:pStyle w:val="Bibliography"/>
        <w:spacing w:line="276" w:lineRule="auto"/>
        <w:rPr>
          <w:lang w:val="en-US"/>
        </w:rPr>
      </w:pPr>
      <w:proofErr w:type="spellStart"/>
      <w:r w:rsidRPr="00C95939">
        <w:rPr>
          <w:b/>
          <w:bCs/>
          <w:lang w:val="en-US"/>
        </w:rPr>
        <w:lastRenderedPageBreak/>
        <w:t>Devic</w:t>
      </w:r>
      <w:proofErr w:type="spellEnd"/>
      <w:r w:rsidRPr="00C95939">
        <w:rPr>
          <w:b/>
          <w:bCs/>
          <w:lang w:val="en-US"/>
        </w:rPr>
        <w:t>, S.</w:t>
      </w:r>
      <w:r w:rsidRPr="006C26B3">
        <w:rPr>
          <w:lang w:val="en-US"/>
        </w:rPr>
        <w:t xml:space="preserve">, </w:t>
      </w:r>
      <w:proofErr w:type="spellStart"/>
      <w:r w:rsidRPr="006C26B3">
        <w:rPr>
          <w:lang w:val="en-US"/>
        </w:rPr>
        <w:t>Seuntjens</w:t>
      </w:r>
      <w:proofErr w:type="spellEnd"/>
      <w:r w:rsidRPr="006C26B3">
        <w:rPr>
          <w:lang w:val="en-US"/>
        </w:rPr>
        <w:t xml:space="preserve">, J., Sham, E., </w:t>
      </w:r>
      <w:proofErr w:type="spellStart"/>
      <w:r w:rsidRPr="006C26B3">
        <w:rPr>
          <w:lang w:val="en-US"/>
        </w:rPr>
        <w:t>Podgorsak</w:t>
      </w:r>
      <w:proofErr w:type="spellEnd"/>
      <w:r w:rsidRPr="006C26B3">
        <w:rPr>
          <w:lang w:val="en-US"/>
        </w:rPr>
        <w:t xml:space="preserve">, E. B., </w:t>
      </w:r>
      <w:proofErr w:type="spellStart"/>
      <w:r w:rsidRPr="006C26B3">
        <w:rPr>
          <w:lang w:val="en-US"/>
        </w:rPr>
        <w:t>Schmidtlein</w:t>
      </w:r>
      <w:proofErr w:type="spellEnd"/>
      <w:r w:rsidRPr="006C26B3">
        <w:rPr>
          <w:lang w:val="en-US"/>
        </w:rPr>
        <w:t xml:space="preserve">, C. R., Kirov, A. S., &amp; Soares, C. G. (2005). Precise </w:t>
      </w:r>
      <w:proofErr w:type="spellStart"/>
      <w:r w:rsidRPr="006C26B3">
        <w:rPr>
          <w:lang w:val="en-US"/>
        </w:rPr>
        <w:t>radiochromic</w:t>
      </w:r>
      <w:proofErr w:type="spellEnd"/>
      <w:r w:rsidRPr="006C26B3">
        <w:rPr>
          <w:lang w:val="en-US"/>
        </w:rPr>
        <w:t xml:space="preserve"> film dosimetry using a flat-bed document scanner. </w:t>
      </w:r>
      <w:r w:rsidRPr="006C26B3">
        <w:rPr>
          <w:i/>
          <w:iCs/>
          <w:lang w:val="en-US"/>
        </w:rPr>
        <w:t>Medical Physics</w:t>
      </w:r>
      <w:r w:rsidRPr="006C26B3">
        <w:rPr>
          <w:lang w:val="en-US"/>
        </w:rPr>
        <w:t xml:space="preserve">, </w:t>
      </w:r>
      <w:r w:rsidRPr="006C26B3">
        <w:rPr>
          <w:i/>
          <w:iCs/>
          <w:lang w:val="en-US"/>
        </w:rPr>
        <w:t>32</w:t>
      </w:r>
      <w:r w:rsidRPr="006C26B3">
        <w:rPr>
          <w:lang w:val="en-US"/>
        </w:rPr>
        <w:t>(7Part1), 2245–2253. https://doi.org/10.1118/1.1929253</w:t>
      </w:r>
    </w:p>
    <w:p w14:paraId="1CE127F3" w14:textId="77777777" w:rsidR="006C26B3" w:rsidRPr="006C26B3" w:rsidRDefault="006C26B3" w:rsidP="00C95939">
      <w:pPr>
        <w:pStyle w:val="Bibliography"/>
        <w:spacing w:line="276" w:lineRule="auto"/>
        <w:rPr>
          <w:lang w:val="en-US"/>
        </w:rPr>
      </w:pPr>
      <w:proofErr w:type="spellStart"/>
      <w:r w:rsidRPr="00C95939">
        <w:rPr>
          <w:b/>
          <w:bCs/>
          <w:lang w:val="en-US"/>
        </w:rPr>
        <w:t>Devic</w:t>
      </w:r>
      <w:proofErr w:type="spellEnd"/>
      <w:r w:rsidRPr="00C95939">
        <w:rPr>
          <w:b/>
          <w:bCs/>
          <w:lang w:val="en-US"/>
        </w:rPr>
        <w:t>, S.</w:t>
      </w:r>
      <w:r w:rsidRPr="006C26B3">
        <w:rPr>
          <w:lang w:val="en-US"/>
        </w:rPr>
        <w:t xml:space="preserve">, </w:t>
      </w:r>
      <w:proofErr w:type="spellStart"/>
      <w:r w:rsidRPr="006C26B3">
        <w:rPr>
          <w:lang w:val="en-US"/>
        </w:rPr>
        <w:t>Tomic</w:t>
      </w:r>
      <w:proofErr w:type="spellEnd"/>
      <w:r w:rsidRPr="006C26B3">
        <w:rPr>
          <w:lang w:val="en-US"/>
        </w:rPr>
        <w:t xml:space="preserve">, N., &amp; Lewis, D. (2016). Reference </w:t>
      </w:r>
      <w:proofErr w:type="spellStart"/>
      <w:r w:rsidRPr="006C26B3">
        <w:rPr>
          <w:lang w:val="en-US"/>
        </w:rPr>
        <w:t>radiochromic</w:t>
      </w:r>
      <w:proofErr w:type="spellEnd"/>
      <w:r w:rsidRPr="006C26B3">
        <w:rPr>
          <w:lang w:val="en-US"/>
        </w:rPr>
        <w:t xml:space="preserve"> film dosimetry: Review of technical aspects. </w:t>
      </w:r>
      <w:proofErr w:type="spellStart"/>
      <w:r w:rsidRPr="006C26B3">
        <w:rPr>
          <w:i/>
          <w:iCs/>
          <w:lang w:val="en-US"/>
        </w:rPr>
        <w:t>Physica</w:t>
      </w:r>
      <w:proofErr w:type="spellEnd"/>
      <w:r w:rsidRPr="006C26B3">
        <w:rPr>
          <w:i/>
          <w:iCs/>
          <w:lang w:val="en-US"/>
        </w:rPr>
        <w:t xml:space="preserve"> Medica</w:t>
      </w:r>
      <w:r w:rsidRPr="006C26B3">
        <w:rPr>
          <w:lang w:val="en-US"/>
        </w:rPr>
        <w:t xml:space="preserve">, </w:t>
      </w:r>
      <w:r w:rsidRPr="006C26B3">
        <w:rPr>
          <w:i/>
          <w:iCs/>
          <w:lang w:val="en-US"/>
        </w:rPr>
        <w:t>32</w:t>
      </w:r>
      <w:r w:rsidRPr="006C26B3">
        <w:rPr>
          <w:lang w:val="en-US"/>
        </w:rPr>
        <w:t>(4), 541–556. https://doi.org/10.1016/j.ejmp.2016.02.008</w:t>
      </w:r>
    </w:p>
    <w:p w14:paraId="04C64A7B" w14:textId="77777777" w:rsidR="006C26B3" w:rsidRPr="006C26B3" w:rsidRDefault="006C26B3" w:rsidP="00C95939">
      <w:pPr>
        <w:pStyle w:val="Bibliography"/>
        <w:spacing w:line="276" w:lineRule="auto"/>
        <w:rPr>
          <w:lang w:val="en-US"/>
        </w:rPr>
      </w:pPr>
      <w:r w:rsidRPr="00C95939">
        <w:rPr>
          <w:b/>
          <w:bCs/>
          <w:i/>
          <w:iCs/>
          <w:lang w:val="en-US"/>
        </w:rPr>
        <w:t>Epithelium</w:t>
      </w:r>
      <w:r w:rsidRPr="006C26B3">
        <w:rPr>
          <w:i/>
          <w:iCs/>
          <w:lang w:val="en-US"/>
        </w:rPr>
        <w:t xml:space="preserve"> | anatomy | Britannica</w:t>
      </w:r>
      <w:r w:rsidRPr="006C26B3">
        <w:rPr>
          <w:lang w:val="en-US"/>
        </w:rPr>
        <w:t>. (2009, April 1). https://www.britannica.com/science/epithelium</w:t>
      </w:r>
    </w:p>
    <w:p w14:paraId="462402D0" w14:textId="77777777" w:rsidR="006C26B3" w:rsidRPr="006C26B3" w:rsidRDefault="006C26B3" w:rsidP="00C95939">
      <w:pPr>
        <w:pStyle w:val="Bibliography"/>
        <w:spacing w:line="276" w:lineRule="auto"/>
        <w:rPr>
          <w:lang w:val="en-US"/>
        </w:rPr>
      </w:pPr>
      <w:r w:rsidRPr="00C95939">
        <w:rPr>
          <w:b/>
          <w:bCs/>
          <w:lang w:val="en-US"/>
        </w:rPr>
        <w:t>Franken, N.</w:t>
      </w:r>
      <w:r w:rsidRPr="006C26B3">
        <w:rPr>
          <w:lang w:val="en-US"/>
        </w:rPr>
        <w:t xml:space="preserve"> A. P., </w:t>
      </w:r>
      <w:proofErr w:type="spellStart"/>
      <w:r w:rsidRPr="006C26B3">
        <w:rPr>
          <w:lang w:val="en-US"/>
        </w:rPr>
        <w:t>Rodermond</w:t>
      </w:r>
      <w:proofErr w:type="spellEnd"/>
      <w:r w:rsidRPr="006C26B3">
        <w:rPr>
          <w:lang w:val="en-US"/>
        </w:rPr>
        <w:t xml:space="preserve">, H. M., </w:t>
      </w:r>
      <w:proofErr w:type="spellStart"/>
      <w:r w:rsidRPr="006C26B3">
        <w:rPr>
          <w:lang w:val="en-US"/>
        </w:rPr>
        <w:t>Stap</w:t>
      </w:r>
      <w:proofErr w:type="spellEnd"/>
      <w:r w:rsidRPr="006C26B3">
        <w:rPr>
          <w:lang w:val="en-US"/>
        </w:rPr>
        <w:t xml:space="preserve">, J., </w:t>
      </w:r>
      <w:proofErr w:type="spellStart"/>
      <w:r w:rsidRPr="006C26B3">
        <w:rPr>
          <w:lang w:val="en-US"/>
        </w:rPr>
        <w:t>Haveman</w:t>
      </w:r>
      <w:proofErr w:type="spellEnd"/>
      <w:r w:rsidRPr="006C26B3">
        <w:rPr>
          <w:lang w:val="en-US"/>
        </w:rPr>
        <w:t xml:space="preserve">, J., &amp; van Bree, C. (2006). </w:t>
      </w:r>
      <w:proofErr w:type="spellStart"/>
      <w:r w:rsidRPr="006C26B3">
        <w:rPr>
          <w:lang w:val="en-US"/>
        </w:rPr>
        <w:t>Clonogenic</w:t>
      </w:r>
      <w:proofErr w:type="spellEnd"/>
      <w:r w:rsidRPr="006C26B3">
        <w:rPr>
          <w:lang w:val="en-US"/>
        </w:rPr>
        <w:t xml:space="preserve"> assay of cells in vitro. </w:t>
      </w:r>
      <w:r w:rsidRPr="006C26B3">
        <w:rPr>
          <w:i/>
          <w:iCs/>
          <w:lang w:val="en-US"/>
        </w:rPr>
        <w:t>Nature Protocols</w:t>
      </w:r>
      <w:r w:rsidRPr="006C26B3">
        <w:rPr>
          <w:lang w:val="en-US"/>
        </w:rPr>
        <w:t xml:space="preserve">, </w:t>
      </w:r>
      <w:r w:rsidRPr="006C26B3">
        <w:rPr>
          <w:i/>
          <w:iCs/>
          <w:lang w:val="en-US"/>
        </w:rPr>
        <w:t>1</w:t>
      </w:r>
      <w:r w:rsidRPr="006C26B3">
        <w:rPr>
          <w:lang w:val="en-US"/>
        </w:rPr>
        <w:t>(5), 2315–2319. https://doi.org/10.1038/nprot.2006.339</w:t>
      </w:r>
    </w:p>
    <w:p w14:paraId="6E8CACE4" w14:textId="77777777" w:rsidR="006C26B3" w:rsidRPr="006C26B3" w:rsidRDefault="006C26B3" w:rsidP="00C95939">
      <w:pPr>
        <w:pStyle w:val="Bibliography"/>
        <w:spacing w:line="276" w:lineRule="auto"/>
        <w:rPr>
          <w:lang w:val="en-US"/>
        </w:rPr>
      </w:pPr>
      <w:proofErr w:type="spellStart"/>
      <w:r w:rsidRPr="00C95939">
        <w:rPr>
          <w:b/>
          <w:bCs/>
          <w:lang w:val="en-US"/>
        </w:rPr>
        <w:t>GafChromic</w:t>
      </w:r>
      <w:proofErr w:type="spellEnd"/>
      <w:r w:rsidRPr="00C95939">
        <w:rPr>
          <w:b/>
          <w:bCs/>
          <w:lang w:val="en-US"/>
        </w:rPr>
        <w:t>.</w:t>
      </w:r>
      <w:r w:rsidRPr="006C26B3">
        <w:rPr>
          <w:lang w:val="en-US"/>
        </w:rPr>
        <w:t xml:space="preserve"> (n.d.). </w:t>
      </w:r>
      <w:r w:rsidRPr="006C26B3">
        <w:rPr>
          <w:i/>
          <w:iCs/>
          <w:lang w:val="en-US"/>
        </w:rPr>
        <w:t>1GafChromic®EBT2 and EBT3 Films for Ball Cube II Phantom</w:t>
      </w:r>
      <w:r w:rsidRPr="006C26B3">
        <w:rPr>
          <w:lang w:val="en-US"/>
        </w:rPr>
        <w:t>. Retrieved March 31, 2022, from https://hobbydocbox.com/Photography/67018394-Gafchromic-ebt2-and-ebt3-films-for-ball-cube-ii-phantom.html</w:t>
      </w:r>
    </w:p>
    <w:p w14:paraId="25D1A409" w14:textId="77777777" w:rsidR="006C26B3" w:rsidRPr="006C26B3" w:rsidRDefault="006C26B3" w:rsidP="00C95939">
      <w:pPr>
        <w:pStyle w:val="Bibliography"/>
        <w:spacing w:line="276" w:lineRule="auto"/>
        <w:rPr>
          <w:lang w:val="en-US"/>
        </w:rPr>
      </w:pPr>
      <w:r w:rsidRPr="00C95939">
        <w:rPr>
          <w:b/>
          <w:bCs/>
          <w:lang w:val="en-US"/>
        </w:rPr>
        <w:t>Galvin, J.</w:t>
      </w:r>
      <w:r w:rsidRPr="006C26B3">
        <w:rPr>
          <w:lang w:val="en-US"/>
        </w:rPr>
        <w:t xml:space="preserve"> M., Smith, A. R., &amp; </w:t>
      </w:r>
      <w:proofErr w:type="spellStart"/>
      <w:r w:rsidRPr="006C26B3">
        <w:rPr>
          <w:lang w:val="en-US"/>
        </w:rPr>
        <w:t>Lally</w:t>
      </w:r>
      <w:proofErr w:type="spellEnd"/>
      <w:r w:rsidRPr="006C26B3">
        <w:rPr>
          <w:lang w:val="en-US"/>
        </w:rPr>
        <w:t xml:space="preserve">, B. (1993). Characterization of a </w:t>
      </w:r>
      <w:proofErr w:type="spellStart"/>
      <w:r w:rsidRPr="006C26B3">
        <w:rPr>
          <w:lang w:val="en-US"/>
        </w:rPr>
        <w:t>multileaf</w:t>
      </w:r>
      <w:proofErr w:type="spellEnd"/>
      <w:r w:rsidRPr="006C26B3">
        <w:rPr>
          <w:lang w:val="en-US"/>
        </w:rPr>
        <w:t xml:space="preserve"> collimator system. </w:t>
      </w:r>
      <w:r w:rsidRPr="006C26B3">
        <w:rPr>
          <w:i/>
          <w:iCs/>
          <w:lang w:val="en-US"/>
        </w:rPr>
        <w:t>International Journal of Radiation Oncology*Biology*Physics</w:t>
      </w:r>
      <w:r w:rsidRPr="006C26B3">
        <w:rPr>
          <w:lang w:val="en-US"/>
        </w:rPr>
        <w:t xml:space="preserve">, </w:t>
      </w:r>
      <w:r w:rsidRPr="006C26B3">
        <w:rPr>
          <w:i/>
          <w:iCs/>
          <w:lang w:val="en-US"/>
        </w:rPr>
        <w:t>25</w:t>
      </w:r>
      <w:r w:rsidRPr="006C26B3">
        <w:rPr>
          <w:lang w:val="en-US"/>
        </w:rPr>
        <w:t>(2), 181–192. https://doi.org/10.1016/0360-3016(93)90339-W</w:t>
      </w:r>
    </w:p>
    <w:p w14:paraId="768EB4D3" w14:textId="77777777" w:rsidR="006C26B3" w:rsidRPr="006C26B3" w:rsidRDefault="006C26B3" w:rsidP="00C95939">
      <w:pPr>
        <w:pStyle w:val="Bibliography"/>
        <w:spacing w:line="276" w:lineRule="auto"/>
        <w:rPr>
          <w:lang w:val="en-US"/>
        </w:rPr>
      </w:pPr>
      <w:r w:rsidRPr="00C95939">
        <w:rPr>
          <w:b/>
          <w:bCs/>
          <w:lang w:val="en-US"/>
        </w:rPr>
        <w:t>Gavin, H</w:t>
      </w:r>
      <w:r w:rsidRPr="006C26B3">
        <w:rPr>
          <w:lang w:val="en-US"/>
        </w:rPr>
        <w:t xml:space="preserve">. P. (2020). </w:t>
      </w:r>
      <w:r w:rsidRPr="006C26B3">
        <w:rPr>
          <w:i/>
          <w:iCs/>
          <w:lang w:val="en-US"/>
        </w:rPr>
        <w:t>The Levenberg-Marquardt algorithm for nonlinear least squares curve-</w:t>
      </w:r>
      <w:r>
        <w:rPr>
          <w:i/>
          <w:iCs/>
        </w:rPr>
        <w:t>ﬁ</w:t>
      </w:r>
      <w:proofErr w:type="spellStart"/>
      <w:r w:rsidRPr="006C26B3">
        <w:rPr>
          <w:i/>
          <w:iCs/>
          <w:lang w:val="en-US"/>
        </w:rPr>
        <w:t>tting</w:t>
      </w:r>
      <w:proofErr w:type="spellEnd"/>
      <w:r w:rsidRPr="006C26B3">
        <w:rPr>
          <w:i/>
          <w:iCs/>
          <w:lang w:val="en-US"/>
        </w:rPr>
        <w:t xml:space="preserve"> problems</w:t>
      </w:r>
      <w:r w:rsidRPr="006C26B3">
        <w:rPr>
          <w:lang w:val="en-US"/>
        </w:rPr>
        <w:t>. 19.</w:t>
      </w:r>
    </w:p>
    <w:p w14:paraId="5BBBEE66" w14:textId="77777777" w:rsidR="006C26B3" w:rsidRPr="006C26B3" w:rsidRDefault="006C26B3" w:rsidP="00C95939">
      <w:pPr>
        <w:pStyle w:val="Bibliography"/>
        <w:spacing w:line="276" w:lineRule="auto"/>
        <w:rPr>
          <w:lang w:val="en-US"/>
        </w:rPr>
      </w:pPr>
      <w:proofErr w:type="spellStart"/>
      <w:r w:rsidRPr="00C95939">
        <w:rPr>
          <w:b/>
          <w:bCs/>
          <w:lang w:val="en-US"/>
        </w:rPr>
        <w:t>Ghasemi</w:t>
      </w:r>
      <w:proofErr w:type="spellEnd"/>
      <w:r w:rsidRPr="00C95939">
        <w:rPr>
          <w:b/>
          <w:bCs/>
          <w:lang w:val="en-US"/>
        </w:rPr>
        <w:t>, Z.</w:t>
      </w:r>
      <w:r w:rsidRPr="006C26B3">
        <w:rPr>
          <w:lang w:val="en-US"/>
        </w:rPr>
        <w:t>, Tahmasebi-</w:t>
      </w:r>
      <w:proofErr w:type="spellStart"/>
      <w:r w:rsidRPr="006C26B3">
        <w:rPr>
          <w:lang w:val="en-US"/>
        </w:rPr>
        <w:t>Birgani</w:t>
      </w:r>
      <w:proofErr w:type="spellEnd"/>
      <w:r w:rsidRPr="006C26B3">
        <w:rPr>
          <w:lang w:val="en-US"/>
        </w:rPr>
        <w:t xml:space="preserve">, M.-J., </w:t>
      </w:r>
      <w:proofErr w:type="spellStart"/>
      <w:r w:rsidRPr="006C26B3">
        <w:rPr>
          <w:lang w:val="en-US"/>
        </w:rPr>
        <w:t>Ghafari</w:t>
      </w:r>
      <w:proofErr w:type="spellEnd"/>
      <w:r w:rsidRPr="006C26B3">
        <w:rPr>
          <w:lang w:val="en-US"/>
        </w:rPr>
        <w:t xml:space="preserve"> </w:t>
      </w:r>
      <w:proofErr w:type="spellStart"/>
      <w:r w:rsidRPr="006C26B3">
        <w:rPr>
          <w:lang w:val="en-US"/>
        </w:rPr>
        <w:t>Novin</w:t>
      </w:r>
      <w:proofErr w:type="spellEnd"/>
      <w:r w:rsidRPr="006C26B3">
        <w:rPr>
          <w:lang w:val="en-US"/>
        </w:rPr>
        <w:t xml:space="preserve">, A., </w:t>
      </w:r>
      <w:proofErr w:type="spellStart"/>
      <w:r w:rsidRPr="006C26B3">
        <w:rPr>
          <w:lang w:val="en-US"/>
        </w:rPr>
        <w:t>Motlagh</w:t>
      </w:r>
      <w:proofErr w:type="spellEnd"/>
      <w:r w:rsidRPr="006C26B3">
        <w:rPr>
          <w:lang w:val="en-US"/>
        </w:rPr>
        <w:t xml:space="preserve">, P. E., </w:t>
      </w:r>
      <w:proofErr w:type="spellStart"/>
      <w:r w:rsidRPr="006C26B3">
        <w:rPr>
          <w:lang w:val="en-US"/>
        </w:rPr>
        <w:t>Teimoori</w:t>
      </w:r>
      <w:proofErr w:type="spellEnd"/>
      <w:r w:rsidRPr="006C26B3">
        <w:rPr>
          <w:lang w:val="en-US"/>
        </w:rPr>
        <w:t xml:space="preserve">, A., </w:t>
      </w:r>
      <w:proofErr w:type="spellStart"/>
      <w:r w:rsidRPr="006C26B3">
        <w:rPr>
          <w:lang w:val="en-US"/>
        </w:rPr>
        <w:t>Ghadiri</w:t>
      </w:r>
      <w:proofErr w:type="spellEnd"/>
      <w:r w:rsidRPr="006C26B3">
        <w:rPr>
          <w:lang w:val="en-US"/>
        </w:rPr>
        <w:t xml:space="preserve">, A., </w:t>
      </w:r>
      <w:proofErr w:type="spellStart"/>
      <w:r w:rsidRPr="006C26B3">
        <w:rPr>
          <w:lang w:val="en-US"/>
        </w:rPr>
        <w:t>Pourghadamyari</w:t>
      </w:r>
      <w:proofErr w:type="spellEnd"/>
      <w:r w:rsidRPr="006C26B3">
        <w:rPr>
          <w:lang w:val="en-US"/>
        </w:rPr>
        <w:t xml:space="preserve">, H., </w:t>
      </w:r>
      <w:proofErr w:type="spellStart"/>
      <w:r w:rsidRPr="006C26B3">
        <w:rPr>
          <w:lang w:val="en-US"/>
        </w:rPr>
        <w:t>Sarli</w:t>
      </w:r>
      <w:proofErr w:type="spellEnd"/>
      <w:r w:rsidRPr="006C26B3">
        <w:rPr>
          <w:lang w:val="en-US"/>
        </w:rPr>
        <w:t xml:space="preserve">, A., &amp; </w:t>
      </w:r>
      <w:proofErr w:type="spellStart"/>
      <w:r w:rsidRPr="006C26B3">
        <w:rPr>
          <w:lang w:val="en-US"/>
        </w:rPr>
        <w:t>Khanbabaei</w:t>
      </w:r>
      <w:proofErr w:type="spellEnd"/>
      <w:r w:rsidRPr="006C26B3">
        <w:rPr>
          <w:lang w:val="en-US"/>
        </w:rPr>
        <w:t xml:space="preserve">, H. (2020). Fractionated radiation promotes proliferation and </w:t>
      </w:r>
      <w:proofErr w:type="spellStart"/>
      <w:r w:rsidRPr="006C26B3">
        <w:rPr>
          <w:lang w:val="en-US"/>
        </w:rPr>
        <w:t>radioresistance</w:t>
      </w:r>
      <w:proofErr w:type="spellEnd"/>
      <w:r w:rsidRPr="006C26B3">
        <w:rPr>
          <w:lang w:val="en-US"/>
        </w:rPr>
        <w:t xml:space="preserve"> in bystander A549 cells but not in bystander HT29 cells. </w:t>
      </w:r>
      <w:r w:rsidRPr="006C26B3">
        <w:rPr>
          <w:i/>
          <w:iCs/>
          <w:lang w:val="en-US"/>
        </w:rPr>
        <w:t>Life Sciences</w:t>
      </w:r>
      <w:r w:rsidRPr="006C26B3">
        <w:rPr>
          <w:lang w:val="en-US"/>
        </w:rPr>
        <w:t xml:space="preserve">, </w:t>
      </w:r>
      <w:r w:rsidRPr="006C26B3">
        <w:rPr>
          <w:i/>
          <w:iCs/>
          <w:lang w:val="en-US"/>
        </w:rPr>
        <w:t>257</w:t>
      </w:r>
      <w:r w:rsidRPr="006C26B3">
        <w:rPr>
          <w:lang w:val="en-US"/>
        </w:rPr>
        <w:t>, 118087. https://doi.org/10.1016/j.lfs.2020.118087</w:t>
      </w:r>
    </w:p>
    <w:p w14:paraId="53B5A0AF" w14:textId="77777777" w:rsidR="006C26B3" w:rsidRPr="006C26B3" w:rsidRDefault="006C26B3" w:rsidP="00C95939">
      <w:pPr>
        <w:pStyle w:val="Bibliography"/>
        <w:spacing w:line="276" w:lineRule="auto"/>
        <w:rPr>
          <w:lang w:val="en-US"/>
        </w:rPr>
      </w:pPr>
      <w:proofErr w:type="spellStart"/>
      <w:r w:rsidRPr="00C95939">
        <w:rPr>
          <w:b/>
          <w:bCs/>
          <w:lang w:val="en-US"/>
        </w:rPr>
        <w:t>Gholami</w:t>
      </w:r>
      <w:proofErr w:type="spellEnd"/>
      <w:r w:rsidRPr="00C95939">
        <w:rPr>
          <w:b/>
          <w:bCs/>
          <w:lang w:val="en-US"/>
        </w:rPr>
        <w:t>, S.</w:t>
      </w:r>
      <w:r w:rsidRPr="006C26B3">
        <w:rPr>
          <w:lang w:val="en-US"/>
        </w:rPr>
        <w:t xml:space="preserve">, </w:t>
      </w:r>
      <w:proofErr w:type="spellStart"/>
      <w:r w:rsidRPr="006C26B3">
        <w:rPr>
          <w:lang w:val="en-US"/>
        </w:rPr>
        <w:t>Nedaie</w:t>
      </w:r>
      <w:proofErr w:type="spellEnd"/>
      <w:r w:rsidRPr="006C26B3">
        <w:rPr>
          <w:lang w:val="en-US"/>
        </w:rPr>
        <w:t xml:space="preserve">, H. A., Longo, F., Ay, M. R., Wright, S., &amp; </w:t>
      </w:r>
      <w:proofErr w:type="spellStart"/>
      <w:r w:rsidRPr="006C26B3">
        <w:rPr>
          <w:lang w:val="en-US"/>
        </w:rPr>
        <w:t>Meigooni</w:t>
      </w:r>
      <w:proofErr w:type="spellEnd"/>
      <w:r w:rsidRPr="006C26B3">
        <w:rPr>
          <w:lang w:val="en-US"/>
        </w:rPr>
        <w:t xml:space="preserve">, A. S. (2016). Is grid therapy useful for all tumors and every grid block design? </w:t>
      </w:r>
      <w:r w:rsidRPr="006C26B3">
        <w:rPr>
          <w:i/>
          <w:iCs/>
          <w:lang w:val="en-US"/>
        </w:rPr>
        <w:t>Journal of Applied Clinical Medical Physics</w:t>
      </w:r>
      <w:r w:rsidRPr="006C26B3">
        <w:rPr>
          <w:lang w:val="en-US"/>
        </w:rPr>
        <w:t xml:space="preserve">, </w:t>
      </w:r>
      <w:r w:rsidRPr="006C26B3">
        <w:rPr>
          <w:i/>
          <w:iCs/>
          <w:lang w:val="en-US"/>
        </w:rPr>
        <w:t>17</w:t>
      </w:r>
      <w:r w:rsidRPr="006C26B3">
        <w:rPr>
          <w:lang w:val="en-US"/>
        </w:rPr>
        <w:t>(2), 206–219. https://doi.org/10.1120/jacmp.v17i2.6015</w:t>
      </w:r>
    </w:p>
    <w:p w14:paraId="79E24D69" w14:textId="77777777" w:rsidR="006C26B3" w:rsidRPr="006C26B3" w:rsidRDefault="006C26B3" w:rsidP="00C95939">
      <w:pPr>
        <w:pStyle w:val="Bibliography"/>
        <w:spacing w:line="276" w:lineRule="auto"/>
        <w:rPr>
          <w:lang w:val="en-US"/>
        </w:rPr>
      </w:pPr>
      <w:proofErr w:type="spellStart"/>
      <w:r w:rsidRPr="00C95939">
        <w:rPr>
          <w:b/>
          <w:bCs/>
          <w:lang w:val="en-US"/>
        </w:rPr>
        <w:t>Gholizadeh</w:t>
      </w:r>
      <w:proofErr w:type="spellEnd"/>
      <w:r w:rsidRPr="00C95939">
        <w:rPr>
          <w:b/>
          <w:bCs/>
          <w:lang w:val="en-US"/>
        </w:rPr>
        <w:t xml:space="preserve"> </w:t>
      </w:r>
      <w:proofErr w:type="spellStart"/>
      <w:r w:rsidRPr="00C95939">
        <w:rPr>
          <w:b/>
          <w:bCs/>
          <w:lang w:val="en-US"/>
        </w:rPr>
        <w:t>Sendani</w:t>
      </w:r>
      <w:proofErr w:type="spellEnd"/>
      <w:r w:rsidRPr="00C95939">
        <w:rPr>
          <w:b/>
          <w:bCs/>
          <w:lang w:val="en-US"/>
        </w:rPr>
        <w:t>, N.</w:t>
      </w:r>
      <w:r w:rsidRPr="006C26B3">
        <w:rPr>
          <w:lang w:val="en-US"/>
        </w:rPr>
        <w:t xml:space="preserve">, </w:t>
      </w:r>
      <w:proofErr w:type="spellStart"/>
      <w:r w:rsidRPr="006C26B3">
        <w:rPr>
          <w:lang w:val="en-US"/>
        </w:rPr>
        <w:t>Karimian</w:t>
      </w:r>
      <w:proofErr w:type="spellEnd"/>
      <w:r w:rsidRPr="006C26B3">
        <w:rPr>
          <w:lang w:val="en-US"/>
        </w:rPr>
        <w:t xml:space="preserve">, A., Ferreira, C., &amp; </w:t>
      </w:r>
      <w:proofErr w:type="spellStart"/>
      <w:r w:rsidRPr="006C26B3">
        <w:rPr>
          <w:lang w:val="en-US"/>
        </w:rPr>
        <w:t>Alaei</w:t>
      </w:r>
      <w:proofErr w:type="spellEnd"/>
      <w:r w:rsidRPr="006C26B3">
        <w:rPr>
          <w:lang w:val="en-US"/>
        </w:rPr>
        <w:t xml:space="preserve">, P. (2018). Technical Note: Impact of region of interest size and location in </w:t>
      </w:r>
      <w:proofErr w:type="spellStart"/>
      <w:r w:rsidRPr="006C26B3">
        <w:rPr>
          <w:lang w:val="en-US"/>
        </w:rPr>
        <w:t>Gafchromic</w:t>
      </w:r>
      <w:proofErr w:type="spellEnd"/>
      <w:r w:rsidRPr="006C26B3">
        <w:rPr>
          <w:lang w:val="en-US"/>
        </w:rPr>
        <w:t xml:space="preserve"> film dosimetry. </w:t>
      </w:r>
      <w:r w:rsidRPr="006C26B3">
        <w:rPr>
          <w:i/>
          <w:iCs/>
          <w:lang w:val="en-US"/>
        </w:rPr>
        <w:t>Medical Physics</w:t>
      </w:r>
      <w:r w:rsidRPr="006C26B3">
        <w:rPr>
          <w:lang w:val="en-US"/>
        </w:rPr>
        <w:t xml:space="preserve">, </w:t>
      </w:r>
      <w:r w:rsidRPr="006C26B3">
        <w:rPr>
          <w:i/>
          <w:iCs/>
          <w:lang w:val="en-US"/>
        </w:rPr>
        <w:t>45</w:t>
      </w:r>
      <w:r w:rsidRPr="006C26B3">
        <w:rPr>
          <w:lang w:val="en-US"/>
        </w:rPr>
        <w:t>(5), 2329–2336. https://doi.org/10.1002/mp.12885</w:t>
      </w:r>
    </w:p>
    <w:p w14:paraId="79C0AE4D" w14:textId="77777777" w:rsidR="006C26B3" w:rsidRPr="006C26B3" w:rsidRDefault="006C26B3" w:rsidP="00C95939">
      <w:pPr>
        <w:pStyle w:val="Bibliography"/>
        <w:spacing w:line="276" w:lineRule="auto"/>
        <w:rPr>
          <w:lang w:val="en-US"/>
        </w:rPr>
      </w:pPr>
      <w:r w:rsidRPr="00C95939">
        <w:rPr>
          <w:b/>
          <w:bCs/>
          <w:lang w:val="en-US"/>
        </w:rPr>
        <w:t>Ghosh, S.</w:t>
      </w:r>
      <w:r w:rsidRPr="006C26B3">
        <w:rPr>
          <w:lang w:val="en-US"/>
        </w:rPr>
        <w:t xml:space="preserve">, Ghosh, A., &amp; Krishna, M. (2015). Role of ATM in bystander signaling between human monocytes and lung adenocarcinoma cells. </w:t>
      </w:r>
      <w:r w:rsidRPr="006C26B3">
        <w:rPr>
          <w:i/>
          <w:iCs/>
          <w:lang w:val="en-US"/>
        </w:rPr>
        <w:t>Mutation Research/Genetic Toxicology and Environmental Mutagenesis</w:t>
      </w:r>
      <w:r w:rsidRPr="006C26B3">
        <w:rPr>
          <w:lang w:val="en-US"/>
        </w:rPr>
        <w:t xml:space="preserve">, </w:t>
      </w:r>
      <w:r w:rsidRPr="006C26B3">
        <w:rPr>
          <w:i/>
          <w:iCs/>
          <w:lang w:val="en-US"/>
        </w:rPr>
        <w:t>794</w:t>
      </w:r>
      <w:r w:rsidRPr="006C26B3">
        <w:rPr>
          <w:lang w:val="en-US"/>
        </w:rPr>
        <w:t>, 39–45. https://doi.org/10.1016/j.mrgentox.2015.10.003</w:t>
      </w:r>
    </w:p>
    <w:p w14:paraId="6FEBB53C" w14:textId="77777777" w:rsidR="006C26B3" w:rsidRPr="006C26B3" w:rsidRDefault="006C26B3" w:rsidP="00C95939">
      <w:pPr>
        <w:pStyle w:val="Bibliography"/>
        <w:spacing w:line="276" w:lineRule="auto"/>
        <w:rPr>
          <w:lang w:val="en-US"/>
        </w:rPr>
      </w:pPr>
      <w:proofErr w:type="spellStart"/>
      <w:r w:rsidRPr="00C95939">
        <w:rPr>
          <w:b/>
          <w:bCs/>
          <w:lang w:val="en-US"/>
        </w:rPr>
        <w:t>Gianfaldoni</w:t>
      </w:r>
      <w:proofErr w:type="spellEnd"/>
      <w:r w:rsidRPr="00C95939">
        <w:rPr>
          <w:b/>
          <w:bCs/>
          <w:lang w:val="en-US"/>
        </w:rPr>
        <w:t>, S.</w:t>
      </w:r>
      <w:r w:rsidRPr="006C26B3">
        <w:rPr>
          <w:lang w:val="en-US"/>
        </w:rPr>
        <w:t xml:space="preserve">, </w:t>
      </w:r>
      <w:proofErr w:type="spellStart"/>
      <w:r w:rsidRPr="006C26B3">
        <w:rPr>
          <w:lang w:val="en-US"/>
        </w:rPr>
        <w:t>Gianfaldoni</w:t>
      </w:r>
      <w:proofErr w:type="spellEnd"/>
      <w:r w:rsidRPr="006C26B3">
        <w:rPr>
          <w:lang w:val="en-US"/>
        </w:rPr>
        <w:t xml:space="preserve">, R., </w:t>
      </w:r>
      <w:proofErr w:type="spellStart"/>
      <w:r w:rsidRPr="006C26B3">
        <w:rPr>
          <w:lang w:val="en-US"/>
        </w:rPr>
        <w:t>Wollina</w:t>
      </w:r>
      <w:proofErr w:type="spellEnd"/>
      <w:r w:rsidRPr="006C26B3">
        <w:rPr>
          <w:lang w:val="en-US"/>
        </w:rPr>
        <w:t xml:space="preserve">, U., </w:t>
      </w:r>
      <w:proofErr w:type="spellStart"/>
      <w:r w:rsidRPr="006C26B3">
        <w:rPr>
          <w:lang w:val="en-US"/>
        </w:rPr>
        <w:t>Lotti</w:t>
      </w:r>
      <w:proofErr w:type="spellEnd"/>
      <w:r w:rsidRPr="006C26B3">
        <w:rPr>
          <w:lang w:val="en-US"/>
        </w:rPr>
        <w:t xml:space="preserve">, J., </w:t>
      </w:r>
      <w:proofErr w:type="spellStart"/>
      <w:r w:rsidRPr="006C26B3">
        <w:rPr>
          <w:lang w:val="en-US"/>
        </w:rPr>
        <w:t>Tchernev</w:t>
      </w:r>
      <w:proofErr w:type="spellEnd"/>
      <w:r w:rsidRPr="006C26B3">
        <w:rPr>
          <w:lang w:val="en-US"/>
        </w:rPr>
        <w:t xml:space="preserve">, G., &amp; </w:t>
      </w:r>
      <w:proofErr w:type="spellStart"/>
      <w:r w:rsidRPr="006C26B3">
        <w:rPr>
          <w:lang w:val="en-US"/>
        </w:rPr>
        <w:t>Lotti</w:t>
      </w:r>
      <w:proofErr w:type="spellEnd"/>
      <w:r w:rsidRPr="006C26B3">
        <w:rPr>
          <w:lang w:val="en-US"/>
        </w:rPr>
        <w:t xml:space="preserve">, T. (2017). An Overview on Radiotherapy: From Its History to Its Current Applications in Dermatology. </w:t>
      </w:r>
      <w:r w:rsidRPr="006C26B3">
        <w:rPr>
          <w:i/>
          <w:iCs/>
          <w:lang w:val="en-US"/>
        </w:rPr>
        <w:t>Open Access Macedonian Journal of Medical Sciences</w:t>
      </w:r>
      <w:r w:rsidRPr="006C26B3">
        <w:rPr>
          <w:lang w:val="en-US"/>
        </w:rPr>
        <w:t xml:space="preserve">, </w:t>
      </w:r>
      <w:r w:rsidRPr="006C26B3">
        <w:rPr>
          <w:i/>
          <w:iCs/>
          <w:lang w:val="en-US"/>
        </w:rPr>
        <w:t>5</w:t>
      </w:r>
      <w:r w:rsidRPr="006C26B3">
        <w:rPr>
          <w:lang w:val="en-US"/>
        </w:rPr>
        <w:t>(4), 521–525. https://doi.org/10.3889/oamjms.2017.122</w:t>
      </w:r>
    </w:p>
    <w:p w14:paraId="4094A2FA" w14:textId="77777777" w:rsidR="006C26B3" w:rsidRPr="006C26B3" w:rsidRDefault="006C26B3" w:rsidP="00C95939">
      <w:pPr>
        <w:pStyle w:val="Bibliography"/>
        <w:spacing w:line="276" w:lineRule="auto"/>
        <w:rPr>
          <w:lang w:val="en-US"/>
        </w:rPr>
      </w:pPr>
      <w:proofErr w:type="spellStart"/>
      <w:r w:rsidRPr="00C95939">
        <w:rPr>
          <w:b/>
          <w:bCs/>
          <w:lang w:val="en-US"/>
        </w:rPr>
        <w:t>Giard</w:t>
      </w:r>
      <w:proofErr w:type="spellEnd"/>
      <w:r w:rsidRPr="00C95939">
        <w:rPr>
          <w:b/>
          <w:bCs/>
          <w:lang w:val="en-US"/>
        </w:rPr>
        <w:t>, D.</w:t>
      </w:r>
      <w:r w:rsidRPr="006C26B3">
        <w:rPr>
          <w:lang w:val="en-US"/>
        </w:rPr>
        <w:t xml:space="preserve"> J., Aaronson, S. A., Todaro, G. J., </w:t>
      </w:r>
      <w:proofErr w:type="spellStart"/>
      <w:r w:rsidRPr="006C26B3">
        <w:rPr>
          <w:lang w:val="en-US"/>
        </w:rPr>
        <w:t>Arnstein</w:t>
      </w:r>
      <w:proofErr w:type="spellEnd"/>
      <w:r w:rsidRPr="006C26B3">
        <w:rPr>
          <w:lang w:val="en-US"/>
        </w:rPr>
        <w:t xml:space="preserve">, P., Kersey, J. H., </w:t>
      </w:r>
      <w:proofErr w:type="spellStart"/>
      <w:r w:rsidRPr="006C26B3">
        <w:rPr>
          <w:lang w:val="en-US"/>
        </w:rPr>
        <w:t>Dosik</w:t>
      </w:r>
      <w:proofErr w:type="spellEnd"/>
      <w:r w:rsidRPr="006C26B3">
        <w:rPr>
          <w:lang w:val="en-US"/>
        </w:rPr>
        <w:t xml:space="preserve">, H., &amp; Parks, W. P. (1973). In vitro cultivation of human tumors: Establishment of cell lines derived from </w:t>
      </w:r>
      <w:r w:rsidRPr="006C26B3">
        <w:rPr>
          <w:lang w:val="en-US"/>
        </w:rPr>
        <w:lastRenderedPageBreak/>
        <w:t xml:space="preserve">a series of solid tumors. </w:t>
      </w:r>
      <w:r w:rsidRPr="006C26B3">
        <w:rPr>
          <w:i/>
          <w:iCs/>
          <w:lang w:val="en-US"/>
        </w:rPr>
        <w:t>Journal of the National Cancer Institute</w:t>
      </w:r>
      <w:r w:rsidRPr="006C26B3">
        <w:rPr>
          <w:lang w:val="en-US"/>
        </w:rPr>
        <w:t xml:space="preserve">, </w:t>
      </w:r>
      <w:r w:rsidRPr="006C26B3">
        <w:rPr>
          <w:i/>
          <w:iCs/>
          <w:lang w:val="en-US"/>
        </w:rPr>
        <w:t>51</w:t>
      </w:r>
      <w:r w:rsidRPr="006C26B3">
        <w:rPr>
          <w:lang w:val="en-US"/>
        </w:rPr>
        <w:t>(5), 1417–1423. https://doi.org/10.1093/jnci/51.5.1417</w:t>
      </w:r>
    </w:p>
    <w:p w14:paraId="213D251E" w14:textId="77777777" w:rsidR="006C26B3" w:rsidRPr="006C26B3" w:rsidRDefault="006C26B3" w:rsidP="00C95939">
      <w:pPr>
        <w:pStyle w:val="Bibliography"/>
        <w:spacing w:line="276" w:lineRule="auto"/>
        <w:rPr>
          <w:lang w:val="en-US"/>
        </w:rPr>
      </w:pPr>
      <w:r w:rsidRPr="00C95939">
        <w:rPr>
          <w:b/>
          <w:bCs/>
          <w:lang w:val="en-US"/>
        </w:rPr>
        <w:t>Girard, F.</w:t>
      </w:r>
      <w:r w:rsidRPr="006C26B3">
        <w:rPr>
          <w:lang w:val="en-US"/>
        </w:rPr>
        <w:t xml:space="preserve">, Bouchard, H., &amp; Lacroix, F. (2012). Reference dosimetry using </w:t>
      </w:r>
      <w:proofErr w:type="spellStart"/>
      <w:r w:rsidRPr="006C26B3">
        <w:rPr>
          <w:lang w:val="en-US"/>
        </w:rPr>
        <w:t>radiochromic</w:t>
      </w:r>
      <w:proofErr w:type="spellEnd"/>
      <w:r w:rsidRPr="006C26B3">
        <w:rPr>
          <w:lang w:val="en-US"/>
        </w:rPr>
        <w:t xml:space="preserve"> film. </w:t>
      </w:r>
      <w:r w:rsidRPr="006C26B3">
        <w:rPr>
          <w:i/>
          <w:iCs/>
          <w:lang w:val="en-US"/>
        </w:rPr>
        <w:t>Journal of Applied Clinical Medical Physics</w:t>
      </w:r>
      <w:r w:rsidRPr="006C26B3">
        <w:rPr>
          <w:lang w:val="en-US"/>
        </w:rPr>
        <w:t xml:space="preserve">, </w:t>
      </w:r>
      <w:r w:rsidRPr="006C26B3">
        <w:rPr>
          <w:i/>
          <w:iCs/>
          <w:lang w:val="en-US"/>
        </w:rPr>
        <w:t>13</w:t>
      </w:r>
      <w:r w:rsidRPr="006C26B3">
        <w:rPr>
          <w:lang w:val="en-US"/>
        </w:rPr>
        <w:t>(6), 339–353. https://doi.org/10.1120/jacmp.v13i6.3994</w:t>
      </w:r>
    </w:p>
    <w:p w14:paraId="41C5B0A3" w14:textId="77777777" w:rsidR="006C26B3" w:rsidRPr="006C26B3" w:rsidRDefault="006C26B3" w:rsidP="00C95939">
      <w:pPr>
        <w:pStyle w:val="Bibliography"/>
        <w:spacing w:line="276" w:lineRule="auto"/>
        <w:rPr>
          <w:lang w:val="en-US"/>
        </w:rPr>
      </w:pPr>
      <w:proofErr w:type="spellStart"/>
      <w:r w:rsidRPr="00C95939">
        <w:rPr>
          <w:b/>
          <w:bCs/>
          <w:lang w:val="en-US"/>
        </w:rPr>
        <w:t>Giridhar</w:t>
      </w:r>
      <w:proofErr w:type="spellEnd"/>
      <w:r w:rsidRPr="00C95939">
        <w:rPr>
          <w:b/>
          <w:bCs/>
          <w:lang w:val="en-US"/>
        </w:rPr>
        <w:t>, P.</w:t>
      </w:r>
      <w:r w:rsidRPr="006C26B3">
        <w:rPr>
          <w:lang w:val="en-US"/>
        </w:rPr>
        <w:t xml:space="preserve">, &amp; Rath, G. K. (2020). Clinical Significance of Cell Survival Curves. In S. Mallick, G. K. Rath, &amp; R. Benson (Eds.), </w:t>
      </w:r>
      <w:r w:rsidRPr="006C26B3">
        <w:rPr>
          <w:i/>
          <w:iCs/>
          <w:lang w:val="en-US"/>
        </w:rPr>
        <w:t>Practical Radiation Oncology</w:t>
      </w:r>
      <w:r w:rsidRPr="006C26B3">
        <w:rPr>
          <w:lang w:val="en-US"/>
        </w:rPr>
        <w:t xml:space="preserve"> (pp. 171–175). Springer. https://doi.org/10.1007/978-981-15-0073-2_27</w:t>
      </w:r>
    </w:p>
    <w:p w14:paraId="581634A8" w14:textId="77777777" w:rsidR="006C26B3" w:rsidRPr="006C26B3" w:rsidRDefault="006C26B3" w:rsidP="00C95939">
      <w:pPr>
        <w:pStyle w:val="Bibliography"/>
        <w:spacing w:line="276" w:lineRule="auto"/>
        <w:rPr>
          <w:lang w:val="en-US"/>
        </w:rPr>
      </w:pPr>
      <w:r w:rsidRPr="00C95939">
        <w:rPr>
          <w:b/>
          <w:bCs/>
          <w:lang w:val="en-US"/>
        </w:rPr>
        <w:t xml:space="preserve">Goel, A. </w:t>
      </w:r>
      <w:r w:rsidRPr="006C26B3">
        <w:rPr>
          <w:lang w:val="en-US"/>
        </w:rPr>
        <w:t xml:space="preserve">(2021a, September 19). </w:t>
      </w:r>
      <w:r w:rsidRPr="006C26B3">
        <w:rPr>
          <w:i/>
          <w:iCs/>
          <w:lang w:val="en-US"/>
        </w:rPr>
        <w:t>Filament circuit | Radiology Reference Article | Radiopaedia.org</w:t>
      </w:r>
      <w:r w:rsidRPr="006C26B3">
        <w:rPr>
          <w:lang w:val="en-US"/>
        </w:rPr>
        <w:t xml:space="preserve">. </w:t>
      </w:r>
      <w:proofErr w:type="spellStart"/>
      <w:r w:rsidRPr="006C26B3">
        <w:rPr>
          <w:lang w:val="en-US"/>
        </w:rPr>
        <w:t>Radiopaedia</w:t>
      </w:r>
      <w:proofErr w:type="spellEnd"/>
      <w:r w:rsidRPr="006C26B3">
        <w:rPr>
          <w:lang w:val="en-US"/>
        </w:rPr>
        <w:t>. https://doi.org/10.53347/rID-29738</w:t>
      </w:r>
    </w:p>
    <w:p w14:paraId="66EEE9E5" w14:textId="77777777" w:rsidR="006C26B3" w:rsidRPr="006C26B3" w:rsidRDefault="006C26B3" w:rsidP="00C95939">
      <w:pPr>
        <w:pStyle w:val="Bibliography"/>
        <w:spacing w:line="276" w:lineRule="auto"/>
        <w:rPr>
          <w:lang w:val="en-US"/>
        </w:rPr>
      </w:pPr>
      <w:r w:rsidRPr="00C95939">
        <w:rPr>
          <w:b/>
          <w:bCs/>
          <w:lang w:val="en-US"/>
        </w:rPr>
        <w:t>Goel, A. (</w:t>
      </w:r>
      <w:r w:rsidRPr="006C26B3">
        <w:rPr>
          <w:lang w:val="en-US"/>
        </w:rPr>
        <w:t xml:space="preserve">2021b, September 20). </w:t>
      </w:r>
      <w:r w:rsidRPr="006C26B3">
        <w:rPr>
          <w:i/>
          <w:iCs/>
          <w:lang w:val="en-US"/>
        </w:rPr>
        <w:t>Filters | Radiology Reference Article | Radiopaedia.org</w:t>
      </w:r>
      <w:r w:rsidRPr="006C26B3">
        <w:rPr>
          <w:lang w:val="en-US"/>
        </w:rPr>
        <w:t xml:space="preserve">. </w:t>
      </w:r>
      <w:proofErr w:type="spellStart"/>
      <w:r w:rsidRPr="006C26B3">
        <w:rPr>
          <w:lang w:val="en-US"/>
        </w:rPr>
        <w:t>Radiopaedia</w:t>
      </w:r>
      <w:proofErr w:type="spellEnd"/>
      <w:r w:rsidRPr="006C26B3">
        <w:rPr>
          <w:lang w:val="en-US"/>
        </w:rPr>
        <w:t>. https://doi.org/10.53347/rID-29737</w:t>
      </w:r>
    </w:p>
    <w:p w14:paraId="768FE05D" w14:textId="77777777" w:rsidR="006C26B3" w:rsidRPr="006C26B3" w:rsidRDefault="006C26B3" w:rsidP="00C95939">
      <w:pPr>
        <w:pStyle w:val="Bibliography"/>
        <w:spacing w:line="276" w:lineRule="auto"/>
        <w:rPr>
          <w:lang w:val="en-US"/>
        </w:rPr>
      </w:pPr>
      <w:r w:rsidRPr="00C95939">
        <w:rPr>
          <w:b/>
          <w:bCs/>
          <w:lang w:val="sv-SE"/>
        </w:rPr>
        <w:t xml:space="preserve">Grass, G. </w:t>
      </w:r>
      <w:r w:rsidRPr="006C26B3">
        <w:rPr>
          <w:lang w:val="sv-SE"/>
        </w:rPr>
        <w:t xml:space="preserve">D., Krishna, N., &amp; Kim, S. (2016). </w:t>
      </w:r>
      <w:r w:rsidRPr="006C26B3">
        <w:rPr>
          <w:lang w:val="en-US"/>
        </w:rPr>
        <w:t xml:space="preserve">The immune mechanisms of abscopal effect in radiation therapy. </w:t>
      </w:r>
      <w:r w:rsidRPr="006C26B3">
        <w:rPr>
          <w:i/>
          <w:iCs/>
          <w:lang w:val="en-US"/>
        </w:rPr>
        <w:t>Current Problems in Cancer</w:t>
      </w:r>
      <w:r w:rsidRPr="006C26B3">
        <w:rPr>
          <w:lang w:val="en-US"/>
        </w:rPr>
        <w:t xml:space="preserve">, </w:t>
      </w:r>
      <w:r w:rsidRPr="006C26B3">
        <w:rPr>
          <w:i/>
          <w:iCs/>
          <w:lang w:val="en-US"/>
        </w:rPr>
        <w:t>40</w:t>
      </w:r>
      <w:r w:rsidRPr="006C26B3">
        <w:rPr>
          <w:lang w:val="en-US"/>
        </w:rPr>
        <w:t>(1), 10–24. https://doi.org/10.1016/j.currproblcancer.2015.10.003</w:t>
      </w:r>
    </w:p>
    <w:p w14:paraId="089F3864" w14:textId="77777777" w:rsidR="006C26B3" w:rsidRPr="006C26B3" w:rsidRDefault="006C26B3" w:rsidP="00C95939">
      <w:pPr>
        <w:pStyle w:val="Bibliography"/>
        <w:spacing w:line="276" w:lineRule="auto"/>
        <w:rPr>
          <w:lang w:val="en-US"/>
        </w:rPr>
      </w:pPr>
      <w:proofErr w:type="spellStart"/>
      <w:r w:rsidRPr="00EA5BCD">
        <w:rPr>
          <w:b/>
          <w:bCs/>
          <w:lang w:val="en-US"/>
        </w:rPr>
        <w:t>Grieken</w:t>
      </w:r>
      <w:proofErr w:type="spellEnd"/>
      <w:r w:rsidRPr="00EA5BCD">
        <w:rPr>
          <w:b/>
          <w:bCs/>
          <w:lang w:val="en-US"/>
        </w:rPr>
        <w:t>, R</w:t>
      </w:r>
      <w:r w:rsidRPr="00EA5BCD">
        <w:rPr>
          <w:lang w:val="en-US"/>
        </w:rPr>
        <w:t xml:space="preserve">. van, &amp; </w:t>
      </w:r>
      <w:proofErr w:type="spellStart"/>
      <w:r w:rsidRPr="00EA5BCD">
        <w:rPr>
          <w:lang w:val="en-US"/>
        </w:rPr>
        <w:t>Markowicz</w:t>
      </w:r>
      <w:proofErr w:type="spellEnd"/>
      <w:r w:rsidRPr="00EA5BCD">
        <w:rPr>
          <w:lang w:val="en-US"/>
        </w:rPr>
        <w:t xml:space="preserve">, A. (1993). </w:t>
      </w:r>
      <w:r w:rsidRPr="006C26B3">
        <w:rPr>
          <w:i/>
          <w:iCs/>
          <w:lang w:val="en-US"/>
        </w:rPr>
        <w:t>Handbook of X-ray spectrometry: Methods and techniques</w:t>
      </w:r>
      <w:r w:rsidRPr="006C26B3">
        <w:rPr>
          <w:lang w:val="en-US"/>
        </w:rPr>
        <w:t>. Marcel Dekker.</w:t>
      </w:r>
    </w:p>
    <w:p w14:paraId="5F42F751" w14:textId="77777777" w:rsidR="006C26B3" w:rsidRPr="006C26B3" w:rsidRDefault="006C26B3" w:rsidP="00C95939">
      <w:pPr>
        <w:pStyle w:val="Bibliography"/>
        <w:spacing w:line="276" w:lineRule="auto"/>
        <w:rPr>
          <w:lang w:val="en-US"/>
        </w:rPr>
      </w:pPr>
      <w:proofErr w:type="spellStart"/>
      <w:r w:rsidRPr="00C95939">
        <w:rPr>
          <w:b/>
          <w:bCs/>
          <w:lang w:val="en-US"/>
        </w:rPr>
        <w:t>Griliches</w:t>
      </w:r>
      <w:proofErr w:type="spellEnd"/>
      <w:r w:rsidRPr="00C95939">
        <w:rPr>
          <w:b/>
          <w:bCs/>
          <w:lang w:val="en-US"/>
        </w:rPr>
        <w:t>, Z.</w:t>
      </w:r>
      <w:r w:rsidRPr="006C26B3">
        <w:rPr>
          <w:lang w:val="en-US"/>
        </w:rPr>
        <w:t xml:space="preserve">, &amp; </w:t>
      </w:r>
      <w:proofErr w:type="spellStart"/>
      <w:r w:rsidRPr="006C26B3">
        <w:rPr>
          <w:lang w:val="en-US"/>
        </w:rPr>
        <w:t>Ringstad</w:t>
      </w:r>
      <w:proofErr w:type="spellEnd"/>
      <w:r w:rsidRPr="006C26B3">
        <w:rPr>
          <w:lang w:val="en-US"/>
        </w:rPr>
        <w:t xml:space="preserve">, V. (1970). Error-in-the-Variables Bias in Nonlinear Contexts. </w:t>
      </w:r>
      <w:proofErr w:type="spellStart"/>
      <w:r w:rsidRPr="006C26B3">
        <w:rPr>
          <w:i/>
          <w:iCs/>
          <w:lang w:val="en-US"/>
        </w:rPr>
        <w:t>Econometrica</w:t>
      </w:r>
      <w:proofErr w:type="spellEnd"/>
      <w:r w:rsidRPr="006C26B3">
        <w:rPr>
          <w:lang w:val="en-US"/>
        </w:rPr>
        <w:t xml:space="preserve">, </w:t>
      </w:r>
      <w:r w:rsidRPr="006C26B3">
        <w:rPr>
          <w:i/>
          <w:iCs/>
          <w:lang w:val="en-US"/>
        </w:rPr>
        <w:t>38</w:t>
      </w:r>
      <w:r w:rsidRPr="006C26B3">
        <w:rPr>
          <w:lang w:val="en-US"/>
        </w:rPr>
        <w:t>(2), 368–370. https://doi.org/10.2307/1913020</w:t>
      </w:r>
    </w:p>
    <w:p w14:paraId="2716D7F6" w14:textId="77777777" w:rsidR="006C26B3" w:rsidRPr="006C26B3" w:rsidRDefault="006C26B3" w:rsidP="00C95939">
      <w:pPr>
        <w:pStyle w:val="Bibliography"/>
        <w:spacing w:line="276" w:lineRule="auto"/>
        <w:rPr>
          <w:lang w:val="en-US"/>
        </w:rPr>
      </w:pPr>
      <w:r w:rsidRPr="00C95939">
        <w:rPr>
          <w:b/>
          <w:bCs/>
          <w:lang w:val="en-US"/>
        </w:rPr>
        <w:t xml:space="preserve">Grote, S. </w:t>
      </w:r>
      <w:r w:rsidRPr="006C26B3">
        <w:rPr>
          <w:lang w:val="en-US"/>
        </w:rPr>
        <w:t xml:space="preserve">J., &amp; Revell, S. H. (1972). CORRELATION OF CHROMOSOME DAMAGE AND COLONY-FORMING ABILITY IN SYRIAN HAMSTER CELLS IN CULTURE IRRADIATED IN G. </w:t>
      </w:r>
      <w:proofErr w:type="spellStart"/>
      <w:r w:rsidRPr="006C26B3">
        <w:rPr>
          <w:i/>
          <w:iCs/>
          <w:lang w:val="en-US"/>
        </w:rPr>
        <w:t>Curr</w:t>
      </w:r>
      <w:proofErr w:type="spellEnd"/>
      <w:r w:rsidRPr="006C26B3">
        <w:rPr>
          <w:i/>
          <w:iCs/>
          <w:lang w:val="en-US"/>
        </w:rPr>
        <w:t xml:space="preserve">. Top. </w:t>
      </w:r>
      <w:proofErr w:type="spellStart"/>
      <w:r w:rsidRPr="006C26B3">
        <w:rPr>
          <w:i/>
          <w:iCs/>
          <w:lang w:val="en-US"/>
        </w:rPr>
        <w:t>Radiat</w:t>
      </w:r>
      <w:proofErr w:type="spellEnd"/>
      <w:r w:rsidRPr="006C26B3">
        <w:rPr>
          <w:i/>
          <w:iCs/>
          <w:lang w:val="en-US"/>
        </w:rPr>
        <w:t>. Res. Quart. 7: No. 3, 303-9(Jun 1972).</w:t>
      </w:r>
      <w:r w:rsidRPr="006C26B3">
        <w:rPr>
          <w:lang w:val="en-US"/>
        </w:rPr>
        <w:t xml:space="preserve"> https://www.osti.gov/biblio/4599614</w:t>
      </w:r>
    </w:p>
    <w:p w14:paraId="3267C3AC" w14:textId="77777777" w:rsidR="006C26B3" w:rsidRPr="006C26B3" w:rsidRDefault="006C26B3" w:rsidP="00C95939">
      <w:pPr>
        <w:pStyle w:val="Bibliography"/>
        <w:spacing w:line="276" w:lineRule="auto"/>
        <w:rPr>
          <w:lang w:val="en-US"/>
        </w:rPr>
      </w:pPr>
      <w:r w:rsidRPr="00C95939">
        <w:rPr>
          <w:b/>
          <w:bCs/>
          <w:lang w:val="en-US"/>
        </w:rPr>
        <w:t>Guido van Rossum</w:t>
      </w:r>
      <w:r w:rsidRPr="006C26B3">
        <w:rPr>
          <w:lang w:val="en-US"/>
        </w:rPr>
        <w:t xml:space="preserve"> &amp; and the Python development team. (2020). </w:t>
      </w:r>
      <w:r w:rsidRPr="006C26B3">
        <w:rPr>
          <w:i/>
          <w:iCs/>
          <w:lang w:val="en-US"/>
        </w:rPr>
        <w:t>Python Tutorial Release 3.8.1 Guido van Rossum and the Python development team</w:t>
      </w:r>
      <w:r w:rsidRPr="006C26B3">
        <w:rPr>
          <w:lang w:val="en-US"/>
        </w:rPr>
        <w:t>.</w:t>
      </w:r>
    </w:p>
    <w:p w14:paraId="51CA6604" w14:textId="77777777" w:rsidR="006C26B3" w:rsidRPr="006C26B3" w:rsidRDefault="006C26B3" w:rsidP="00C95939">
      <w:pPr>
        <w:pStyle w:val="Bibliography"/>
        <w:spacing w:line="276" w:lineRule="auto"/>
        <w:rPr>
          <w:lang w:val="en-US"/>
        </w:rPr>
      </w:pPr>
      <w:r w:rsidRPr="00C95939">
        <w:rPr>
          <w:b/>
          <w:bCs/>
          <w:lang w:val="en-US"/>
        </w:rPr>
        <w:t>Hall, E.</w:t>
      </w:r>
      <w:r w:rsidRPr="006C26B3">
        <w:rPr>
          <w:lang w:val="en-US"/>
        </w:rPr>
        <w:t xml:space="preserve"> J., &amp; </w:t>
      </w:r>
      <w:proofErr w:type="spellStart"/>
      <w:r w:rsidRPr="006C26B3">
        <w:rPr>
          <w:lang w:val="en-US"/>
        </w:rPr>
        <w:t>Giaccia</w:t>
      </w:r>
      <w:proofErr w:type="spellEnd"/>
      <w:r w:rsidRPr="006C26B3">
        <w:rPr>
          <w:lang w:val="en-US"/>
        </w:rPr>
        <w:t xml:space="preserve">, A. J. (2012). </w:t>
      </w:r>
      <w:r w:rsidRPr="006C26B3">
        <w:rPr>
          <w:i/>
          <w:iCs/>
          <w:lang w:val="en-US"/>
        </w:rPr>
        <w:t>Radiobiology for the radiologist</w:t>
      </w:r>
      <w:r w:rsidRPr="006C26B3">
        <w:rPr>
          <w:lang w:val="en-US"/>
        </w:rPr>
        <w:t xml:space="preserve"> (7th ed). Wolters Kluwer Lippincott Williams &amp; Wilkins.</w:t>
      </w:r>
    </w:p>
    <w:p w14:paraId="5CB87AB2" w14:textId="77777777" w:rsidR="006C26B3" w:rsidRDefault="006C26B3" w:rsidP="00C95939">
      <w:pPr>
        <w:pStyle w:val="Bibliography"/>
        <w:spacing w:line="276" w:lineRule="auto"/>
      </w:pPr>
      <w:r w:rsidRPr="00C95939">
        <w:rPr>
          <w:b/>
          <w:bCs/>
          <w:lang w:val="en-US"/>
        </w:rPr>
        <w:t>Han, D.</w:t>
      </w:r>
      <w:r w:rsidRPr="006C26B3">
        <w:rPr>
          <w:lang w:val="en-US"/>
        </w:rPr>
        <w:t xml:space="preserve"> (2013). </w:t>
      </w:r>
      <w:r w:rsidRPr="006C26B3">
        <w:rPr>
          <w:i/>
          <w:iCs/>
          <w:lang w:val="en-US"/>
        </w:rPr>
        <w:t>Comparison of Commonly Used Image Interpolation Methods</w:t>
      </w:r>
      <w:r w:rsidRPr="006C26B3">
        <w:rPr>
          <w:lang w:val="en-US"/>
        </w:rPr>
        <w:t xml:space="preserve">. </w:t>
      </w:r>
      <w:r>
        <w:t>1556–1559. https://doi.org/10.2991/iccsee.2013.391</w:t>
      </w:r>
    </w:p>
    <w:p w14:paraId="2C47F74D" w14:textId="77777777" w:rsidR="006C26B3" w:rsidRPr="006C26B3" w:rsidRDefault="006C26B3" w:rsidP="00C95939">
      <w:pPr>
        <w:pStyle w:val="Bibliography"/>
        <w:spacing w:line="276" w:lineRule="auto"/>
        <w:rPr>
          <w:lang w:val="en-US"/>
        </w:rPr>
      </w:pPr>
      <w:r w:rsidRPr="00C95939">
        <w:rPr>
          <w:b/>
          <w:bCs/>
        </w:rPr>
        <w:t>Haralick, R</w:t>
      </w:r>
      <w:r>
        <w:t xml:space="preserve">. M., Shanmugam, K., &amp; Dinstein, I. (1973). </w:t>
      </w:r>
      <w:r w:rsidRPr="006C26B3">
        <w:rPr>
          <w:lang w:val="en-US"/>
        </w:rPr>
        <w:t xml:space="preserve">Textural Features for Image Classification. </w:t>
      </w:r>
      <w:r w:rsidRPr="006C26B3">
        <w:rPr>
          <w:i/>
          <w:iCs/>
          <w:lang w:val="en-US"/>
        </w:rPr>
        <w:t>IEEE Transactions on Systems, Man, and Cybernetics</w:t>
      </w:r>
      <w:r w:rsidRPr="006C26B3">
        <w:rPr>
          <w:lang w:val="en-US"/>
        </w:rPr>
        <w:t xml:space="preserve">, </w:t>
      </w:r>
      <w:r w:rsidRPr="006C26B3">
        <w:rPr>
          <w:i/>
          <w:iCs/>
          <w:lang w:val="en-US"/>
        </w:rPr>
        <w:t>SMC-3</w:t>
      </w:r>
      <w:r w:rsidRPr="006C26B3">
        <w:rPr>
          <w:lang w:val="en-US"/>
        </w:rPr>
        <w:t>(6), 610–621. https://doi.org/10.1109/TSMC.1973.4309314</w:t>
      </w:r>
    </w:p>
    <w:p w14:paraId="5FE70961" w14:textId="77777777" w:rsidR="006C26B3" w:rsidRPr="006C26B3" w:rsidRDefault="006C26B3" w:rsidP="00C95939">
      <w:pPr>
        <w:pStyle w:val="Bibliography"/>
        <w:spacing w:line="276" w:lineRule="auto"/>
        <w:rPr>
          <w:lang w:val="en-US"/>
        </w:rPr>
      </w:pPr>
      <w:r w:rsidRPr="00C95939">
        <w:rPr>
          <w:b/>
          <w:bCs/>
          <w:lang w:val="en-US"/>
        </w:rPr>
        <w:t>Harding, S.</w:t>
      </w:r>
      <w:r w:rsidRPr="006C26B3">
        <w:rPr>
          <w:lang w:val="en-US"/>
        </w:rPr>
        <w:t xml:space="preserve"> M., </w:t>
      </w:r>
      <w:proofErr w:type="spellStart"/>
      <w:r w:rsidRPr="006C26B3">
        <w:rPr>
          <w:lang w:val="en-US"/>
        </w:rPr>
        <w:t>Benci</w:t>
      </w:r>
      <w:proofErr w:type="spellEnd"/>
      <w:r w:rsidRPr="006C26B3">
        <w:rPr>
          <w:lang w:val="en-US"/>
        </w:rPr>
        <w:t xml:space="preserve">, J. L., </w:t>
      </w:r>
      <w:proofErr w:type="spellStart"/>
      <w:r w:rsidRPr="006C26B3">
        <w:rPr>
          <w:lang w:val="en-US"/>
        </w:rPr>
        <w:t>Irianto</w:t>
      </w:r>
      <w:proofErr w:type="spellEnd"/>
      <w:r w:rsidRPr="006C26B3">
        <w:rPr>
          <w:lang w:val="en-US"/>
        </w:rPr>
        <w:t xml:space="preserve">, J., </w:t>
      </w:r>
      <w:proofErr w:type="spellStart"/>
      <w:r w:rsidRPr="006C26B3">
        <w:rPr>
          <w:lang w:val="en-US"/>
        </w:rPr>
        <w:t>Discher</w:t>
      </w:r>
      <w:proofErr w:type="spellEnd"/>
      <w:r w:rsidRPr="006C26B3">
        <w:rPr>
          <w:lang w:val="en-US"/>
        </w:rPr>
        <w:t xml:space="preserve">, D. E., </w:t>
      </w:r>
      <w:proofErr w:type="spellStart"/>
      <w:r w:rsidRPr="006C26B3">
        <w:rPr>
          <w:lang w:val="en-US"/>
        </w:rPr>
        <w:t>Minn</w:t>
      </w:r>
      <w:proofErr w:type="spellEnd"/>
      <w:r w:rsidRPr="006C26B3">
        <w:rPr>
          <w:lang w:val="en-US"/>
        </w:rPr>
        <w:t xml:space="preserve">, A. J., &amp; Greenberg, R. A. (2017). Mitotic progression following DNA damage enables pattern recognition within micronuclei. </w:t>
      </w:r>
      <w:r w:rsidRPr="006C26B3">
        <w:rPr>
          <w:i/>
          <w:iCs/>
          <w:lang w:val="en-US"/>
        </w:rPr>
        <w:t>Nature</w:t>
      </w:r>
      <w:r w:rsidRPr="006C26B3">
        <w:rPr>
          <w:lang w:val="en-US"/>
        </w:rPr>
        <w:t xml:space="preserve">, </w:t>
      </w:r>
      <w:r w:rsidRPr="006C26B3">
        <w:rPr>
          <w:i/>
          <w:iCs/>
          <w:lang w:val="en-US"/>
        </w:rPr>
        <w:t>548</w:t>
      </w:r>
      <w:r w:rsidRPr="006C26B3">
        <w:rPr>
          <w:lang w:val="en-US"/>
        </w:rPr>
        <w:t>(7668), 466–470. https://doi.org/10.1038/nature23470</w:t>
      </w:r>
    </w:p>
    <w:p w14:paraId="3D5FC839" w14:textId="77777777" w:rsidR="006C26B3" w:rsidRPr="006C26B3" w:rsidRDefault="006C26B3" w:rsidP="00C95939">
      <w:pPr>
        <w:pStyle w:val="Bibliography"/>
        <w:spacing w:line="276" w:lineRule="auto"/>
        <w:rPr>
          <w:lang w:val="en-US"/>
        </w:rPr>
      </w:pPr>
      <w:r w:rsidRPr="00C95939">
        <w:rPr>
          <w:b/>
          <w:bCs/>
          <w:lang w:val="en-US"/>
        </w:rPr>
        <w:t>Harrison, X.</w:t>
      </w:r>
      <w:r w:rsidRPr="006C26B3">
        <w:rPr>
          <w:lang w:val="en-US"/>
        </w:rPr>
        <w:t xml:space="preserve"> A. (2014). Using observation-level random effects to model overdispersion in count data in ecology and evolution. </w:t>
      </w:r>
      <w:proofErr w:type="spellStart"/>
      <w:r w:rsidRPr="006C26B3">
        <w:rPr>
          <w:i/>
          <w:iCs/>
          <w:lang w:val="en-US"/>
        </w:rPr>
        <w:t>PeerJ</w:t>
      </w:r>
      <w:proofErr w:type="spellEnd"/>
      <w:r w:rsidRPr="006C26B3">
        <w:rPr>
          <w:lang w:val="en-US"/>
        </w:rPr>
        <w:t xml:space="preserve">, </w:t>
      </w:r>
      <w:r w:rsidRPr="006C26B3">
        <w:rPr>
          <w:i/>
          <w:iCs/>
          <w:lang w:val="en-US"/>
        </w:rPr>
        <w:t>2</w:t>
      </w:r>
      <w:r w:rsidRPr="006C26B3">
        <w:rPr>
          <w:lang w:val="en-US"/>
        </w:rPr>
        <w:t>, e616. https://doi.org/10.7717/peerj.616</w:t>
      </w:r>
    </w:p>
    <w:p w14:paraId="1E910176" w14:textId="77777777" w:rsidR="006C26B3" w:rsidRPr="006C26B3" w:rsidRDefault="006C26B3" w:rsidP="00C95939">
      <w:pPr>
        <w:pStyle w:val="Bibliography"/>
        <w:spacing w:line="276" w:lineRule="auto"/>
        <w:rPr>
          <w:lang w:val="en-US"/>
        </w:rPr>
      </w:pPr>
      <w:proofErr w:type="spellStart"/>
      <w:r w:rsidRPr="00C95939">
        <w:rPr>
          <w:b/>
          <w:bCs/>
          <w:lang w:val="en-US"/>
        </w:rPr>
        <w:t>Heales</w:t>
      </w:r>
      <w:proofErr w:type="spellEnd"/>
      <w:r w:rsidRPr="00C95939">
        <w:rPr>
          <w:b/>
          <w:bCs/>
          <w:lang w:val="en-US"/>
        </w:rPr>
        <w:t>, J. C.</w:t>
      </w:r>
      <w:r w:rsidRPr="006C26B3">
        <w:rPr>
          <w:lang w:val="en-US"/>
        </w:rPr>
        <w:t xml:space="preserve">, </w:t>
      </w:r>
      <w:proofErr w:type="spellStart"/>
      <w:r w:rsidRPr="006C26B3">
        <w:rPr>
          <w:lang w:val="en-US"/>
        </w:rPr>
        <w:t>Harrett</w:t>
      </w:r>
      <w:proofErr w:type="spellEnd"/>
      <w:r w:rsidRPr="006C26B3">
        <w:rPr>
          <w:lang w:val="en-US"/>
        </w:rPr>
        <w:t xml:space="preserve">, A., &amp; Blake, S. (1998). Timer error and beam quality variation during “ramp-up” of a superficial X-ray therapy unit. </w:t>
      </w:r>
      <w:r w:rsidRPr="006C26B3">
        <w:rPr>
          <w:i/>
          <w:iCs/>
          <w:lang w:val="en-US"/>
        </w:rPr>
        <w:t>The British Journal of Radiology</w:t>
      </w:r>
      <w:r w:rsidRPr="006C26B3">
        <w:rPr>
          <w:lang w:val="en-US"/>
        </w:rPr>
        <w:t xml:space="preserve">, </w:t>
      </w:r>
      <w:r w:rsidRPr="006C26B3">
        <w:rPr>
          <w:i/>
          <w:iCs/>
          <w:lang w:val="en-US"/>
        </w:rPr>
        <w:t>71</w:t>
      </w:r>
      <w:r w:rsidRPr="006C26B3">
        <w:rPr>
          <w:lang w:val="en-US"/>
        </w:rPr>
        <w:t>(852), 1306–1309. https://doi.org/10.1259/bjr.71.852.10319006</w:t>
      </w:r>
    </w:p>
    <w:p w14:paraId="3BF1BBAC" w14:textId="77777777" w:rsidR="006C26B3" w:rsidRPr="006C26B3" w:rsidRDefault="006C26B3" w:rsidP="00C95939">
      <w:pPr>
        <w:pStyle w:val="Bibliography"/>
        <w:spacing w:line="276" w:lineRule="auto"/>
        <w:rPr>
          <w:lang w:val="en-US"/>
        </w:rPr>
      </w:pPr>
      <w:proofErr w:type="spellStart"/>
      <w:r w:rsidRPr="00C95939">
        <w:rPr>
          <w:b/>
          <w:bCs/>
          <w:lang w:val="en-US"/>
        </w:rPr>
        <w:lastRenderedPageBreak/>
        <w:t>Heiberger</w:t>
      </w:r>
      <w:proofErr w:type="spellEnd"/>
      <w:r w:rsidRPr="00C95939">
        <w:rPr>
          <w:b/>
          <w:bCs/>
          <w:lang w:val="en-US"/>
        </w:rPr>
        <w:t>, R. M</w:t>
      </w:r>
      <w:r w:rsidRPr="006C26B3">
        <w:rPr>
          <w:lang w:val="en-US"/>
        </w:rPr>
        <w:t xml:space="preserve">., &amp; Holland, B. (2015). Introductory Inference. In R. M. </w:t>
      </w:r>
      <w:proofErr w:type="spellStart"/>
      <w:r w:rsidRPr="006C26B3">
        <w:rPr>
          <w:lang w:val="en-US"/>
        </w:rPr>
        <w:t>Heiberger</w:t>
      </w:r>
      <w:proofErr w:type="spellEnd"/>
      <w:r w:rsidRPr="006C26B3">
        <w:rPr>
          <w:lang w:val="en-US"/>
        </w:rPr>
        <w:t xml:space="preserve"> &amp; B. Holland, </w:t>
      </w:r>
      <w:r w:rsidRPr="006C26B3">
        <w:rPr>
          <w:i/>
          <w:iCs/>
          <w:lang w:val="en-US"/>
        </w:rPr>
        <w:t>Statistical Analysis and Data Display</w:t>
      </w:r>
      <w:r w:rsidRPr="006C26B3">
        <w:rPr>
          <w:lang w:val="en-US"/>
        </w:rPr>
        <w:t xml:space="preserve"> (pp. 123–165). Springer New York. https://doi.org/10.1007/978-1-4939-2122-5_5</w:t>
      </w:r>
    </w:p>
    <w:p w14:paraId="43B98AFA" w14:textId="77777777" w:rsidR="006C26B3" w:rsidRPr="006C26B3" w:rsidRDefault="006C26B3" w:rsidP="00C95939">
      <w:pPr>
        <w:pStyle w:val="Bibliography"/>
        <w:spacing w:line="276" w:lineRule="auto"/>
        <w:rPr>
          <w:lang w:val="en-US"/>
        </w:rPr>
      </w:pPr>
      <w:r w:rsidRPr="00C95939">
        <w:rPr>
          <w:b/>
          <w:bCs/>
          <w:i/>
          <w:iCs/>
          <w:lang w:val="en-US"/>
        </w:rPr>
        <w:t xml:space="preserve">High Accuracy </w:t>
      </w:r>
      <w:r w:rsidRPr="006C26B3">
        <w:rPr>
          <w:i/>
          <w:iCs/>
          <w:lang w:val="en-US"/>
        </w:rPr>
        <w:t>Electrometers for Low Current/High Resistance Applications | Tektronix</w:t>
      </w:r>
      <w:r w:rsidRPr="006C26B3">
        <w:rPr>
          <w:lang w:val="en-US"/>
        </w:rPr>
        <w:t>. (n.d.). Retrieved March 28, 2022, from https://www.tek.com/en/documents/brochure/high-accuracy-electrometers-low-current-high-resistance-applications</w:t>
      </w:r>
    </w:p>
    <w:p w14:paraId="40157C53" w14:textId="77777777" w:rsidR="006C26B3" w:rsidRPr="006C26B3" w:rsidRDefault="006C26B3" w:rsidP="00C95939">
      <w:pPr>
        <w:pStyle w:val="Bibliography"/>
        <w:spacing w:line="276" w:lineRule="auto"/>
        <w:rPr>
          <w:lang w:val="en-US"/>
        </w:rPr>
      </w:pPr>
      <w:r w:rsidRPr="00C95939">
        <w:rPr>
          <w:b/>
          <w:bCs/>
          <w:lang w:val="en-US"/>
        </w:rPr>
        <w:t xml:space="preserve">Hilde </w:t>
      </w:r>
      <w:proofErr w:type="spellStart"/>
      <w:r w:rsidRPr="00C95939">
        <w:rPr>
          <w:b/>
          <w:bCs/>
          <w:lang w:val="en-US"/>
        </w:rPr>
        <w:t>Solesvik</w:t>
      </w:r>
      <w:proofErr w:type="spellEnd"/>
      <w:r w:rsidRPr="00C95939">
        <w:rPr>
          <w:b/>
          <w:bCs/>
          <w:lang w:val="en-US"/>
        </w:rPr>
        <w:t xml:space="preserve"> </w:t>
      </w:r>
      <w:proofErr w:type="spellStart"/>
      <w:r w:rsidRPr="00C95939">
        <w:rPr>
          <w:b/>
          <w:bCs/>
          <w:lang w:val="en-US"/>
        </w:rPr>
        <w:t>Skeie</w:t>
      </w:r>
      <w:proofErr w:type="spellEnd"/>
      <w:r w:rsidRPr="00C95939">
        <w:rPr>
          <w:b/>
          <w:bCs/>
          <w:lang w:val="en-US"/>
        </w:rPr>
        <w:t xml:space="preserve">. </w:t>
      </w:r>
      <w:r w:rsidRPr="006C26B3">
        <w:rPr>
          <w:lang w:val="en-US"/>
        </w:rPr>
        <w:t xml:space="preserve">(2021). </w:t>
      </w:r>
      <w:r w:rsidRPr="006C26B3">
        <w:rPr>
          <w:i/>
          <w:iCs/>
          <w:lang w:val="en-US"/>
        </w:rPr>
        <w:t>The relative biological effectiveness of low energy protons for human lung carcinoma cells</w:t>
      </w:r>
      <w:r w:rsidRPr="006C26B3">
        <w:rPr>
          <w:lang w:val="en-US"/>
        </w:rPr>
        <w:t xml:space="preserve"> [Master Thesis]. University of Oslo.</w:t>
      </w:r>
    </w:p>
    <w:p w14:paraId="134F5E63" w14:textId="77777777" w:rsidR="006C26B3" w:rsidRPr="006C26B3" w:rsidRDefault="006C26B3" w:rsidP="00C95939">
      <w:pPr>
        <w:pStyle w:val="Bibliography"/>
        <w:spacing w:line="276" w:lineRule="auto"/>
        <w:rPr>
          <w:lang w:val="en-US"/>
        </w:rPr>
      </w:pPr>
      <w:r w:rsidRPr="00C95939">
        <w:rPr>
          <w:b/>
          <w:bCs/>
          <w:lang w:val="en-US"/>
        </w:rPr>
        <w:t>Hu, W.</w:t>
      </w:r>
      <w:r w:rsidRPr="006C26B3">
        <w:rPr>
          <w:lang w:val="en-US"/>
        </w:rPr>
        <w:t xml:space="preserve">, Xu, S., Yao, B., Hong, M., Wu, X., Pei, H., Chang, L., Ding, N., Gao, X., Ye, C., Wang, J., </w:t>
      </w:r>
      <w:proofErr w:type="spellStart"/>
      <w:r w:rsidRPr="006C26B3">
        <w:rPr>
          <w:lang w:val="en-US"/>
        </w:rPr>
        <w:t>Hei</w:t>
      </w:r>
      <w:proofErr w:type="spellEnd"/>
      <w:r w:rsidRPr="006C26B3">
        <w:rPr>
          <w:lang w:val="en-US"/>
        </w:rPr>
        <w:t xml:space="preserve">, T. K., &amp; Zhou, G. (2014). MiR-663 inhibits radiation-induced bystander effects by targeting TGFB1 in a feedback mode. </w:t>
      </w:r>
      <w:r w:rsidRPr="006C26B3">
        <w:rPr>
          <w:i/>
          <w:iCs/>
          <w:lang w:val="en-US"/>
        </w:rPr>
        <w:t>RNA Biology</w:t>
      </w:r>
      <w:r w:rsidRPr="006C26B3">
        <w:rPr>
          <w:lang w:val="en-US"/>
        </w:rPr>
        <w:t xml:space="preserve">, </w:t>
      </w:r>
      <w:r w:rsidRPr="006C26B3">
        <w:rPr>
          <w:i/>
          <w:iCs/>
          <w:lang w:val="en-US"/>
        </w:rPr>
        <w:t>11</w:t>
      </w:r>
      <w:r w:rsidRPr="006C26B3">
        <w:rPr>
          <w:lang w:val="en-US"/>
        </w:rPr>
        <w:t>(9), 1189–1198. https://doi.org/10.4161/rna.34345</w:t>
      </w:r>
    </w:p>
    <w:p w14:paraId="66E4B475" w14:textId="77777777" w:rsidR="006C26B3" w:rsidRPr="006C26B3" w:rsidRDefault="006C26B3" w:rsidP="00C95939">
      <w:pPr>
        <w:pStyle w:val="Bibliography"/>
        <w:spacing w:line="276" w:lineRule="auto"/>
        <w:rPr>
          <w:lang w:val="en-US"/>
        </w:rPr>
      </w:pPr>
      <w:proofErr w:type="spellStart"/>
      <w:r w:rsidRPr="00C95939">
        <w:rPr>
          <w:b/>
          <w:bCs/>
          <w:lang w:val="en-US"/>
        </w:rPr>
        <w:t>Iyer</w:t>
      </w:r>
      <w:proofErr w:type="spellEnd"/>
      <w:r w:rsidRPr="00C95939">
        <w:rPr>
          <w:b/>
          <w:bCs/>
          <w:lang w:val="en-US"/>
        </w:rPr>
        <w:t>, R.</w:t>
      </w:r>
      <w:r w:rsidRPr="006C26B3">
        <w:rPr>
          <w:lang w:val="en-US"/>
        </w:rPr>
        <w:t xml:space="preserve">, &amp; Lehnert, B. E. (2002). Low dose, low-LET ionizing radiation-induced </w:t>
      </w:r>
      <w:proofErr w:type="spellStart"/>
      <w:r w:rsidRPr="006C26B3">
        <w:rPr>
          <w:lang w:val="en-US"/>
        </w:rPr>
        <w:t>radioadaptation</w:t>
      </w:r>
      <w:proofErr w:type="spellEnd"/>
      <w:r w:rsidRPr="006C26B3">
        <w:rPr>
          <w:lang w:val="en-US"/>
        </w:rPr>
        <w:t xml:space="preserve"> and associated early responses in unirradiated cells. </w:t>
      </w:r>
      <w:r w:rsidRPr="006C26B3">
        <w:rPr>
          <w:i/>
          <w:iCs/>
          <w:lang w:val="en-US"/>
        </w:rPr>
        <w:t>Mutation Research/Fundamental and Molecular Mechanisms of Mutagenesis</w:t>
      </w:r>
      <w:r w:rsidRPr="006C26B3">
        <w:rPr>
          <w:lang w:val="en-US"/>
        </w:rPr>
        <w:t xml:space="preserve">, </w:t>
      </w:r>
      <w:r w:rsidRPr="006C26B3">
        <w:rPr>
          <w:i/>
          <w:iCs/>
          <w:lang w:val="en-US"/>
        </w:rPr>
        <w:t>503</w:t>
      </w:r>
      <w:r w:rsidRPr="006C26B3">
        <w:rPr>
          <w:lang w:val="en-US"/>
        </w:rPr>
        <w:t>(1), 1–9. https://doi.org/10.1016/S0027-5107(02)00068-4</w:t>
      </w:r>
    </w:p>
    <w:p w14:paraId="6EEBEB0E" w14:textId="77777777" w:rsidR="006C26B3" w:rsidRPr="006C26B3" w:rsidRDefault="006C26B3" w:rsidP="00C95939">
      <w:pPr>
        <w:pStyle w:val="Bibliography"/>
        <w:spacing w:line="276" w:lineRule="auto"/>
        <w:rPr>
          <w:lang w:val="en-US"/>
        </w:rPr>
      </w:pPr>
      <w:r w:rsidRPr="00C95939">
        <w:rPr>
          <w:b/>
          <w:bCs/>
          <w:lang w:val="en-US"/>
        </w:rPr>
        <w:t xml:space="preserve">Jabbari, K. </w:t>
      </w:r>
      <w:r w:rsidRPr="006C26B3">
        <w:rPr>
          <w:lang w:val="en-US"/>
        </w:rPr>
        <w:t xml:space="preserve">(2011). Review of Fast Monte Carlo Codes for Dose Calculation in Radiation Therapy Treatment Planning. </w:t>
      </w:r>
      <w:r w:rsidRPr="006C26B3">
        <w:rPr>
          <w:i/>
          <w:iCs/>
          <w:lang w:val="en-US"/>
        </w:rPr>
        <w:t>Journal of Medical Signals and Sensors</w:t>
      </w:r>
      <w:r w:rsidRPr="006C26B3">
        <w:rPr>
          <w:lang w:val="en-US"/>
        </w:rPr>
        <w:t xml:space="preserve">, </w:t>
      </w:r>
      <w:r w:rsidRPr="006C26B3">
        <w:rPr>
          <w:i/>
          <w:iCs/>
          <w:lang w:val="en-US"/>
        </w:rPr>
        <w:t>1</w:t>
      </w:r>
      <w:r w:rsidRPr="006C26B3">
        <w:rPr>
          <w:lang w:val="en-US"/>
        </w:rPr>
        <w:t>(1), 73–86.</w:t>
      </w:r>
    </w:p>
    <w:p w14:paraId="6BA57045" w14:textId="77777777" w:rsidR="006C26B3" w:rsidRPr="006C26B3" w:rsidRDefault="006C26B3" w:rsidP="00C95939">
      <w:pPr>
        <w:pStyle w:val="Bibliography"/>
        <w:spacing w:line="276" w:lineRule="auto"/>
        <w:rPr>
          <w:lang w:val="en-US"/>
        </w:rPr>
      </w:pPr>
      <w:r w:rsidRPr="00C95939">
        <w:rPr>
          <w:b/>
          <w:bCs/>
          <w:lang w:val="en-US"/>
        </w:rPr>
        <w:t>James, G.</w:t>
      </w:r>
      <w:r w:rsidRPr="006C26B3">
        <w:rPr>
          <w:lang w:val="en-US"/>
        </w:rPr>
        <w:t xml:space="preserve">, Witten, D., Hastie, T., &amp; </w:t>
      </w:r>
      <w:proofErr w:type="spellStart"/>
      <w:r w:rsidRPr="006C26B3">
        <w:rPr>
          <w:lang w:val="en-US"/>
        </w:rPr>
        <w:t>Tibshirani</w:t>
      </w:r>
      <w:proofErr w:type="spellEnd"/>
      <w:r w:rsidRPr="006C26B3">
        <w:rPr>
          <w:lang w:val="en-US"/>
        </w:rPr>
        <w:t xml:space="preserve">, R. (Eds.). (2013). </w:t>
      </w:r>
      <w:r w:rsidRPr="006C26B3">
        <w:rPr>
          <w:i/>
          <w:iCs/>
          <w:lang w:val="en-US"/>
        </w:rPr>
        <w:t>An introduction to statistical learning: With applications in R</w:t>
      </w:r>
      <w:r w:rsidRPr="006C26B3">
        <w:rPr>
          <w:lang w:val="en-US"/>
        </w:rPr>
        <w:t>. Springer.</w:t>
      </w:r>
    </w:p>
    <w:p w14:paraId="44D0EE64" w14:textId="77777777" w:rsidR="006C26B3" w:rsidRPr="006C26B3" w:rsidRDefault="006C26B3" w:rsidP="00C95939">
      <w:pPr>
        <w:pStyle w:val="Bibliography"/>
        <w:spacing w:line="276" w:lineRule="auto"/>
        <w:rPr>
          <w:lang w:val="en-US"/>
        </w:rPr>
      </w:pPr>
      <w:r w:rsidRPr="00C95939">
        <w:rPr>
          <w:b/>
          <w:bCs/>
          <w:lang w:val="en-US"/>
        </w:rPr>
        <w:t>Jeffers, J.</w:t>
      </w:r>
      <w:r w:rsidRPr="006C26B3">
        <w:rPr>
          <w:lang w:val="en-US"/>
        </w:rPr>
        <w:t xml:space="preserve"> R., Parganas, E., Lee, Y., Yang, C., Wang, J., Brennan, J., MacLean, K. H., Han, J., Chittenden, T., </w:t>
      </w:r>
      <w:proofErr w:type="spellStart"/>
      <w:r w:rsidRPr="006C26B3">
        <w:rPr>
          <w:lang w:val="en-US"/>
        </w:rPr>
        <w:t>Ihle</w:t>
      </w:r>
      <w:proofErr w:type="spellEnd"/>
      <w:r w:rsidRPr="006C26B3">
        <w:rPr>
          <w:lang w:val="en-US"/>
        </w:rPr>
        <w:t xml:space="preserve">, J. N., McKinnon, P. J., Cleveland, J. L., &amp; Zambetti, G. P. (2003). Puma is an essential mediator of p53-dependent and -independent apoptotic pathways. </w:t>
      </w:r>
      <w:r w:rsidRPr="006C26B3">
        <w:rPr>
          <w:i/>
          <w:iCs/>
          <w:lang w:val="en-US"/>
        </w:rPr>
        <w:t>Cancer Cell</w:t>
      </w:r>
      <w:r w:rsidRPr="006C26B3">
        <w:rPr>
          <w:lang w:val="en-US"/>
        </w:rPr>
        <w:t xml:space="preserve">, </w:t>
      </w:r>
      <w:r w:rsidRPr="006C26B3">
        <w:rPr>
          <w:i/>
          <w:iCs/>
          <w:lang w:val="en-US"/>
        </w:rPr>
        <w:t>4</w:t>
      </w:r>
      <w:r w:rsidRPr="006C26B3">
        <w:rPr>
          <w:lang w:val="en-US"/>
        </w:rPr>
        <w:t>(4), 321–328. https://doi.org/10.1016/S1535-6108(03)00244-7</w:t>
      </w:r>
    </w:p>
    <w:p w14:paraId="1E565EC0" w14:textId="77777777" w:rsidR="006C26B3" w:rsidRPr="006C26B3" w:rsidRDefault="006C26B3" w:rsidP="00C95939">
      <w:pPr>
        <w:pStyle w:val="Bibliography"/>
        <w:spacing w:line="276" w:lineRule="auto"/>
        <w:rPr>
          <w:lang w:val="en-US"/>
        </w:rPr>
      </w:pPr>
      <w:r w:rsidRPr="00C95939">
        <w:rPr>
          <w:b/>
          <w:bCs/>
          <w:lang w:val="en-US"/>
        </w:rPr>
        <w:t>Jiang, R.,</w:t>
      </w:r>
      <w:r w:rsidRPr="006C26B3">
        <w:rPr>
          <w:lang w:val="en-US"/>
        </w:rPr>
        <w:t xml:space="preserve"> Shen, H., &amp; Piao, Y.-J. (2010). The morphometrical analysis on the ultrastructure of A549 cells. </w:t>
      </w:r>
      <w:r w:rsidRPr="006C26B3">
        <w:rPr>
          <w:i/>
          <w:iCs/>
          <w:lang w:val="en-US"/>
        </w:rPr>
        <w:t xml:space="preserve">Romanian Journal of Morphology and Embryology = Revue </w:t>
      </w:r>
      <w:proofErr w:type="spellStart"/>
      <w:r w:rsidRPr="006C26B3">
        <w:rPr>
          <w:i/>
          <w:iCs/>
          <w:lang w:val="en-US"/>
        </w:rPr>
        <w:t>Roumaine</w:t>
      </w:r>
      <w:proofErr w:type="spellEnd"/>
      <w:r w:rsidRPr="006C26B3">
        <w:rPr>
          <w:i/>
          <w:iCs/>
          <w:lang w:val="en-US"/>
        </w:rPr>
        <w:t xml:space="preserve"> De </w:t>
      </w:r>
      <w:proofErr w:type="spellStart"/>
      <w:r w:rsidRPr="006C26B3">
        <w:rPr>
          <w:i/>
          <w:iCs/>
          <w:lang w:val="en-US"/>
        </w:rPr>
        <w:t>Morphologie</w:t>
      </w:r>
      <w:proofErr w:type="spellEnd"/>
      <w:r w:rsidRPr="006C26B3">
        <w:rPr>
          <w:i/>
          <w:iCs/>
          <w:lang w:val="en-US"/>
        </w:rPr>
        <w:t xml:space="preserve"> Et </w:t>
      </w:r>
      <w:proofErr w:type="spellStart"/>
      <w:r w:rsidRPr="006C26B3">
        <w:rPr>
          <w:i/>
          <w:iCs/>
          <w:lang w:val="en-US"/>
        </w:rPr>
        <w:t>Embryologie</w:t>
      </w:r>
      <w:proofErr w:type="spellEnd"/>
      <w:r w:rsidRPr="006C26B3">
        <w:rPr>
          <w:lang w:val="en-US"/>
        </w:rPr>
        <w:t xml:space="preserve">, </w:t>
      </w:r>
      <w:r w:rsidRPr="006C26B3">
        <w:rPr>
          <w:i/>
          <w:iCs/>
          <w:lang w:val="en-US"/>
        </w:rPr>
        <w:t>51</w:t>
      </w:r>
      <w:r w:rsidRPr="006C26B3">
        <w:rPr>
          <w:lang w:val="en-US"/>
        </w:rPr>
        <w:t>(4), 663–667.</w:t>
      </w:r>
    </w:p>
    <w:p w14:paraId="727DBF38" w14:textId="77777777" w:rsidR="006C26B3" w:rsidRPr="006C26B3" w:rsidRDefault="006C26B3" w:rsidP="00C95939">
      <w:pPr>
        <w:pStyle w:val="Bibliography"/>
        <w:spacing w:line="276" w:lineRule="auto"/>
        <w:rPr>
          <w:lang w:val="en-US"/>
        </w:rPr>
      </w:pPr>
      <w:r w:rsidRPr="00C95939">
        <w:rPr>
          <w:b/>
          <w:bCs/>
          <w:lang w:val="en-US"/>
        </w:rPr>
        <w:t>Jolliffe, I. T</w:t>
      </w:r>
      <w:r w:rsidRPr="006C26B3">
        <w:rPr>
          <w:lang w:val="en-US"/>
        </w:rPr>
        <w:t xml:space="preserve">. (2002). </w:t>
      </w:r>
      <w:r w:rsidRPr="006C26B3">
        <w:rPr>
          <w:i/>
          <w:iCs/>
          <w:lang w:val="en-US"/>
        </w:rPr>
        <w:t>Principal component analysis</w:t>
      </w:r>
      <w:r w:rsidRPr="006C26B3">
        <w:rPr>
          <w:lang w:val="en-US"/>
        </w:rPr>
        <w:t xml:space="preserve"> (2nd ed). Springer.</w:t>
      </w:r>
    </w:p>
    <w:p w14:paraId="5D1DAE85" w14:textId="77777777" w:rsidR="006C26B3" w:rsidRPr="006C26B3" w:rsidRDefault="006C26B3" w:rsidP="00C95939">
      <w:pPr>
        <w:pStyle w:val="Bibliography"/>
        <w:spacing w:line="276" w:lineRule="auto"/>
        <w:rPr>
          <w:lang w:val="en-US"/>
        </w:rPr>
      </w:pPr>
      <w:proofErr w:type="spellStart"/>
      <w:r w:rsidRPr="00C95939">
        <w:rPr>
          <w:b/>
          <w:bCs/>
          <w:lang w:val="en-US"/>
        </w:rPr>
        <w:t>Kanagavelu</w:t>
      </w:r>
      <w:proofErr w:type="spellEnd"/>
      <w:r w:rsidRPr="00C95939">
        <w:rPr>
          <w:b/>
          <w:bCs/>
          <w:lang w:val="en-US"/>
        </w:rPr>
        <w:t>, S.</w:t>
      </w:r>
      <w:r w:rsidRPr="006C26B3">
        <w:rPr>
          <w:lang w:val="en-US"/>
        </w:rPr>
        <w:t xml:space="preserve">, Gupta, S., Wu, X., Philip, S., Wattenberg, M. M., Hodge, J. W., Couto, M. D., Chung, K. D., &amp; Ahmed, M. M. (2014). In Vivo Effects of Lattice Radiation Therapy on Local and Distant Lung Cancer: Potential Role of Immunomodulation. </w:t>
      </w:r>
      <w:r w:rsidRPr="006C26B3">
        <w:rPr>
          <w:i/>
          <w:iCs/>
          <w:lang w:val="en-US"/>
        </w:rPr>
        <w:t>Radiation Research</w:t>
      </w:r>
      <w:r w:rsidRPr="006C26B3">
        <w:rPr>
          <w:lang w:val="en-US"/>
        </w:rPr>
        <w:t xml:space="preserve">, </w:t>
      </w:r>
      <w:r w:rsidRPr="006C26B3">
        <w:rPr>
          <w:i/>
          <w:iCs/>
          <w:lang w:val="en-US"/>
        </w:rPr>
        <w:t>182</w:t>
      </w:r>
      <w:r w:rsidRPr="006C26B3">
        <w:rPr>
          <w:lang w:val="en-US"/>
        </w:rPr>
        <w:t>(2), 149–162. https://doi.org/10.1667/RR3819.1</w:t>
      </w:r>
    </w:p>
    <w:p w14:paraId="56BD02CD" w14:textId="77777777" w:rsidR="006C26B3" w:rsidRPr="006C26B3" w:rsidRDefault="006C26B3" w:rsidP="00C95939">
      <w:pPr>
        <w:pStyle w:val="Bibliography"/>
        <w:spacing w:line="276" w:lineRule="auto"/>
        <w:rPr>
          <w:lang w:val="en-US"/>
        </w:rPr>
      </w:pPr>
      <w:proofErr w:type="spellStart"/>
      <w:r w:rsidRPr="00190EAE">
        <w:rPr>
          <w:b/>
          <w:bCs/>
          <w:lang w:val="en-US"/>
        </w:rPr>
        <w:t>Kellerer</w:t>
      </w:r>
      <w:proofErr w:type="spellEnd"/>
      <w:r w:rsidRPr="00190EAE">
        <w:rPr>
          <w:b/>
          <w:bCs/>
          <w:lang w:val="en-US"/>
        </w:rPr>
        <w:t>, A</w:t>
      </w:r>
      <w:r w:rsidRPr="006C26B3">
        <w:rPr>
          <w:lang w:val="en-US"/>
        </w:rPr>
        <w:t xml:space="preserve">. M., &amp; Rossi, H. H. (1971). RBE and the primary mechanism of radiation action. </w:t>
      </w:r>
      <w:r w:rsidRPr="006C26B3">
        <w:rPr>
          <w:i/>
          <w:iCs/>
          <w:lang w:val="en-US"/>
        </w:rPr>
        <w:t>Radiation Research</w:t>
      </w:r>
      <w:r w:rsidRPr="006C26B3">
        <w:rPr>
          <w:lang w:val="en-US"/>
        </w:rPr>
        <w:t xml:space="preserve">, </w:t>
      </w:r>
      <w:r w:rsidRPr="006C26B3">
        <w:rPr>
          <w:i/>
          <w:iCs/>
          <w:lang w:val="en-US"/>
        </w:rPr>
        <w:t>47</w:t>
      </w:r>
      <w:r w:rsidRPr="006C26B3">
        <w:rPr>
          <w:lang w:val="en-US"/>
        </w:rPr>
        <w:t>(1), 15–34.</w:t>
      </w:r>
    </w:p>
    <w:p w14:paraId="2C214E30" w14:textId="77777777" w:rsidR="006C26B3" w:rsidRPr="006C26B3" w:rsidRDefault="006C26B3" w:rsidP="00C95939">
      <w:pPr>
        <w:pStyle w:val="Bibliography"/>
        <w:spacing w:line="276" w:lineRule="auto"/>
        <w:rPr>
          <w:lang w:val="en-US"/>
        </w:rPr>
      </w:pPr>
      <w:r w:rsidRPr="00190EAE">
        <w:rPr>
          <w:b/>
          <w:bCs/>
          <w:lang w:val="en-US"/>
        </w:rPr>
        <w:t>Khan, A.</w:t>
      </w:r>
      <w:r w:rsidRPr="006C26B3">
        <w:rPr>
          <w:lang w:val="en-US"/>
        </w:rPr>
        <w:t xml:space="preserve"> </w:t>
      </w:r>
      <w:proofErr w:type="spellStart"/>
      <w:r w:rsidRPr="006C26B3">
        <w:rPr>
          <w:lang w:val="en-US"/>
        </w:rPr>
        <w:t>ul</w:t>
      </w:r>
      <w:proofErr w:type="spellEnd"/>
      <w:r w:rsidRPr="006C26B3">
        <w:rPr>
          <w:lang w:val="en-US"/>
        </w:rPr>
        <w:t xml:space="preserve"> M., </w:t>
      </w:r>
      <w:proofErr w:type="spellStart"/>
      <w:r w:rsidRPr="006C26B3">
        <w:rPr>
          <w:lang w:val="en-US"/>
        </w:rPr>
        <w:t>Mikut</w:t>
      </w:r>
      <w:proofErr w:type="spellEnd"/>
      <w:r w:rsidRPr="006C26B3">
        <w:rPr>
          <w:lang w:val="en-US"/>
        </w:rPr>
        <w:t xml:space="preserve">, R., &amp; </w:t>
      </w:r>
      <w:proofErr w:type="spellStart"/>
      <w:r w:rsidRPr="006C26B3">
        <w:rPr>
          <w:lang w:val="en-US"/>
        </w:rPr>
        <w:t>Reischl</w:t>
      </w:r>
      <w:proofErr w:type="spellEnd"/>
      <w:r w:rsidRPr="006C26B3">
        <w:rPr>
          <w:lang w:val="en-US"/>
        </w:rPr>
        <w:t xml:space="preserve">, M. (2016). A New Feedback-Based Method for Parameter Adaptation in Image Processing Routines. </w:t>
      </w:r>
      <w:r w:rsidRPr="006C26B3">
        <w:rPr>
          <w:i/>
          <w:iCs/>
          <w:lang w:val="en-US"/>
        </w:rPr>
        <w:t>PLOS ONE</w:t>
      </w:r>
      <w:r w:rsidRPr="006C26B3">
        <w:rPr>
          <w:lang w:val="en-US"/>
        </w:rPr>
        <w:t xml:space="preserve">, </w:t>
      </w:r>
      <w:r w:rsidRPr="006C26B3">
        <w:rPr>
          <w:i/>
          <w:iCs/>
          <w:lang w:val="en-US"/>
        </w:rPr>
        <w:t>11</w:t>
      </w:r>
      <w:r w:rsidRPr="006C26B3">
        <w:rPr>
          <w:lang w:val="en-US"/>
        </w:rPr>
        <w:t>(10), e0165180. https://doi.org/10.1371/journal.pone.0165180</w:t>
      </w:r>
    </w:p>
    <w:p w14:paraId="14C14781" w14:textId="77777777" w:rsidR="006C26B3" w:rsidRPr="006C26B3" w:rsidRDefault="006C26B3" w:rsidP="00C95939">
      <w:pPr>
        <w:pStyle w:val="Bibliography"/>
        <w:spacing w:line="276" w:lineRule="auto"/>
        <w:rPr>
          <w:lang w:val="en-US"/>
        </w:rPr>
      </w:pPr>
      <w:proofErr w:type="spellStart"/>
      <w:r w:rsidRPr="00555CEC">
        <w:rPr>
          <w:b/>
          <w:bCs/>
          <w:lang w:val="en-US"/>
        </w:rPr>
        <w:t>Kirkup</w:t>
      </w:r>
      <w:proofErr w:type="spellEnd"/>
      <w:r w:rsidRPr="00555CEC">
        <w:rPr>
          <w:b/>
          <w:bCs/>
          <w:lang w:val="en-US"/>
        </w:rPr>
        <w:t>, L</w:t>
      </w:r>
      <w:r w:rsidRPr="006C26B3">
        <w:rPr>
          <w:lang w:val="en-US"/>
        </w:rPr>
        <w:t xml:space="preserve">. (2012). </w:t>
      </w:r>
      <w:r w:rsidRPr="006C26B3">
        <w:rPr>
          <w:i/>
          <w:iCs/>
          <w:lang w:val="en-US"/>
        </w:rPr>
        <w:t>Data Analysis for Physical Scientists: Featuring Excel®</w:t>
      </w:r>
      <w:r w:rsidRPr="006C26B3">
        <w:rPr>
          <w:lang w:val="en-US"/>
        </w:rPr>
        <w:t xml:space="preserve"> (2nd ed.). Cambridge University Press. https://doi.org/10.1017/CBO9781139005258</w:t>
      </w:r>
    </w:p>
    <w:p w14:paraId="55E0DEF4" w14:textId="77777777" w:rsidR="006C26B3" w:rsidRPr="006C26B3" w:rsidRDefault="006C26B3" w:rsidP="00C95939">
      <w:pPr>
        <w:pStyle w:val="Bibliography"/>
        <w:spacing w:line="276" w:lineRule="auto"/>
        <w:rPr>
          <w:lang w:val="en-US"/>
        </w:rPr>
      </w:pPr>
      <w:proofErr w:type="spellStart"/>
      <w:r w:rsidRPr="00555CEC">
        <w:rPr>
          <w:b/>
          <w:bCs/>
          <w:lang w:val="en-US"/>
        </w:rPr>
        <w:lastRenderedPageBreak/>
        <w:t>Koturbash</w:t>
      </w:r>
      <w:proofErr w:type="spellEnd"/>
      <w:r w:rsidRPr="00555CEC">
        <w:rPr>
          <w:b/>
          <w:bCs/>
          <w:lang w:val="en-US"/>
        </w:rPr>
        <w:t>, I.</w:t>
      </w:r>
      <w:r w:rsidRPr="006C26B3">
        <w:rPr>
          <w:lang w:val="en-US"/>
        </w:rPr>
        <w:t xml:space="preserve">, Loree, J., </w:t>
      </w:r>
      <w:proofErr w:type="spellStart"/>
      <w:r w:rsidRPr="006C26B3">
        <w:rPr>
          <w:lang w:val="en-US"/>
        </w:rPr>
        <w:t>Kutanzi</w:t>
      </w:r>
      <w:proofErr w:type="spellEnd"/>
      <w:r w:rsidRPr="006C26B3">
        <w:rPr>
          <w:lang w:val="en-US"/>
        </w:rPr>
        <w:t xml:space="preserve">, K., </w:t>
      </w:r>
      <w:proofErr w:type="spellStart"/>
      <w:r w:rsidRPr="006C26B3">
        <w:rPr>
          <w:lang w:val="en-US"/>
        </w:rPr>
        <w:t>Koganow</w:t>
      </w:r>
      <w:proofErr w:type="spellEnd"/>
      <w:r w:rsidRPr="006C26B3">
        <w:rPr>
          <w:lang w:val="en-US"/>
        </w:rPr>
        <w:t xml:space="preserve">, C., </w:t>
      </w:r>
      <w:proofErr w:type="spellStart"/>
      <w:r w:rsidRPr="006C26B3">
        <w:rPr>
          <w:lang w:val="en-US"/>
        </w:rPr>
        <w:t>Pogribny</w:t>
      </w:r>
      <w:proofErr w:type="spellEnd"/>
      <w:r w:rsidRPr="006C26B3">
        <w:rPr>
          <w:lang w:val="en-US"/>
        </w:rPr>
        <w:t xml:space="preserve">, I., &amp; Kovalchuk, O. (2008). In Vivo Bystander Effect: Cranial X-Irradiation Leads to Elevated DNA Damage, Altered Cellular Proliferation and Apoptosis, and Increased p53 Levels in Shielded Spleen. </w:t>
      </w:r>
      <w:r w:rsidRPr="006C26B3">
        <w:rPr>
          <w:i/>
          <w:iCs/>
          <w:lang w:val="en-US"/>
        </w:rPr>
        <w:t>International Journal of Radiation Oncology*Biology*Physics</w:t>
      </w:r>
      <w:r w:rsidRPr="006C26B3">
        <w:rPr>
          <w:lang w:val="en-US"/>
        </w:rPr>
        <w:t xml:space="preserve">, </w:t>
      </w:r>
      <w:r w:rsidRPr="006C26B3">
        <w:rPr>
          <w:i/>
          <w:iCs/>
          <w:lang w:val="en-US"/>
        </w:rPr>
        <w:t>70</w:t>
      </w:r>
      <w:r w:rsidRPr="006C26B3">
        <w:rPr>
          <w:lang w:val="en-US"/>
        </w:rPr>
        <w:t>(2), 554–562. https://doi.org/10.1016/j.ijrobp.2007.09.039</w:t>
      </w:r>
    </w:p>
    <w:p w14:paraId="2ED60E3C" w14:textId="77777777" w:rsidR="006C26B3" w:rsidRPr="006C26B3" w:rsidRDefault="006C26B3" w:rsidP="00C95939">
      <w:pPr>
        <w:pStyle w:val="Bibliography"/>
        <w:spacing w:line="276" w:lineRule="auto"/>
        <w:rPr>
          <w:lang w:val="en-US"/>
        </w:rPr>
      </w:pPr>
      <w:r w:rsidRPr="00555CEC">
        <w:rPr>
          <w:b/>
          <w:bCs/>
          <w:lang w:val="en-US"/>
        </w:rPr>
        <w:t>Lewis, D</w:t>
      </w:r>
      <w:r w:rsidRPr="006C26B3">
        <w:rPr>
          <w:lang w:val="en-US"/>
        </w:rPr>
        <w:t xml:space="preserve">., &amp; Chan, M. F. (2015). Correcting lateral response artifacts from flatbed scanners for </w:t>
      </w:r>
      <w:proofErr w:type="spellStart"/>
      <w:r w:rsidRPr="006C26B3">
        <w:rPr>
          <w:lang w:val="en-US"/>
        </w:rPr>
        <w:t>radiochromic</w:t>
      </w:r>
      <w:proofErr w:type="spellEnd"/>
      <w:r w:rsidRPr="006C26B3">
        <w:rPr>
          <w:lang w:val="en-US"/>
        </w:rPr>
        <w:t xml:space="preserve"> film dosimetry. </w:t>
      </w:r>
      <w:r w:rsidRPr="006C26B3">
        <w:rPr>
          <w:i/>
          <w:iCs/>
          <w:lang w:val="en-US"/>
        </w:rPr>
        <w:t>Medical Physics</w:t>
      </w:r>
      <w:r w:rsidRPr="006C26B3">
        <w:rPr>
          <w:lang w:val="en-US"/>
        </w:rPr>
        <w:t xml:space="preserve">, </w:t>
      </w:r>
      <w:r w:rsidRPr="006C26B3">
        <w:rPr>
          <w:i/>
          <w:iCs/>
          <w:lang w:val="en-US"/>
        </w:rPr>
        <w:t>42</w:t>
      </w:r>
      <w:r w:rsidRPr="006C26B3">
        <w:rPr>
          <w:lang w:val="en-US"/>
        </w:rPr>
        <w:t>(1), 416–429. https://doi.org/10.1118/1.4903758</w:t>
      </w:r>
    </w:p>
    <w:p w14:paraId="64ECD43C" w14:textId="77777777" w:rsidR="006C26B3" w:rsidRPr="006C26B3" w:rsidRDefault="006C26B3" w:rsidP="00C95939">
      <w:pPr>
        <w:pStyle w:val="Bibliography"/>
        <w:spacing w:line="276" w:lineRule="auto"/>
        <w:rPr>
          <w:lang w:val="en-US"/>
        </w:rPr>
      </w:pPr>
      <w:r w:rsidRPr="00555CEC">
        <w:rPr>
          <w:b/>
          <w:bCs/>
          <w:lang w:val="en-US"/>
        </w:rPr>
        <w:t>Liu, Z.</w:t>
      </w:r>
      <w:r w:rsidRPr="006C26B3">
        <w:rPr>
          <w:lang w:val="en-US"/>
        </w:rPr>
        <w:t xml:space="preserve">, </w:t>
      </w:r>
      <w:proofErr w:type="spellStart"/>
      <w:r w:rsidRPr="006C26B3">
        <w:rPr>
          <w:lang w:val="en-US"/>
        </w:rPr>
        <w:t>Mothersill</w:t>
      </w:r>
      <w:proofErr w:type="spellEnd"/>
      <w:r w:rsidRPr="006C26B3">
        <w:rPr>
          <w:lang w:val="en-US"/>
        </w:rPr>
        <w:t xml:space="preserve">, C. E., McNeill, F. E., </w:t>
      </w:r>
      <w:proofErr w:type="spellStart"/>
      <w:r w:rsidRPr="006C26B3">
        <w:rPr>
          <w:lang w:val="en-US"/>
        </w:rPr>
        <w:t>Lyng</w:t>
      </w:r>
      <w:proofErr w:type="spellEnd"/>
      <w:r w:rsidRPr="006C26B3">
        <w:rPr>
          <w:lang w:val="en-US"/>
        </w:rPr>
        <w:t xml:space="preserve">, F. M., Byun, S. H., Seymour, C. B., &amp; Prestwich, W. V. (2006). A dose threshold for a medium transfer bystander effect for a human skin cell line. </w:t>
      </w:r>
      <w:r w:rsidRPr="006C26B3">
        <w:rPr>
          <w:i/>
          <w:iCs/>
          <w:lang w:val="en-US"/>
        </w:rPr>
        <w:t>Radiation Research</w:t>
      </w:r>
      <w:r w:rsidRPr="006C26B3">
        <w:rPr>
          <w:lang w:val="en-US"/>
        </w:rPr>
        <w:t xml:space="preserve">, </w:t>
      </w:r>
      <w:r w:rsidRPr="006C26B3">
        <w:rPr>
          <w:i/>
          <w:iCs/>
          <w:lang w:val="en-US"/>
        </w:rPr>
        <w:t>166</w:t>
      </w:r>
      <w:r w:rsidRPr="006C26B3">
        <w:rPr>
          <w:lang w:val="en-US"/>
        </w:rPr>
        <w:t>(1 Pt 1), 19–23. https://doi.org/10.1667/RR3580.1</w:t>
      </w:r>
    </w:p>
    <w:p w14:paraId="6C96E3BA" w14:textId="77777777" w:rsidR="006C26B3" w:rsidRPr="006C26B3" w:rsidRDefault="006C26B3" w:rsidP="00C95939">
      <w:pPr>
        <w:pStyle w:val="Bibliography"/>
        <w:spacing w:line="276" w:lineRule="auto"/>
        <w:rPr>
          <w:lang w:val="en-US"/>
        </w:rPr>
      </w:pPr>
      <w:r w:rsidRPr="00555CEC">
        <w:rPr>
          <w:b/>
          <w:bCs/>
          <w:lang w:val="en-US"/>
        </w:rPr>
        <w:t xml:space="preserve">Lloyd, S. </w:t>
      </w:r>
      <w:r w:rsidRPr="006C26B3">
        <w:rPr>
          <w:lang w:val="en-US"/>
        </w:rPr>
        <w:t xml:space="preserve">(1982). Least squares quantization in PCM. </w:t>
      </w:r>
      <w:r w:rsidRPr="006C26B3">
        <w:rPr>
          <w:i/>
          <w:iCs/>
          <w:lang w:val="en-US"/>
        </w:rPr>
        <w:t>IEEE Transactions on Information Theory</w:t>
      </w:r>
      <w:r w:rsidRPr="006C26B3">
        <w:rPr>
          <w:lang w:val="en-US"/>
        </w:rPr>
        <w:t xml:space="preserve">, </w:t>
      </w:r>
      <w:r w:rsidRPr="006C26B3">
        <w:rPr>
          <w:i/>
          <w:iCs/>
          <w:lang w:val="en-US"/>
        </w:rPr>
        <w:t>28</w:t>
      </w:r>
      <w:r w:rsidRPr="006C26B3">
        <w:rPr>
          <w:lang w:val="en-US"/>
        </w:rPr>
        <w:t>(2), 129–137. https://doi.org/10.1109/TIT.1982.1056489</w:t>
      </w:r>
    </w:p>
    <w:p w14:paraId="73AB3FEB" w14:textId="77777777" w:rsidR="006C26B3" w:rsidRPr="006C26B3" w:rsidRDefault="006C26B3" w:rsidP="00C95939">
      <w:pPr>
        <w:pStyle w:val="Bibliography"/>
        <w:spacing w:line="276" w:lineRule="auto"/>
        <w:rPr>
          <w:lang w:val="en-US"/>
        </w:rPr>
      </w:pPr>
      <w:r w:rsidRPr="00555CEC">
        <w:rPr>
          <w:b/>
          <w:bCs/>
          <w:i/>
          <w:iCs/>
          <w:lang w:val="en-US"/>
        </w:rPr>
        <w:t>LPPool2d</w:t>
      </w:r>
      <w:r w:rsidRPr="006C26B3">
        <w:rPr>
          <w:i/>
          <w:iCs/>
          <w:lang w:val="en-US"/>
        </w:rPr>
        <w:t>—</w:t>
      </w:r>
      <w:proofErr w:type="spellStart"/>
      <w:r w:rsidRPr="006C26B3">
        <w:rPr>
          <w:i/>
          <w:iCs/>
          <w:lang w:val="en-US"/>
        </w:rPr>
        <w:t>PyTorch</w:t>
      </w:r>
      <w:proofErr w:type="spellEnd"/>
      <w:r w:rsidRPr="006C26B3">
        <w:rPr>
          <w:i/>
          <w:iCs/>
          <w:lang w:val="en-US"/>
        </w:rPr>
        <w:t xml:space="preserve"> 1.11.0 documentation</w:t>
      </w:r>
      <w:r w:rsidRPr="006C26B3">
        <w:rPr>
          <w:lang w:val="en-US"/>
        </w:rPr>
        <w:t>. (n.d.). Retrieved April 28, 2022, from https://pytorch.org/docs/stable/generated/torch.nn.LPPool2d.html</w:t>
      </w:r>
    </w:p>
    <w:p w14:paraId="0BC00333" w14:textId="77777777" w:rsidR="006C26B3" w:rsidRPr="006C26B3" w:rsidRDefault="006C26B3" w:rsidP="00C95939">
      <w:pPr>
        <w:pStyle w:val="Bibliography"/>
        <w:spacing w:line="276" w:lineRule="auto"/>
        <w:rPr>
          <w:lang w:val="en-US"/>
        </w:rPr>
      </w:pPr>
      <w:r w:rsidRPr="00555CEC">
        <w:rPr>
          <w:b/>
          <w:bCs/>
          <w:lang w:val="en-US"/>
        </w:rPr>
        <w:t>Luce, A.,</w:t>
      </w:r>
      <w:r w:rsidRPr="006C26B3">
        <w:rPr>
          <w:lang w:val="en-US"/>
        </w:rPr>
        <w:t xml:space="preserve"> Courtin, A., </w:t>
      </w:r>
      <w:proofErr w:type="spellStart"/>
      <w:r w:rsidRPr="006C26B3">
        <w:rPr>
          <w:lang w:val="en-US"/>
        </w:rPr>
        <w:t>Levalois</w:t>
      </w:r>
      <w:proofErr w:type="spellEnd"/>
      <w:r w:rsidRPr="006C26B3">
        <w:rPr>
          <w:lang w:val="en-US"/>
        </w:rPr>
        <w:t xml:space="preserve">, C., </w:t>
      </w:r>
      <w:proofErr w:type="spellStart"/>
      <w:r w:rsidRPr="006C26B3">
        <w:rPr>
          <w:lang w:val="en-US"/>
        </w:rPr>
        <w:t>Altmeyer</w:t>
      </w:r>
      <w:proofErr w:type="spellEnd"/>
      <w:r w:rsidRPr="006C26B3">
        <w:rPr>
          <w:lang w:val="en-US"/>
        </w:rPr>
        <w:t xml:space="preserve">-Morel, S., Romeo, P.-H., </w:t>
      </w:r>
      <w:proofErr w:type="spellStart"/>
      <w:r w:rsidRPr="006C26B3">
        <w:rPr>
          <w:lang w:val="en-US"/>
        </w:rPr>
        <w:t>Chevillard</w:t>
      </w:r>
      <w:proofErr w:type="spellEnd"/>
      <w:r w:rsidRPr="006C26B3">
        <w:rPr>
          <w:lang w:val="en-US"/>
        </w:rPr>
        <w:t xml:space="preserve">, S., &amp; </w:t>
      </w:r>
      <w:proofErr w:type="spellStart"/>
      <w:r w:rsidRPr="006C26B3">
        <w:rPr>
          <w:lang w:val="en-US"/>
        </w:rPr>
        <w:t>Lebeau</w:t>
      </w:r>
      <w:proofErr w:type="spellEnd"/>
      <w:r w:rsidRPr="006C26B3">
        <w:rPr>
          <w:lang w:val="en-US"/>
        </w:rPr>
        <w:t xml:space="preserve">, J. (2009). Death receptor pathways mediate targeted and non-targeted effects of ionizing radiations in breast cancer cells. </w:t>
      </w:r>
      <w:r w:rsidRPr="006C26B3">
        <w:rPr>
          <w:i/>
          <w:iCs/>
          <w:lang w:val="en-US"/>
        </w:rPr>
        <w:t>Carcinogenesis</w:t>
      </w:r>
      <w:r w:rsidRPr="006C26B3">
        <w:rPr>
          <w:lang w:val="en-US"/>
        </w:rPr>
        <w:t xml:space="preserve">, </w:t>
      </w:r>
      <w:r w:rsidRPr="006C26B3">
        <w:rPr>
          <w:i/>
          <w:iCs/>
          <w:lang w:val="en-US"/>
        </w:rPr>
        <w:t>30</w:t>
      </w:r>
      <w:r w:rsidRPr="006C26B3">
        <w:rPr>
          <w:lang w:val="en-US"/>
        </w:rPr>
        <w:t>(3), 432–439. https://doi.org/10.1093/carcin/bgp008</w:t>
      </w:r>
    </w:p>
    <w:p w14:paraId="6047737F" w14:textId="77777777" w:rsidR="006C26B3" w:rsidRPr="006C26B3" w:rsidRDefault="006C26B3" w:rsidP="00C95939">
      <w:pPr>
        <w:pStyle w:val="Bibliography"/>
        <w:spacing w:line="276" w:lineRule="auto"/>
        <w:rPr>
          <w:lang w:val="en-US"/>
        </w:rPr>
      </w:pPr>
      <w:proofErr w:type="spellStart"/>
      <w:r w:rsidRPr="00555CEC">
        <w:rPr>
          <w:b/>
          <w:bCs/>
          <w:lang w:val="en-US"/>
        </w:rPr>
        <w:t>Mackonis</w:t>
      </w:r>
      <w:proofErr w:type="spellEnd"/>
      <w:r w:rsidRPr="00555CEC">
        <w:rPr>
          <w:b/>
          <w:bCs/>
          <w:lang w:val="en-US"/>
        </w:rPr>
        <w:t>, E. C</w:t>
      </w:r>
      <w:r w:rsidRPr="006C26B3">
        <w:rPr>
          <w:lang w:val="en-US"/>
        </w:rPr>
        <w:t xml:space="preserve">., </w:t>
      </w:r>
      <w:proofErr w:type="spellStart"/>
      <w:r w:rsidRPr="006C26B3">
        <w:rPr>
          <w:lang w:val="en-US"/>
        </w:rPr>
        <w:t>Suchowerska</w:t>
      </w:r>
      <w:proofErr w:type="spellEnd"/>
      <w:r w:rsidRPr="006C26B3">
        <w:rPr>
          <w:lang w:val="en-US"/>
        </w:rPr>
        <w:t xml:space="preserve">, N., Zhang, M., Ebert, M., McKenzie, D. R., &amp; Jackson, M. (2007). Cellular response to modulated radiation fields. </w:t>
      </w:r>
      <w:r w:rsidRPr="006C26B3">
        <w:rPr>
          <w:i/>
          <w:iCs/>
          <w:lang w:val="en-US"/>
        </w:rPr>
        <w:t>Physics in Medicine and Biology</w:t>
      </w:r>
      <w:r w:rsidRPr="006C26B3">
        <w:rPr>
          <w:lang w:val="en-US"/>
        </w:rPr>
        <w:t xml:space="preserve">, </w:t>
      </w:r>
      <w:r w:rsidRPr="006C26B3">
        <w:rPr>
          <w:i/>
          <w:iCs/>
          <w:lang w:val="en-US"/>
        </w:rPr>
        <w:t>52</w:t>
      </w:r>
      <w:r w:rsidRPr="006C26B3">
        <w:rPr>
          <w:lang w:val="en-US"/>
        </w:rPr>
        <w:t>(18), 5469–5482. https://doi.org/10.1088/0031-9155/52/18/001</w:t>
      </w:r>
    </w:p>
    <w:p w14:paraId="3026C347" w14:textId="77777777" w:rsidR="006C26B3" w:rsidRPr="006C26B3" w:rsidRDefault="006C26B3" w:rsidP="00C95939">
      <w:pPr>
        <w:pStyle w:val="Bibliography"/>
        <w:spacing w:line="276" w:lineRule="auto"/>
        <w:rPr>
          <w:lang w:val="en-US"/>
        </w:rPr>
      </w:pPr>
      <w:r w:rsidRPr="00555CEC">
        <w:rPr>
          <w:b/>
          <w:bCs/>
          <w:lang w:val="en-US"/>
        </w:rPr>
        <w:t xml:space="preserve">Magnus </w:t>
      </w:r>
      <w:proofErr w:type="spellStart"/>
      <w:r w:rsidRPr="00555CEC">
        <w:rPr>
          <w:b/>
          <w:bCs/>
          <w:lang w:val="en-US"/>
        </w:rPr>
        <w:t>Børsting</w:t>
      </w:r>
      <w:proofErr w:type="spellEnd"/>
      <w:r w:rsidRPr="00555CEC">
        <w:rPr>
          <w:b/>
          <w:bCs/>
          <w:lang w:val="en-US"/>
        </w:rPr>
        <w:t>.</w:t>
      </w:r>
      <w:r w:rsidRPr="006C26B3">
        <w:rPr>
          <w:lang w:val="en-US"/>
        </w:rPr>
        <w:t xml:space="preserve"> (2020). </w:t>
      </w:r>
      <w:r w:rsidRPr="006C26B3">
        <w:rPr>
          <w:i/>
          <w:iCs/>
          <w:lang w:val="en-US"/>
        </w:rPr>
        <w:t xml:space="preserve">GRID irradiation and bystander </w:t>
      </w:r>
      <w:proofErr w:type="gramStart"/>
      <w:r w:rsidRPr="006C26B3">
        <w:rPr>
          <w:i/>
          <w:iCs/>
          <w:lang w:val="en-US"/>
        </w:rPr>
        <w:t>effects  in</w:t>
      </w:r>
      <w:proofErr w:type="gramEnd"/>
      <w:r w:rsidRPr="006C26B3">
        <w:rPr>
          <w:i/>
          <w:iCs/>
          <w:lang w:val="en-US"/>
        </w:rPr>
        <w:t xml:space="preserve"> lung cancer cells</w:t>
      </w:r>
      <w:r w:rsidRPr="006C26B3">
        <w:rPr>
          <w:lang w:val="en-US"/>
        </w:rPr>
        <w:t xml:space="preserve"> [</w:t>
      </w:r>
      <w:proofErr w:type="spellStart"/>
      <w:r w:rsidRPr="006C26B3">
        <w:rPr>
          <w:lang w:val="en-US"/>
        </w:rPr>
        <w:t>MasterThesis</w:t>
      </w:r>
      <w:proofErr w:type="spellEnd"/>
      <w:r w:rsidRPr="006C26B3">
        <w:rPr>
          <w:lang w:val="en-US"/>
        </w:rPr>
        <w:t>, University of Oslo]. https://www.duo.uio.no/bitstream/handle/10852/81244/1/Magnus-B-rsting---masteroppgave.pdf</w:t>
      </w:r>
    </w:p>
    <w:p w14:paraId="5A1E4319" w14:textId="77777777" w:rsidR="006C26B3" w:rsidRPr="006C26B3" w:rsidRDefault="006C26B3" w:rsidP="00C95939">
      <w:pPr>
        <w:pStyle w:val="Bibliography"/>
        <w:spacing w:line="276" w:lineRule="auto"/>
        <w:rPr>
          <w:lang w:val="en-US"/>
        </w:rPr>
      </w:pPr>
      <w:r w:rsidRPr="00555CEC">
        <w:rPr>
          <w:b/>
          <w:bCs/>
          <w:lang w:val="en-US"/>
        </w:rPr>
        <w:t>Mandal Ananya</w:t>
      </w:r>
      <w:r w:rsidRPr="006C26B3">
        <w:rPr>
          <w:lang w:val="en-US"/>
        </w:rPr>
        <w:t xml:space="preserve">. (2019, February 26). </w:t>
      </w:r>
      <w:r w:rsidRPr="006C26B3">
        <w:rPr>
          <w:i/>
          <w:iCs/>
          <w:lang w:val="en-US"/>
        </w:rPr>
        <w:t>What are Cytokines?</w:t>
      </w:r>
      <w:r w:rsidRPr="006C26B3">
        <w:rPr>
          <w:lang w:val="en-US"/>
        </w:rPr>
        <w:t xml:space="preserve"> https://www.news-medical.net/health/What-are-Cytokines.aspx</w:t>
      </w:r>
    </w:p>
    <w:p w14:paraId="5600FAC9" w14:textId="77777777" w:rsidR="006C26B3" w:rsidRPr="006C26B3" w:rsidRDefault="006C26B3" w:rsidP="00C95939">
      <w:pPr>
        <w:pStyle w:val="Bibliography"/>
        <w:spacing w:line="276" w:lineRule="auto"/>
        <w:rPr>
          <w:lang w:val="en-US"/>
        </w:rPr>
      </w:pPr>
      <w:r w:rsidRPr="00555CEC">
        <w:rPr>
          <w:b/>
          <w:bCs/>
          <w:lang w:val="en-US"/>
        </w:rPr>
        <w:t xml:space="preserve">Mao, X., </w:t>
      </w:r>
      <w:r w:rsidRPr="006C26B3">
        <w:rPr>
          <w:lang w:val="en-US"/>
        </w:rPr>
        <w:t xml:space="preserve">Boyd, L. K., </w:t>
      </w:r>
      <w:proofErr w:type="spellStart"/>
      <w:r w:rsidRPr="006C26B3">
        <w:rPr>
          <w:lang w:val="en-US"/>
        </w:rPr>
        <w:t>Yáñez</w:t>
      </w:r>
      <w:proofErr w:type="spellEnd"/>
      <w:r w:rsidRPr="006C26B3">
        <w:rPr>
          <w:lang w:val="en-US"/>
        </w:rPr>
        <w:t xml:space="preserve">-Muñoz, R. J., Chaplin, T., </w:t>
      </w:r>
      <w:proofErr w:type="spellStart"/>
      <w:r w:rsidRPr="006C26B3">
        <w:rPr>
          <w:lang w:val="en-US"/>
        </w:rPr>
        <w:t>Xue</w:t>
      </w:r>
      <w:proofErr w:type="spellEnd"/>
      <w:r w:rsidRPr="006C26B3">
        <w:rPr>
          <w:lang w:val="en-US"/>
        </w:rPr>
        <w:t xml:space="preserve">, L., Lin, D., Shan, L., </w:t>
      </w:r>
      <w:proofErr w:type="spellStart"/>
      <w:r w:rsidRPr="006C26B3">
        <w:rPr>
          <w:lang w:val="en-US"/>
        </w:rPr>
        <w:t>Berney</w:t>
      </w:r>
      <w:proofErr w:type="spellEnd"/>
      <w:r w:rsidRPr="006C26B3">
        <w:rPr>
          <w:lang w:val="en-US"/>
        </w:rPr>
        <w:t xml:space="preserve">, D. M., Young, B. D., &amp; Lu, Y.-J. (2011). Chromosome rearrangement associated inactivation of </w:t>
      </w:r>
      <w:proofErr w:type="spellStart"/>
      <w:r w:rsidRPr="006C26B3">
        <w:rPr>
          <w:lang w:val="en-US"/>
        </w:rPr>
        <w:t>tumour</w:t>
      </w:r>
      <w:proofErr w:type="spellEnd"/>
      <w:r w:rsidRPr="006C26B3">
        <w:rPr>
          <w:lang w:val="en-US"/>
        </w:rPr>
        <w:t xml:space="preserve"> suppressor genes in prostate cancer. </w:t>
      </w:r>
      <w:r w:rsidRPr="006C26B3">
        <w:rPr>
          <w:i/>
          <w:iCs/>
          <w:lang w:val="en-US"/>
        </w:rPr>
        <w:t>American Journal of Cancer Research</w:t>
      </w:r>
      <w:r w:rsidRPr="006C26B3">
        <w:rPr>
          <w:lang w:val="en-US"/>
        </w:rPr>
        <w:t xml:space="preserve">, </w:t>
      </w:r>
      <w:r w:rsidRPr="006C26B3">
        <w:rPr>
          <w:i/>
          <w:iCs/>
          <w:lang w:val="en-US"/>
        </w:rPr>
        <w:t>1</w:t>
      </w:r>
      <w:r w:rsidRPr="006C26B3">
        <w:rPr>
          <w:lang w:val="en-US"/>
        </w:rPr>
        <w:t>(5), 604–617.</w:t>
      </w:r>
    </w:p>
    <w:p w14:paraId="7EA1CFA7" w14:textId="77777777" w:rsidR="006C26B3" w:rsidRPr="006C26B3" w:rsidRDefault="006C26B3" w:rsidP="00C95939">
      <w:pPr>
        <w:pStyle w:val="Bibliography"/>
        <w:spacing w:line="276" w:lineRule="auto"/>
        <w:rPr>
          <w:lang w:val="en-US"/>
        </w:rPr>
      </w:pPr>
      <w:r w:rsidRPr="00555CEC">
        <w:rPr>
          <w:b/>
          <w:bCs/>
          <w:lang w:val="en-US"/>
        </w:rPr>
        <w:t>Mao, Z.</w:t>
      </w:r>
      <w:r w:rsidRPr="006C26B3">
        <w:rPr>
          <w:lang w:val="en-US"/>
        </w:rPr>
        <w:t xml:space="preserve">, Bozzella, M., </w:t>
      </w:r>
      <w:proofErr w:type="spellStart"/>
      <w:r w:rsidRPr="006C26B3">
        <w:rPr>
          <w:lang w:val="en-US"/>
        </w:rPr>
        <w:t>Seluanov</w:t>
      </w:r>
      <w:proofErr w:type="spellEnd"/>
      <w:r w:rsidRPr="006C26B3">
        <w:rPr>
          <w:lang w:val="en-US"/>
        </w:rPr>
        <w:t xml:space="preserve">, A., &amp; </w:t>
      </w:r>
      <w:proofErr w:type="spellStart"/>
      <w:r w:rsidRPr="006C26B3">
        <w:rPr>
          <w:lang w:val="en-US"/>
        </w:rPr>
        <w:t>Gorbunova</w:t>
      </w:r>
      <w:proofErr w:type="spellEnd"/>
      <w:r w:rsidRPr="006C26B3">
        <w:rPr>
          <w:lang w:val="en-US"/>
        </w:rPr>
        <w:t xml:space="preserve">, V. (2008). Comparison of nonhomologous end joining and homologous recombination in human cells. </w:t>
      </w:r>
      <w:r w:rsidRPr="006C26B3">
        <w:rPr>
          <w:i/>
          <w:iCs/>
          <w:lang w:val="en-US"/>
        </w:rPr>
        <w:t>DNA Repair</w:t>
      </w:r>
      <w:r w:rsidRPr="006C26B3">
        <w:rPr>
          <w:lang w:val="en-US"/>
        </w:rPr>
        <w:t xml:space="preserve">, </w:t>
      </w:r>
      <w:r w:rsidRPr="006C26B3">
        <w:rPr>
          <w:i/>
          <w:iCs/>
          <w:lang w:val="en-US"/>
        </w:rPr>
        <w:t>7</w:t>
      </w:r>
      <w:r w:rsidRPr="006C26B3">
        <w:rPr>
          <w:lang w:val="en-US"/>
        </w:rPr>
        <w:t>(10), 1765–1771. https://doi.org/10.1016/j.dnarep.2008.06.018</w:t>
      </w:r>
    </w:p>
    <w:p w14:paraId="20A82352" w14:textId="77777777" w:rsidR="006C26B3" w:rsidRPr="006C26B3" w:rsidRDefault="006C26B3" w:rsidP="00C95939">
      <w:pPr>
        <w:pStyle w:val="Bibliography"/>
        <w:spacing w:line="276" w:lineRule="auto"/>
        <w:rPr>
          <w:lang w:val="en-US"/>
        </w:rPr>
      </w:pPr>
      <w:r w:rsidRPr="00555CEC">
        <w:rPr>
          <w:b/>
          <w:bCs/>
          <w:lang w:val="en-US"/>
        </w:rPr>
        <w:t>Mason, K</w:t>
      </w:r>
      <w:r w:rsidRPr="006C26B3">
        <w:rPr>
          <w:lang w:val="en-US"/>
        </w:rPr>
        <w:t xml:space="preserve">. A., </w:t>
      </w:r>
      <w:proofErr w:type="spellStart"/>
      <w:r w:rsidRPr="006C26B3">
        <w:rPr>
          <w:lang w:val="en-US"/>
        </w:rPr>
        <w:t>Losos</w:t>
      </w:r>
      <w:proofErr w:type="spellEnd"/>
      <w:r w:rsidRPr="006C26B3">
        <w:rPr>
          <w:lang w:val="en-US"/>
        </w:rPr>
        <w:t xml:space="preserve">, J. B., &amp; Duncan, T. (2020). </w:t>
      </w:r>
      <w:r w:rsidRPr="006C26B3">
        <w:rPr>
          <w:i/>
          <w:iCs/>
          <w:lang w:val="en-US"/>
        </w:rPr>
        <w:t>Biology</w:t>
      </w:r>
      <w:r w:rsidRPr="006C26B3">
        <w:rPr>
          <w:lang w:val="en-US"/>
        </w:rPr>
        <w:t xml:space="preserve"> (Twelfth edition). McGraw-Hill Education.</w:t>
      </w:r>
    </w:p>
    <w:p w14:paraId="6D5FB8C2" w14:textId="77777777" w:rsidR="006C26B3" w:rsidRPr="006C26B3" w:rsidRDefault="006C26B3" w:rsidP="00C95939">
      <w:pPr>
        <w:pStyle w:val="Bibliography"/>
        <w:spacing w:line="276" w:lineRule="auto"/>
        <w:rPr>
          <w:lang w:val="en-US"/>
        </w:rPr>
      </w:pPr>
      <w:r w:rsidRPr="00555CEC">
        <w:rPr>
          <w:b/>
          <w:bCs/>
          <w:lang w:val="en-US"/>
        </w:rPr>
        <w:t>Matson, S</w:t>
      </w:r>
      <w:r w:rsidRPr="006C26B3">
        <w:rPr>
          <w:lang w:val="en-US"/>
        </w:rPr>
        <w:t xml:space="preserve">. W., Bean, D. W., &amp; George, J. W. (1994). DNA helicases: Enzymes with essential roles in all aspects of DNA metabolism. </w:t>
      </w:r>
      <w:proofErr w:type="spellStart"/>
      <w:r w:rsidRPr="006C26B3">
        <w:rPr>
          <w:i/>
          <w:iCs/>
          <w:lang w:val="en-US"/>
        </w:rPr>
        <w:t>BioEssays</w:t>
      </w:r>
      <w:proofErr w:type="spellEnd"/>
      <w:r w:rsidRPr="006C26B3">
        <w:rPr>
          <w:i/>
          <w:iCs/>
          <w:lang w:val="en-US"/>
        </w:rPr>
        <w:t xml:space="preserve">: News and Reviews in Molecular, </w:t>
      </w:r>
      <w:r w:rsidRPr="006C26B3">
        <w:rPr>
          <w:i/>
          <w:iCs/>
          <w:lang w:val="en-US"/>
        </w:rPr>
        <w:lastRenderedPageBreak/>
        <w:t>Cellular and Developmental Biology</w:t>
      </w:r>
      <w:r w:rsidRPr="006C26B3">
        <w:rPr>
          <w:lang w:val="en-US"/>
        </w:rPr>
        <w:t xml:space="preserve">, </w:t>
      </w:r>
      <w:r w:rsidRPr="006C26B3">
        <w:rPr>
          <w:i/>
          <w:iCs/>
          <w:lang w:val="en-US"/>
        </w:rPr>
        <w:t>16</w:t>
      </w:r>
      <w:r w:rsidRPr="006C26B3">
        <w:rPr>
          <w:lang w:val="en-US"/>
        </w:rPr>
        <w:t>(1), 13–22. https://doi.org/10.1002/bies.950160103</w:t>
      </w:r>
    </w:p>
    <w:p w14:paraId="0C3FDE9E" w14:textId="77777777" w:rsidR="006C26B3" w:rsidRPr="006C26B3" w:rsidRDefault="006C26B3" w:rsidP="00C95939">
      <w:pPr>
        <w:pStyle w:val="Bibliography"/>
        <w:spacing w:line="276" w:lineRule="auto"/>
        <w:rPr>
          <w:lang w:val="en-US"/>
        </w:rPr>
      </w:pPr>
      <w:r w:rsidRPr="00555CEC">
        <w:rPr>
          <w:b/>
          <w:bCs/>
          <w:lang w:val="en-US"/>
        </w:rPr>
        <w:t xml:space="preserve">McKinney, W. </w:t>
      </w:r>
      <w:r w:rsidRPr="006C26B3">
        <w:rPr>
          <w:lang w:val="en-US"/>
        </w:rPr>
        <w:t xml:space="preserve">&amp; others. (2010). Data structures for statistical computing in python. </w:t>
      </w:r>
      <w:r w:rsidRPr="006C26B3">
        <w:rPr>
          <w:i/>
          <w:iCs/>
          <w:lang w:val="en-US"/>
        </w:rPr>
        <w:t>Proceedings of the 9th Python in Science Conference</w:t>
      </w:r>
      <w:r w:rsidRPr="006C26B3">
        <w:rPr>
          <w:lang w:val="en-US"/>
        </w:rPr>
        <w:t xml:space="preserve">, </w:t>
      </w:r>
      <w:r w:rsidRPr="006C26B3">
        <w:rPr>
          <w:i/>
          <w:iCs/>
          <w:lang w:val="en-US"/>
        </w:rPr>
        <w:t>445</w:t>
      </w:r>
      <w:r w:rsidRPr="006C26B3">
        <w:rPr>
          <w:lang w:val="en-US"/>
        </w:rPr>
        <w:t>, 51–56.</w:t>
      </w:r>
    </w:p>
    <w:p w14:paraId="094C1BDC" w14:textId="77777777" w:rsidR="006C26B3" w:rsidRPr="006C26B3" w:rsidRDefault="006C26B3" w:rsidP="00C95939">
      <w:pPr>
        <w:pStyle w:val="Bibliography"/>
        <w:spacing w:line="276" w:lineRule="auto"/>
        <w:rPr>
          <w:lang w:val="en-US"/>
        </w:rPr>
      </w:pPr>
      <w:r w:rsidRPr="00555CEC">
        <w:rPr>
          <w:b/>
          <w:bCs/>
          <w:lang w:val="en-US"/>
        </w:rPr>
        <w:t>McLaughlin, W. L.</w:t>
      </w:r>
      <w:r w:rsidRPr="006C26B3">
        <w:rPr>
          <w:lang w:val="en-US"/>
        </w:rPr>
        <w:t xml:space="preserve">, &amp; Chalkley, L. (1965). Measurement of Radiation Dose Distributions with Photochromic Materials. </w:t>
      </w:r>
      <w:r w:rsidRPr="006C26B3">
        <w:rPr>
          <w:i/>
          <w:iCs/>
          <w:lang w:val="en-US"/>
        </w:rPr>
        <w:t>Radiology</w:t>
      </w:r>
      <w:r w:rsidRPr="006C26B3">
        <w:rPr>
          <w:lang w:val="en-US"/>
        </w:rPr>
        <w:t xml:space="preserve">, </w:t>
      </w:r>
      <w:r w:rsidRPr="006C26B3">
        <w:rPr>
          <w:i/>
          <w:iCs/>
          <w:lang w:val="en-US"/>
        </w:rPr>
        <w:t>84</w:t>
      </w:r>
      <w:r w:rsidRPr="006C26B3">
        <w:rPr>
          <w:lang w:val="en-US"/>
        </w:rPr>
        <w:t>(1), 124–125. https://doi.org/10.1148/84.1.124</w:t>
      </w:r>
    </w:p>
    <w:p w14:paraId="47D56CD6" w14:textId="77777777" w:rsidR="006C26B3" w:rsidRPr="006C26B3" w:rsidRDefault="006C26B3" w:rsidP="00C95939">
      <w:pPr>
        <w:pStyle w:val="Bibliography"/>
        <w:spacing w:line="276" w:lineRule="auto"/>
        <w:rPr>
          <w:lang w:val="en-US"/>
        </w:rPr>
      </w:pPr>
      <w:r w:rsidRPr="00555CEC">
        <w:rPr>
          <w:b/>
          <w:bCs/>
          <w:lang w:val="en-US"/>
        </w:rPr>
        <w:t xml:space="preserve">McLaughlin, W. </w:t>
      </w:r>
      <w:r w:rsidRPr="006C26B3">
        <w:rPr>
          <w:lang w:val="en-US"/>
        </w:rPr>
        <w:t xml:space="preserve">L., </w:t>
      </w:r>
      <w:proofErr w:type="spellStart"/>
      <w:r w:rsidRPr="006C26B3">
        <w:rPr>
          <w:lang w:val="en-US"/>
        </w:rPr>
        <w:t>Puhl</w:t>
      </w:r>
      <w:proofErr w:type="spellEnd"/>
      <w:r w:rsidRPr="006C26B3">
        <w:rPr>
          <w:lang w:val="en-US"/>
        </w:rPr>
        <w:t>, J. M., Al-</w:t>
      </w:r>
      <w:proofErr w:type="spellStart"/>
      <w:r w:rsidRPr="006C26B3">
        <w:rPr>
          <w:lang w:val="en-US"/>
        </w:rPr>
        <w:t>Sheikhly</w:t>
      </w:r>
      <w:proofErr w:type="spellEnd"/>
      <w:r w:rsidRPr="006C26B3">
        <w:rPr>
          <w:lang w:val="en-US"/>
        </w:rPr>
        <w:t xml:space="preserve">, M., Christou, C. A., Miller, A., </w:t>
      </w:r>
      <w:proofErr w:type="spellStart"/>
      <w:r w:rsidRPr="006C26B3">
        <w:rPr>
          <w:lang w:val="en-US"/>
        </w:rPr>
        <w:t>Kovács</w:t>
      </w:r>
      <w:proofErr w:type="spellEnd"/>
      <w:r w:rsidRPr="006C26B3">
        <w:rPr>
          <w:lang w:val="en-US"/>
        </w:rPr>
        <w:t xml:space="preserve">, A., </w:t>
      </w:r>
      <w:proofErr w:type="spellStart"/>
      <w:r w:rsidRPr="006C26B3">
        <w:rPr>
          <w:lang w:val="en-US"/>
        </w:rPr>
        <w:t>Wojnarovits</w:t>
      </w:r>
      <w:proofErr w:type="spellEnd"/>
      <w:r w:rsidRPr="006C26B3">
        <w:rPr>
          <w:lang w:val="en-US"/>
        </w:rPr>
        <w:t xml:space="preserve">, L., &amp; Lewis, D. F. (1996). Novel </w:t>
      </w:r>
      <w:proofErr w:type="spellStart"/>
      <w:r w:rsidRPr="006C26B3">
        <w:rPr>
          <w:lang w:val="en-US"/>
        </w:rPr>
        <w:t>Radiochromic</w:t>
      </w:r>
      <w:proofErr w:type="spellEnd"/>
      <w:r w:rsidRPr="006C26B3">
        <w:rPr>
          <w:lang w:val="en-US"/>
        </w:rPr>
        <w:t xml:space="preserve"> Films for Clinical Dosimetry. </w:t>
      </w:r>
      <w:r w:rsidRPr="006C26B3">
        <w:rPr>
          <w:i/>
          <w:iCs/>
          <w:lang w:val="en-US"/>
        </w:rPr>
        <w:t>Radiation Protection Dosimetry</w:t>
      </w:r>
      <w:r w:rsidRPr="006C26B3">
        <w:rPr>
          <w:lang w:val="en-US"/>
        </w:rPr>
        <w:t xml:space="preserve">, </w:t>
      </w:r>
      <w:r w:rsidRPr="006C26B3">
        <w:rPr>
          <w:i/>
          <w:iCs/>
          <w:lang w:val="en-US"/>
        </w:rPr>
        <w:t>66</w:t>
      </w:r>
      <w:r w:rsidRPr="006C26B3">
        <w:rPr>
          <w:lang w:val="en-US"/>
        </w:rPr>
        <w:t>(1–4), 263–268. https://doi.org/10.1093/oxfordjournals.rpd.a031731</w:t>
      </w:r>
    </w:p>
    <w:p w14:paraId="61BD2422" w14:textId="77777777" w:rsidR="006C26B3" w:rsidRPr="006C26B3" w:rsidRDefault="006C26B3" w:rsidP="00C95939">
      <w:pPr>
        <w:pStyle w:val="Bibliography"/>
        <w:spacing w:line="276" w:lineRule="auto"/>
        <w:rPr>
          <w:lang w:val="en-US"/>
        </w:rPr>
      </w:pPr>
      <w:r w:rsidRPr="00555CEC">
        <w:rPr>
          <w:b/>
          <w:bCs/>
          <w:lang w:val="en-US"/>
        </w:rPr>
        <w:t xml:space="preserve">McMahon, </w:t>
      </w:r>
      <w:r w:rsidRPr="006C26B3">
        <w:rPr>
          <w:lang w:val="en-US"/>
        </w:rPr>
        <w:t xml:space="preserve">S. J. (2018). The linear quadratic model: Usage, </w:t>
      </w:r>
      <w:proofErr w:type="gramStart"/>
      <w:r w:rsidRPr="006C26B3">
        <w:rPr>
          <w:lang w:val="en-US"/>
        </w:rPr>
        <w:t>interpretation</w:t>
      </w:r>
      <w:proofErr w:type="gramEnd"/>
      <w:r w:rsidRPr="006C26B3">
        <w:rPr>
          <w:lang w:val="en-US"/>
        </w:rPr>
        <w:t xml:space="preserve"> and challenges. </w:t>
      </w:r>
      <w:r w:rsidRPr="006C26B3">
        <w:rPr>
          <w:i/>
          <w:iCs/>
          <w:lang w:val="en-US"/>
        </w:rPr>
        <w:t>Physics in Medicine &amp; Biology</w:t>
      </w:r>
      <w:r w:rsidRPr="006C26B3">
        <w:rPr>
          <w:lang w:val="en-US"/>
        </w:rPr>
        <w:t xml:space="preserve">, </w:t>
      </w:r>
      <w:r w:rsidRPr="006C26B3">
        <w:rPr>
          <w:i/>
          <w:iCs/>
          <w:lang w:val="en-US"/>
        </w:rPr>
        <w:t>64</w:t>
      </w:r>
      <w:r w:rsidRPr="006C26B3">
        <w:rPr>
          <w:lang w:val="en-US"/>
        </w:rPr>
        <w:t>(1), 01TR01. https://doi.org/10.1088/1361-6560/aaf26a</w:t>
      </w:r>
    </w:p>
    <w:p w14:paraId="302016C0" w14:textId="77777777" w:rsidR="006C26B3" w:rsidRPr="006C26B3" w:rsidRDefault="006C26B3" w:rsidP="00C95939">
      <w:pPr>
        <w:pStyle w:val="Bibliography"/>
        <w:spacing w:line="276" w:lineRule="auto"/>
        <w:rPr>
          <w:lang w:val="en-US"/>
        </w:rPr>
      </w:pPr>
      <w:r w:rsidRPr="00555CEC">
        <w:rPr>
          <w:b/>
          <w:bCs/>
          <w:i/>
          <w:iCs/>
          <w:lang w:val="en-US"/>
        </w:rPr>
        <w:t xml:space="preserve">Mean free path </w:t>
      </w:r>
      <w:r w:rsidRPr="006C26B3">
        <w:rPr>
          <w:i/>
          <w:iCs/>
          <w:lang w:val="en-US"/>
        </w:rPr>
        <w:t>| physics | Britannica</w:t>
      </w:r>
      <w:r w:rsidRPr="006C26B3">
        <w:rPr>
          <w:lang w:val="en-US"/>
        </w:rPr>
        <w:t>. (2007, February 12). https://www.britannica.com/science/mean-free-path</w:t>
      </w:r>
    </w:p>
    <w:p w14:paraId="5A159AE4" w14:textId="77777777" w:rsidR="006C26B3" w:rsidRPr="006C26B3" w:rsidRDefault="006C26B3" w:rsidP="00C95939">
      <w:pPr>
        <w:pStyle w:val="Bibliography"/>
        <w:spacing w:line="276" w:lineRule="auto"/>
        <w:rPr>
          <w:lang w:val="en-US"/>
        </w:rPr>
      </w:pPr>
      <w:r w:rsidRPr="00555CEC">
        <w:rPr>
          <w:b/>
          <w:bCs/>
          <w:lang w:val="en-US"/>
        </w:rPr>
        <w:t xml:space="preserve">Mesnil, M., </w:t>
      </w:r>
      <w:proofErr w:type="spellStart"/>
      <w:r w:rsidRPr="006C26B3">
        <w:rPr>
          <w:lang w:val="en-US"/>
        </w:rPr>
        <w:t>Piccoli</w:t>
      </w:r>
      <w:proofErr w:type="spellEnd"/>
      <w:r w:rsidRPr="006C26B3">
        <w:rPr>
          <w:lang w:val="en-US"/>
        </w:rPr>
        <w:t xml:space="preserve">, C., </w:t>
      </w:r>
      <w:proofErr w:type="spellStart"/>
      <w:r w:rsidRPr="006C26B3">
        <w:rPr>
          <w:lang w:val="en-US"/>
        </w:rPr>
        <w:t>Tiraby</w:t>
      </w:r>
      <w:proofErr w:type="spellEnd"/>
      <w:r w:rsidRPr="006C26B3">
        <w:rPr>
          <w:lang w:val="en-US"/>
        </w:rPr>
        <w:t xml:space="preserve">, G., </w:t>
      </w:r>
      <w:proofErr w:type="spellStart"/>
      <w:r w:rsidRPr="006C26B3">
        <w:rPr>
          <w:lang w:val="en-US"/>
        </w:rPr>
        <w:t>Willecke</w:t>
      </w:r>
      <w:proofErr w:type="spellEnd"/>
      <w:r w:rsidRPr="006C26B3">
        <w:rPr>
          <w:lang w:val="en-US"/>
        </w:rPr>
        <w:t xml:space="preserve">, K., &amp; Yamasaki, H. (1996). Bystander killing of cancer cells by herpes simplex virus thymidine kinase gene is mediated by connexins. </w:t>
      </w:r>
      <w:r w:rsidRPr="006C26B3">
        <w:rPr>
          <w:i/>
          <w:iCs/>
          <w:lang w:val="en-US"/>
        </w:rPr>
        <w:t>Proceedings of the National Academy of Sciences of the United States of America</w:t>
      </w:r>
      <w:r w:rsidRPr="006C26B3">
        <w:rPr>
          <w:lang w:val="en-US"/>
        </w:rPr>
        <w:t xml:space="preserve">, </w:t>
      </w:r>
      <w:r w:rsidRPr="006C26B3">
        <w:rPr>
          <w:i/>
          <w:iCs/>
          <w:lang w:val="en-US"/>
        </w:rPr>
        <w:t>93</w:t>
      </w:r>
      <w:r w:rsidRPr="006C26B3">
        <w:rPr>
          <w:lang w:val="en-US"/>
        </w:rPr>
        <w:t>(5), 1831–1835.</w:t>
      </w:r>
    </w:p>
    <w:p w14:paraId="09E40030" w14:textId="77777777" w:rsidR="006C26B3" w:rsidRPr="006C26B3" w:rsidRDefault="006C26B3" w:rsidP="00C95939">
      <w:pPr>
        <w:pStyle w:val="Bibliography"/>
        <w:spacing w:line="276" w:lineRule="auto"/>
        <w:rPr>
          <w:lang w:val="en-US"/>
        </w:rPr>
      </w:pPr>
      <w:proofErr w:type="spellStart"/>
      <w:r w:rsidRPr="00555CEC">
        <w:rPr>
          <w:b/>
          <w:bCs/>
          <w:lang w:val="en-US"/>
        </w:rPr>
        <w:t>Micke</w:t>
      </w:r>
      <w:proofErr w:type="spellEnd"/>
      <w:r w:rsidRPr="00555CEC">
        <w:rPr>
          <w:b/>
          <w:bCs/>
          <w:lang w:val="en-US"/>
        </w:rPr>
        <w:t>, A.,</w:t>
      </w:r>
      <w:r w:rsidRPr="006C26B3">
        <w:rPr>
          <w:lang w:val="en-US"/>
        </w:rPr>
        <w:t xml:space="preserve"> Lewis, D. F., &amp; Yu, X. (2011). Multichannel film dosimetry with nonuniformity correction. </w:t>
      </w:r>
      <w:r w:rsidRPr="006C26B3">
        <w:rPr>
          <w:i/>
          <w:iCs/>
          <w:lang w:val="en-US"/>
        </w:rPr>
        <w:t>Medical Physics</w:t>
      </w:r>
      <w:r w:rsidRPr="006C26B3">
        <w:rPr>
          <w:lang w:val="en-US"/>
        </w:rPr>
        <w:t xml:space="preserve">, </w:t>
      </w:r>
      <w:r w:rsidRPr="006C26B3">
        <w:rPr>
          <w:i/>
          <w:iCs/>
          <w:lang w:val="en-US"/>
        </w:rPr>
        <w:t>38</w:t>
      </w:r>
      <w:r w:rsidRPr="006C26B3">
        <w:rPr>
          <w:lang w:val="en-US"/>
        </w:rPr>
        <w:t>(5), 2523–2534. https://doi.org/10.1118/1.3576105</w:t>
      </w:r>
    </w:p>
    <w:p w14:paraId="0AE7DF5F" w14:textId="77777777" w:rsidR="006C26B3" w:rsidRPr="006C26B3" w:rsidRDefault="006C26B3" w:rsidP="00C95939">
      <w:pPr>
        <w:pStyle w:val="Bibliography"/>
        <w:spacing w:line="276" w:lineRule="auto"/>
        <w:rPr>
          <w:lang w:val="en-US"/>
        </w:rPr>
      </w:pPr>
      <w:r w:rsidRPr="00555CEC">
        <w:rPr>
          <w:b/>
          <w:bCs/>
          <w:lang w:val="en-US"/>
        </w:rPr>
        <w:t xml:space="preserve">Mitchel, R. </w:t>
      </w:r>
      <w:r w:rsidRPr="006C26B3">
        <w:rPr>
          <w:lang w:val="en-US"/>
        </w:rPr>
        <w:t xml:space="preserve">E. J. (2004). The Bystander Effect: Recent Developments and Implications for Understanding the Dose Response. </w:t>
      </w:r>
      <w:r w:rsidRPr="006C26B3">
        <w:rPr>
          <w:i/>
          <w:iCs/>
          <w:lang w:val="en-US"/>
        </w:rPr>
        <w:t>Nonlinearity in Biology, Toxicology, Medicine</w:t>
      </w:r>
      <w:r w:rsidRPr="006C26B3">
        <w:rPr>
          <w:lang w:val="en-US"/>
        </w:rPr>
        <w:t xml:space="preserve">, </w:t>
      </w:r>
      <w:r w:rsidRPr="006C26B3">
        <w:rPr>
          <w:i/>
          <w:iCs/>
          <w:lang w:val="en-US"/>
        </w:rPr>
        <w:t>2</w:t>
      </w:r>
      <w:r w:rsidRPr="006C26B3">
        <w:rPr>
          <w:lang w:val="en-US"/>
        </w:rPr>
        <w:t>(3), 173–183. https://doi.org/10.1080/15401420490507512</w:t>
      </w:r>
    </w:p>
    <w:p w14:paraId="7C71003F" w14:textId="77777777" w:rsidR="006C26B3" w:rsidRPr="006C26B3" w:rsidRDefault="006C26B3" w:rsidP="00C95939">
      <w:pPr>
        <w:pStyle w:val="Bibliography"/>
        <w:spacing w:line="276" w:lineRule="auto"/>
        <w:rPr>
          <w:lang w:val="en-US"/>
        </w:rPr>
      </w:pPr>
      <w:r w:rsidRPr="00555CEC">
        <w:rPr>
          <w:b/>
          <w:bCs/>
          <w:lang w:val="en-US"/>
        </w:rPr>
        <w:t>Mohiuddin, M.</w:t>
      </w:r>
      <w:r w:rsidRPr="006C26B3">
        <w:rPr>
          <w:lang w:val="en-US"/>
        </w:rPr>
        <w:t xml:space="preserve">, Fujita, M., Regine, W. F., </w:t>
      </w:r>
      <w:proofErr w:type="spellStart"/>
      <w:r w:rsidRPr="006C26B3">
        <w:rPr>
          <w:lang w:val="en-US"/>
        </w:rPr>
        <w:t>Megooni</w:t>
      </w:r>
      <w:proofErr w:type="spellEnd"/>
      <w:r w:rsidRPr="006C26B3">
        <w:rPr>
          <w:lang w:val="en-US"/>
        </w:rPr>
        <w:t xml:space="preserve">, A. S., </w:t>
      </w:r>
      <w:proofErr w:type="spellStart"/>
      <w:r w:rsidRPr="006C26B3">
        <w:rPr>
          <w:lang w:val="en-US"/>
        </w:rPr>
        <w:t>Ibbott</w:t>
      </w:r>
      <w:proofErr w:type="spellEnd"/>
      <w:r w:rsidRPr="006C26B3">
        <w:rPr>
          <w:lang w:val="en-US"/>
        </w:rPr>
        <w:t xml:space="preserve">, G. S., &amp; Ahmed, M. M. (1999). High-dose </w:t>
      </w:r>
      <w:proofErr w:type="gramStart"/>
      <w:r w:rsidRPr="006C26B3">
        <w:rPr>
          <w:lang w:val="en-US"/>
        </w:rPr>
        <w:t>spatially-fractionated</w:t>
      </w:r>
      <w:proofErr w:type="gramEnd"/>
      <w:r w:rsidRPr="006C26B3">
        <w:rPr>
          <w:lang w:val="en-US"/>
        </w:rPr>
        <w:t xml:space="preserve"> radiation (GRID): A new paradigm in the management of advanced cancers. </w:t>
      </w:r>
      <w:r w:rsidRPr="006C26B3">
        <w:rPr>
          <w:i/>
          <w:iCs/>
          <w:lang w:val="en-US"/>
        </w:rPr>
        <w:t>International Journal of Radiation Oncology*Biology*Physics</w:t>
      </w:r>
      <w:r w:rsidRPr="006C26B3">
        <w:rPr>
          <w:lang w:val="en-US"/>
        </w:rPr>
        <w:t xml:space="preserve">, </w:t>
      </w:r>
      <w:r w:rsidRPr="006C26B3">
        <w:rPr>
          <w:i/>
          <w:iCs/>
          <w:lang w:val="en-US"/>
        </w:rPr>
        <w:t>45</w:t>
      </w:r>
      <w:r w:rsidRPr="006C26B3">
        <w:rPr>
          <w:lang w:val="en-US"/>
        </w:rPr>
        <w:t>(3), 721–727. https://doi.org/10.1016/S0360-3016(99)00170-4</w:t>
      </w:r>
    </w:p>
    <w:p w14:paraId="16236EB2" w14:textId="77777777" w:rsidR="006C26B3" w:rsidRPr="006C26B3" w:rsidRDefault="006C26B3" w:rsidP="00C95939">
      <w:pPr>
        <w:pStyle w:val="Bibliography"/>
        <w:spacing w:line="276" w:lineRule="auto"/>
        <w:rPr>
          <w:lang w:val="en-US"/>
        </w:rPr>
      </w:pPr>
      <w:r w:rsidRPr="00555CEC">
        <w:rPr>
          <w:b/>
          <w:bCs/>
          <w:i/>
          <w:iCs/>
          <w:lang w:val="en-US"/>
        </w:rPr>
        <w:t xml:space="preserve">Monomer </w:t>
      </w:r>
      <w:r w:rsidRPr="006C26B3">
        <w:rPr>
          <w:i/>
          <w:iCs/>
          <w:lang w:val="en-US"/>
        </w:rPr>
        <w:t>| Definition &amp; Facts | Britannica</w:t>
      </w:r>
      <w:r w:rsidRPr="006C26B3">
        <w:rPr>
          <w:lang w:val="en-US"/>
        </w:rPr>
        <w:t>. (2022, March 5). https://www.britannica.com/science/monomer</w:t>
      </w:r>
    </w:p>
    <w:p w14:paraId="685A553D" w14:textId="77777777" w:rsidR="006C26B3" w:rsidRPr="006C26B3" w:rsidRDefault="006C26B3" w:rsidP="00C95939">
      <w:pPr>
        <w:pStyle w:val="Bibliography"/>
        <w:spacing w:line="276" w:lineRule="auto"/>
        <w:rPr>
          <w:lang w:val="en-US"/>
        </w:rPr>
      </w:pPr>
      <w:proofErr w:type="spellStart"/>
      <w:r w:rsidRPr="00555CEC">
        <w:rPr>
          <w:b/>
          <w:bCs/>
          <w:lang w:val="en-US"/>
        </w:rPr>
        <w:t>Morgenroth</w:t>
      </w:r>
      <w:proofErr w:type="spellEnd"/>
      <w:r w:rsidRPr="00555CEC">
        <w:rPr>
          <w:b/>
          <w:bCs/>
          <w:lang w:val="en-US"/>
        </w:rPr>
        <w:t>, K</w:t>
      </w:r>
      <w:r w:rsidRPr="006C26B3">
        <w:rPr>
          <w:lang w:val="en-US"/>
        </w:rPr>
        <w:t xml:space="preserve">., &amp; </w:t>
      </w:r>
      <w:proofErr w:type="spellStart"/>
      <w:r w:rsidRPr="006C26B3">
        <w:rPr>
          <w:lang w:val="en-US"/>
        </w:rPr>
        <w:t>Ebsen</w:t>
      </w:r>
      <w:proofErr w:type="spellEnd"/>
      <w:r w:rsidRPr="006C26B3">
        <w:rPr>
          <w:lang w:val="en-US"/>
        </w:rPr>
        <w:t xml:space="preserve">, M. (2008). CHAPTER 8—Anatomy. In P. J. Papadakos, B. </w:t>
      </w:r>
      <w:proofErr w:type="spellStart"/>
      <w:r w:rsidRPr="006C26B3">
        <w:rPr>
          <w:lang w:val="en-US"/>
        </w:rPr>
        <w:t>Lachmann</w:t>
      </w:r>
      <w:proofErr w:type="spellEnd"/>
      <w:r w:rsidRPr="006C26B3">
        <w:rPr>
          <w:lang w:val="en-US"/>
        </w:rPr>
        <w:t xml:space="preserve">, &amp; L. Visser-Isles (Eds.), </w:t>
      </w:r>
      <w:r w:rsidRPr="006C26B3">
        <w:rPr>
          <w:i/>
          <w:iCs/>
          <w:lang w:val="en-US"/>
        </w:rPr>
        <w:t>Mechanical Ventilation</w:t>
      </w:r>
      <w:r w:rsidRPr="006C26B3">
        <w:rPr>
          <w:lang w:val="en-US"/>
        </w:rPr>
        <w:t xml:space="preserve"> (pp. 69–85). W.B. Saunders. https://doi.org/10.1016/B978-0-7216-0186-1.50012-0</w:t>
      </w:r>
    </w:p>
    <w:p w14:paraId="6C84F64D" w14:textId="77777777" w:rsidR="006C26B3" w:rsidRPr="006C26B3" w:rsidRDefault="006C26B3" w:rsidP="00C95939">
      <w:pPr>
        <w:pStyle w:val="Bibliography"/>
        <w:spacing w:line="276" w:lineRule="auto"/>
        <w:rPr>
          <w:lang w:val="en-US"/>
        </w:rPr>
      </w:pPr>
      <w:proofErr w:type="spellStart"/>
      <w:r w:rsidRPr="00555CEC">
        <w:rPr>
          <w:b/>
          <w:bCs/>
          <w:lang w:val="en-US"/>
        </w:rPr>
        <w:t>Mothersill</w:t>
      </w:r>
      <w:proofErr w:type="spellEnd"/>
      <w:r w:rsidRPr="00555CEC">
        <w:rPr>
          <w:b/>
          <w:bCs/>
          <w:lang w:val="en-US"/>
        </w:rPr>
        <w:t>, C</w:t>
      </w:r>
      <w:r w:rsidRPr="006C26B3">
        <w:rPr>
          <w:lang w:val="en-US"/>
        </w:rPr>
        <w:t xml:space="preserve">., &amp; Seymour, C. (1997). Medium from irradiated human epithelial cells but not human fibroblasts </w:t>
      </w:r>
      <w:proofErr w:type="gramStart"/>
      <w:r w:rsidRPr="006C26B3">
        <w:rPr>
          <w:lang w:val="en-US"/>
        </w:rPr>
        <w:t>reduces</w:t>
      </w:r>
      <w:proofErr w:type="gramEnd"/>
      <w:r w:rsidRPr="006C26B3">
        <w:rPr>
          <w:lang w:val="en-US"/>
        </w:rPr>
        <w:t xml:space="preserve"> the </w:t>
      </w:r>
      <w:proofErr w:type="spellStart"/>
      <w:r w:rsidRPr="006C26B3">
        <w:rPr>
          <w:lang w:val="en-US"/>
        </w:rPr>
        <w:t>clonogenic</w:t>
      </w:r>
      <w:proofErr w:type="spellEnd"/>
      <w:r w:rsidRPr="006C26B3">
        <w:rPr>
          <w:lang w:val="en-US"/>
        </w:rPr>
        <w:t xml:space="preserve"> survival of unirradiated cells. </w:t>
      </w:r>
      <w:r w:rsidRPr="006C26B3">
        <w:rPr>
          <w:i/>
          <w:iCs/>
          <w:lang w:val="en-US"/>
        </w:rPr>
        <w:t>International Journal of Radiation Biology</w:t>
      </w:r>
      <w:r w:rsidRPr="006C26B3">
        <w:rPr>
          <w:lang w:val="en-US"/>
        </w:rPr>
        <w:t xml:space="preserve">, </w:t>
      </w:r>
      <w:r w:rsidRPr="006C26B3">
        <w:rPr>
          <w:i/>
          <w:iCs/>
          <w:lang w:val="en-US"/>
        </w:rPr>
        <w:t>71</w:t>
      </w:r>
      <w:r w:rsidRPr="006C26B3">
        <w:rPr>
          <w:lang w:val="en-US"/>
        </w:rPr>
        <w:t>(4), 421–427. https://doi.org/10.1080/095530097144030</w:t>
      </w:r>
    </w:p>
    <w:p w14:paraId="43E9CC74" w14:textId="77777777" w:rsidR="006C26B3" w:rsidRPr="006C26B3" w:rsidRDefault="006C26B3" w:rsidP="00C95939">
      <w:pPr>
        <w:pStyle w:val="Bibliography"/>
        <w:spacing w:line="276" w:lineRule="auto"/>
        <w:rPr>
          <w:lang w:val="en-US"/>
        </w:rPr>
      </w:pPr>
      <w:r w:rsidRPr="00555CEC">
        <w:rPr>
          <w:b/>
          <w:bCs/>
          <w:lang w:val="en-US"/>
        </w:rPr>
        <w:t>Murphy, N. L.</w:t>
      </w:r>
      <w:r w:rsidRPr="006C26B3">
        <w:rPr>
          <w:lang w:val="en-US"/>
        </w:rPr>
        <w:t xml:space="preserve">, Philip, R., Wozniak, M., Lee, B. H., Donnelly, E. D., &amp; Zhang, H. (2020). A simple </w:t>
      </w:r>
      <w:proofErr w:type="spellStart"/>
      <w:r w:rsidRPr="006C26B3">
        <w:rPr>
          <w:lang w:val="en-US"/>
        </w:rPr>
        <w:t>dosimetric</w:t>
      </w:r>
      <w:proofErr w:type="spellEnd"/>
      <w:r w:rsidRPr="006C26B3">
        <w:rPr>
          <w:lang w:val="en-US"/>
        </w:rPr>
        <w:t xml:space="preserve"> approach to spatially fractionated GRID radiation therapy using the </w:t>
      </w:r>
      <w:proofErr w:type="spellStart"/>
      <w:r w:rsidRPr="006C26B3">
        <w:rPr>
          <w:lang w:val="en-US"/>
        </w:rPr>
        <w:lastRenderedPageBreak/>
        <w:t>multileaf</w:t>
      </w:r>
      <w:proofErr w:type="spellEnd"/>
      <w:r w:rsidRPr="006C26B3">
        <w:rPr>
          <w:lang w:val="en-US"/>
        </w:rPr>
        <w:t xml:space="preserve"> collimator for treatment of breast cancers in the prone position. </w:t>
      </w:r>
      <w:r w:rsidRPr="006C26B3">
        <w:rPr>
          <w:i/>
          <w:iCs/>
          <w:lang w:val="en-US"/>
        </w:rPr>
        <w:t>Journal of Applied Clinical Medical Physics</w:t>
      </w:r>
      <w:r w:rsidRPr="006C26B3">
        <w:rPr>
          <w:lang w:val="en-US"/>
        </w:rPr>
        <w:t xml:space="preserve">, </w:t>
      </w:r>
      <w:r w:rsidRPr="006C26B3">
        <w:rPr>
          <w:i/>
          <w:iCs/>
          <w:lang w:val="en-US"/>
        </w:rPr>
        <w:t>21</w:t>
      </w:r>
      <w:r w:rsidRPr="006C26B3">
        <w:rPr>
          <w:lang w:val="en-US"/>
        </w:rPr>
        <w:t>(11), 105–114. https://doi.org/10.1002/acm2.13040</w:t>
      </w:r>
    </w:p>
    <w:p w14:paraId="7B5547F1" w14:textId="77777777" w:rsidR="006C26B3" w:rsidRPr="006C26B3" w:rsidRDefault="006C26B3" w:rsidP="00C95939">
      <w:pPr>
        <w:pStyle w:val="Bibliography"/>
        <w:spacing w:line="276" w:lineRule="auto"/>
        <w:rPr>
          <w:lang w:val="en-US"/>
        </w:rPr>
      </w:pPr>
      <w:r w:rsidRPr="00555CEC">
        <w:rPr>
          <w:b/>
          <w:bCs/>
          <w:lang w:val="en-US"/>
        </w:rPr>
        <w:t>N. Reynaert et.al. (2006</w:t>
      </w:r>
      <w:r w:rsidRPr="006C26B3">
        <w:rPr>
          <w:lang w:val="en-US"/>
        </w:rPr>
        <w:t xml:space="preserve">). </w:t>
      </w:r>
      <w:r w:rsidRPr="006C26B3">
        <w:rPr>
          <w:i/>
          <w:iCs/>
          <w:lang w:val="en-US"/>
        </w:rPr>
        <w:t xml:space="preserve">Monte Carlo Treatment Planning </w:t>
      </w:r>
      <w:proofErr w:type="gramStart"/>
      <w:r w:rsidRPr="006C26B3">
        <w:rPr>
          <w:i/>
          <w:iCs/>
          <w:lang w:val="en-US"/>
        </w:rPr>
        <w:t>An</w:t>
      </w:r>
      <w:proofErr w:type="gramEnd"/>
      <w:r w:rsidRPr="006C26B3">
        <w:rPr>
          <w:i/>
          <w:iCs/>
          <w:lang w:val="en-US"/>
        </w:rPr>
        <w:t xml:space="preserve"> Introduction</w:t>
      </w:r>
      <w:r w:rsidRPr="006C26B3">
        <w:rPr>
          <w:lang w:val="en-US"/>
        </w:rPr>
        <w:t xml:space="preserve"> (No. 16). Netherlands Commission on Radiation Dosimetry.</w:t>
      </w:r>
    </w:p>
    <w:p w14:paraId="11B5E589" w14:textId="77777777" w:rsidR="006C26B3" w:rsidRPr="006C26B3" w:rsidRDefault="006C26B3" w:rsidP="00C95939">
      <w:pPr>
        <w:pStyle w:val="Bibliography"/>
        <w:spacing w:line="276" w:lineRule="auto"/>
        <w:rPr>
          <w:lang w:val="en-US"/>
        </w:rPr>
      </w:pPr>
      <w:proofErr w:type="spellStart"/>
      <w:r w:rsidRPr="00555CEC">
        <w:rPr>
          <w:b/>
          <w:bCs/>
          <w:lang w:val="en-US"/>
        </w:rPr>
        <w:t>Nadrljanski</w:t>
      </w:r>
      <w:proofErr w:type="spellEnd"/>
      <w:r w:rsidRPr="00555CEC">
        <w:rPr>
          <w:b/>
          <w:bCs/>
          <w:lang w:val="en-US"/>
        </w:rPr>
        <w:t>, M</w:t>
      </w:r>
      <w:r w:rsidRPr="006C26B3">
        <w:rPr>
          <w:lang w:val="en-US"/>
        </w:rPr>
        <w:t xml:space="preserve">. M. (2021a, June 7). </w:t>
      </w:r>
      <w:r w:rsidRPr="006C26B3">
        <w:rPr>
          <w:i/>
          <w:iCs/>
          <w:lang w:val="en-US"/>
        </w:rPr>
        <w:t>Anode (x-ray tube) | Radiology Reference Article | Radiopaedia.org</w:t>
      </w:r>
      <w:r w:rsidRPr="006C26B3">
        <w:rPr>
          <w:lang w:val="en-US"/>
        </w:rPr>
        <w:t xml:space="preserve">. </w:t>
      </w:r>
      <w:proofErr w:type="spellStart"/>
      <w:r w:rsidRPr="006C26B3">
        <w:rPr>
          <w:lang w:val="en-US"/>
        </w:rPr>
        <w:t>Radiopaedia</w:t>
      </w:r>
      <w:proofErr w:type="spellEnd"/>
      <w:r w:rsidRPr="006C26B3">
        <w:rPr>
          <w:lang w:val="en-US"/>
        </w:rPr>
        <w:t>. https://doi.org/10.53347/rID-8178</w:t>
      </w:r>
    </w:p>
    <w:p w14:paraId="0A336B5A" w14:textId="77777777" w:rsidR="006C26B3" w:rsidRPr="006C26B3" w:rsidRDefault="006C26B3" w:rsidP="00C95939">
      <w:pPr>
        <w:pStyle w:val="Bibliography"/>
        <w:spacing w:line="276" w:lineRule="auto"/>
        <w:rPr>
          <w:lang w:val="en-US"/>
        </w:rPr>
      </w:pPr>
      <w:r w:rsidRPr="00555CEC">
        <w:rPr>
          <w:b/>
          <w:bCs/>
        </w:rPr>
        <w:t>Nadrljanski, M</w:t>
      </w:r>
      <w:r>
        <w:t xml:space="preserve">. M. (2021b, September 18). </w:t>
      </w:r>
      <w:r w:rsidRPr="006C26B3">
        <w:rPr>
          <w:i/>
          <w:iCs/>
          <w:lang w:val="en-US"/>
        </w:rPr>
        <w:t>Cathode (x-ray tube) | Radiology Reference Article | Radiopaedia.org</w:t>
      </w:r>
      <w:r w:rsidRPr="006C26B3">
        <w:rPr>
          <w:lang w:val="en-US"/>
        </w:rPr>
        <w:t xml:space="preserve">. </w:t>
      </w:r>
      <w:proofErr w:type="spellStart"/>
      <w:r w:rsidRPr="006C26B3">
        <w:rPr>
          <w:lang w:val="en-US"/>
        </w:rPr>
        <w:t>Radiopaedia</w:t>
      </w:r>
      <w:proofErr w:type="spellEnd"/>
      <w:r w:rsidRPr="006C26B3">
        <w:rPr>
          <w:lang w:val="en-US"/>
        </w:rPr>
        <w:t>. https://doi.org/10.53347/rID-8180</w:t>
      </w:r>
    </w:p>
    <w:p w14:paraId="71AA001C" w14:textId="77777777" w:rsidR="006C26B3" w:rsidRPr="006C26B3" w:rsidRDefault="006C26B3" w:rsidP="00C95939">
      <w:pPr>
        <w:pStyle w:val="Bibliography"/>
        <w:spacing w:line="276" w:lineRule="auto"/>
        <w:rPr>
          <w:lang w:val="en-US"/>
        </w:rPr>
      </w:pPr>
      <w:r w:rsidRPr="00555CEC">
        <w:rPr>
          <w:b/>
          <w:bCs/>
          <w:lang w:val="en-US"/>
        </w:rPr>
        <w:t>Nagasawa, H</w:t>
      </w:r>
      <w:r w:rsidRPr="006C26B3">
        <w:rPr>
          <w:lang w:val="en-US"/>
        </w:rPr>
        <w:t xml:space="preserve">., &amp; Little, J. B. (1992). Induction of sister chromatid exchanges by extremely low doses of alpha-particles. </w:t>
      </w:r>
      <w:r w:rsidRPr="006C26B3">
        <w:rPr>
          <w:i/>
          <w:iCs/>
          <w:lang w:val="en-US"/>
        </w:rPr>
        <w:t>Cancer Research</w:t>
      </w:r>
      <w:r w:rsidRPr="006C26B3">
        <w:rPr>
          <w:lang w:val="en-US"/>
        </w:rPr>
        <w:t xml:space="preserve">, </w:t>
      </w:r>
      <w:r w:rsidRPr="006C26B3">
        <w:rPr>
          <w:i/>
          <w:iCs/>
          <w:lang w:val="en-US"/>
        </w:rPr>
        <w:t>52</w:t>
      </w:r>
      <w:r w:rsidRPr="006C26B3">
        <w:rPr>
          <w:lang w:val="en-US"/>
        </w:rPr>
        <w:t>(22), 6394–6396.</w:t>
      </w:r>
    </w:p>
    <w:p w14:paraId="21D316A7" w14:textId="77777777" w:rsidR="006C26B3" w:rsidRPr="006C26B3" w:rsidRDefault="006C26B3" w:rsidP="00C95939">
      <w:pPr>
        <w:pStyle w:val="Bibliography"/>
        <w:spacing w:line="276" w:lineRule="auto"/>
        <w:rPr>
          <w:lang w:val="en-US"/>
        </w:rPr>
      </w:pPr>
      <w:r w:rsidRPr="00555CEC">
        <w:rPr>
          <w:b/>
          <w:bCs/>
          <w:lang w:val="en-US"/>
        </w:rPr>
        <w:t>Najafi, M.,</w:t>
      </w:r>
      <w:r w:rsidRPr="006C26B3">
        <w:rPr>
          <w:lang w:val="en-US"/>
        </w:rPr>
        <w:t xml:space="preserve"> </w:t>
      </w:r>
      <w:proofErr w:type="spellStart"/>
      <w:r w:rsidRPr="006C26B3">
        <w:rPr>
          <w:lang w:val="en-US"/>
        </w:rPr>
        <w:t>Fardid</w:t>
      </w:r>
      <w:proofErr w:type="spellEnd"/>
      <w:r w:rsidRPr="006C26B3">
        <w:rPr>
          <w:lang w:val="en-US"/>
        </w:rPr>
        <w:t xml:space="preserve">, R., </w:t>
      </w:r>
      <w:proofErr w:type="spellStart"/>
      <w:r w:rsidRPr="006C26B3">
        <w:rPr>
          <w:lang w:val="en-US"/>
        </w:rPr>
        <w:t>Hadadi</w:t>
      </w:r>
      <w:proofErr w:type="spellEnd"/>
      <w:r w:rsidRPr="006C26B3">
        <w:rPr>
          <w:lang w:val="en-US"/>
        </w:rPr>
        <w:t xml:space="preserve">, G., &amp; </w:t>
      </w:r>
      <w:proofErr w:type="spellStart"/>
      <w:r w:rsidRPr="006C26B3">
        <w:rPr>
          <w:lang w:val="en-US"/>
        </w:rPr>
        <w:t>Fardid</w:t>
      </w:r>
      <w:proofErr w:type="spellEnd"/>
      <w:r w:rsidRPr="006C26B3">
        <w:rPr>
          <w:lang w:val="en-US"/>
        </w:rPr>
        <w:t xml:space="preserve">, M. (2014). The Mechanisms of Radiation-Induced Bystander Effect. </w:t>
      </w:r>
      <w:r w:rsidRPr="006C26B3">
        <w:rPr>
          <w:i/>
          <w:iCs/>
          <w:lang w:val="en-US"/>
        </w:rPr>
        <w:t>Journal of Biomedical Physics &amp; Engineering</w:t>
      </w:r>
      <w:r w:rsidRPr="006C26B3">
        <w:rPr>
          <w:lang w:val="en-US"/>
        </w:rPr>
        <w:t xml:space="preserve">, </w:t>
      </w:r>
      <w:r w:rsidRPr="006C26B3">
        <w:rPr>
          <w:i/>
          <w:iCs/>
          <w:lang w:val="en-US"/>
        </w:rPr>
        <w:t>4</w:t>
      </w:r>
      <w:r w:rsidRPr="006C26B3">
        <w:rPr>
          <w:lang w:val="en-US"/>
        </w:rPr>
        <w:t>(4), 163–172.</w:t>
      </w:r>
    </w:p>
    <w:p w14:paraId="3A18CE79" w14:textId="77777777" w:rsidR="006C26B3" w:rsidRPr="006C26B3" w:rsidRDefault="006C26B3" w:rsidP="00C95939">
      <w:pPr>
        <w:pStyle w:val="Bibliography"/>
        <w:spacing w:line="276" w:lineRule="auto"/>
        <w:rPr>
          <w:lang w:val="en-US"/>
        </w:rPr>
      </w:pPr>
      <w:r w:rsidRPr="00555CEC">
        <w:rPr>
          <w:b/>
          <w:bCs/>
          <w:lang w:val="en-US"/>
        </w:rPr>
        <w:t>Nambiar, M.,</w:t>
      </w:r>
      <w:r w:rsidRPr="006C26B3">
        <w:rPr>
          <w:lang w:val="en-US"/>
        </w:rPr>
        <w:t xml:space="preserve"> Kari, V., &amp; Raghavan, S. C. (2008). Chromosomal translocations in cancer. </w:t>
      </w:r>
      <w:proofErr w:type="spellStart"/>
      <w:r w:rsidRPr="006C26B3">
        <w:rPr>
          <w:i/>
          <w:iCs/>
          <w:lang w:val="en-US"/>
        </w:rPr>
        <w:t>Biochimica</w:t>
      </w:r>
      <w:proofErr w:type="spellEnd"/>
      <w:r w:rsidRPr="006C26B3">
        <w:rPr>
          <w:i/>
          <w:iCs/>
          <w:lang w:val="en-US"/>
        </w:rPr>
        <w:t xml:space="preserve"> et </w:t>
      </w:r>
      <w:proofErr w:type="spellStart"/>
      <w:r w:rsidRPr="006C26B3">
        <w:rPr>
          <w:i/>
          <w:iCs/>
          <w:lang w:val="en-US"/>
        </w:rPr>
        <w:t>Biophysica</w:t>
      </w:r>
      <w:proofErr w:type="spellEnd"/>
      <w:r w:rsidRPr="006C26B3">
        <w:rPr>
          <w:i/>
          <w:iCs/>
          <w:lang w:val="en-US"/>
        </w:rPr>
        <w:t xml:space="preserve"> Acta (BBA) - Reviews on Cancer</w:t>
      </w:r>
      <w:r w:rsidRPr="006C26B3">
        <w:rPr>
          <w:lang w:val="en-US"/>
        </w:rPr>
        <w:t xml:space="preserve">, </w:t>
      </w:r>
      <w:r w:rsidRPr="006C26B3">
        <w:rPr>
          <w:i/>
          <w:iCs/>
          <w:lang w:val="en-US"/>
        </w:rPr>
        <w:t>1786</w:t>
      </w:r>
      <w:r w:rsidRPr="006C26B3">
        <w:rPr>
          <w:lang w:val="en-US"/>
        </w:rPr>
        <w:t>(2), 139–152. https://doi.org/10.1016/j.bbcan.2008.07.005</w:t>
      </w:r>
    </w:p>
    <w:p w14:paraId="64B5CE92" w14:textId="77777777" w:rsidR="006C26B3" w:rsidRPr="006C26B3" w:rsidRDefault="006C26B3" w:rsidP="00C95939">
      <w:pPr>
        <w:pStyle w:val="Bibliography"/>
        <w:spacing w:line="276" w:lineRule="auto"/>
        <w:rPr>
          <w:lang w:val="en-US"/>
        </w:rPr>
      </w:pPr>
      <w:r w:rsidRPr="00555CEC">
        <w:rPr>
          <w:b/>
          <w:bCs/>
          <w:lang w:val="en-US"/>
        </w:rPr>
        <w:t>Narayanan, P. K</w:t>
      </w:r>
      <w:r w:rsidRPr="006C26B3">
        <w:rPr>
          <w:lang w:val="en-US"/>
        </w:rPr>
        <w:t xml:space="preserve">., Goodwin, E. H., &amp; Lehnert, B. E. (1997). Alpha particles initiate biological production of superoxide anions and hydrogen peroxide in human cells. </w:t>
      </w:r>
      <w:r w:rsidRPr="006C26B3">
        <w:rPr>
          <w:i/>
          <w:iCs/>
          <w:lang w:val="en-US"/>
        </w:rPr>
        <w:t>Cancer Research</w:t>
      </w:r>
      <w:r w:rsidRPr="006C26B3">
        <w:rPr>
          <w:lang w:val="en-US"/>
        </w:rPr>
        <w:t xml:space="preserve">, </w:t>
      </w:r>
      <w:r w:rsidRPr="006C26B3">
        <w:rPr>
          <w:i/>
          <w:iCs/>
          <w:lang w:val="en-US"/>
        </w:rPr>
        <w:t>57</w:t>
      </w:r>
      <w:r w:rsidRPr="006C26B3">
        <w:rPr>
          <w:lang w:val="en-US"/>
        </w:rPr>
        <w:t>(18), 3963–3971.</w:t>
      </w:r>
    </w:p>
    <w:p w14:paraId="2DC2B658" w14:textId="77777777" w:rsidR="006C26B3" w:rsidRPr="006C26B3" w:rsidRDefault="006C26B3" w:rsidP="00C95939">
      <w:pPr>
        <w:pStyle w:val="Bibliography"/>
        <w:spacing w:line="276" w:lineRule="auto"/>
        <w:rPr>
          <w:lang w:val="en-US"/>
        </w:rPr>
      </w:pPr>
      <w:proofErr w:type="spellStart"/>
      <w:r w:rsidRPr="00555CEC">
        <w:rPr>
          <w:b/>
          <w:bCs/>
          <w:lang w:val="en-US"/>
        </w:rPr>
        <w:t>Niclas</w:t>
      </w:r>
      <w:proofErr w:type="spellEnd"/>
      <w:r w:rsidRPr="00555CEC">
        <w:rPr>
          <w:b/>
          <w:bCs/>
          <w:lang w:val="en-US"/>
        </w:rPr>
        <w:t xml:space="preserve"> </w:t>
      </w:r>
      <w:proofErr w:type="spellStart"/>
      <w:r w:rsidRPr="00555CEC">
        <w:rPr>
          <w:b/>
          <w:bCs/>
          <w:lang w:val="en-US"/>
        </w:rPr>
        <w:t>Börlin</w:t>
      </w:r>
      <w:proofErr w:type="spellEnd"/>
      <w:r w:rsidRPr="00555CEC">
        <w:rPr>
          <w:b/>
          <w:bCs/>
          <w:lang w:val="en-US"/>
        </w:rPr>
        <w:t>.</w:t>
      </w:r>
      <w:r w:rsidRPr="006C26B3">
        <w:rPr>
          <w:lang w:val="en-US"/>
        </w:rPr>
        <w:t xml:space="preserve"> (2007, November 22). </w:t>
      </w:r>
      <w:r w:rsidRPr="006C26B3">
        <w:rPr>
          <w:i/>
          <w:iCs/>
          <w:lang w:val="en-US"/>
        </w:rPr>
        <w:t>Nonlinear Optimization Least Squares Problems—The Gauss-Newton method</w:t>
      </w:r>
      <w:r w:rsidRPr="006C26B3">
        <w:rPr>
          <w:lang w:val="en-US"/>
        </w:rPr>
        <w:t>.</w:t>
      </w:r>
    </w:p>
    <w:p w14:paraId="21DA18C0" w14:textId="77777777" w:rsidR="006C26B3" w:rsidRPr="006C26B3" w:rsidRDefault="006C26B3" w:rsidP="00C95939">
      <w:pPr>
        <w:pStyle w:val="Bibliography"/>
        <w:spacing w:line="276" w:lineRule="auto"/>
        <w:rPr>
          <w:lang w:val="en-US"/>
        </w:rPr>
      </w:pPr>
      <w:proofErr w:type="spellStart"/>
      <w:r w:rsidRPr="00555CEC">
        <w:rPr>
          <w:b/>
          <w:bCs/>
          <w:lang w:val="en-US"/>
        </w:rPr>
        <w:t>Niroomand</w:t>
      </w:r>
      <w:proofErr w:type="spellEnd"/>
      <w:r w:rsidRPr="00555CEC">
        <w:rPr>
          <w:b/>
          <w:bCs/>
          <w:lang w:val="en-US"/>
        </w:rPr>
        <w:t>-Rad,</w:t>
      </w:r>
      <w:r w:rsidRPr="006C26B3">
        <w:rPr>
          <w:lang w:val="en-US"/>
        </w:rPr>
        <w:t xml:space="preserve"> A., Blackwell, C. R., </w:t>
      </w:r>
      <w:proofErr w:type="spellStart"/>
      <w:r w:rsidRPr="006C26B3">
        <w:rPr>
          <w:lang w:val="en-US"/>
        </w:rPr>
        <w:t>Coursey</w:t>
      </w:r>
      <w:proofErr w:type="spellEnd"/>
      <w:r w:rsidRPr="006C26B3">
        <w:rPr>
          <w:lang w:val="en-US"/>
        </w:rPr>
        <w:t xml:space="preserve">, B. M., Gall, K. P., Galvin, J. M., McLaughlin, W. L., </w:t>
      </w:r>
      <w:proofErr w:type="spellStart"/>
      <w:r w:rsidRPr="006C26B3">
        <w:rPr>
          <w:lang w:val="en-US"/>
        </w:rPr>
        <w:t>Meigooni</w:t>
      </w:r>
      <w:proofErr w:type="spellEnd"/>
      <w:r w:rsidRPr="006C26B3">
        <w:rPr>
          <w:lang w:val="en-US"/>
        </w:rPr>
        <w:t xml:space="preserve">, A. S., Nath, R., Rodgers, J. E., &amp; Soares, C. G. (1998). </w:t>
      </w:r>
      <w:proofErr w:type="spellStart"/>
      <w:r w:rsidRPr="006C26B3">
        <w:rPr>
          <w:lang w:val="en-US"/>
        </w:rPr>
        <w:t>Radiochromic</w:t>
      </w:r>
      <w:proofErr w:type="spellEnd"/>
      <w:r w:rsidRPr="006C26B3">
        <w:rPr>
          <w:lang w:val="en-US"/>
        </w:rPr>
        <w:t xml:space="preserve"> film dosimetry: Recommendations of AAPM Radiation Therapy Committee Task Group 55. </w:t>
      </w:r>
      <w:r w:rsidRPr="006C26B3">
        <w:rPr>
          <w:i/>
          <w:iCs/>
          <w:lang w:val="en-US"/>
        </w:rPr>
        <w:t>Medical Physics</w:t>
      </w:r>
      <w:r w:rsidRPr="006C26B3">
        <w:rPr>
          <w:lang w:val="en-US"/>
        </w:rPr>
        <w:t xml:space="preserve">, </w:t>
      </w:r>
      <w:r w:rsidRPr="006C26B3">
        <w:rPr>
          <w:i/>
          <w:iCs/>
          <w:lang w:val="en-US"/>
        </w:rPr>
        <w:t>25</w:t>
      </w:r>
      <w:r w:rsidRPr="006C26B3">
        <w:rPr>
          <w:lang w:val="en-US"/>
        </w:rPr>
        <w:t>(11), 2093–2115. https://doi.org/10.1118/1.598407</w:t>
      </w:r>
    </w:p>
    <w:p w14:paraId="46F43BDE" w14:textId="77777777" w:rsidR="006C26B3" w:rsidRPr="006C26B3" w:rsidRDefault="006C26B3" w:rsidP="00C95939">
      <w:pPr>
        <w:pStyle w:val="Bibliography"/>
        <w:spacing w:line="276" w:lineRule="auto"/>
        <w:rPr>
          <w:lang w:val="en-US"/>
        </w:rPr>
      </w:pPr>
      <w:r w:rsidRPr="00555CEC">
        <w:rPr>
          <w:b/>
          <w:bCs/>
          <w:i/>
          <w:iCs/>
          <w:lang w:val="en-US"/>
        </w:rPr>
        <w:t>NIST: X-Ray Mass</w:t>
      </w:r>
      <w:r w:rsidRPr="006C26B3">
        <w:rPr>
          <w:i/>
          <w:iCs/>
          <w:lang w:val="en-US"/>
        </w:rPr>
        <w:t xml:space="preserve"> Attenuation Coefficients—Tungsten</w:t>
      </w:r>
      <w:r w:rsidRPr="006C26B3">
        <w:rPr>
          <w:lang w:val="en-US"/>
        </w:rPr>
        <w:t>. (n.d.). Retrieved June 28, 2022, from https://physics.nist.gov/PhysRefData/XrayMassCoef/ElemTab/z74.html</w:t>
      </w:r>
    </w:p>
    <w:p w14:paraId="22A97D61" w14:textId="77777777" w:rsidR="006C26B3" w:rsidRPr="006C26B3" w:rsidRDefault="006C26B3" w:rsidP="00C95939">
      <w:pPr>
        <w:pStyle w:val="Bibliography"/>
        <w:spacing w:line="276" w:lineRule="auto"/>
        <w:rPr>
          <w:lang w:val="en-US"/>
        </w:rPr>
      </w:pPr>
      <w:r w:rsidRPr="00555CEC">
        <w:rPr>
          <w:b/>
          <w:bCs/>
          <w:i/>
          <w:iCs/>
          <w:lang w:val="en-US"/>
        </w:rPr>
        <w:t>Nucleotide</w:t>
      </w:r>
      <w:r w:rsidRPr="006C26B3">
        <w:rPr>
          <w:i/>
          <w:iCs/>
          <w:lang w:val="en-US"/>
        </w:rPr>
        <w:t xml:space="preserve"> | biochemistry | Britannica</w:t>
      </w:r>
      <w:r w:rsidRPr="006C26B3">
        <w:rPr>
          <w:lang w:val="en-US"/>
        </w:rPr>
        <w:t>. (2008, July 17). https://www.britannica.com/science/nucleotide</w:t>
      </w:r>
    </w:p>
    <w:p w14:paraId="5B3BC1E3" w14:textId="77777777" w:rsidR="006C26B3" w:rsidRPr="006C26B3" w:rsidRDefault="006C26B3" w:rsidP="00C95939">
      <w:pPr>
        <w:pStyle w:val="Bibliography"/>
        <w:spacing w:line="276" w:lineRule="auto"/>
        <w:rPr>
          <w:lang w:val="en-US"/>
        </w:rPr>
      </w:pPr>
      <w:r w:rsidRPr="00555CEC">
        <w:rPr>
          <w:b/>
          <w:bCs/>
          <w:lang w:val="en-US"/>
        </w:rPr>
        <w:t>O’Connor-Cox</w:t>
      </w:r>
      <w:r w:rsidRPr="006C26B3">
        <w:rPr>
          <w:lang w:val="en-US"/>
        </w:rPr>
        <w:t xml:space="preserve">, E., </w:t>
      </w:r>
      <w:proofErr w:type="spellStart"/>
      <w:r w:rsidRPr="006C26B3">
        <w:rPr>
          <w:lang w:val="en-US"/>
        </w:rPr>
        <w:t>Mochaba</w:t>
      </w:r>
      <w:proofErr w:type="spellEnd"/>
      <w:r w:rsidRPr="006C26B3">
        <w:rPr>
          <w:lang w:val="en-US"/>
        </w:rPr>
        <w:t xml:space="preserve">, F. M., </w:t>
      </w:r>
      <w:proofErr w:type="spellStart"/>
      <w:r w:rsidRPr="006C26B3">
        <w:rPr>
          <w:lang w:val="en-US"/>
        </w:rPr>
        <w:t>Lodolo</w:t>
      </w:r>
      <w:proofErr w:type="spellEnd"/>
      <w:r w:rsidRPr="006C26B3">
        <w:rPr>
          <w:lang w:val="en-US"/>
        </w:rPr>
        <w:t xml:space="preserve">, E., </w:t>
      </w:r>
      <w:proofErr w:type="spellStart"/>
      <w:r w:rsidRPr="006C26B3">
        <w:rPr>
          <w:lang w:val="en-US"/>
        </w:rPr>
        <w:t>Majara</w:t>
      </w:r>
      <w:proofErr w:type="spellEnd"/>
      <w:r w:rsidRPr="006C26B3">
        <w:rPr>
          <w:lang w:val="en-US"/>
        </w:rPr>
        <w:t xml:space="preserve">, M., &amp; </w:t>
      </w:r>
      <w:proofErr w:type="spellStart"/>
      <w:r w:rsidRPr="006C26B3">
        <w:rPr>
          <w:lang w:val="en-US"/>
        </w:rPr>
        <w:t>Axcell</w:t>
      </w:r>
      <w:proofErr w:type="spellEnd"/>
      <w:r w:rsidRPr="006C26B3">
        <w:rPr>
          <w:lang w:val="en-US"/>
        </w:rPr>
        <w:t xml:space="preserve">, B. (1997). Methylene blue staining: Use at your own risk. </w:t>
      </w:r>
      <w:r w:rsidRPr="006C26B3">
        <w:rPr>
          <w:i/>
          <w:iCs/>
          <w:lang w:val="en-US"/>
        </w:rPr>
        <w:t>Master Brew Assoc Am Tech Q</w:t>
      </w:r>
      <w:r w:rsidRPr="006C26B3">
        <w:rPr>
          <w:lang w:val="en-US"/>
        </w:rPr>
        <w:t xml:space="preserve">, </w:t>
      </w:r>
      <w:r w:rsidRPr="006C26B3">
        <w:rPr>
          <w:i/>
          <w:iCs/>
          <w:lang w:val="en-US"/>
        </w:rPr>
        <w:t>34</w:t>
      </w:r>
      <w:r w:rsidRPr="006C26B3">
        <w:rPr>
          <w:lang w:val="en-US"/>
        </w:rPr>
        <w:t>, 306–312.</w:t>
      </w:r>
    </w:p>
    <w:p w14:paraId="1E89FE87" w14:textId="77777777" w:rsidR="006C26B3" w:rsidRPr="006C26B3" w:rsidRDefault="006C26B3" w:rsidP="00C95939">
      <w:pPr>
        <w:pStyle w:val="Bibliography"/>
        <w:spacing w:line="276" w:lineRule="auto"/>
        <w:rPr>
          <w:lang w:val="en-US"/>
        </w:rPr>
      </w:pPr>
      <w:proofErr w:type="spellStart"/>
      <w:r w:rsidRPr="00555CEC">
        <w:rPr>
          <w:b/>
          <w:bCs/>
          <w:lang w:val="en-US"/>
        </w:rPr>
        <w:t>Paelinck</w:t>
      </w:r>
      <w:proofErr w:type="spellEnd"/>
      <w:r w:rsidRPr="00555CEC">
        <w:rPr>
          <w:b/>
          <w:bCs/>
          <w:lang w:val="en-US"/>
        </w:rPr>
        <w:t>, L.,</w:t>
      </w:r>
      <w:r w:rsidRPr="006C26B3">
        <w:rPr>
          <w:lang w:val="en-US"/>
        </w:rPr>
        <w:t xml:space="preserve"> Neve, W. D., &amp; </w:t>
      </w:r>
      <w:proofErr w:type="spellStart"/>
      <w:r w:rsidRPr="006C26B3">
        <w:rPr>
          <w:lang w:val="en-US"/>
        </w:rPr>
        <w:t>Wagter</w:t>
      </w:r>
      <w:proofErr w:type="spellEnd"/>
      <w:r w:rsidRPr="006C26B3">
        <w:rPr>
          <w:lang w:val="en-US"/>
        </w:rPr>
        <w:t xml:space="preserve">, C. D. (2006). Precautions and strategies in using a commercial flatbed scanner for </w:t>
      </w:r>
      <w:proofErr w:type="spellStart"/>
      <w:r w:rsidRPr="006C26B3">
        <w:rPr>
          <w:lang w:val="en-US"/>
        </w:rPr>
        <w:t>radiochromic</w:t>
      </w:r>
      <w:proofErr w:type="spellEnd"/>
      <w:r w:rsidRPr="006C26B3">
        <w:rPr>
          <w:lang w:val="en-US"/>
        </w:rPr>
        <w:t xml:space="preserve"> film dosimetry. </w:t>
      </w:r>
      <w:r w:rsidRPr="006C26B3">
        <w:rPr>
          <w:i/>
          <w:iCs/>
          <w:lang w:val="en-US"/>
        </w:rPr>
        <w:t>Physics in Medicine and Biology</w:t>
      </w:r>
      <w:r w:rsidRPr="006C26B3">
        <w:rPr>
          <w:lang w:val="en-US"/>
        </w:rPr>
        <w:t xml:space="preserve">, </w:t>
      </w:r>
      <w:r w:rsidRPr="006C26B3">
        <w:rPr>
          <w:i/>
          <w:iCs/>
          <w:lang w:val="en-US"/>
        </w:rPr>
        <w:t>52</w:t>
      </w:r>
      <w:r w:rsidRPr="006C26B3">
        <w:rPr>
          <w:lang w:val="en-US"/>
        </w:rPr>
        <w:t>(1), 231–242. https://doi.org/10.1088/0031-9155/52/1/015</w:t>
      </w:r>
    </w:p>
    <w:p w14:paraId="2EF64B73" w14:textId="77777777" w:rsidR="006C26B3" w:rsidRPr="006C26B3" w:rsidRDefault="006C26B3" w:rsidP="00C95939">
      <w:pPr>
        <w:pStyle w:val="Bibliography"/>
        <w:spacing w:line="276" w:lineRule="auto"/>
        <w:rPr>
          <w:lang w:val="en-US"/>
        </w:rPr>
      </w:pPr>
      <w:proofErr w:type="spellStart"/>
      <w:proofErr w:type="gramStart"/>
      <w:r w:rsidRPr="00555CEC">
        <w:rPr>
          <w:b/>
          <w:bCs/>
          <w:lang w:val="en-US"/>
        </w:rPr>
        <w:t>P.Andreo</w:t>
      </w:r>
      <w:proofErr w:type="spellEnd"/>
      <w:proofErr w:type="gramEnd"/>
      <w:r w:rsidRPr="00555CEC">
        <w:rPr>
          <w:b/>
          <w:bCs/>
          <w:lang w:val="en-US"/>
        </w:rPr>
        <w:t xml:space="preserve">, </w:t>
      </w:r>
      <w:r w:rsidRPr="006C26B3">
        <w:rPr>
          <w:lang w:val="en-US"/>
        </w:rPr>
        <w:t xml:space="preserve">A.E. Nahum, </w:t>
      </w:r>
      <w:proofErr w:type="spellStart"/>
      <w:r w:rsidRPr="006C26B3">
        <w:rPr>
          <w:lang w:val="en-US"/>
        </w:rPr>
        <w:t>K.Hohlfeld</w:t>
      </w:r>
      <w:proofErr w:type="spellEnd"/>
      <w:r w:rsidRPr="006C26B3">
        <w:rPr>
          <w:lang w:val="en-US"/>
        </w:rPr>
        <w:t xml:space="preserve">, &amp; </w:t>
      </w:r>
      <w:proofErr w:type="spellStart"/>
      <w:r w:rsidRPr="006C26B3">
        <w:rPr>
          <w:lang w:val="en-US"/>
        </w:rPr>
        <w:t>H.Svensson</w:t>
      </w:r>
      <w:proofErr w:type="spellEnd"/>
      <w:r w:rsidRPr="006C26B3">
        <w:rPr>
          <w:lang w:val="en-US"/>
        </w:rPr>
        <w:t xml:space="preserve">. (1996). </w:t>
      </w:r>
      <w:r w:rsidRPr="006C26B3">
        <w:rPr>
          <w:i/>
          <w:iCs/>
          <w:lang w:val="en-US"/>
        </w:rPr>
        <w:t>Review of Data and Methods Recommended in the International Code of Practice, IAEA Technical Reports Series No. 277, Absorbed Dose Determination in Photon and Electron Beams</w:t>
      </w:r>
      <w:r w:rsidRPr="006C26B3">
        <w:rPr>
          <w:lang w:val="en-US"/>
        </w:rPr>
        <w:t>. INTERNATIONAL ATOMIC ENERGY AGENCY. https://www.iaea.org/publications/5546/review-of-data-and-methods-recommended-in-the-international-code-of-practice-iaea-technical-reports-series-no-277-absorbed-dose-determination-in-photon-and-electron-beams</w:t>
      </w:r>
    </w:p>
    <w:p w14:paraId="39B93C6A" w14:textId="77777777" w:rsidR="006C26B3" w:rsidRPr="006C26B3" w:rsidRDefault="006C26B3" w:rsidP="00C95939">
      <w:pPr>
        <w:pStyle w:val="Bibliography"/>
        <w:spacing w:line="276" w:lineRule="auto"/>
        <w:rPr>
          <w:lang w:val="en-US"/>
        </w:rPr>
      </w:pPr>
      <w:r w:rsidRPr="00555CEC">
        <w:rPr>
          <w:b/>
          <w:bCs/>
          <w:lang w:val="sv-SE"/>
        </w:rPr>
        <w:lastRenderedPageBreak/>
        <w:t>Panzacchi, S.</w:t>
      </w:r>
      <w:r w:rsidRPr="006C26B3">
        <w:rPr>
          <w:lang w:val="sv-SE"/>
        </w:rPr>
        <w:t xml:space="preserve">, Gnudi, F., Mandrioli, D., Montella, R., Strollo, V., Merrick, B. A., Belpoggi, F., &amp; Tibaldi, E. (2019). </w:t>
      </w:r>
      <w:r w:rsidRPr="006C26B3">
        <w:rPr>
          <w:lang w:val="en-US"/>
        </w:rPr>
        <w:t xml:space="preserve">Effects of short and long-term alcohol-based fixation on Sprague-Dawley rat tissue morphology, </w:t>
      </w:r>
      <w:proofErr w:type="gramStart"/>
      <w:r w:rsidRPr="006C26B3">
        <w:rPr>
          <w:lang w:val="en-US"/>
        </w:rPr>
        <w:t>protein</w:t>
      </w:r>
      <w:proofErr w:type="gramEnd"/>
      <w:r w:rsidRPr="006C26B3">
        <w:rPr>
          <w:lang w:val="en-US"/>
        </w:rPr>
        <w:t xml:space="preserve"> and nucleic acid preservation. </w:t>
      </w:r>
      <w:r w:rsidRPr="006C26B3">
        <w:rPr>
          <w:i/>
          <w:iCs/>
          <w:lang w:val="en-US"/>
        </w:rPr>
        <w:t xml:space="preserve">Acta </w:t>
      </w:r>
      <w:proofErr w:type="spellStart"/>
      <w:r w:rsidRPr="006C26B3">
        <w:rPr>
          <w:i/>
          <w:iCs/>
          <w:lang w:val="en-US"/>
        </w:rPr>
        <w:t>Histochemica</w:t>
      </w:r>
      <w:proofErr w:type="spellEnd"/>
      <w:r w:rsidRPr="006C26B3">
        <w:rPr>
          <w:lang w:val="en-US"/>
        </w:rPr>
        <w:t xml:space="preserve">, </w:t>
      </w:r>
      <w:r w:rsidRPr="006C26B3">
        <w:rPr>
          <w:i/>
          <w:iCs/>
          <w:lang w:val="en-US"/>
        </w:rPr>
        <w:t>121</w:t>
      </w:r>
      <w:r w:rsidRPr="006C26B3">
        <w:rPr>
          <w:lang w:val="en-US"/>
        </w:rPr>
        <w:t>(6), 750–760. https://doi.org/10.1016/j.acthis.2019.05.011</w:t>
      </w:r>
    </w:p>
    <w:p w14:paraId="124F8CD8" w14:textId="77777777" w:rsidR="006C26B3" w:rsidRPr="006C26B3" w:rsidRDefault="006C26B3" w:rsidP="00C95939">
      <w:pPr>
        <w:pStyle w:val="Bibliography"/>
        <w:spacing w:line="276" w:lineRule="auto"/>
        <w:rPr>
          <w:lang w:val="en-US"/>
        </w:rPr>
      </w:pPr>
      <w:r w:rsidRPr="00555CEC">
        <w:rPr>
          <w:b/>
          <w:bCs/>
          <w:lang w:val="en-US"/>
        </w:rPr>
        <w:t>Pardee, A. B.</w:t>
      </w:r>
      <w:r w:rsidRPr="006C26B3">
        <w:rPr>
          <w:lang w:val="en-US"/>
        </w:rPr>
        <w:t xml:space="preserve"> (1974). A Restriction Point for Control of Normal Animal Cell Proliferation. </w:t>
      </w:r>
      <w:r w:rsidRPr="006C26B3">
        <w:rPr>
          <w:i/>
          <w:iCs/>
          <w:lang w:val="en-US"/>
        </w:rPr>
        <w:t>Proceedings of the National Academy of Sciences of the United States of America</w:t>
      </w:r>
      <w:r w:rsidRPr="006C26B3">
        <w:rPr>
          <w:lang w:val="en-US"/>
        </w:rPr>
        <w:t xml:space="preserve">, </w:t>
      </w:r>
      <w:r w:rsidRPr="006C26B3">
        <w:rPr>
          <w:i/>
          <w:iCs/>
          <w:lang w:val="en-US"/>
        </w:rPr>
        <w:t>71</w:t>
      </w:r>
      <w:r w:rsidRPr="006C26B3">
        <w:rPr>
          <w:lang w:val="en-US"/>
        </w:rPr>
        <w:t>(4), 1286–1290.</w:t>
      </w:r>
    </w:p>
    <w:p w14:paraId="10DB083F" w14:textId="77777777" w:rsidR="006C26B3" w:rsidRPr="006C26B3" w:rsidRDefault="006C26B3" w:rsidP="00C95939">
      <w:pPr>
        <w:pStyle w:val="Bibliography"/>
        <w:spacing w:line="276" w:lineRule="auto"/>
        <w:rPr>
          <w:lang w:val="en-US"/>
        </w:rPr>
      </w:pPr>
      <w:r w:rsidRPr="00555CEC">
        <w:rPr>
          <w:b/>
          <w:bCs/>
          <w:lang w:val="en-US"/>
        </w:rPr>
        <w:t xml:space="preserve">Park, S., </w:t>
      </w:r>
      <w:r w:rsidRPr="006C26B3">
        <w:rPr>
          <w:lang w:val="en-US"/>
        </w:rPr>
        <w:t xml:space="preserve">Kang, S.-K., Cheong, K.-H., Hwang, T., Kim, H., Han, T., Lee, M.-Y., Kim, K., Bae, H., </w:t>
      </w:r>
      <w:proofErr w:type="spellStart"/>
      <w:r w:rsidRPr="006C26B3">
        <w:rPr>
          <w:lang w:val="en-US"/>
        </w:rPr>
        <w:t>Su</w:t>
      </w:r>
      <w:proofErr w:type="spellEnd"/>
      <w:r w:rsidRPr="006C26B3">
        <w:rPr>
          <w:lang w:val="en-US"/>
        </w:rPr>
        <w:t xml:space="preserve"> Kim, H., Han Kim, J., Jae Oh, S., &amp; Suh, J.-S. (2012). Variations in dose distribution and optical properties of </w:t>
      </w:r>
      <w:proofErr w:type="spellStart"/>
      <w:r w:rsidRPr="006C26B3">
        <w:rPr>
          <w:lang w:val="en-US"/>
        </w:rPr>
        <w:t>GafchromicTM</w:t>
      </w:r>
      <w:proofErr w:type="spellEnd"/>
      <w:r w:rsidRPr="006C26B3">
        <w:rPr>
          <w:lang w:val="en-US"/>
        </w:rPr>
        <w:t xml:space="preserve"> EBT2 film according to scanning mode. </w:t>
      </w:r>
      <w:r w:rsidRPr="006C26B3">
        <w:rPr>
          <w:i/>
          <w:iCs/>
          <w:lang w:val="en-US"/>
        </w:rPr>
        <w:t>Medical Physics</w:t>
      </w:r>
      <w:r w:rsidRPr="006C26B3">
        <w:rPr>
          <w:lang w:val="en-US"/>
        </w:rPr>
        <w:t xml:space="preserve">, </w:t>
      </w:r>
      <w:r w:rsidRPr="006C26B3">
        <w:rPr>
          <w:i/>
          <w:iCs/>
          <w:lang w:val="en-US"/>
        </w:rPr>
        <w:t>39</w:t>
      </w:r>
      <w:r w:rsidRPr="006C26B3">
        <w:rPr>
          <w:lang w:val="en-US"/>
        </w:rPr>
        <w:t>(5), 2524–2535. https://doi.org/10.1118/1.3700731</w:t>
      </w:r>
    </w:p>
    <w:p w14:paraId="3DD82131" w14:textId="77777777" w:rsidR="006C26B3" w:rsidRPr="006C26B3" w:rsidRDefault="006C26B3" w:rsidP="00C95939">
      <w:pPr>
        <w:pStyle w:val="Bibliography"/>
        <w:spacing w:line="276" w:lineRule="auto"/>
        <w:rPr>
          <w:lang w:val="en-US"/>
        </w:rPr>
      </w:pPr>
      <w:proofErr w:type="spellStart"/>
      <w:r w:rsidRPr="00555CEC">
        <w:rPr>
          <w:b/>
          <w:bCs/>
          <w:lang w:val="en-US"/>
        </w:rPr>
        <w:t>Pedregosa</w:t>
      </w:r>
      <w:proofErr w:type="spellEnd"/>
      <w:r w:rsidRPr="00555CEC">
        <w:rPr>
          <w:b/>
          <w:bCs/>
          <w:lang w:val="en-US"/>
        </w:rPr>
        <w:t>, F</w:t>
      </w:r>
      <w:r w:rsidRPr="006C26B3">
        <w:rPr>
          <w:lang w:val="en-US"/>
        </w:rPr>
        <w:t xml:space="preserve">., </w:t>
      </w:r>
      <w:proofErr w:type="spellStart"/>
      <w:r w:rsidRPr="006C26B3">
        <w:rPr>
          <w:lang w:val="en-US"/>
        </w:rPr>
        <w:t>Varoquaux</w:t>
      </w:r>
      <w:proofErr w:type="spellEnd"/>
      <w:r w:rsidRPr="006C26B3">
        <w:rPr>
          <w:lang w:val="en-US"/>
        </w:rPr>
        <w:t xml:space="preserve">, G., </w:t>
      </w:r>
      <w:proofErr w:type="spellStart"/>
      <w:r w:rsidRPr="006C26B3">
        <w:rPr>
          <w:lang w:val="en-US"/>
        </w:rPr>
        <w:t>Gramfort</w:t>
      </w:r>
      <w:proofErr w:type="spellEnd"/>
      <w:r w:rsidRPr="006C26B3">
        <w:rPr>
          <w:lang w:val="en-US"/>
        </w:rPr>
        <w:t xml:space="preserve">, A., Michel, V., </w:t>
      </w:r>
      <w:proofErr w:type="spellStart"/>
      <w:r w:rsidRPr="006C26B3">
        <w:rPr>
          <w:lang w:val="en-US"/>
        </w:rPr>
        <w:t>Thirion</w:t>
      </w:r>
      <w:proofErr w:type="spellEnd"/>
      <w:r w:rsidRPr="006C26B3">
        <w:rPr>
          <w:lang w:val="en-US"/>
        </w:rPr>
        <w:t xml:space="preserve">, B., Grisel, O., Blondel, M., </w:t>
      </w:r>
      <w:proofErr w:type="spellStart"/>
      <w:r w:rsidRPr="006C26B3">
        <w:rPr>
          <w:lang w:val="en-US"/>
        </w:rPr>
        <w:t>Prettenhofer</w:t>
      </w:r>
      <w:proofErr w:type="spellEnd"/>
      <w:r w:rsidRPr="006C26B3">
        <w:rPr>
          <w:lang w:val="en-US"/>
        </w:rPr>
        <w:t xml:space="preserve">, P., Weiss, R., </w:t>
      </w:r>
      <w:proofErr w:type="spellStart"/>
      <w:r w:rsidRPr="006C26B3">
        <w:rPr>
          <w:lang w:val="en-US"/>
        </w:rPr>
        <w:t>Dubourg</w:t>
      </w:r>
      <w:proofErr w:type="spellEnd"/>
      <w:r w:rsidRPr="006C26B3">
        <w:rPr>
          <w:lang w:val="en-US"/>
        </w:rPr>
        <w:t xml:space="preserve">, V., </w:t>
      </w:r>
      <w:proofErr w:type="spellStart"/>
      <w:r w:rsidRPr="006C26B3">
        <w:rPr>
          <w:lang w:val="en-US"/>
        </w:rPr>
        <w:t>Vanderplas</w:t>
      </w:r>
      <w:proofErr w:type="spellEnd"/>
      <w:r w:rsidRPr="006C26B3">
        <w:rPr>
          <w:lang w:val="en-US"/>
        </w:rPr>
        <w:t xml:space="preserve">, J., </w:t>
      </w:r>
      <w:proofErr w:type="spellStart"/>
      <w:r w:rsidRPr="006C26B3">
        <w:rPr>
          <w:lang w:val="en-US"/>
        </w:rPr>
        <w:t>Passos</w:t>
      </w:r>
      <w:proofErr w:type="spellEnd"/>
      <w:r w:rsidRPr="006C26B3">
        <w:rPr>
          <w:lang w:val="en-US"/>
        </w:rPr>
        <w:t xml:space="preserve">, A., </w:t>
      </w:r>
      <w:proofErr w:type="spellStart"/>
      <w:r w:rsidRPr="006C26B3">
        <w:rPr>
          <w:lang w:val="en-US"/>
        </w:rPr>
        <w:t>Cournapeau</w:t>
      </w:r>
      <w:proofErr w:type="spellEnd"/>
      <w:r w:rsidRPr="006C26B3">
        <w:rPr>
          <w:lang w:val="en-US"/>
        </w:rPr>
        <w:t xml:space="preserve">, D., </w:t>
      </w:r>
      <w:proofErr w:type="spellStart"/>
      <w:r w:rsidRPr="006C26B3">
        <w:rPr>
          <w:lang w:val="en-US"/>
        </w:rPr>
        <w:t>Brucher</w:t>
      </w:r>
      <w:proofErr w:type="spellEnd"/>
      <w:r w:rsidRPr="006C26B3">
        <w:rPr>
          <w:lang w:val="en-US"/>
        </w:rPr>
        <w:t xml:space="preserve">, M., Perrot, M., &amp; </w:t>
      </w:r>
      <w:proofErr w:type="spellStart"/>
      <w:r w:rsidRPr="006C26B3">
        <w:rPr>
          <w:lang w:val="en-US"/>
        </w:rPr>
        <w:t>Duchesnay</w:t>
      </w:r>
      <w:proofErr w:type="spellEnd"/>
      <w:r w:rsidRPr="006C26B3">
        <w:rPr>
          <w:lang w:val="en-US"/>
        </w:rPr>
        <w:t xml:space="preserve">, E. (2011). Scikit-learn: Machine Learning in Python. </w:t>
      </w:r>
      <w:r w:rsidRPr="006C26B3">
        <w:rPr>
          <w:i/>
          <w:iCs/>
          <w:lang w:val="en-US"/>
        </w:rPr>
        <w:t>Journal of Machine Learning Research</w:t>
      </w:r>
      <w:r w:rsidRPr="006C26B3">
        <w:rPr>
          <w:lang w:val="en-US"/>
        </w:rPr>
        <w:t xml:space="preserve">, </w:t>
      </w:r>
      <w:r w:rsidRPr="006C26B3">
        <w:rPr>
          <w:i/>
          <w:iCs/>
          <w:lang w:val="en-US"/>
        </w:rPr>
        <w:t>12</w:t>
      </w:r>
      <w:r w:rsidRPr="006C26B3">
        <w:rPr>
          <w:lang w:val="en-US"/>
        </w:rPr>
        <w:t>, 2825–2830.</w:t>
      </w:r>
    </w:p>
    <w:p w14:paraId="277E3982" w14:textId="77777777" w:rsidR="006C26B3" w:rsidRPr="006C26B3" w:rsidRDefault="006C26B3" w:rsidP="00C95939">
      <w:pPr>
        <w:pStyle w:val="Bibliography"/>
        <w:spacing w:line="276" w:lineRule="auto"/>
        <w:rPr>
          <w:lang w:val="en-US"/>
        </w:rPr>
      </w:pPr>
      <w:r w:rsidRPr="00555CEC">
        <w:rPr>
          <w:b/>
          <w:bCs/>
          <w:lang w:val="en-US"/>
        </w:rPr>
        <w:t xml:space="preserve">Peng, V., </w:t>
      </w:r>
      <w:proofErr w:type="spellStart"/>
      <w:r w:rsidRPr="006C26B3">
        <w:rPr>
          <w:lang w:val="en-US"/>
        </w:rPr>
        <w:t>Suchowerska</w:t>
      </w:r>
      <w:proofErr w:type="spellEnd"/>
      <w:r w:rsidRPr="006C26B3">
        <w:rPr>
          <w:lang w:val="en-US"/>
        </w:rPr>
        <w:t xml:space="preserve">, N., Rogers, L., Claridge </w:t>
      </w:r>
      <w:proofErr w:type="spellStart"/>
      <w:r w:rsidRPr="006C26B3">
        <w:rPr>
          <w:lang w:val="en-US"/>
        </w:rPr>
        <w:t>Mackonis</w:t>
      </w:r>
      <w:proofErr w:type="spellEnd"/>
      <w:r w:rsidRPr="006C26B3">
        <w:rPr>
          <w:lang w:val="en-US"/>
        </w:rPr>
        <w:t xml:space="preserve">, E., Oakes, S., &amp; McKenzie, D. R. (2017). Grid therapy using high definition </w:t>
      </w:r>
      <w:proofErr w:type="spellStart"/>
      <w:r w:rsidRPr="006C26B3">
        <w:rPr>
          <w:lang w:val="en-US"/>
        </w:rPr>
        <w:t>multileaf</w:t>
      </w:r>
      <w:proofErr w:type="spellEnd"/>
      <w:r w:rsidRPr="006C26B3">
        <w:rPr>
          <w:lang w:val="en-US"/>
        </w:rPr>
        <w:t xml:space="preserve"> collimators: Realizing benefits of the bystander effect. </w:t>
      </w:r>
      <w:r w:rsidRPr="006C26B3">
        <w:rPr>
          <w:i/>
          <w:iCs/>
          <w:lang w:val="en-US"/>
        </w:rPr>
        <w:t xml:space="preserve">Acta </w:t>
      </w:r>
      <w:proofErr w:type="spellStart"/>
      <w:r w:rsidRPr="006C26B3">
        <w:rPr>
          <w:i/>
          <w:iCs/>
          <w:lang w:val="en-US"/>
        </w:rPr>
        <w:t>Oncologica</w:t>
      </w:r>
      <w:proofErr w:type="spellEnd"/>
      <w:r w:rsidRPr="006C26B3">
        <w:rPr>
          <w:lang w:val="en-US"/>
        </w:rPr>
        <w:t xml:space="preserve">, </w:t>
      </w:r>
      <w:r w:rsidRPr="006C26B3">
        <w:rPr>
          <w:i/>
          <w:iCs/>
          <w:lang w:val="en-US"/>
        </w:rPr>
        <w:t>56</w:t>
      </w:r>
      <w:r w:rsidRPr="006C26B3">
        <w:rPr>
          <w:lang w:val="en-US"/>
        </w:rPr>
        <w:t>(8), 1048–1059. https://doi.org/10.1080/0284186X.2017.1299939</w:t>
      </w:r>
    </w:p>
    <w:p w14:paraId="3070E880" w14:textId="77777777" w:rsidR="006C26B3" w:rsidRPr="006C26B3" w:rsidRDefault="006C26B3" w:rsidP="00C95939">
      <w:pPr>
        <w:pStyle w:val="Bibliography"/>
        <w:spacing w:line="276" w:lineRule="auto"/>
        <w:rPr>
          <w:lang w:val="en-US"/>
        </w:rPr>
      </w:pPr>
      <w:r w:rsidRPr="00555CEC">
        <w:rPr>
          <w:b/>
          <w:bCs/>
          <w:lang w:val="en-US"/>
        </w:rPr>
        <w:t>Philip Maye</w:t>
      </w:r>
      <w:r w:rsidRPr="006C26B3">
        <w:rPr>
          <w:lang w:val="en-US"/>
        </w:rPr>
        <w:t xml:space="preserve">s, Alan Nahum, &amp; Jean-Claude Rosenwald. (2007). </w:t>
      </w:r>
      <w:r w:rsidRPr="006C26B3">
        <w:rPr>
          <w:i/>
          <w:iCs/>
          <w:lang w:val="en-US"/>
        </w:rPr>
        <w:t>Handbook of Radiotherapy Physics</w:t>
      </w:r>
      <w:r w:rsidRPr="006C26B3">
        <w:rPr>
          <w:lang w:val="en-US"/>
        </w:rPr>
        <w:t>. Taylor &amp; Francis group.</w:t>
      </w:r>
    </w:p>
    <w:p w14:paraId="769439C8" w14:textId="77777777" w:rsidR="006C26B3" w:rsidRPr="006C26B3" w:rsidRDefault="006C26B3" w:rsidP="00C95939">
      <w:pPr>
        <w:pStyle w:val="Bibliography"/>
        <w:spacing w:line="276" w:lineRule="auto"/>
        <w:rPr>
          <w:lang w:val="en-US"/>
        </w:rPr>
      </w:pPr>
      <w:r w:rsidRPr="00555CEC">
        <w:rPr>
          <w:b/>
          <w:bCs/>
          <w:i/>
          <w:iCs/>
          <w:lang w:val="en-US"/>
        </w:rPr>
        <w:t>Photon Dose Distributions</w:t>
      </w:r>
      <w:r w:rsidRPr="006C26B3">
        <w:rPr>
          <w:i/>
          <w:iCs/>
          <w:lang w:val="en-US"/>
        </w:rPr>
        <w:t xml:space="preserve"> | Oncology Medical Physics</w:t>
      </w:r>
      <w:r w:rsidRPr="006C26B3">
        <w:rPr>
          <w:lang w:val="en-US"/>
        </w:rPr>
        <w:t>. (n.d.). Retrieved March 23, 2022, from https://oncologymedicalphysics.com/photon-dose-distributions/</w:t>
      </w:r>
    </w:p>
    <w:p w14:paraId="2F79B235" w14:textId="77777777" w:rsidR="006C26B3" w:rsidRPr="006C26B3" w:rsidRDefault="006C26B3" w:rsidP="00C95939">
      <w:pPr>
        <w:pStyle w:val="Bibliography"/>
        <w:spacing w:line="276" w:lineRule="auto"/>
        <w:rPr>
          <w:lang w:val="en-US"/>
        </w:rPr>
      </w:pPr>
      <w:proofErr w:type="spellStart"/>
      <w:r w:rsidRPr="00555CEC">
        <w:rPr>
          <w:b/>
          <w:bCs/>
          <w:lang w:val="en-US"/>
        </w:rPr>
        <w:t>Podgorsak</w:t>
      </w:r>
      <w:proofErr w:type="spellEnd"/>
      <w:r w:rsidRPr="00555CEC">
        <w:rPr>
          <w:b/>
          <w:bCs/>
          <w:lang w:val="en-US"/>
        </w:rPr>
        <w:t>, E.</w:t>
      </w:r>
      <w:r w:rsidRPr="006C26B3">
        <w:rPr>
          <w:lang w:val="en-US"/>
        </w:rPr>
        <w:t xml:space="preserve"> B. (2016). </w:t>
      </w:r>
      <w:r w:rsidRPr="006C26B3">
        <w:rPr>
          <w:i/>
          <w:iCs/>
          <w:lang w:val="en-US"/>
        </w:rPr>
        <w:t>Radiation Physics for Medical Physicists</w:t>
      </w:r>
      <w:r w:rsidRPr="006C26B3">
        <w:rPr>
          <w:lang w:val="en-US"/>
        </w:rPr>
        <w:t>. Springer International Publishing. https://doi.org/10.1007/978-3-319-25382-4</w:t>
      </w:r>
    </w:p>
    <w:p w14:paraId="6AB65B2A" w14:textId="77777777" w:rsidR="006C26B3" w:rsidRPr="006C26B3" w:rsidRDefault="006C26B3" w:rsidP="00C95939">
      <w:pPr>
        <w:pStyle w:val="Bibliography"/>
        <w:spacing w:line="276" w:lineRule="auto"/>
        <w:rPr>
          <w:lang w:val="en-US"/>
        </w:rPr>
      </w:pPr>
      <w:proofErr w:type="spellStart"/>
      <w:r w:rsidRPr="00555CEC">
        <w:rPr>
          <w:b/>
          <w:bCs/>
          <w:lang w:val="en-US"/>
        </w:rPr>
        <w:t>Preim</w:t>
      </w:r>
      <w:proofErr w:type="spellEnd"/>
      <w:r w:rsidRPr="00555CEC">
        <w:rPr>
          <w:b/>
          <w:bCs/>
          <w:lang w:val="en-US"/>
        </w:rPr>
        <w:t>, B.</w:t>
      </w:r>
      <w:r w:rsidRPr="006C26B3">
        <w:rPr>
          <w:lang w:val="en-US"/>
        </w:rPr>
        <w:t xml:space="preserve">, &amp; Botha, C. (2014). Chapter 4—Image Analysis for Medical Visualization. In B. </w:t>
      </w:r>
      <w:proofErr w:type="spellStart"/>
      <w:r w:rsidRPr="006C26B3">
        <w:rPr>
          <w:lang w:val="en-US"/>
        </w:rPr>
        <w:t>Preim</w:t>
      </w:r>
      <w:proofErr w:type="spellEnd"/>
      <w:r w:rsidRPr="006C26B3">
        <w:rPr>
          <w:lang w:val="en-US"/>
        </w:rPr>
        <w:t xml:space="preserve"> &amp; C. Botha (Eds.), </w:t>
      </w:r>
      <w:r w:rsidRPr="006C26B3">
        <w:rPr>
          <w:i/>
          <w:iCs/>
          <w:lang w:val="en-US"/>
        </w:rPr>
        <w:t>Visual Computing for Medicine (Second Edition)</w:t>
      </w:r>
      <w:r w:rsidRPr="006C26B3">
        <w:rPr>
          <w:lang w:val="en-US"/>
        </w:rPr>
        <w:t xml:space="preserve"> (pp. 111–175). Morgan Kaufmann. https://doi.org/10.1016/B978-0-12-415873-3.00004-3</w:t>
      </w:r>
    </w:p>
    <w:p w14:paraId="70D45822" w14:textId="77777777" w:rsidR="006C26B3" w:rsidRPr="006C26B3" w:rsidRDefault="006C26B3" w:rsidP="00C95939">
      <w:pPr>
        <w:pStyle w:val="Bibliography"/>
        <w:spacing w:line="276" w:lineRule="auto"/>
        <w:rPr>
          <w:lang w:val="en-US"/>
        </w:rPr>
      </w:pPr>
      <w:r w:rsidRPr="00555CEC">
        <w:rPr>
          <w:b/>
          <w:bCs/>
          <w:lang w:val="en-US"/>
        </w:rPr>
        <w:t>Puck, T.</w:t>
      </w:r>
      <w:r w:rsidRPr="006C26B3">
        <w:rPr>
          <w:lang w:val="en-US"/>
        </w:rPr>
        <w:t xml:space="preserve"> T., &amp; Marcus, P. I. (1956). Action of x-rays on mammalian cells. </w:t>
      </w:r>
      <w:r w:rsidRPr="006C26B3">
        <w:rPr>
          <w:i/>
          <w:iCs/>
          <w:lang w:val="en-US"/>
        </w:rPr>
        <w:t>The Journal of Experimental Medicine</w:t>
      </w:r>
      <w:r w:rsidRPr="006C26B3">
        <w:rPr>
          <w:lang w:val="en-US"/>
        </w:rPr>
        <w:t xml:space="preserve">, </w:t>
      </w:r>
      <w:r w:rsidRPr="006C26B3">
        <w:rPr>
          <w:i/>
          <w:iCs/>
          <w:lang w:val="en-US"/>
        </w:rPr>
        <w:t>103</w:t>
      </w:r>
      <w:r w:rsidRPr="006C26B3">
        <w:rPr>
          <w:lang w:val="en-US"/>
        </w:rPr>
        <w:t>(5), 653–666. https://doi.org/10.1084/jem.103.5.653</w:t>
      </w:r>
    </w:p>
    <w:p w14:paraId="1D46168D" w14:textId="77777777" w:rsidR="006C26B3" w:rsidRPr="006C26B3" w:rsidRDefault="006C26B3" w:rsidP="00C95939">
      <w:pPr>
        <w:pStyle w:val="Bibliography"/>
        <w:spacing w:line="276" w:lineRule="auto"/>
        <w:rPr>
          <w:lang w:val="en-US"/>
        </w:rPr>
      </w:pPr>
      <w:r w:rsidRPr="00555CEC">
        <w:rPr>
          <w:b/>
          <w:bCs/>
          <w:i/>
          <w:iCs/>
          <w:lang w:val="en-US"/>
        </w:rPr>
        <w:t>RADIATION BIOLOGY</w:t>
      </w:r>
      <w:r w:rsidRPr="006C26B3">
        <w:rPr>
          <w:i/>
          <w:iCs/>
          <w:lang w:val="en-US"/>
        </w:rPr>
        <w:t xml:space="preserve">: A HANDBOOK </w:t>
      </w:r>
      <w:proofErr w:type="gramStart"/>
      <w:r w:rsidRPr="006C26B3">
        <w:rPr>
          <w:i/>
          <w:iCs/>
          <w:lang w:val="en-US"/>
        </w:rPr>
        <w:t>FOR  TEACHERS</w:t>
      </w:r>
      <w:proofErr w:type="gramEnd"/>
      <w:r w:rsidRPr="006C26B3">
        <w:rPr>
          <w:i/>
          <w:iCs/>
          <w:lang w:val="en-US"/>
        </w:rPr>
        <w:t xml:space="preserve"> AND STUDENTS</w:t>
      </w:r>
      <w:r w:rsidRPr="006C26B3">
        <w:rPr>
          <w:lang w:val="en-US"/>
        </w:rPr>
        <w:t>. (2010). IAEA.</w:t>
      </w:r>
    </w:p>
    <w:p w14:paraId="24DBDEFD" w14:textId="77777777" w:rsidR="006C26B3" w:rsidRPr="006C26B3" w:rsidRDefault="006C26B3" w:rsidP="00C95939">
      <w:pPr>
        <w:pStyle w:val="Bibliography"/>
        <w:spacing w:line="276" w:lineRule="auto"/>
        <w:rPr>
          <w:lang w:val="en-US"/>
        </w:rPr>
      </w:pPr>
      <w:r w:rsidRPr="00555CEC">
        <w:rPr>
          <w:b/>
          <w:bCs/>
          <w:lang w:val="en-US"/>
        </w:rPr>
        <w:t>Rahman, Md.</w:t>
      </w:r>
      <w:r w:rsidRPr="006C26B3">
        <w:rPr>
          <w:lang w:val="en-US"/>
        </w:rPr>
        <w:t xml:space="preserve"> A., Sultana, N., Ayman, U., Bhakta, S., </w:t>
      </w:r>
      <w:proofErr w:type="spellStart"/>
      <w:r w:rsidRPr="006C26B3">
        <w:rPr>
          <w:lang w:val="en-US"/>
        </w:rPr>
        <w:t>Afrose</w:t>
      </w:r>
      <w:proofErr w:type="spellEnd"/>
      <w:r w:rsidRPr="006C26B3">
        <w:rPr>
          <w:lang w:val="en-US"/>
        </w:rPr>
        <w:t xml:space="preserve">, M., Afrin, M., &amp; Haque, Z. (2022). Alcoholic fixation over formalin fixation: A new, safer option for morphologic and molecular analysis of tissues. </w:t>
      </w:r>
      <w:r w:rsidRPr="006C26B3">
        <w:rPr>
          <w:i/>
          <w:iCs/>
          <w:lang w:val="en-US"/>
        </w:rPr>
        <w:t>Saudi Journal of Biological Sciences</w:t>
      </w:r>
      <w:r w:rsidRPr="006C26B3">
        <w:rPr>
          <w:lang w:val="en-US"/>
        </w:rPr>
        <w:t xml:space="preserve">, </w:t>
      </w:r>
      <w:r w:rsidRPr="006C26B3">
        <w:rPr>
          <w:i/>
          <w:iCs/>
          <w:lang w:val="en-US"/>
        </w:rPr>
        <w:t>29</w:t>
      </w:r>
      <w:r w:rsidRPr="006C26B3">
        <w:rPr>
          <w:lang w:val="en-US"/>
        </w:rPr>
        <w:t>(1), 175–182. https://doi.org/10.1016/j.sjbs.2021.08.075</w:t>
      </w:r>
    </w:p>
    <w:p w14:paraId="2206597E" w14:textId="77777777" w:rsidR="006C26B3" w:rsidRPr="006C26B3" w:rsidRDefault="006C26B3" w:rsidP="00C95939">
      <w:pPr>
        <w:pStyle w:val="Bibliography"/>
        <w:spacing w:line="276" w:lineRule="auto"/>
        <w:rPr>
          <w:lang w:val="en-US"/>
        </w:rPr>
      </w:pPr>
      <w:r w:rsidRPr="00555CEC">
        <w:rPr>
          <w:b/>
          <w:bCs/>
          <w:i/>
          <w:iCs/>
          <w:lang w:val="en-US"/>
        </w:rPr>
        <w:t>Recommendation</w:t>
      </w:r>
      <w:r w:rsidRPr="006C26B3">
        <w:rPr>
          <w:i/>
          <w:iCs/>
          <w:lang w:val="en-US"/>
        </w:rPr>
        <w:t xml:space="preserve"> ITU-R BT.601-7</w:t>
      </w:r>
      <w:r w:rsidRPr="006C26B3">
        <w:rPr>
          <w:lang w:val="en-US"/>
        </w:rPr>
        <w:t>. (2011). International telecommunication Union. https://www.itu.int/dms_pubrec/itu-r/rec/bt/R-REC-BT.601-7-201103-I!!PDF-E.pdf</w:t>
      </w:r>
    </w:p>
    <w:p w14:paraId="68A3F87C" w14:textId="77777777" w:rsidR="006C26B3" w:rsidRPr="006C26B3" w:rsidRDefault="006C26B3" w:rsidP="00C95939">
      <w:pPr>
        <w:pStyle w:val="Bibliography"/>
        <w:spacing w:line="276" w:lineRule="auto"/>
        <w:rPr>
          <w:lang w:val="en-US"/>
        </w:rPr>
      </w:pPr>
      <w:r w:rsidRPr="00555CEC">
        <w:rPr>
          <w:b/>
          <w:bCs/>
          <w:i/>
          <w:iCs/>
          <w:lang w:val="en-US"/>
        </w:rPr>
        <w:t>Risk Factors</w:t>
      </w:r>
      <w:r w:rsidRPr="006C26B3">
        <w:rPr>
          <w:i/>
          <w:iCs/>
          <w:lang w:val="en-US"/>
        </w:rPr>
        <w:t>: Age - NCI</w:t>
      </w:r>
      <w:r w:rsidRPr="006C26B3">
        <w:rPr>
          <w:lang w:val="en-US"/>
        </w:rPr>
        <w:t xml:space="preserve"> (</w:t>
      </w:r>
      <w:proofErr w:type="spellStart"/>
      <w:proofErr w:type="gramStart"/>
      <w:r w:rsidRPr="006C26B3">
        <w:rPr>
          <w:lang w:val="en-US"/>
        </w:rPr>
        <w:t>nciglobal,ncienterprise</w:t>
      </w:r>
      <w:proofErr w:type="spellEnd"/>
      <w:proofErr w:type="gramEnd"/>
      <w:r w:rsidRPr="006C26B3">
        <w:rPr>
          <w:lang w:val="en-US"/>
        </w:rPr>
        <w:t>). (2015, April 29). [</w:t>
      </w:r>
      <w:proofErr w:type="spellStart"/>
      <w:r w:rsidRPr="006C26B3">
        <w:rPr>
          <w:lang w:val="en-US"/>
        </w:rPr>
        <w:t>CgvArticle</w:t>
      </w:r>
      <w:proofErr w:type="spellEnd"/>
      <w:r w:rsidRPr="006C26B3">
        <w:rPr>
          <w:lang w:val="en-US"/>
        </w:rPr>
        <w:t>]. https://www.cancer.gov/about-cancer/causes-prevention/risk/age</w:t>
      </w:r>
    </w:p>
    <w:p w14:paraId="75809259" w14:textId="77777777" w:rsidR="006C26B3" w:rsidRPr="006C26B3" w:rsidRDefault="006C26B3" w:rsidP="00C95939">
      <w:pPr>
        <w:pStyle w:val="Bibliography"/>
        <w:spacing w:line="276" w:lineRule="auto"/>
        <w:rPr>
          <w:lang w:val="en-US"/>
        </w:rPr>
      </w:pPr>
      <w:r w:rsidRPr="00C95939">
        <w:rPr>
          <w:b/>
          <w:bCs/>
          <w:lang w:val="en-US"/>
        </w:rPr>
        <w:lastRenderedPageBreak/>
        <w:t>Samuel, T.,</w:t>
      </w:r>
      <w:r w:rsidRPr="006C26B3">
        <w:rPr>
          <w:lang w:val="en-US"/>
        </w:rPr>
        <w:t xml:space="preserve"> Weber, H. O., &amp; Funk, J. O. (2002). Linking DNA Damage to Cell Cycle Checkpoints. </w:t>
      </w:r>
      <w:r w:rsidRPr="006C26B3">
        <w:rPr>
          <w:i/>
          <w:iCs/>
          <w:lang w:val="en-US"/>
        </w:rPr>
        <w:t>Cell Cycle</w:t>
      </w:r>
      <w:r w:rsidRPr="006C26B3">
        <w:rPr>
          <w:lang w:val="en-US"/>
        </w:rPr>
        <w:t xml:space="preserve">, </w:t>
      </w:r>
      <w:r w:rsidRPr="006C26B3">
        <w:rPr>
          <w:i/>
          <w:iCs/>
          <w:lang w:val="en-US"/>
        </w:rPr>
        <w:t>1</w:t>
      </w:r>
      <w:r w:rsidRPr="006C26B3">
        <w:rPr>
          <w:lang w:val="en-US"/>
        </w:rPr>
        <w:t>(3), 161–167. https://doi.org/10.4161/cc.1.3.118</w:t>
      </w:r>
    </w:p>
    <w:p w14:paraId="607B5059" w14:textId="77777777" w:rsidR="006C26B3" w:rsidRPr="006C26B3" w:rsidRDefault="006C26B3" w:rsidP="00C95939">
      <w:pPr>
        <w:pStyle w:val="Bibliography"/>
        <w:spacing w:line="276" w:lineRule="auto"/>
        <w:rPr>
          <w:lang w:val="en-US"/>
        </w:rPr>
      </w:pPr>
      <w:r w:rsidRPr="00C95939">
        <w:rPr>
          <w:b/>
          <w:bCs/>
          <w:lang w:val="en-US"/>
        </w:rPr>
        <w:t>Sandy McDowell.</w:t>
      </w:r>
      <w:r w:rsidRPr="006C26B3">
        <w:rPr>
          <w:lang w:val="en-US"/>
        </w:rPr>
        <w:t xml:space="preserve"> (2019, January 25). </w:t>
      </w:r>
      <w:r w:rsidRPr="006C26B3">
        <w:rPr>
          <w:i/>
          <w:iCs/>
          <w:lang w:val="en-US"/>
        </w:rPr>
        <w:t>Understanding Cancer Death Rates</w:t>
      </w:r>
      <w:r w:rsidRPr="006C26B3">
        <w:rPr>
          <w:lang w:val="en-US"/>
        </w:rPr>
        <w:t>. https://www.cancer.org/latest-news/understanding-cancer-death-rates.html</w:t>
      </w:r>
    </w:p>
    <w:p w14:paraId="75C65573" w14:textId="77777777" w:rsidR="006C26B3" w:rsidRPr="006C26B3" w:rsidRDefault="006C26B3" w:rsidP="00C95939">
      <w:pPr>
        <w:pStyle w:val="Bibliography"/>
        <w:spacing w:line="276" w:lineRule="auto"/>
        <w:rPr>
          <w:lang w:val="en-US"/>
        </w:rPr>
      </w:pPr>
      <w:r w:rsidRPr="00C95939">
        <w:rPr>
          <w:b/>
          <w:bCs/>
          <w:lang w:val="en-US"/>
        </w:rPr>
        <w:t>Sari, B. G.</w:t>
      </w:r>
      <w:r w:rsidRPr="006C26B3">
        <w:rPr>
          <w:lang w:val="en-US"/>
        </w:rPr>
        <w:t xml:space="preserve">, </w:t>
      </w:r>
      <w:proofErr w:type="spellStart"/>
      <w:r w:rsidRPr="006C26B3">
        <w:rPr>
          <w:lang w:val="en-US"/>
        </w:rPr>
        <w:t>Lúcio</w:t>
      </w:r>
      <w:proofErr w:type="spellEnd"/>
      <w:r w:rsidRPr="006C26B3">
        <w:rPr>
          <w:lang w:val="en-US"/>
        </w:rPr>
        <w:t xml:space="preserve">, A. D., </w:t>
      </w:r>
      <w:proofErr w:type="spellStart"/>
      <w:r w:rsidRPr="006C26B3">
        <w:rPr>
          <w:lang w:val="en-US"/>
        </w:rPr>
        <w:t>Olivoto</w:t>
      </w:r>
      <w:proofErr w:type="spellEnd"/>
      <w:r w:rsidRPr="006C26B3">
        <w:rPr>
          <w:lang w:val="en-US"/>
        </w:rPr>
        <w:t xml:space="preserve">, T., </w:t>
      </w:r>
      <w:proofErr w:type="spellStart"/>
      <w:r w:rsidRPr="006C26B3">
        <w:rPr>
          <w:lang w:val="en-US"/>
        </w:rPr>
        <w:t>Krysczun</w:t>
      </w:r>
      <w:proofErr w:type="spellEnd"/>
      <w:r w:rsidRPr="006C26B3">
        <w:rPr>
          <w:lang w:val="en-US"/>
        </w:rPr>
        <w:t xml:space="preserve">, D. K., Tischler, A. L., &amp; </w:t>
      </w:r>
      <w:proofErr w:type="spellStart"/>
      <w:r w:rsidRPr="006C26B3">
        <w:rPr>
          <w:lang w:val="en-US"/>
        </w:rPr>
        <w:t>Drebes</w:t>
      </w:r>
      <w:proofErr w:type="spellEnd"/>
      <w:r w:rsidRPr="006C26B3">
        <w:rPr>
          <w:lang w:val="en-US"/>
        </w:rPr>
        <w:t xml:space="preserve">, L. (2018). Interference of sample size on multicollinearity diagnosis in path analysis. </w:t>
      </w:r>
      <w:proofErr w:type="spellStart"/>
      <w:r w:rsidRPr="006C26B3">
        <w:rPr>
          <w:i/>
          <w:iCs/>
          <w:lang w:val="en-US"/>
        </w:rPr>
        <w:t>Pesquisa</w:t>
      </w:r>
      <w:proofErr w:type="spellEnd"/>
      <w:r w:rsidRPr="006C26B3">
        <w:rPr>
          <w:i/>
          <w:iCs/>
          <w:lang w:val="en-US"/>
        </w:rPr>
        <w:t xml:space="preserve"> </w:t>
      </w:r>
      <w:proofErr w:type="spellStart"/>
      <w:r w:rsidRPr="006C26B3">
        <w:rPr>
          <w:i/>
          <w:iCs/>
          <w:lang w:val="en-US"/>
        </w:rPr>
        <w:t>Agropecuária</w:t>
      </w:r>
      <w:proofErr w:type="spellEnd"/>
      <w:r w:rsidRPr="006C26B3">
        <w:rPr>
          <w:i/>
          <w:iCs/>
          <w:lang w:val="en-US"/>
        </w:rPr>
        <w:t xml:space="preserve"> </w:t>
      </w:r>
      <w:proofErr w:type="spellStart"/>
      <w:r w:rsidRPr="006C26B3">
        <w:rPr>
          <w:i/>
          <w:iCs/>
          <w:lang w:val="en-US"/>
        </w:rPr>
        <w:t>Brasileira</w:t>
      </w:r>
      <w:proofErr w:type="spellEnd"/>
      <w:r w:rsidRPr="006C26B3">
        <w:rPr>
          <w:lang w:val="en-US"/>
        </w:rPr>
        <w:t xml:space="preserve">, </w:t>
      </w:r>
      <w:r w:rsidRPr="006C26B3">
        <w:rPr>
          <w:i/>
          <w:iCs/>
          <w:lang w:val="en-US"/>
        </w:rPr>
        <w:t>53</w:t>
      </w:r>
      <w:r w:rsidRPr="006C26B3">
        <w:rPr>
          <w:lang w:val="en-US"/>
        </w:rPr>
        <w:t>, 769–773. https://doi.org/10.1590/S0100-204X2018000600014</w:t>
      </w:r>
    </w:p>
    <w:p w14:paraId="54C904ED" w14:textId="77777777" w:rsidR="006C26B3" w:rsidRPr="006C26B3" w:rsidRDefault="006C26B3" w:rsidP="00C95939">
      <w:pPr>
        <w:pStyle w:val="Bibliography"/>
        <w:spacing w:line="276" w:lineRule="auto"/>
        <w:rPr>
          <w:lang w:val="en-US"/>
        </w:rPr>
      </w:pPr>
      <w:proofErr w:type="spellStart"/>
      <w:r w:rsidRPr="00C95939">
        <w:rPr>
          <w:b/>
          <w:bCs/>
          <w:lang w:val="en-US"/>
        </w:rPr>
        <w:t>Seabold</w:t>
      </w:r>
      <w:proofErr w:type="spellEnd"/>
      <w:r w:rsidRPr="00C95939">
        <w:rPr>
          <w:b/>
          <w:bCs/>
          <w:lang w:val="en-US"/>
        </w:rPr>
        <w:t>, S.,</w:t>
      </w:r>
      <w:r w:rsidRPr="006C26B3">
        <w:rPr>
          <w:lang w:val="en-US"/>
        </w:rPr>
        <w:t xml:space="preserve"> &amp; </w:t>
      </w:r>
      <w:proofErr w:type="spellStart"/>
      <w:r w:rsidRPr="006C26B3">
        <w:rPr>
          <w:lang w:val="en-US"/>
        </w:rPr>
        <w:t>Perktold</w:t>
      </w:r>
      <w:proofErr w:type="spellEnd"/>
      <w:r w:rsidRPr="006C26B3">
        <w:rPr>
          <w:lang w:val="en-US"/>
        </w:rPr>
        <w:t xml:space="preserve">, J. (2010). </w:t>
      </w:r>
      <w:proofErr w:type="spellStart"/>
      <w:r w:rsidRPr="006C26B3">
        <w:rPr>
          <w:lang w:val="en-US"/>
        </w:rPr>
        <w:t>statsmodels</w:t>
      </w:r>
      <w:proofErr w:type="spellEnd"/>
      <w:r w:rsidRPr="006C26B3">
        <w:rPr>
          <w:lang w:val="en-US"/>
        </w:rPr>
        <w:t xml:space="preserve">: Econometric and statistical modeling with python. </w:t>
      </w:r>
      <w:r w:rsidRPr="006C26B3">
        <w:rPr>
          <w:i/>
          <w:iCs/>
          <w:lang w:val="en-US"/>
        </w:rPr>
        <w:t>9th Python in Science Conference</w:t>
      </w:r>
      <w:r w:rsidRPr="006C26B3">
        <w:rPr>
          <w:lang w:val="en-US"/>
        </w:rPr>
        <w:t>.</w:t>
      </w:r>
    </w:p>
    <w:p w14:paraId="3ECEE485" w14:textId="77777777" w:rsidR="006C26B3" w:rsidRPr="006C26B3" w:rsidRDefault="006C26B3" w:rsidP="00C95939">
      <w:pPr>
        <w:pStyle w:val="Bibliography"/>
        <w:spacing w:line="276" w:lineRule="auto"/>
        <w:rPr>
          <w:lang w:val="en-US"/>
        </w:rPr>
      </w:pPr>
      <w:proofErr w:type="spellStart"/>
      <w:r w:rsidRPr="00C95939">
        <w:rPr>
          <w:b/>
          <w:bCs/>
          <w:lang w:val="en-US"/>
        </w:rPr>
        <w:t>Seuntjens</w:t>
      </w:r>
      <w:proofErr w:type="spellEnd"/>
      <w:r w:rsidRPr="00C95939">
        <w:rPr>
          <w:b/>
          <w:bCs/>
          <w:lang w:val="en-US"/>
        </w:rPr>
        <w:t>, J. P.,</w:t>
      </w:r>
      <w:r w:rsidRPr="006C26B3">
        <w:rPr>
          <w:lang w:val="en-US"/>
        </w:rPr>
        <w:t xml:space="preserve"> Strydom, W., &amp; </w:t>
      </w:r>
      <w:proofErr w:type="spellStart"/>
      <w:r w:rsidRPr="006C26B3">
        <w:rPr>
          <w:lang w:val="en-US"/>
        </w:rPr>
        <w:t>Shortt</w:t>
      </w:r>
      <w:proofErr w:type="spellEnd"/>
      <w:r w:rsidRPr="006C26B3">
        <w:rPr>
          <w:lang w:val="en-US"/>
        </w:rPr>
        <w:t xml:space="preserve">, K. R. (2005). Chapter 2 DOSIMETRIC PRINCIPLES, QUANTITIES AND UNITS. In </w:t>
      </w:r>
      <w:r w:rsidRPr="006C26B3">
        <w:rPr>
          <w:i/>
          <w:iCs/>
          <w:lang w:val="en-US"/>
        </w:rPr>
        <w:t>Radiation oncology physics: A handbook for teachers and students</w:t>
      </w:r>
      <w:r w:rsidRPr="006C26B3">
        <w:rPr>
          <w:lang w:val="en-US"/>
        </w:rPr>
        <w:t>. International Atomic Energy Agency.</w:t>
      </w:r>
    </w:p>
    <w:p w14:paraId="222195CA" w14:textId="77777777" w:rsidR="006C26B3" w:rsidRPr="006C26B3" w:rsidRDefault="006C26B3" w:rsidP="00C95939">
      <w:pPr>
        <w:pStyle w:val="Bibliography"/>
        <w:spacing w:line="276" w:lineRule="auto"/>
        <w:rPr>
          <w:lang w:val="en-US"/>
        </w:rPr>
      </w:pPr>
      <w:r w:rsidRPr="00C95939">
        <w:rPr>
          <w:b/>
          <w:bCs/>
          <w:lang w:val="en-US"/>
        </w:rPr>
        <w:t>Shareef, M. M</w:t>
      </w:r>
      <w:r w:rsidRPr="006C26B3">
        <w:rPr>
          <w:lang w:val="en-US"/>
        </w:rPr>
        <w:t xml:space="preserve">., Cui, N., </w:t>
      </w:r>
      <w:proofErr w:type="spellStart"/>
      <w:r w:rsidRPr="006C26B3">
        <w:rPr>
          <w:lang w:val="en-US"/>
        </w:rPr>
        <w:t>Burikhanov</w:t>
      </w:r>
      <w:proofErr w:type="spellEnd"/>
      <w:r w:rsidRPr="006C26B3">
        <w:rPr>
          <w:lang w:val="en-US"/>
        </w:rPr>
        <w:t xml:space="preserve">, R., Gupta, S., </w:t>
      </w:r>
      <w:proofErr w:type="spellStart"/>
      <w:r w:rsidRPr="006C26B3">
        <w:rPr>
          <w:lang w:val="en-US"/>
        </w:rPr>
        <w:t>Satishkumar</w:t>
      </w:r>
      <w:proofErr w:type="spellEnd"/>
      <w:r w:rsidRPr="006C26B3">
        <w:rPr>
          <w:lang w:val="en-US"/>
        </w:rPr>
        <w:t xml:space="preserve">, S., </w:t>
      </w:r>
      <w:proofErr w:type="spellStart"/>
      <w:r w:rsidRPr="006C26B3">
        <w:rPr>
          <w:lang w:val="en-US"/>
        </w:rPr>
        <w:t>Shajahan</w:t>
      </w:r>
      <w:proofErr w:type="spellEnd"/>
      <w:r w:rsidRPr="006C26B3">
        <w:rPr>
          <w:lang w:val="en-US"/>
        </w:rPr>
        <w:t xml:space="preserve">, S., Mohiuddin, M., </w:t>
      </w:r>
      <w:proofErr w:type="spellStart"/>
      <w:r w:rsidRPr="006C26B3">
        <w:rPr>
          <w:lang w:val="en-US"/>
        </w:rPr>
        <w:t>Rangnekar</w:t>
      </w:r>
      <w:proofErr w:type="spellEnd"/>
      <w:r w:rsidRPr="006C26B3">
        <w:rPr>
          <w:lang w:val="en-US"/>
        </w:rPr>
        <w:t>, V. M., &amp; Ahmed, M. M. (2007). Role of Tumor Necrosis Factor-</w:t>
      </w:r>
      <w:r>
        <w:t>α</w:t>
      </w:r>
      <w:r w:rsidRPr="006C26B3">
        <w:rPr>
          <w:lang w:val="en-US"/>
        </w:rPr>
        <w:t xml:space="preserve"> and TRAIL in High-Dose Radiation–Induced Bystander Signaling in Lung Adenocarcinoma. </w:t>
      </w:r>
      <w:r w:rsidRPr="006C26B3">
        <w:rPr>
          <w:i/>
          <w:iCs/>
          <w:lang w:val="en-US"/>
        </w:rPr>
        <w:t>Cancer Research</w:t>
      </w:r>
      <w:r w:rsidRPr="006C26B3">
        <w:rPr>
          <w:lang w:val="en-US"/>
        </w:rPr>
        <w:t xml:space="preserve">, </w:t>
      </w:r>
      <w:r w:rsidRPr="006C26B3">
        <w:rPr>
          <w:i/>
          <w:iCs/>
          <w:lang w:val="en-US"/>
        </w:rPr>
        <w:t>67</w:t>
      </w:r>
      <w:r w:rsidRPr="006C26B3">
        <w:rPr>
          <w:lang w:val="en-US"/>
        </w:rPr>
        <w:t>(24), 11811–11820. https://doi.org/10.1158/0008-5472.CAN-07-0722</w:t>
      </w:r>
    </w:p>
    <w:p w14:paraId="7D7C2731" w14:textId="77777777" w:rsidR="006C26B3" w:rsidRPr="006C26B3" w:rsidRDefault="006C26B3" w:rsidP="00C95939">
      <w:pPr>
        <w:pStyle w:val="Bibliography"/>
        <w:spacing w:line="276" w:lineRule="auto"/>
        <w:rPr>
          <w:lang w:val="en-US"/>
        </w:rPr>
      </w:pPr>
      <w:proofErr w:type="spellStart"/>
      <w:r w:rsidRPr="00C95939">
        <w:rPr>
          <w:b/>
          <w:bCs/>
          <w:lang w:val="en-US"/>
        </w:rPr>
        <w:t>Shortt</w:t>
      </w:r>
      <w:proofErr w:type="spellEnd"/>
      <w:r w:rsidRPr="00C95939">
        <w:rPr>
          <w:b/>
          <w:bCs/>
          <w:lang w:val="en-US"/>
        </w:rPr>
        <w:t>, K. R.,</w:t>
      </w:r>
      <w:r w:rsidRPr="006C26B3">
        <w:rPr>
          <w:lang w:val="en-US"/>
        </w:rPr>
        <w:t xml:space="preserve"> </w:t>
      </w:r>
      <w:proofErr w:type="spellStart"/>
      <w:r w:rsidRPr="006C26B3">
        <w:rPr>
          <w:lang w:val="en-US"/>
        </w:rPr>
        <w:t>Bielajew</w:t>
      </w:r>
      <w:proofErr w:type="spellEnd"/>
      <w:r w:rsidRPr="006C26B3">
        <w:rPr>
          <w:lang w:val="en-US"/>
        </w:rPr>
        <w:t xml:space="preserve">, A. F., Ross, C. K., Stewart, K. J., Burke, J. T., &amp; </w:t>
      </w:r>
      <w:proofErr w:type="spellStart"/>
      <w:r w:rsidRPr="006C26B3">
        <w:rPr>
          <w:lang w:val="en-US"/>
        </w:rPr>
        <w:t>Corsten</w:t>
      </w:r>
      <w:proofErr w:type="spellEnd"/>
      <w:r w:rsidRPr="006C26B3">
        <w:rPr>
          <w:lang w:val="en-US"/>
        </w:rPr>
        <w:t xml:space="preserve">, M. J. (2002). The effect of wall thickness on the response of a spherical ionization chamber. </w:t>
      </w:r>
      <w:r w:rsidRPr="006C26B3">
        <w:rPr>
          <w:i/>
          <w:iCs/>
          <w:lang w:val="en-US"/>
        </w:rPr>
        <w:t>Physics in Medicine and Biology</w:t>
      </w:r>
      <w:r w:rsidRPr="006C26B3">
        <w:rPr>
          <w:lang w:val="en-US"/>
        </w:rPr>
        <w:t xml:space="preserve">, </w:t>
      </w:r>
      <w:r w:rsidRPr="006C26B3">
        <w:rPr>
          <w:i/>
          <w:iCs/>
          <w:lang w:val="en-US"/>
        </w:rPr>
        <w:t>47</w:t>
      </w:r>
      <w:r w:rsidRPr="006C26B3">
        <w:rPr>
          <w:lang w:val="en-US"/>
        </w:rPr>
        <w:t>(10), 1721–1731. https://doi.org/10.1088/0031-9155/47/10/308</w:t>
      </w:r>
    </w:p>
    <w:p w14:paraId="1EF88793" w14:textId="77777777" w:rsidR="006C26B3" w:rsidRPr="006C26B3" w:rsidRDefault="006C26B3" w:rsidP="00C95939">
      <w:pPr>
        <w:pStyle w:val="Bibliography"/>
        <w:spacing w:line="276" w:lineRule="auto"/>
        <w:rPr>
          <w:lang w:val="en-US"/>
        </w:rPr>
      </w:pPr>
      <w:r w:rsidRPr="00C95939">
        <w:rPr>
          <w:b/>
          <w:bCs/>
          <w:lang w:val="en-US"/>
        </w:rPr>
        <w:t>Silverman, B.</w:t>
      </w:r>
      <w:r w:rsidRPr="006C26B3">
        <w:rPr>
          <w:lang w:val="en-US"/>
        </w:rPr>
        <w:t xml:space="preserve"> W. (1998). </w:t>
      </w:r>
      <w:r w:rsidRPr="006C26B3">
        <w:rPr>
          <w:i/>
          <w:iCs/>
          <w:lang w:val="en-US"/>
        </w:rPr>
        <w:t>Density estimation for statistics and data analysis</w:t>
      </w:r>
      <w:r w:rsidRPr="006C26B3">
        <w:rPr>
          <w:lang w:val="en-US"/>
        </w:rPr>
        <w:t>. Chapman &amp; Hall/CRC.</w:t>
      </w:r>
    </w:p>
    <w:p w14:paraId="3F75E726" w14:textId="77777777" w:rsidR="006C26B3" w:rsidRPr="006C26B3" w:rsidRDefault="006C26B3" w:rsidP="00C95939">
      <w:pPr>
        <w:pStyle w:val="Bibliography"/>
        <w:spacing w:line="276" w:lineRule="auto"/>
        <w:rPr>
          <w:lang w:val="en-US"/>
        </w:rPr>
      </w:pPr>
      <w:proofErr w:type="spellStart"/>
      <w:r w:rsidRPr="00C95939">
        <w:rPr>
          <w:b/>
          <w:bCs/>
          <w:lang w:val="en-US"/>
        </w:rPr>
        <w:t>Soleymanifard</w:t>
      </w:r>
      <w:proofErr w:type="spellEnd"/>
      <w:r w:rsidRPr="00C95939">
        <w:rPr>
          <w:b/>
          <w:bCs/>
          <w:lang w:val="en-US"/>
        </w:rPr>
        <w:t>, S.,</w:t>
      </w:r>
      <w:r w:rsidRPr="006C26B3">
        <w:rPr>
          <w:lang w:val="en-US"/>
        </w:rPr>
        <w:t xml:space="preserve"> &amp; </w:t>
      </w:r>
      <w:proofErr w:type="spellStart"/>
      <w:r w:rsidRPr="006C26B3">
        <w:rPr>
          <w:lang w:val="en-US"/>
        </w:rPr>
        <w:t>Bahreyni</w:t>
      </w:r>
      <w:proofErr w:type="spellEnd"/>
      <w:r w:rsidRPr="006C26B3">
        <w:rPr>
          <w:lang w:val="en-US"/>
        </w:rPr>
        <w:t xml:space="preserve">, M. T. T. (2012). Comparing the level of bystander effect in a couple of tumor and normal cell lines. </w:t>
      </w:r>
      <w:r w:rsidRPr="006C26B3">
        <w:rPr>
          <w:i/>
          <w:iCs/>
          <w:lang w:val="en-US"/>
        </w:rPr>
        <w:t>Journal of Medical Physics / Association of Medical Physicists of India</w:t>
      </w:r>
      <w:r w:rsidRPr="006C26B3">
        <w:rPr>
          <w:lang w:val="en-US"/>
        </w:rPr>
        <w:t xml:space="preserve">, </w:t>
      </w:r>
      <w:r w:rsidRPr="006C26B3">
        <w:rPr>
          <w:i/>
          <w:iCs/>
          <w:lang w:val="en-US"/>
        </w:rPr>
        <w:t>37</w:t>
      </w:r>
      <w:r w:rsidRPr="006C26B3">
        <w:rPr>
          <w:lang w:val="en-US"/>
        </w:rPr>
        <w:t>(2), 102–106. https://doi.org/10.4103/0971-6203.94745</w:t>
      </w:r>
    </w:p>
    <w:p w14:paraId="293160FE" w14:textId="77777777" w:rsidR="006C26B3" w:rsidRPr="006C26B3" w:rsidRDefault="006C26B3" w:rsidP="00C95939">
      <w:pPr>
        <w:pStyle w:val="Bibliography"/>
        <w:spacing w:line="276" w:lineRule="auto"/>
        <w:rPr>
          <w:lang w:val="en-US"/>
        </w:rPr>
      </w:pPr>
      <w:r w:rsidRPr="00C95939">
        <w:rPr>
          <w:b/>
          <w:bCs/>
        </w:rPr>
        <w:t>Stevens, M. A.,</w:t>
      </w:r>
      <w:r>
        <w:t xml:space="preserve"> Turner, J. R., Hugtenburg, R. P., &amp; Butler, P. H. (1996). </w:t>
      </w:r>
      <w:r w:rsidRPr="006C26B3">
        <w:rPr>
          <w:lang w:val="en-US"/>
        </w:rPr>
        <w:t xml:space="preserve">High-resolution dosimetry using </w:t>
      </w:r>
      <w:proofErr w:type="spellStart"/>
      <w:r w:rsidRPr="006C26B3">
        <w:rPr>
          <w:lang w:val="en-US"/>
        </w:rPr>
        <w:t>radiochromic</w:t>
      </w:r>
      <w:proofErr w:type="spellEnd"/>
      <w:r w:rsidRPr="006C26B3">
        <w:rPr>
          <w:lang w:val="en-US"/>
        </w:rPr>
        <w:t xml:space="preserve"> film and a document scanner. </w:t>
      </w:r>
      <w:r w:rsidRPr="006C26B3">
        <w:rPr>
          <w:i/>
          <w:iCs/>
          <w:lang w:val="en-US"/>
        </w:rPr>
        <w:t>Physics in Medicine and Biology</w:t>
      </w:r>
      <w:r w:rsidRPr="006C26B3">
        <w:rPr>
          <w:lang w:val="en-US"/>
        </w:rPr>
        <w:t xml:space="preserve">, </w:t>
      </w:r>
      <w:r w:rsidRPr="006C26B3">
        <w:rPr>
          <w:i/>
          <w:iCs/>
          <w:lang w:val="en-US"/>
        </w:rPr>
        <w:t>41</w:t>
      </w:r>
      <w:r w:rsidRPr="006C26B3">
        <w:rPr>
          <w:lang w:val="en-US"/>
        </w:rPr>
        <w:t>(11), 2357–2365. https://doi.org/10.1088/0031-9155/41/11/008</w:t>
      </w:r>
    </w:p>
    <w:p w14:paraId="6662AEFD" w14:textId="77777777" w:rsidR="006C26B3" w:rsidRPr="006C26B3" w:rsidRDefault="006C26B3" w:rsidP="00C95939">
      <w:pPr>
        <w:pStyle w:val="Bibliography"/>
        <w:spacing w:line="276" w:lineRule="auto"/>
        <w:rPr>
          <w:lang w:val="en-US"/>
        </w:rPr>
      </w:pPr>
      <w:r w:rsidRPr="00C95939">
        <w:rPr>
          <w:b/>
          <w:bCs/>
          <w:lang w:val="en-US"/>
        </w:rPr>
        <w:t>Strang, G.</w:t>
      </w:r>
      <w:r w:rsidRPr="006C26B3">
        <w:rPr>
          <w:lang w:val="en-US"/>
        </w:rPr>
        <w:t xml:space="preserve"> (2006). </w:t>
      </w:r>
      <w:r w:rsidRPr="006C26B3">
        <w:rPr>
          <w:i/>
          <w:iCs/>
          <w:lang w:val="en-US"/>
        </w:rPr>
        <w:t>Linear algebra and its applications</w:t>
      </w:r>
      <w:r w:rsidRPr="006C26B3">
        <w:rPr>
          <w:lang w:val="en-US"/>
        </w:rPr>
        <w:t xml:space="preserve"> (4th ed). Thomson, Brooks/Cole.</w:t>
      </w:r>
    </w:p>
    <w:p w14:paraId="72DFFB05" w14:textId="77777777" w:rsidR="006C26B3" w:rsidRPr="006C26B3" w:rsidRDefault="006C26B3" w:rsidP="00C95939">
      <w:pPr>
        <w:pStyle w:val="Bibliography"/>
        <w:spacing w:line="276" w:lineRule="auto"/>
        <w:rPr>
          <w:lang w:val="en-US"/>
        </w:rPr>
      </w:pPr>
      <w:proofErr w:type="spellStart"/>
      <w:r w:rsidRPr="00C95939">
        <w:rPr>
          <w:b/>
          <w:bCs/>
          <w:lang w:val="en-US"/>
        </w:rPr>
        <w:t>Studzinski</w:t>
      </w:r>
      <w:proofErr w:type="spellEnd"/>
      <w:r w:rsidRPr="00C95939">
        <w:rPr>
          <w:b/>
          <w:bCs/>
          <w:lang w:val="en-US"/>
        </w:rPr>
        <w:t>, G. P</w:t>
      </w:r>
      <w:r w:rsidRPr="006C26B3">
        <w:rPr>
          <w:lang w:val="en-US"/>
        </w:rPr>
        <w:t xml:space="preserve">., &amp; </w:t>
      </w:r>
      <w:proofErr w:type="spellStart"/>
      <w:r w:rsidRPr="006C26B3">
        <w:rPr>
          <w:lang w:val="en-US"/>
        </w:rPr>
        <w:t>Danilenko</w:t>
      </w:r>
      <w:proofErr w:type="spellEnd"/>
      <w:r w:rsidRPr="006C26B3">
        <w:rPr>
          <w:lang w:val="en-US"/>
        </w:rPr>
        <w:t xml:space="preserve">, M. (2005). CHAPTER 92—Differentiation and the Cell Cycle. In D. Feldman (Ed.), </w:t>
      </w:r>
      <w:r w:rsidRPr="006C26B3">
        <w:rPr>
          <w:i/>
          <w:iCs/>
          <w:lang w:val="en-US"/>
        </w:rPr>
        <w:t>Vitamin D (Second Edition)</w:t>
      </w:r>
      <w:r w:rsidRPr="006C26B3">
        <w:rPr>
          <w:lang w:val="en-US"/>
        </w:rPr>
        <w:t xml:space="preserve"> (pp. 1635–1661). Academic Press. https://doi.org/10.1016/B978-012252687-9/50096-6</w:t>
      </w:r>
    </w:p>
    <w:p w14:paraId="15ADEA3A" w14:textId="77777777" w:rsidR="006C26B3" w:rsidRPr="006C26B3" w:rsidRDefault="006C26B3" w:rsidP="00C95939">
      <w:pPr>
        <w:pStyle w:val="Bibliography"/>
        <w:spacing w:line="276" w:lineRule="auto"/>
        <w:rPr>
          <w:lang w:val="en-US"/>
        </w:rPr>
      </w:pPr>
      <w:proofErr w:type="spellStart"/>
      <w:r w:rsidRPr="00C95939">
        <w:rPr>
          <w:b/>
          <w:bCs/>
          <w:lang w:val="en-US"/>
        </w:rPr>
        <w:t>Suchowerska</w:t>
      </w:r>
      <w:proofErr w:type="spellEnd"/>
      <w:r w:rsidRPr="00C95939">
        <w:rPr>
          <w:b/>
          <w:bCs/>
          <w:lang w:val="en-US"/>
        </w:rPr>
        <w:t>, N</w:t>
      </w:r>
      <w:r w:rsidRPr="006C26B3">
        <w:rPr>
          <w:lang w:val="en-US"/>
        </w:rPr>
        <w:t xml:space="preserve">., Ebert, M. A., Zhang, M., &amp; Jackson, M. (2005). In vitro response of </w:t>
      </w:r>
      <w:proofErr w:type="spellStart"/>
      <w:r w:rsidRPr="006C26B3">
        <w:rPr>
          <w:lang w:val="en-US"/>
        </w:rPr>
        <w:t>tumour</w:t>
      </w:r>
      <w:proofErr w:type="spellEnd"/>
      <w:r w:rsidRPr="006C26B3">
        <w:rPr>
          <w:lang w:val="en-US"/>
        </w:rPr>
        <w:t xml:space="preserve"> cells to non-uniform irradiation. </w:t>
      </w:r>
      <w:r w:rsidRPr="006C26B3">
        <w:rPr>
          <w:i/>
          <w:iCs/>
          <w:lang w:val="en-US"/>
        </w:rPr>
        <w:t>Physics in Medicine and Biology</w:t>
      </w:r>
      <w:r w:rsidRPr="006C26B3">
        <w:rPr>
          <w:lang w:val="en-US"/>
        </w:rPr>
        <w:t xml:space="preserve">, </w:t>
      </w:r>
      <w:r w:rsidRPr="006C26B3">
        <w:rPr>
          <w:i/>
          <w:iCs/>
          <w:lang w:val="en-US"/>
        </w:rPr>
        <w:t>50</w:t>
      </w:r>
      <w:r w:rsidRPr="006C26B3">
        <w:rPr>
          <w:lang w:val="en-US"/>
        </w:rPr>
        <w:t>(13), 3041–3051. https://doi.org/10.1088/0031-9155/50/13/005</w:t>
      </w:r>
    </w:p>
    <w:p w14:paraId="4BFF6CD7" w14:textId="77777777" w:rsidR="006C26B3" w:rsidRPr="006C26B3" w:rsidRDefault="006C26B3" w:rsidP="00C95939">
      <w:pPr>
        <w:pStyle w:val="Bibliography"/>
        <w:spacing w:line="276" w:lineRule="auto"/>
        <w:rPr>
          <w:lang w:val="en-US"/>
        </w:rPr>
      </w:pPr>
      <w:r w:rsidRPr="00C95939">
        <w:rPr>
          <w:b/>
          <w:bCs/>
          <w:i/>
          <w:iCs/>
          <w:lang w:val="en-US"/>
        </w:rPr>
        <w:t>Thermionic emission</w:t>
      </w:r>
      <w:r w:rsidRPr="006C26B3">
        <w:rPr>
          <w:i/>
          <w:iCs/>
          <w:lang w:val="en-US"/>
        </w:rPr>
        <w:t xml:space="preserve"> | physics | Britannica</w:t>
      </w:r>
      <w:r w:rsidRPr="006C26B3">
        <w:rPr>
          <w:lang w:val="en-US"/>
        </w:rPr>
        <w:t>. (2021, March 23). https://www.britannica.com/science/thermionic-emission</w:t>
      </w:r>
    </w:p>
    <w:p w14:paraId="20FF4FAC" w14:textId="77777777" w:rsidR="006C26B3" w:rsidRPr="006C26B3" w:rsidRDefault="006C26B3" w:rsidP="00C95939">
      <w:pPr>
        <w:pStyle w:val="Bibliography"/>
        <w:spacing w:line="276" w:lineRule="auto"/>
        <w:rPr>
          <w:lang w:val="en-US"/>
        </w:rPr>
      </w:pPr>
      <w:r w:rsidRPr="00C95939">
        <w:rPr>
          <w:b/>
          <w:bCs/>
        </w:rPr>
        <w:lastRenderedPageBreak/>
        <w:t xml:space="preserve">Thevenaz, P., </w:t>
      </w:r>
      <w:r>
        <w:t xml:space="preserve">Ruttimann, U. E., &amp; Unser, M. (1998). </w:t>
      </w:r>
      <w:r w:rsidRPr="006C26B3">
        <w:rPr>
          <w:lang w:val="en-US"/>
        </w:rPr>
        <w:t xml:space="preserve">A pyramid approach to subpixel registration based on intensity. </w:t>
      </w:r>
      <w:r w:rsidRPr="006C26B3">
        <w:rPr>
          <w:i/>
          <w:iCs/>
          <w:lang w:val="en-US"/>
        </w:rPr>
        <w:t>IEEE Transactions on Image Processing</w:t>
      </w:r>
      <w:r w:rsidRPr="006C26B3">
        <w:rPr>
          <w:lang w:val="en-US"/>
        </w:rPr>
        <w:t xml:space="preserve">, </w:t>
      </w:r>
      <w:r w:rsidRPr="006C26B3">
        <w:rPr>
          <w:i/>
          <w:iCs/>
          <w:lang w:val="en-US"/>
        </w:rPr>
        <w:t>7</w:t>
      </w:r>
      <w:r w:rsidRPr="006C26B3">
        <w:rPr>
          <w:lang w:val="en-US"/>
        </w:rPr>
        <w:t>(1), 27–41. https://doi.org/10.1109/83.650848</w:t>
      </w:r>
    </w:p>
    <w:p w14:paraId="7DA02B9C" w14:textId="77777777" w:rsidR="006C26B3" w:rsidRPr="006C26B3" w:rsidRDefault="006C26B3" w:rsidP="00C95939">
      <w:pPr>
        <w:pStyle w:val="Bibliography"/>
        <w:spacing w:line="276" w:lineRule="auto"/>
        <w:rPr>
          <w:lang w:val="en-US"/>
        </w:rPr>
      </w:pPr>
      <w:proofErr w:type="spellStart"/>
      <w:r w:rsidRPr="00C95939">
        <w:rPr>
          <w:b/>
          <w:bCs/>
          <w:lang w:val="en-US"/>
        </w:rPr>
        <w:t>Thiese</w:t>
      </w:r>
      <w:proofErr w:type="spellEnd"/>
      <w:r w:rsidRPr="00C95939">
        <w:rPr>
          <w:b/>
          <w:bCs/>
          <w:lang w:val="en-US"/>
        </w:rPr>
        <w:t>, M. S</w:t>
      </w:r>
      <w:r w:rsidRPr="006C26B3">
        <w:rPr>
          <w:lang w:val="en-US"/>
        </w:rPr>
        <w:t xml:space="preserve">., Ronna, B., &amp; Ott, U. (2016). P value interpretations and considerations. </w:t>
      </w:r>
      <w:r w:rsidRPr="006C26B3">
        <w:rPr>
          <w:i/>
          <w:iCs/>
          <w:lang w:val="en-US"/>
        </w:rPr>
        <w:t>Journal of Thoracic Disease</w:t>
      </w:r>
      <w:r w:rsidRPr="006C26B3">
        <w:rPr>
          <w:lang w:val="en-US"/>
        </w:rPr>
        <w:t xml:space="preserve">, </w:t>
      </w:r>
      <w:r w:rsidRPr="006C26B3">
        <w:rPr>
          <w:i/>
          <w:iCs/>
          <w:lang w:val="en-US"/>
        </w:rPr>
        <w:t>8</w:t>
      </w:r>
      <w:r w:rsidRPr="006C26B3">
        <w:rPr>
          <w:lang w:val="en-US"/>
        </w:rPr>
        <w:t>(9), E928–E931. https://doi.org/10.21037/jtd.2016.08.16</w:t>
      </w:r>
    </w:p>
    <w:p w14:paraId="04B5ED5F" w14:textId="77777777" w:rsidR="006C26B3" w:rsidRPr="006C26B3" w:rsidRDefault="006C26B3" w:rsidP="00C95939">
      <w:pPr>
        <w:pStyle w:val="Bibliography"/>
        <w:spacing w:line="276" w:lineRule="auto"/>
        <w:rPr>
          <w:lang w:val="en-US"/>
        </w:rPr>
      </w:pPr>
      <w:r w:rsidRPr="00C95939">
        <w:rPr>
          <w:b/>
          <w:bCs/>
          <w:lang w:val="en-US"/>
        </w:rPr>
        <w:t>Trainor, C</w:t>
      </w:r>
      <w:r w:rsidRPr="006C26B3">
        <w:rPr>
          <w:lang w:val="en-US"/>
        </w:rPr>
        <w:t xml:space="preserve">., Butterworth, K. T., McGarry, C. K., McMahon, S. J., O’Sullivan, J. M., Hounsell, A. R., &amp; </w:t>
      </w:r>
      <w:proofErr w:type="spellStart"/>
      <w:r w:rsidRPr="006C26B3">
        <w:rPr>
          <w:lang w:val="en-US"/>
        </w:rPr>
        <w:t>Prise</w:t>
      </w:r>
      <w:proofErr w:type="spellEnd"/>
      <w:r w:rsidRPr="006C26B3">
        <w:rPr>
          <w:lang w:val="en-US"/>
        </w:rPr>
        <w:t xml:space="preserve">, K. M. (2012). DNA Damage Responses following Exposure to Modulated Radiation Fields. </w:t>
      </w:r>
      <w:r w:rsidRPr="006C26B3">
        <w:rPr>
          <w:i/>
          <w:iCs/>
          <w:lang w:val="en-US"/>
        </w:rPr>
        <w:t>PLOS ONE</w:t>
      </w:r>
      <w:r w:rsidRPr="006C26B3">
        <w:rPr>
          <w:lang w:val="en-US"/>
        </w:rPr>
        <w:t xml:space="preserve">, </w:t>
      </w:r>
      <w:r w:rsidRPr="006C26B3">
        <w:rPr>
          <w:i/>
          <w:iCs/>
          <w:lang w:val="en-US"/>
        </w:rPr>
        <w:t>7</w:t>
      </w:r>
      <w:r w:rsidRPr="006C26B3">
        <w:rPr>
          <w:lang w:val="en-US"/>
        </w:rPr>
        <w:t>(8), e43326. https://doi.org/10.1371/journal.pone.0043326</w:t>
      </w:r>
    </w:p>
    <w:p w14:paraId="526005FD" w14:textId="77777777" w:rsidR="006C26B3" w:rsidRDefault="006C26B3" w:rsidP="00C95939">
      <w:pPr>
        <w:pStyle w:val="Bibliography"/>
        <w:spacing w:line="276" w:lineRule="auto"/>
      </w:pPr>
      <w:r w:rsidRPr="00C95939">
        <w:rPr>
          <w:b/>
          <w:bCs/>
          <w:i/>
          <w:iCs/>
          <w:lang w:val="en-US"/>
        </w:rPr>
        <w:t>Transcription</w:t>
      </w:r>
      <w:r w:rsidRPr="006C26B3">
        <w:rPr>
          <w:i/>
          <w:iCs/>
          <w:lang w:val="en-US"/>
        </w:rPr>
        <w:t xml:space="preserve"> | Definition, Steps, &amp; Biology | Britannica</w:t>
      </w:r>
      <w:r w:rsidRPr="006C26B3">
        <w:rPr>
          <w:lang w:val="en-US"/>
        </w:rPr>
        <w:t xml:space="preserve">. </w:t>
      </w:r>
      <w:r>
        <w:t>(2019, September 26). https://www.britannica.com/science/transcription-genetics</w:t>
      </w:r>
    </w:p>
    <w:p w14:paraId="48D2A8C1" w14:textId="77777777" w:rsidR="006C26B3" w:rsidRPr="006C26B3" w:rsidRDefault="006C26B3" w:rsidP="00C95939">
      <w:pPr>
        <w:pStyle w:val="Bibliography"/>
        <w:spacing w:line="276" w:lineRule="auto"/>
        <w:rPr>
          <w:lang w:val="en-US"/>
        </w:rPr>
      </w:pPr>
      <w:r w:rsidRPr="00C95939">
        <w:rPr>
          <w:b/>
          <w:bCs/>
          <w:lang w:val="sv-SE"/>
        </w:rPr>
        <w:t>van Leeuwen, C. M</w:t>
      </w:r>
      <w:r w:rsidRPr="006C26B3">
        <w:rPr>
          <w:lang w:val="sv-SE"/>
        </w:rPr>
        <w:t xml:space="preserve">., Oei, A. L., Crezee, J., Bel, A., Franken, N. A. P., Stalpers, L. J. A., &amp; Kok, H. P. (2018). </w:t>
      </w:r>
      <w:r w:rsidRPr="006C26B3">
        <w:rPr>
          <w:lang w:val="en-US"/>
        </w:rPr>
        <w:t xml:space="preserve">The alfa and beta of </w:t>
      </w:r>
      <w:proofErr w:type="spellStart"/>
      <w:r w:rsidRPr="006C26B3">
        <w:rPr>
          <w:lang w:val="en-US"/>
        </w:rPr>
        <w:t>tumours</w:t>
      </w:r>
      <w:proofErr w:type="spellEnd"/>
      <w:r w:rsidRPr="006C26B3">
        <w:rPr>
          <w:lang w:val="en-US"/>
        </w:rPr>
        <w:t xml:space="preserve">: A review of parameters of the linear-quadratic model, derived from clinical radiotherapy studies. </w:t>
      </w:r>
      <w:r w:rsidRPr="006C26B3">
        <w:rPr>
          <w:i/>
          <w:iCs/>
          <w:lang w:val="en-US"/>
        </w:rPr>
        <w:t>Radiation Oncology</w:t>
      </w:r>
      <w:r w:rsidRPr="006C26B3">
        <w:rPr>
          <w:lang w:val="en-US"/>
        </w:rPr>
        <w:t xml:space="preserve">, </w:t>
      </w:r>
      <w:r w:rsidRPr="006C26B3">
        <w:rPr>
          <w:i/>
          <w:iCs/>
          <w:lang w:val="en-US"/>
        </w:rPr>
        <w:t>13</w:t>
      </w:r>
      <w:r w:rsidRPr="006C26B3">
        <w:rPr>
          <w:lang w:val="en-US"/>
        </w:rPr>
        <w:t>(1), 96. https://doi.org/10.1186/s13014-018-1040-z</w:t>
      </w:r>
    </w:p>
    <w:p w14:paraId="54A0D8E4" w14:textId="77777777" w:rsidR="006C26B3" w:rsidRPr="006C26B3" w:rsidRDefault="006C26B3" w:rsidP="00C95939">
      <w:pPr>
        <w:pStyle w:val="Bibliography"/>
        <w:spacing w:line="276" w:lineRule="auto"/>
        <w:rPr>
          <w:lang w:val="en-US"/>
        </w:rPr>
      </w:pPr>
      <w:proofErr w:type="spellStart"/>
      <w:r w:rsidRPr="00C95939">
        <w:rPr>
          <w:b/>
          <w:bCs/>
          <w:lang w:val="en-US"/>
        </w:rPr>
        <w:t>Villarraga</w:t>
      </w:r>
      <w:proofErr w:type="spellEnd"/>
      <w:r w:rsidRPr="00C95939">
        <w:rPr>
          <w:b/>
          <w:bCs/>
          <w:lang w:val="en-US"/>
        </w:rPr>
        <w:t>-Gómez, H.</w:t>
      </w:r>
      <w:r w:rsidRPr="006C26B3">
        <w:rPr>
          <w:lang w:val="en-US"/>
        </w:rPr>
        <w:t xml:space="preserve"> (2016, July 26). </w:t>
      </w:r>
      <w:r w:rsidRPr="006C26B3">
        <w:rPr>
          <w:i/>
          <w:iCs/>
          <w:lang w:val="en-US"/>
        </w:rPr>
        <w:t>X-ray Computed Tomography for Dimensional Measurements</w:t>
      </w:r>
      <w:r w:rsidRPr="006C26B3">
        <w:rPr>
          <w:lang w:val="en-US"/>
        </w:rPr>
        <w:t>.</w:t>
      </w:r>
    </w:p>
    <w:p w14:paraId="39AD886E" w14:textId="77777777" w:rsidR="006C26B3" w:rsidRPr="006C26B3" w:rsidRDefault="006C26B3" w:rsidP="00C95939">
      <w:pPr>
        <w:pStyle w:val="Bibliography"/>
        <w:spacing w:line="276" w:lineRule="auto"/>
        <w:rPr>
          <w:lang w:val="en-US"/>
        </w:rPr>
      </w:pPr>
      <w:r w:rsidRPr="00C95939">
        <w:rPr>
          <w:b/>
          <w:bCs/>
          <w:lang w:val="en-US"/>
        </w:rPr>
        <w:t>Virtanen, P</w:t>
      </w:r>
      <w:r w:rsidRPr="006C26B3">
        <w:rPr>
          <w:lang w:val="en-US"/>
        </w:rPr>
        <w:t xml:space="preserve">., </w:t>
      </w:r>
      <w:proofErr w:type="spellStart"/>
      <w:r w:rsidRPr="006C26B3">
        <w:rPr>
          <w:lang w:val="en-US"/>
        </w:rPr>
        <w:t>Gommers</w:t>
      </w:r>
      <w:proofErr w:type="spellEnd"/>
      <w:r w:rsidRPr="006C26B3">
        <w:rPr>
          <w:lang w:val="en-US"/>
        </w:rPr>
        <w:t xml:space="preserve">, R., Oliphant, T. E., </w:t>
      </w:r>
      <w:proofErr w:type="spellStart"/>
      <w:r w:rsidRPr="006C26B3">
        <w:rPr>
          <w:lang w:val="en-US"/>
        </w:rPr>
        <w:t>Haberland</w:t>
      </w:r>
      <w:proofErr w:type="spellEnd"/>
      <w:r w:rsidRPr="006C26B3">
        <w:rPr>
          <w:lang w:val="en-US"/>
        </w:rPr>
        <w:t xml:space="preserve">, M., Reddy, T., </w:t>
      </w:r>
      <w:proofErr w:type="spellStart"/>
      <w:r w:rsidRPr="006C26B3">
        <w:rPr>
          <w:lang w:val="en-US"/>
        </w:rPr>
        <w:t>Cournapeau</w:t>
      </w:r>
      <w:proofErr w:type="spellEnd"/>
      <w:r w:rsidRPr="006C26B3">
        <w:rPr>
          <w:lang w:val="en-US"/>
        </w:rPr>
        <w:t xml:space="preserve">, D., </w:t>
      </w:r>
      <w:proofErr w:type="spellStart"/>
      <w:r w:rsidRPr="006C26B3">
        <w:rPr>
          <w:lang w:val="en-US"/>
        </w:rPr>
        <w:t>Burovski</w:t>
      </w:r>
      <w:proofErr w:type="spellEnd"/>
      <w:r w:rsidRPr="006C26B3">
        <w:rPr>
          <w:lang w:val="en-US"/>
        </w:rPr>
        <w:t xml:space="preserve">, E., Peterson, P., </w:t>
      </w:r>
      <w:proofErr w:type="spellStart"/>
      <w:r w:rsidRPr="006C26B3">
        <w:rPr>
          <w:lang w:val="en-US"/>
        </w:rPr>
        <w:t>Weckesser</w:t>
      </w:r>
      <w:proofErr w:type="spellEnd"/>
      <w:r w:rsidRPr="006C26B3">
        <w:rPr>
          <w:lang w:val="en-US"/>
        </w:rPr>
        <w:t xml:space="preserve">, W., Bright, J., van der Walt, S. J., Brett, M., Wilson, J., Millman, K. J., </w:t>
      </w:r>
      <w:proofErr w:type="spellStart"/>
      <w:r w:rsidRPr="006C26B3">
        <w:rPr>
          <w:lang w:val="en-US"/>
        </w:rPr>
        <w:t>Mayorov</w:t>
      </w:r>
      <w:proofErr w:type="spellEnd"/>
      <w:r w:rsidRPr="006C26B3">
        <w:rPr>
          <w:lang w:val="en-US"/>
        </w:rPr>
        <w:t xml:space="preserve">, N., Nelson, A. R. J., Jones, E., Kern, R., Larson, E., … SciPy 1.0 Contributors. (2020). SciPy 1.0: Fundamental Algorithms for Scientific Computing in Python. </w:t>
      </w:r>
      <w:r w:rsidRPr="006C26B3">
        <w:rPr>
          <w:i/>
          <w:iCs/>
          <w:lang w:val="en-US"/>
        </w:rPr>
        <w:t>Nature Methods</w:t>
      </w:r>
      <w:r w:rsidRPr="006C26B3">
        <w:rPr>
          <w:lang w:val="en-US"/>
        </w:rPr>
        <w:t xml:space="preserve">, </w:t>
      </w:r>
      <w:r w:rsidRPr="006C26B3">
        <w:rPr>
          <w:i/>
          <w:iCs/>
          <w:lang w:val="en-US"/>
        </w:rPr>
        <w:t>17</w:t>
      </w:r>
      <w:r w:rsidRPr="006C26B3">
        <w:rPr>
          <w:lang w:val="en-US"/>
        </w:rPr>
        <w:t>, 261–272. https://doi.org/10.1038/s41592-019-0686-2</w:t>
      </w:r>
    </w:p>
    <w:p w14:paraId="5157C97D" w14:textId="77777777" w:rsidR="006C26B3" w:rsidRPr="006C26B3" w:rsidRDefault="006C26B3" w:rsidP="00C95939">
      <w:pPr>
        <w:pStyle w:val="Bibliography"/>
        <w:spacing w:line="276" w:lineRule="auto"/>
        <w:rPr>
          <w:lang w:val="en-US"/>
        </w:rPr>
      </w:pPr>
      <w:proofErr w:type="spellStart"/>
      <w:r w:rsidRPr="00C95939">
        <w:rPr>
          <w:b/>
          <w:bCs/>
          <w:lang w:val="en-US"/>
        </w:rPr>
        <w:t>Waldeland</w:t>
      </w:r>
      <w:proofErr w:type="spellEnd"/>
      <w:r w:rsidRPr="00C95939">
        <w:rPr>
          <w:b/>
          <w:bCs/>
          <w:lang w:val="en-US"/>
        </w:rPr>
        <w:t>, E.,</w:t>
      </w:r>
      <w:r w:rsidRPr="006C26B3">
        <w:rPr>
          <w:lang w:val="en-US"/>
        </w:rPr>
        <w:t xml:space="preserve"> Hole, E. O., </w:t>
      </w:r>
      <w:proofErr w:type="spellStart"/>
      <w:r w:rsidRPr="006C26B3">
        <w:rPr>
          <w:lang w:val="en-US"/>
        </w:rPr>
        <w:t>Sagstuen</w:t>
      </w:r>
      <w:proofErr w:type="spellEnd"/>
      <w:r w:rsidRPr="006C26B3">
        <w:rPr>
          <w:lang w:val="en-US"/>
        </w:rPr>
        <w:t xml:space="preserve">, E., &amp; </w:t>
      </w:r>
      <w:proofErr w:type="spellStart"/>
      <w:r w:rsidRPr="006C26B3">
        <w:rPr>
          <w:lang w:val="en-US"/>
        </w:rPr>
        <w:t>Malinen</w:t>
      </w:r>
      <w:proofErr w:type="spellEnd"/>
      <w:r w:rsidRPr="006C26B3">
        <w:rPr>
          <w:lang w:val="en-US"/>
        </w:rPr>
        <w:t xml:space="preserve">, E. (2010). The energy dependence of lithium </w:t>
      </w:r>
      <w:proofErr w:type="spellStart"/>
      <w:r w:rsidRPr="006C26B3">
        <w:rPr>
          <w:lang w:val="en-US"/>
        </w:rPr>
        <w:t>formate</w:t>
      </w:r>
      <w:proofErr w:type="spellEnd"/>
      <w:r w:rsidRPr="006C26B3">
        <w:rPr>
          <w:lang w:val="en-US"/>
        </w:rPr>
        <w:t xml:space="preserve"> and alanine EPR dosimeters for medium energy x rays. </w:t>
      </w:r>
      <w:r w:rsidRPr="006C26B3">
        <w:rPr>
          <w:i/>
          <w:iCs/>
          <w:lang w:val="en-US"/>
        </w:rPr>
        <w:t>Medical Physics</w:t>
      </w:r>
      <w:r w:rsidRPr="006C26B3">
        <w:rPr>
          <w:lang w:val="en-US"/>
        </w:rPr>
        <w:t xml:space="preserve">, </w:t>
      </w:r>
      <w:r w:rsidRPr="006C26B3">
        <w:rPr>
          <w:i/>
          <w:iCs/>
          <w:lang w:val="en-US"/>
        </w:rPr>
        <w:t>37</w:t>
      </w:r>
      <w:r w:rsidRPr="006C26B3">
        <w:rPr>
          <w:lang w:val="en-US"/>
        </w:rPr>
        <w:t>(7Part1), 3569–3575. https://doi.org/10.1118/1.3432567</w:t>
      </w:r>
    </w:p>
    <w:p w14:paraId="2FD99EF9" w14:textId="77777777" w:rsidR="006C26B3" w:rsidRPr="001909E2" w:rsidRDefault="006C26B3" w:rsidP="00C95939">
      <w:pPr>
        <w:pStyle w:val="Bibliography"/>
        <w:spacing w:line="276" w:lineRule="auto"/>
        <w:rPr>
          <w:lang w:val="en-US"/>
        </w:rPr>
      </w:pPr>
      <w:r w:rsidRPr="00C95939">
        <w:rPr>
          <w:b/>
          <w:bCs/>
          <w:lang w:val="en-US"/>
        </w:rPr>
        <w:t>Wang, J. Z.</w:t>
      </w:r>
      <w:r w:rsidRPr="006C26B3">
        <w:rPr>
          <w:lang w:val="en-US"/>
        </w:rPr>
        <w:t xml:space="preserve">, Huang, Z., Lo, S. S., Yuh, W. T. C., &amp; Mayr, N. A. (2010). </w:t>
      </w:r>
      <w:r w:rsidRPr="001909E2">
        <w:rPr>
          <w:lang w:val="en-US"/>
        </w:rPr>
        <w:t xml:space="preserve">A generalized linear-quadratic model for radiosurgery, stereotactic body radiation therapy, and high-dose rate brachytherapy. </w:t>
      </w:r>
      <w:r w:rsidRPr="001909E2">
        <w:rPr>
          <w:i/>
          <w:iCs/>
          <w:lang w:val="en-US"/>
        </w:rPr>
        <w:t>Science Translational Medicine</w:t>
      </w:r>
      <w:r w:rsidRPr="001909E2">
        <w:rPr>
          <w:lang w:val="en-US"/>
        </w:rPr>
        <w:t xml:space="preserve">, </w:t>
      </w:r>
      <w:r w:rsidRPr="001909E2">
        <w:rPr>
          <w:i/>
          <w:iCs/>
          <w:lang w:val="en-US"/>
        </w:rPr>
        <w:t>2</w:t>
      </w:r>
      <w:r w:rsidRPr="001909E2">
        <w:rPr>
          <w:lang w:val="en-US"/>
        </w:rPr>
        <w:t>(39), 39ra48. https://doi.org/10.1126/scitranslmed.3000864</w:t>
      </w:r>
    </w:p>
    <w:p w14:paraId="4AB472C6" w14:textId="77777777" w:rsidR="006C26B3" w:rsidRPr="001909E2" w:rsidRDefault="006C26B3" w:rsidP="00C95939">
      <w:pPr>
        <w:pStyle w:val="Bibliography"/>
        <w:spacing w:line="276" w:lineRule="auto"/>
        <w:rPr>
          <w:lang w:val="en-US"/>
        </w:rPr>
      </w:pPr>
      <w:r w:rsidRPr="00C95939">
        <w:rPr>
          <w:b/>
          <w:bCs/>
          <w:lang w:val="en-US"/>
        </w:rPr>
        <w:t>Weinstein, I. B</w:t>
      </w:r>
      <w:r w:rsidRPr="001909E2">
        <w:rPr>
          <w:lang w:val="en-US"/>
        </w:rPr>
        <w:t xml:space="preserve">. (2002). Addiction to Oncogenes—The Achilles </w:t>
      </w:r>
      <w:proofErr w:type="spellStart"/>
      <w:r w:rsidRPr="001909E2">
        <w:rPr>
          <w:lang w:val="en-US"/>
        </w:rPr>
        <w:t>Heal</w:t>
      </w:r>
      <w:proofErr w:type="spellEnd"/>
      <w:r w:rsidRPr="001909E2">
        <w:rPr>
          <w:lang w:val="en-US"/>
        </w:rPr>
        <w:t xml:space="preserve"> of Cancer. </w:t>
      </w:r>
      <w:r w:rsidRPr="001909E2">
        <w:rPr>
          <w:i/>
          <w:iCs/>
          <w:lang w:val="en-US"/>
        </w:rPr>
        <w:t>Science</w:t>
      </w:r>
      <w:r w:rsidRPr="001909E2">
        <w:rPr>
          <w:lang w:val="en-US"/>
        </w:rPr>
        <w:t xml:space="preserve">, </w:t>
      </w:r>
      <w:r w:rsidRPr="001909E2">
        <w:rPr>
          <w:i/>
          <w:iCs/>
          <w:lang w:val="en-US"/>
        </w:rPr>
        <w:t>297</w:t>
      </w:r>
      <w:r w:rsidRPr="001909E2">
        <w:rPr>
          <w:lang w:val="en-US"/>
        </w:rPr>
        <w:t>(5578), 63–64. https://doi.org/10.1126/science.1073096</w:t>
      </w:r>
    </w:p>
    <w:p w14:paraId="07A3F83D" w14:textId="77777777" w:rsidR="006C26B3" w:rsidRPr="001909E2" w:rsidRDefault="006C26B3" w:rsidP="00C95939">
      <w:pPr>
        <w:pStyle w:val="Bibliography"/>
        <w:spacing w:line="276" w:lineRule="auto"/>
        <w:rPr>
          <w:lang w:val="en-US"/>
        </w:rPr>
      </w:pPr>
      <w:proofErr w:type="spellStart"/>
      <w:r w:rsidRPr="00C95939">
        <w:rPr>
          <w:b/>
          <w:bCs/>
          <w:lang w:val="en-US"/>
        </w:rPr>
        <w:t>Weisstein</w:t>
      </w:r>
      <w:proofErr w:type="spellEnd"/>
      <w:r w:rsidRPr="00C95939">
        <w:rPr>
          <w:b/>
          <w:bCs/>
          <w:lang w:val="en-US"/>
        </w:rPr>
        <w:t>, E.</w:t>
      </w:r>
      <w:r w:rsidRPr="001909E2">
        <w:rPr>
          <w:lang w:val="en-US"/>
        </w:rPr>
        <w:t xml:space="preserve"> W. (n.d.). </w:t>
      </w:r>
      <w:r w:rsidRPr="001909E2">
        <w:rPr>
          <w:i/>
          <w:iCs/>
          <w:lang w:val="en-US"/>
        </w:rPr>
        <w:t>Square Line Picking</w:t>
      </w:r>
      <w:r w:rsidRPr="001909E2">
        <w:rPr>
          <w:lang w:val="en-US"/>
        </w:rPr>
        <w:t xml:space="preserve"> [Text]. Wolfram Research, Inc. Retrieved May 25, 2022, from https://mathworld.wolfram.com/</w:t>
      </w:r>
    </w:p>
    <w:p w14:paraId="3876FBA0" w14:textId="77777777" w:rsidR="006C26B3" w:rsidRPr="001909E2" w:rsidRDefault="006C26B3" w:rsidP="00C95939">
      <w:pPr>
        <w:pStyle w:val="Bibliography"/>
        <w:spacing w:line="276" w:lineRule="auto"/>
        <w:rPr>
          <w:lang w:val="en-US"/>
        </w:rPr>
      </w:pPr>
      <w:r w:rsidRPr="00C95939">
        <w:rPr>
          <w:b/>
          <w:bCs/>
          <w:lang w:val="en-US"/>
        </w:rPr>
        <w:t xml:space="preserve">Wu, X., </w:t>
      </w:r>
      <w:r w:rsidRPr="001909E2">
        <w:rPr>
          <w:lang w:val="en-US"/>
        </w:rPr>
        <w:t xml:space="preserve">Ahmed, M. M., Wright, J., Gupta, S., &amp; Pollack, A. (2010). On Modern Technical Approaches of Three-Dimensional High-Dose Lattice Radiotherapy (LRT). </w:t>
      </w:r>
      <w:proofErr w:type="spellStart"/>
      <w:r w:rsidRPr="001909E2">
        <w:rPr>
          <w:i/>
          <w:iCs/>
          <w:lang w:val="en-US"/>
        </w:rPr>
        <w:t>Cureus</w:t>
      </w:r>
      <w:proofErr w:type="spellEnd"/>
      <w:r w:rsidRPr="001909E2">
        <w:rPr>
          <w:lang w:val="en-US"/>
        </w:rPr>
        <w:t xml:space="preserve">, </w:t>
      </w:r>
      <w:r w:rsidRPr="001909E2">
        <w:rPr>
          <w:i/>
          <w:iCs/>
          <w:lang w:val="en-US"/>
        </w:rPr>
        <w:t>2</w:t>
      </w:r>
      <w:r w:rsidRPr="001909E2">
        <w:rPr>
          <w:lang w:val="en-US"/>
        </w:rPr>
        <w:t>(3). https://doi.org/10.7759/cureus.9</w:t>
      </w:r>
    </w:p>
    <w:p w14:paraId="479FFD32" w14:textId="77777777" w:rsidR="006C26B3" w:rsidRPr="001909E2" w:rsidRDefault="006C26B3" w:rsidP="00C95939">
      <w:pPr>
        <w:pStyle w:val="Bibliography"/>
        <w:spacing w:line="276" w:lineRule="auto"/>
        <w:rPr>
          <w:lang w:val="en-US"/>
        </w:rPr>
      </w:pPr>
      <w:r w:rsidRPr="00C95939">
        <w:rPr>
          <w:b/>
          <w:bCs/>
          <w:lang w:val="en-US"/>
        </w:rPr>
        <w:t>Yan, L.</w:t>
      </w:r>
      <w:r w:rsidRPr="001909E2">
        <w:rPr>
          <w:lang w:val="en-US"/>
        </w:rPr>
        <w:t xml:space="preserve">, Xu, Y., Chen, X., </w:t>
      </w:r>
      <w:proofErr w:type="spellStart"/>
      <w:r w:rsidRPr="001909E2">
        <w:rPr>
          <w:lang w:val="en-US"/>
        </w:rPr>
        <w:t>Xie</w:t>
      </w:r>
      <w:proofErr w:type="spellEnd"/>
      <w:r w:rsidRPr="001909E2">
        <w:rPr>
          <w:lang w:val="en-US"/>
        </w:rPr>
        <w:t xml:space="preserve">, X., Liang, B., &amp; Dai, J. (2019). A new homogeneity index definition for evaluation of radiotherapy plans. </w:t>
      </w:r>
      <w:r w:rsidRPr="001909E2">
        <w:rPr>
          <w:i/>
          <w:iCs/>
          <w:lang w:val="en-US"/>
        </w:rPr>
        <w:t>Journal of Applied Clinical Medical Physics</w:t>
      </w:r>
      <w:r w:rsidRPr="001909E2">
        <w:rPr>
          <w:lang w:val="en-US"/>
        </w:rPr>
        <w:t xml:space="preserve">, </w:t>
      </w:r>
      <w:r w:rsidRPr="001909E2">
        <w:rPr>
          <w:i/>
          <w:iCs/>
          <w:lang w:val="en-US"/>
        </w:rPr>
        <w:t>20</w:t>
      </w:r>
      <w:r w:rsidRPr="001909E2">
        <w:rPr>
          <w:lang w:val="en-US"/>
        </w:rPr>
        <w:t>(11), 50–56. https://doi.org/10.1002/acm2.12739</w:t>
      </w:r>
    </w:p>
    <w:p w14:paraId="5FC1395C" w14:textId="77777777" w:rsidR="006C26B3" w:rsidRPr="001909E2" w:rsidRDefault="006C26B3" w:rsidP="00C95939">
      <w:pPr>
        <w:pStyle w:val="Bibliography"/>
        <w:spacing w:line="276" w:lineRule="auto"/>
        <w:rPr>
          <w:lang w:val="en-US"/>
        </w:rPr>
      </w:pPr>
      <w:r w:rsidRPr="00C95939">
        <w:rPr>
          <w:b/>
          <w:bCs/>
          <w:lang w:val="en-US"/>
        </w:rPr>
        <w:lastRenderedPageBreak/>
        <w:t>Yan, W.</w:t>
      </w:r>
      <w:r w:rsidRPr="001909E2">
        <w:rPr>
          <w:lang w:val="en-US"/>
        </w:rPr>
        <w:t xml:space="preserve">, Khan, M. K., Wu, X., Simone, C. B., Fan, J., </w:t>
      </w:r>
      <w:proofErr w:type="spellStart"/>
      <w:r w:rsidRPr="001909E2">
        <w:rPr>
          <w:lang w:val="en-US"/>
        </w:rPr>
        <w:t>Gressen</w:t>
      </w:r>
      <w:proofErr w:type="spellEnd"/>
      <w:r w:rsidRPr="001909E2">
        <w:rPr>
          <w:lang w:val="en-US"/>
        </w:rPr>
        <w:t xml:space="preserve">, E., Zhang, X., </w:t>
      </w:r>
      <w:proofErr w:type="spellStart"/>
      <w:r w:rsidRPr="001909E2">
        <w:rPr>
          <w:lang w:val="en-US"/>
        </w:rPr>
        <w:t>Limoli</w:t>
      </w:r>
      <w:proofErr w:type="spellEnd"/>
      <w:r w:rsidRPr="001909E2">
        <w:rPr>
          <w:lang w:val="en-US"/>
        </w:rPr>
        <w:t xml:space="preserve">, C. L., </w:t>
      </w:r>
      <w:proofErr w:type="spellStart"/>
      <w:r w:rsidRPr="001909E2">
        <w:rPr>
          <w:lang w:val="en-US"/>
        </w:rPr>
        <w:t>Bahig</w:t>
      </w:r>
      <w:proofErr w:type="spellEnd"/>
      <w:r w:rsidRPr="001909E2">
        <w:rPr>
          <w:lang w:val="en-US"/>
        </w:rPr>
        <w:t xml:space="preserve">, H., </w:t>
      </w:r>
      <w:proofErr w:type="spellStart"/>
      <w:r w:rsidRPr="001909E2">
        <w:rPr>
          <w:lang w:val="en-US"/>
        </w:rPr>
        <w:t>Tubin</w:t>
      </w:r>
      <w:proofErr w:type="spellEnd"/>
      <w:r w:rsidRPr="001909E2">
        <w:rPr>
          <w:lang w:val="en-US"/>
        </w:rPr>
        <w:t xml:space="preserve">, S., &amp; Mourad, W. F. (2019). Spatially fractionated radiation therapy: History, present and the future. </w:t>
      </w:r>
      <w:r w:rsidRPr="001909E2">
        <w:rPr>
          <w:i/>
          <w:iCs/>
          <w:lang w:val="en-US"/>
        </w:rPr>
        <w:t>Clinical and Translational Radiation Oncology</w:t>
      </w:r>
      <w:r w:rsidRPr="001909E2">
        <w:rPr>
          <w:lang w:val="en-US"/>
        </w:rPr>
        <w:t xml:space="preserve">, </w:t>
      </w:r>
      <w:r w:rsidRPr="001909E2">
        <w:rPr>
          <w:i/>
          <w:iCs/>
          <w:lang w:val="en-US"/>
        </w:rPr>
        <w:t>20</w:t>
      </w:r>
      <w:r w:rsidRPr="001909E2">
        <w:rPr>
          <w:lang w:val="en-US"/>
        </w:rPr>
        <w:t>, 30–38. https://doi.org/10.1016/j.ctro.2019.10.004</w:t>
      </w:r>
    </w:p>
    <w:p w14:paraId="12C2623B" w14:textId="77777777" w:rsidR="006C26B3" w:rsidRPr="001909E2" w:rsidRDefault="006C26B3" w:rsidP="00C95939">
      <w:pPr>
        <w:pStyle w:val="Bibliography"/>
        <w:spacing w:line="276" w:lineRule="auto"/>
        <w:rPr>
          <w:lang w:val="en-US"/>
        </w:rPr>
      </w:pPr>
      <w:r w:rsidRPr="00C95939">
        <w:rPr>
          <w:b/>
          <w:bCs/>
          <w:lang w:val="en-US"/>
        </w:rPr>
        <w:t>Yang, S</w:t>
      </w:r>
      <w:r w:rsidRPr="001909E2">
        <w:rPr>
          <w:lang w:val="en-US"/>
        </w:rPr>
        <w:t xml:space="preserve">., Xu, J., Shao, W., </w:t>
      </w:r>
      <w:proofErr w:type="spellStart"/>
      <w:r w:rsidRPr="001909E2">
        <w:rPr>
          <w:lang w:val="en-US"/>
        </w:rPr>
        <w:t>Geng</w:t>
      </w:r>
      <w:proofErr w:type="spellEnd"/>
      <w:r w:rsidRPr="001909E2">
        <w:rPr>
          <w:lang w:val="en-US"/>
        </w:rPr>
        <w:t xml:space="preserve">, C., Li, J., Guo, F., Miao, H., Shen, W., Ye, T., Liu, Y., Xu, H., &amp; Zhang, X. (2015). Radiation-Induced Bystander Effects in A549 Cells Exposed to 6 MV X-rays. </w:t>
      </w:r>
      <w:r w:rsidRPr="001909E2">
        <w:rPr>
          <w:i/>
          <w:iCs/>
          <w:lang w:val="en-US"/>
        </w:rPr>
        <w:t>Cell Biochemistry and Biophysics</w:t>
      </w:r>
      <w:r w:rsidRPr="001909E2">
        <w:rPr>
          <w:lang w:val="en-US"/>
        </w:rPr>
        <w:t xml:space="preserve">, </w:t>
      </w:r>
      <w:r w:rsidRPr="001909E2">
        <w:rPr>
          <w:i/>
          <w:iCs/>
          <w:lang w:val="en-US"/>
        </w:rPr>
        <w:t>72</w:t>
      </w:r>
      <w:r w:rsidRPr="001909E2">
        <w:rPr>
          <w:lang w:val="en-US"/>
        </w:rPr>
        <w:t>(3), 877–882. https://doi.org/10.1007/s12013-015-0555-2</w:t>
      </w:r>
    </w:p>
    <w:p w14:paraId="463F22D0" w14:textId="77777777" w:rsidR="006C26B3" w:rsidRPr="001909E2" w:rsidRDefault="006C26B3" w:rsidP="00C95939">
      <w:pPr>
        <w:pStyle w:val="Bibliography"/>
        <w:spacing w:line="276" w:lineRule="auto"/>
        <w:rPr>
          <w:lang w:val="en-US"/>
        </w:rPr>
      </w:pPr>
      <w:r w:rsidRPr="00C95939">
        <w:rPr>
          <w:b/>
          <w:bCs/>
          <w:lang w:val="en-US"/>
        </w:rPr>
        <w:t>Yung, Y.,</w:t>
      </w:r>
      <w:r w:rsidRPr="001909E2">
        <w:rPr>
          <w:lang w:val="en-US"/>
        </w:rPr>
        <w:t xml:space="preserve"> Walker, J. L., Roberts, J. M., &amp; </w:t>
      </w:r>
      <w:proofErr w:type="spellStart"/>
      <w:r w:rsidRPr="001909E2">
        <w:rPr>
          <w:lang w:val="en-US"/>
        </w:rPr>
        <w:t>Assoian</w:t>
      </w:r>
      <w:proofErr w:type="spellEnd"/>
      <w:r w:rsidRPr="001909E2">
        <w:rPr>
          <w:lang w:val="en-US"/>
        </w:rPr>
        <w:t xml:space="preserve">, R. K. (2007). A Skp2 autoinduction loop and restriction point control. </w:t>
      </w:r>
      <w:r w:rsidRPr="001909E2">
        <w:rPr>
          <w:i/>
          <w:iCs/>
          <w:lang w:val="en-US"/>
        </w:rPr>
        <w:t>The Journal of Cell Biology</w:t>
      </w:r>
      <w:r w:rsidRPr="001909E2">
        <w:rPr>
          <w:lang w:val="en-US"/>
        </w:rPr>
        <w:t xml:space="preserve">, </w:t>
      </w:r>
      <w:r w:rsidRPr="001909E2">
        <w:rPr>
          <w:i/>
          <w:iCs/>
          <w:lang w:val="en-US"/>
        </w:rPr>
        <w:t>178</w:t>
      </w:r>
      <w:r w:rsidRPr="001909E2">
        <w:rPr>
          <w:lang w:val="en-US"/>
        </w:rPr>
        <w:t>(5), 741–747. https://doi.org/10.1083/jcb.200703034</w:t>
      </w:r>
    </w:p>
    <w:p w14:paraId="7F2753EF" w14:textId="77777777" w:rsidR="006C26B3" w:rsidRDefault="006C26B3" w:rsidP="00C95939">
      <w:pPr>
        <w:pStyle w:val="Bibliography"/>
        <w:spacing w:line="276" w:lineRule="auto"/>
      </w:pPr>
      <w:r w:rsidRPr="00C95939">
        <w:rPr>
          <w:b/>
          <w:bCs/>
          <w:lang w:val="en-US"/>
        </w:rPr>
        <w:t>Zhang, D.</w:t>
      </w:r>
      <w:r w:rsidRPr="001909E2">
        <w:rPr>
          <w:lang w:val="en-US"/>
        </w:rPr>
        <w:t xml:space="preserve">, Zhou, T., He, F., Rong, Y., Lee, S. H., Wu, S., &amp; </w:t>
      </w:r>
      <w:proofErr w:type="spellStart"/>
      <w:r w:rsidRPr="001909E2">
        <w:rPr>
          <w:lang w:val="en-US"/>
        </w:rPr>
        <w:t>Zuo</w:t>
      </w:r>
      <w:proofErr w:type="spellEnd"/>
      <w:r w:rsidRPr="001909E2">
        <w:rPr>
          <w:lang w:val="en-US"/>
        </w:rPr>
        <w:t xml:space="preserve">, L. (2016). Reactive oxygen species formation and bystander effects in gradient irradiation on human breast cancer cells. </w:t>
      </w:r>
      <w:r>
        <w:rPr>
          <w:i/>
          <w:iCs/>
        </w:rPr>
        <w:t>Oncotarget</w:t>
      </w:r>
      <w:r>
        <w:t xml:space="preserve">, </w:t>
      </w:r>
      <w:r>
        <w:rPr>
          <w:i/>
          <w:iCs/>
        </w:rPr>
        <w:t>7</w:t>
      </w:r>
      <w:r>
        <w:t>(27), 41622–41636. https://doi.org/10.18632/oncotarget.9517</w:t>
      </w:r>
    </w:p>
    <w:p w14:paraId="7427EDA3" w14:textId="05F1368D" w:rsidR="00D803DC" w:rsidRDefault="0069443A" w:rsidP="00C95939">
      <w:pPr>
        <w:rPr>
          <w:lang w:val="en-US"/>
        </w:rPr>
      </w:pPr>
      <w:r>
        <w:rPr>
          <w:lang w:val="en-US"/>
        </w:rPr>
        <w:fldChar w:fldCharType="end"/>
      </w:r>
    </w:p>
    <w:p w14:paraId="4AD219D5" w14:textId="067FD0C6" w:rsidR="00804C00" w:rsidRDefault="00804C00">
      <w:pPr>
        <w:spacing w:after="160" w:line="259" w:lineRule="auto"/>
        <w:rPr>
          <w:lang w:val="en-US"/>
        </w:rPr>
      </w:pPr>
      <w:r>
        <w:rPr>
          <w:lang w:val="en-US"/>
        </w:rPr>
        <w:br w:type="page"/>
      </w:r>
    </w:p>
    <w:p w14:paraId="7078DF4B" w14:textId="77777777" w:rsidR="001C71EC" w:rsidRDefault="001C71EC" w:rsidP="004D7B5D">
      <w:pPr>
        <w:spacing w:line="360" w:lineRule="auto"/>
        <w:rPr>
          <w:lang w:val="en-US"/>
        </w:rPr>
        <w:sectPr w:rsidR="001C71EC" w:rsidSect="006B0056">
          <w:headerReference w:type="first" r:id="rId99"/>
          <w:pgSz w:w="12240" w:h="15840"/>
          <w:pgMar w:top="1440" w:right="1440" w:bottom="1440" w:left="1440" w:header="720" w:footer="720" w:gutter="0"/>
          <w:pgNumType w:start="1"/>
          <w:cols w:space="720"/>
          <w:docGrid w:linePitch="360"/>
        </w:sectPr>
      </w:pPr>
    </w:p>
    <w:p w14:paraId="075C03F7" w14:textId="165C3AC9" w:rsidR="00B6616D" w:rsidRPr="006B0B91" w:rsidRDefault="001C71EC" w:rsidP="004D7B5D">
      <w:pPr>
        <w:pStyle w:val="Heading1"/>
        <w:spacing w:line="360" w:lineRule="auto"/>
        <w:rPr>
          <w:sz w:val="48"/>
          <w:szCs w:val="48"/>
          <w:lang w:val="en-US"/>
        </w:rPr>
      </w:pPr>
      <w:bookmarkStart w:id="261" w:name="_Ref102311849"/>
      <w:bookmarkStart w:id="262" w:name="_Toc107354714"/>
      <w:r w:rsidRPr="002C2E92">
        <w:rPr>
          <w:sz w:val="48"/>
          <w:szCs w:val="48"/>
          <w:lang w:val="en-US"/>
        </w:rPr>
        <w:lastRenderedPageBreak/>
        <w:t>Appendix</w:t>
      </w:r>
      <w:bookmarkEnd w:id="261"/>
      <w:bookmarkEnd w:id="262"/>
    </w:p>
    <w:p w14:paraId="641B77EF" w14:textId="2F97F914" w:rsidR="002A2403" w:rsidRPr="00027D70" w:rsidRDefault="008B41F9" w:rsidP="00C222A7">
      <w:pPr>
        <w:pStyle w:val="Heading2"/>
        <w:rPr>
          <w:lang w:val="en-US"/>
        </w:rPr>
      </w:pPr>
      <w:bookmarkStart w:id="263" w:name="_Ref106651848"/>
      <w:bookmarkStart w:id="264" w:name="_Toc107354715"/>
      <w:r w:rsidRPr="00027D70">
        <w:rPr>
          <w:lang w:val="en-US"/>
        </w:rPr>
        <w:t>Compton Scattering</w:t>
      </w:r>
      <w:bookmarkEnd w:id="263"/>
      <w:bookmarkEnd w:id="264"/>
    </w:p>
    <w:p w14:paraId="67293749" w14:textId="0CEDF5EC" w:rsidR="00C629A0" w:rsidRDefault="00B6616D" w:rsidP="004D7B5D">
      <w:pPr>
        <w:spacing w:line="360" w:lineRule="auto"/>
        <w:rPr>
          <w:rFonts w:eastAsiaTheme="minorEastAsia"/>
          <w:lang w:val="en-US"/>
        </w:rPr>
      </w:pPr>
      <w:r>
        <w:rPr>
          <w:lang w:val="en-US"/>
        </w:rPr>
        <w:t xml:space="preserve">Here we derive the </w:t>
      </w:r>
      <w:r w:rsidR="00663874">
        <w:rPr>
          <w:lang w:val="en-US"/>
        </w:rPr>
        <w:t>photon energy</w:t>
      </w:r>
      <w:r>
        <w:rPr>
          <w:lang w:val="en-US"/>
        </w:rPr>
        <w:t xml:space="preserve"> scattered after interaction with a free electron at rest. We will use the four-momentum vector   </w:t>
      </w:r>
      <m:oMath>
        <m:acc>
          <m:accPr>
            <m:chr m:val="⃗"/>
            <m:ctrlPr>
              <w:rPr>
                <w:rFonts w:ascii="Cambria Math" w:hAnsi="Cambria Math"/>
                <w:i/>
                <w:lang w:val="en-US"/>
              </w:rPr>
            </m:ctrlPr>
          </m:accPr>
          <m:e>
            <m:r>
              <m:rPr>
                <m:sty m:val="bi"/>
              </m:rPr>
              <w:rPr>
                <w:rFonts w:ascii="Cambria Math" w:hAnsi="Cambria Math"/>
                <w:lang w:val="en-US"/>
              </w:rPr>
              <m:t>P</m:t>
            </m:r>
            <m:ctrlPr>
              <w:rPr>
                <w:rFonts w:ascii="Cambria Math"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e>
        </m:d>
      </m:oMath>
      <w:r>
        <w:rPr>
          <w:rFonts w:eastAsiaTheme="minorEastAsia"/>
          <w:lang w:val="en-US"/>
        </w:rPr>
        <w:t xml:space="preserve">, which consist of a time component </w:t>
      </w:r>
      <m:oMath>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oMath>
      <w:r>
        <w:rPr>
          <w:rFonts w:eastAsiaTheme="minorEastAsia"/>
          <w:lang w:val="en-US"/>
        </w:rPr>
        <w:t xml:space="preserve"> and three space components </w:t>
      </w:r>
      <m:oMath>
        <m:r>
          <w:rPr>
            <w:rFonts w:ascii="Cambria Math" w:eastAsia="Cambria Math" w:hAnsi="Cambria Math" w:cs="Cambria Math"/>
            <w:lang w:val="en-US"/>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p</m:t>
            </m:r>
          </m:e>
          <m:sup>
            <m:r>
              <w:rPr>
                <w:rFonts w:ascii="Cambria Math" w:eastAsia="Cambria Math" w:hAnsi="Cambria Math" w:cs="Cambria Math"/>
                <w:lang w:val="en-US"/>
              </w:rPr>
              <m:t>0</m:t>
            </m:r>
          </m:sup>
        </m:sSup>
        <m:r>
          <w:rPr>
            <w:rFonts w:ascii="Cambria Math" w:eastAsia="Cambria Math" w:hAnsi="Cambria Math" w:cs="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r>
          <w:rPr>
            <w:rFonts w:ascii="Cambria Math" w:eastAsia="Cambria Math" w:hAnsi="Cambria Math" w:cs="Cambria Math"/>
            <w:lang w:val="en-US"/>
          </w:rPr>
          <m:t>]</m:t>
        </m:r>
        <m:r>
          <w:rPr>
            <w:rFonts w:ascii="Cambria Math" w:eastAsiaTheme="minorEastAsia" w:hAnsi="Cambria Math"/>
            <w:lang w:val="en-US"/>
          </w:rPr>
          <m:t xml:space="preserve">= </m:t>
        </m:r>
      </m:oMath>
      <w:r>
        <w:rPr>
          <w:rFonts w:eastAsiaTheme="minorEastAsia"/>
          <w:lang w:val="en-US"/>
        </w:rPr>
        <w:t xml:space="preserve"> </w:t>
      </w:r>
      <m:oMath>
        <m:acc>
          <m:accPr>
            <m:chr m:val="⃗"/>
            <m:ctrlPr>
              <w:rPr>
                <w:rFonts w:ascii="Cambria Math" w:eastAsiaTheme="minorEastAsia" w:hAnsi="Cambria Math"/>
                <w:i/>
                <w:lang w:val="en-US"/>
              </w:rPr>
            </m:ctrlPr>
          </m:accPr>
          <m:e>
            <m:r>
              <m:rPr>
                <m:sty m:val="bi"/>
              </m:rPr>
              <w:rPr>
                <w:rFonts w:ascii="Cambria Math" w:eastAsiaTheme="minorEastAsia" w:hAnsi="Cambria Math"/>
                <w:lang w:val="en-US"/>
              </w:rPr>
              <m:t>p</m:t>
            </m:r>
            <m:ctrlPr>
              <w:rPr>
                <w:rFonts w:ascii="Cambria Math" w:eastAsiaTheme="minorEastAsia"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z</m:t>
                </m:r>
              </m:sub>
            </m:sSub>
          </m:e>
        </m:d>
      </m:oMath>
      <w:r>
        <w:rPr>
          <w:rFonts w:eastAsiaTheme="minorEastAsia"/>
          <w:lang w:val="en-US"/>
        </w:rPr>
        <w:t xml:space="preserve">. </w:t>
      </w:r>
      <w:r w:rsidR="00C629A0">
        <w:rPr>
          <w:rFonts w:eastAsiaTheme="minorEastAsia"/>
          <w:lang w:val="en-US"/>
        </w:rPr>
        <w:br/>
      </w:r>
      <w:r w:rsidR="00C629A0">
        <w:rPr>
          <w:rFonts w:eastAsiaTheme="minorEastAsia"/>
          <w:lang w:val="en-US"/>
        </w:rPr>
        <w:br/>
        <w:t xml:space="preserve">First, we use conservation of energy. </w:t>
      </w:r>
    </w:p>
    <w:p w14:paraId="333AD47F" w14:textId="77777777" w:rsidR="00C629A0" w:rsidRPr="00190E35" w:rsidRDefault="00C629A0" w:rsidP="004D7B5D">
      <w:pPr>
        <w:spacing w:line="360" w:lineRule="auto"/>
        <w:rPr>
          <w:rFonts w:eastAsiaTheme="minorEastAsia"/>
          <w:lang w:val="en-US"/>
        </w:rPr>
      </w:pPr>
      <m:oMathPara>
        <m:oMath>
          <m:r>
            <w:rPr>
              <w:rFonts w:ascii="Cambria Math" w:eastAsiaTheme="minorEastAsia" w:hAnsi="Cambria Math"/>
              <w:lang w:val="en-US"/>
            </w:rPr>
            <m:t xml:space="preserve">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m:oMathPara>
    </w:p>
    <w:p w14:paraId="72F6D1F8" w14:textId="77777777" w:rsidR="00C629A0" w:rsidRPr="00E00426" w:rsidRDefault="008573DA" w:rsidP="004D7B5D">
      <w:pPr>
        <w:spacing w:line="360" w:lineRule="auto"/>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E</m:t>
                  </m:r>
                  <m:ctrlPr>
                    <w:rPr>
                      <w:rFonts w:ascii="Cambria Math" w:eastAsia="Cambria Math" w:hAnsi="Cambria Math" w:cs="Cambria Math"/>
                      <w:i/>
                      <w:lang w:val="en-US"/>
                    </w:rPr>
                  </m:ctrlPr>
                </m:e>
                <m:sup>
                  <m:r>
                    <w:rPr>
                      <w:rFonts w:ascii="Cambria Math" w:eastAsiaTheme="minorEastAsia" w:hAnsi="Cambria Math"/>
                      <w:lang w:val="en-US"/>
                    </w:rPr>
                    <m:t>'</m:t>
                  </m:r>
                </m:sup>
              </m:sSup>
            </m:e>
            <m:sub>
              <m:r>
                <w:rPr>
                  <w:rFonts w:ascii="Cambria Math" w:eastAsiaTheme="minorEastAsia" w:hAnsi="Cambria Math"/>
                  <w:lang w:val="en-US"/>
                </w:rPr>
                <m:t>γ</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 xml:space="preserve">  </m:t>
          </m:r>
        </m:oMath>
      </m:oMathPara>
    </w:p>
    <w:p w14:paraId="01E1FC07" w14:textId="77A1E4CB" w:rsidR="00C629A0" w:rsidRDefault="00C629A0" w:rsidP="004D7B5D">
      <w:pPr>
        <w:spacing w:line="360" w:lineRule="auto"/>
        <w:rPr>
          <w:rFonts w:eastAsiaTheme="minorEastAsia"/>
          <w:lang w:val="en-US"/>
        </w:rPr>
      </w:pPr>
      <w:r>
        <w:rPr>
          <w:rFonts w:eastAsiaTheme="minorEastAsia"/>
          <w:lang w:val="en-US"/>
        </w:rPr>
        <w:t xml:space="preserve">The energy of the incident photon is </w:t>
      </w:r>
      <m:oMath>
        <m:r>
          <w:rPr>
            <w:rFonts w:ascii="Cambria Math" w:eastAsiaTheme="minorEastAsia" w:hAnsi="Cambria Math"/>
            <w:lang w:val="en-US"/>
          </w:rPr>
          <m:t>hν</m:t>
        </m:r>
      </m:oMath>
      <w:r>
        <w:rPr>
          <w:rFonts w:eastAsiaTheme="minorEastAsia"/>
          <w:lang w:val="en-US"/>
        </w:rPr>
        <w:t xml:space="preserve">. Because of the assumption of an electron at rest, we only have rest energy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The energy of the photon after the interaction is simply </w:t>
      </w:r>
      <m:oMath>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oMath>
      <w:r>
        <w:rPr>
          <w:rFonts w:eastAsiaTheme="minorEastAsia"/>
          <w:lang w:val="en-US"/>
        </w:rPr>
        <w:t>,  and the energy of the electron after the interaction is unknown. We end up with this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629A0" w14:paraId="3F7888E6" w14:textId="77777777" w:rsidTr="00E624CC">
        <w:tc>
          <w:tcPr>
            <w:tcW w:w="8815" w:type="dxa"/>
          </w:tcPr>
          <w:p w14:paraId="0881BA78" w14:textId="1420D737" w:rsidR="00C629A0" w:rsidRDefault="00206DD3" w:rsidP="004D7B5D">
            <w:pPr>
              <w:spacing w:line="360" w:lineRule="auto"/>
              <w:rPr>
                <w:lang w:val="en-US"/>
              </w:rPr>
            </w:pPr>
            <m:oMathPara>
              <m:oMath>
                <m:r>
                  <w:rPr>
                    <w:rFonts w:ascii="Cambria Math" w:eastAsiaTheme="minorEastAsia" w:hAnsi="Cambria Math"/>
                    <w:lang w:val="en-US"/>
                  </w:rPr>
                  <m:t>hν+</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m:oMathPara>
          </w:p>
        </w:tc>
        <w:bookmarkStart w:id="265" w:name="_Ref94633061"/>
        <w:tc>
          <w:tcPr>
            <w:tcW w:w="536" w:type="dxa"/>
          </w:tcPr>
          <w:p w14:paraId="73DB4F27" w14:textId="77759F8F" w:rsidR="00C629A0" w:rsidRDefault="00C629A0"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1</w:t>
            </w:r>
            <w:r>
              <w:fldChar w:fldCharType="end"/>
            </w:r>
            <w:bookmarkEnd w:id="265"/>
          </w:p>
        </w:tc>
      </w:tr>
    </w:tbl>
    <w:p w14:paraId="78B9BC82" w14:textId="53AB3F4B" w:rsidR="00C629A0" w:rsidRDefault="00E624CC" w:rsidP="004D7B5D">
      <w:pPr>
        <w:spacing w:line="360" w:lineRule="auto"/>
        <w:rPr>
          <w:rFonts w:eastAsiaTheme="minorEastAsia"/>
          <w:lang w:val="en-US"/>
        </w:rPr>
      </w:pPr>
      <w:r>
        <w:rPr>
          <w:rFonts w:eastAsiaTheme="minorEastAsia"/>
          <w:lang w:val="en-US"/>
        </w:rPr>
        <w:t xml:space="preserve">Finding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requires that we introduce conservation of momentum. We need to find the components of the four-momentum vector for the photon and the electron</w:t>
      </w:r>
      <w:r w:rsidR="00DF0E08">
        <w:rPr>
          <w:rFonts w:eastAsiaTheme="minorEastAsia"/>
          <w:lang w:val="en-US"/>
        </w:rPr>
        <w:t xml:space="preserve">. We’ll use </w:t>
      </w:r>
      <w:r w:rsidR="002242C7">
        <w:rPr>
          <w:rFonts w:eastAsiaTheme="minorEastAsia"/>
          <w:lang w:val="en-US"/>
        </w:rPr>
        <w:fldChar w:fldCharType="begin"/>
      </w:r>
      <w:r w:rsidR="002242C7">
        <w:rPr>
          <w:rFonts w:eastAsiaTheme="minorEastAsia"/>
          <w:lang w:val="en-US"/>
        </w:rPr>
        <w:instrText xml:space="preserve"> REF _Ref94631791 \h </w:instrText>
      </w:r>
      <w:r w:rsidR="00CB30D7">
        <w:rPr>
          <w:rFonts w:eastAsiaTheme="minorEastAsia"/>
          <w:lang w:val="en-US"/>
        </w:rPr>
        <w:instrText xml:space="preserve"> \* MERGEFORMAT </w:instrText>
      </w:r>
      <w:r w:rsidR="002242C7">
        <w:rPr>
          <w:rFonts w:eastAsiaTheme="minorEastAsia"/>
          <w:lang w:val="en-US"/>
        </w:rPr>
      </w:r>
      <w:r w:rsidR="002242C7">
        <w:rPr>
          <w:rFonts w:eastAsiaTheme="minorEastAsia"/>
          <w:lang w:val="en-US"/>
        </w:rPr>
        <w:fldChar w:fldCharType="separate"/>
      </w:r>
      <w:r w:rsidR="006B0B91" w:rsidRPr="00CE1C9B">
        <w:rPr>
          <w:lang w:val="en-US"/>
        </w:rPr>
        <w:t xml:space="preserve">Figure </w:t>
      </w:r>
      <w:r w:rsidR="006B0B91">
        <w:rPr>
          <w:noProof/>
          <w:lang w:val="en-US"/>
        </w:rPr>
        <w:t>1</w:t>
      </w:r>
      <w:r w:rsidR="006B0B91">
        <w:rPr>
          <w:noProof/>
          <w:lang w:val="en-US"/>
        </w:rPr>
        <w:noBreakHyphen/>
        <w:t>3</w:t>
      </w:r>
      <w:r w:rsidR="002242C7">
        <w:rPr>
          <w:rFonts w:eastAsiaTheme="minorEastAsia"/>
          <w:lang w:val="en-US"/>
        </w:rPr>
        <w:fldChar w:fldCharType="end"/>
      </w:r>
      <w:r w:rsidR="002242C7">
        <w:rPr>
          <w:rFonts w:eastAsiaTheme="minorEastAsia"/>
          <w:lang w:val="en-US"/>
        </w:rPr>
        <w:t xml:space="preserve"> </w:t>
      </w:r>
      <w:r w:rsidR="00F0768C">
        <w:rPr>
          <w:rFonts w:eastAsiaTheme="minorEastAsia"/>
          <w:lang w:val="en-US"/>
        </w:rPr>
        <w:t>as a basis for our calculations.</w:t>
      </w:r>
    </w:p>
    <w:p w14:paraId="15A36051" w14:textId="77777777" w:rsidR="00E82B8A" w:rsidRDefault="00E82B8A" w:rsidP="004D7B5D">
      <w:pPr>
        <w:spacing w:line="360" w:lineRule="auto"/>
        <w:rPr>
          <w:rFonts w:eastAsiaTheme="minorEastAsia"/>
          <w:lang w:val="en-US"/>
        </w:rPr>
      </w:pPr>
      <w:r>
        <w:rPr>
          <w:rFonts w:eastAsiaTheme="minorEastAsia"/>
          <w:lang w:val="en-US"/>
        </w:rPr>
        <w:t xml:space="preserve">For the incident photon,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 We only have momentum in the x-direction. Using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36B37" w14:paraId="57DE0B79" w14:textId="77777777" w:rsidTr="006333B8">
        <w:tc>
          <w:tcPr>
            <w:tcW w:w="8815" w:type="dxa"/>
          </w:tcPr>
          <w:p w14:paraId="7191ACF2" w14:textId="0E3006B5" w:rsidR="00536B37" w:rsidRDefault="008573DA" w:rsidP="004D7B5D">
            <w:pPr>
              <w:spacing w:line="360" w:lineRule="auto"/>
              <w:rPr>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pc</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e>
                    </m:d>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tc>
        <w:bookmarkStart w:id="266" w:name="_Ref94632850"/>
        <w:tc>
          <w:tcPr>
            <w:tcW w:w="536" w:type="dxa"/>
          </w:tcPr>
          <w:p w14:paraId="7CA4C31C" w14:textId="5F663C69" w:rsidR="00536B37" w:rsidRDefault="00536B37"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2</w:t>
            </w:r>
            <w:r>
              <w:fldChar w:fldCharType="end"/>
            </w:r>
            <w:bookmarkEnd w:id="266"/>
          </w:p>
        </w:tc>
      </w:tr>
    </w:tbl>
    <w:p w14:paraId="4C8EC4CE" w14:textId="77777777" w:rsidR="006333B8" w:rsidRDefault="006333B8" w:rsidP="004D7B5D">
      <w:pPr>
        <w:spacing w:line="360" w:lineRule="auto"/>
        <w:rPr>
          <w:rFonts w:eastAsiaTheme="minorEastAsia"/>
          <w:lang w:val="en-US"/>
        </w:rPr>
      </w:pPr>
      <w:r>
        <w:rPr>
          <w:rFonts w:eastAsiaTheme="minorEastAsia"/>
          <w:lang w:val="en-US"/>
        </w:rPr>
        <w:t xml:space="preserve">and the fact that the photon is massless, we get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1</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E</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w:t>
      </w:r>
    </w:p>
    <w:p w14:paraId="65C9930D" w14:textId="77777777" w:rsidR="00A021E5" w:rsidRDefault="00A021E5" w:rsidP="004D7B5D">
      <w:pPr>
        <w:spacing w:line="360" w:lineRule="auto"/>
        <w:rPr>
          <w:rFonts w:eastAsiaTheme="minorEastAsia"/>
          <w:lang w:val="en-US"/>
        </w:rPr>
      </w:pPr>
      <w:r>
        <w:rPr>
          <w:rFonts w:eastAsiaTheme="minorEastAsia"/>
          <w:lang w:val="en-US"/>
        </w:rPr>
        <w:t xml:space="preserve">The electron at rest does not have momentum, but it does have rest energy.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num>
          <m:den>
            <m:r>
              <w:rPr>
                <w:rFonts w:ascii="Cambria Math" w:eastAsiaTheme="minorEastAsia" w:hAnsi="Cambria Math"/>
                <w:lang w:val="en-US"/>
              </w:rPr>
              <m:t>c</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Pr>
          <w:rFonts w:eastAsiaTheme="minorEastAsia"/>
          <w:lang w:val="en-US"/>
        </w:rPr>
        <w:t xml:space="preserve"> is the rest mass of the </w:t>
      </w:r>
      <w:proofErr w:type="gramStart"/>
      <w:r>
        <w:rPr>
          <w:rFonts w:eastAsiaTheme="minorEastAsia"/>
          <w:lang w:val="en-US"/>
        </w:rPr>
        <w:t>electron.</w:t>
      </w:r>
      <w:proofErr w:type="gramEnd"/>
    </w:p>
    <w:p w14:paraId="011B5954" w14:textId="7E3922BA" w:rsidR="00A021E5" w:rsidRDefault="00A021E5" w:rsidP="004D7B5D">
      <w:pPr>
        <w:spacing w:line="360" w:lineRule="auto"/>
        <w:rPr>
          <w:rFonts w:eastAsiaTheme="minorEastAsia"/>
          <w:lang w:val="en-US"/>
        </w:rPr>
      </w:pPr>
      <w:r>
        <w:rPr>
          <w:rFonts w:eastAsiaTheme="minorEastAsia"/>
          <w:lang w:val="en-US"/>
        </w:rPr>
        <w:lastRenderedPageBreak/>
        <w:t>We use trigonometry to find the spatial components of the momentum for the electron and photon after the interaction.  Combining all the results, we get four four-momentum vectors</w:t>
      </w:r>
      <w:r w:rsidR="00004CF1">
        <w:rPr>
          <w:rFonts w:eastAsiaTheme="minorEastAsia"/>
          <w:lang w:val="en-US"/>
        </w:rPr>
        <w:t xml:space="preserve"> </w:t>
      </w:r>
    </w:p>
    <w:p w14:paraId="2EBA6DC8" w14:textId="77777777" w:rsidR="00004CF1" w:rsidRDefault="00004CF1" w:rsidP="004D7B5D">
      <w:pPr>
        <w:spacing w:line="360" w:lineRule="auto"/>
        <w:rPr>
          <w:rFonts w:eastAsiaTheme="minorEastAsi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4CF1" w14:paraId="2A2CE95B" w14:textId="77777777" w:rsidTr="00AF04FB">
        <w:tc>
          <w:tcPr>
            <w:tcW w:w="8815" w:type="dxa"/>
          </w:tcPr>
          <w:p w14:paraId="21E75986" w14:textId="5CCDBEB1" w:rsidR="00004CF1" w:rsidRDefault="008573DA" w:rsidP="004D7B5D">
            <w:pPr>
              <w:spacing w:line="360" w:lineRule="auto"/>
              <w:rPr>
                <w:lang w:val="en-US"/>
              </w:rPr>
            </w:pPr>
            <m:oMathPara>
              <m:oMath>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⋅cosϕ</m:t>
                          </m:r>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⋅sinϕ</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e>
                      </m:mr>
                      <m:mr>
                        <m:e>
                          <m:r>
                            <w:rPr>
                              <w:rFonts w:ascii="Cambria Math" w:eastAsiaTheme="minorEastAsia" w:hAnsi="Cambria Math"/>
                              <w:lang w:val="en-US"/>
                            </w:rPr>
                            <m:t>0</m:t>
                          </m:r>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⋅cosθ</m:t>
                          </m:r>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 xml:space="preserve">e </m:t>
                              </m:r>
                            </m:sub>
                            <m:sup>
                              <m:r>
                                <w:rPr>
                                  <w:rFonts w:ascii="Cambria Math" w:eastAsiaTheme="minorEastAsia" w:hAnsi="Cambria Math"/>
                                  <w:lang w:val="en-US"/>
                                </w:rPr>
                                <m:t>'</m:t>
                              </m:r>
                            </m:sup>
                          </m:sSubSup>
                          <m:r>
                            <w:rPr>
                              <w:rFonts w:ascii="Cambria Math" w:eastAsiaTheme="minorEastAsia" w:hAnsi="Cambria Math"/>
                              <w:lang w:val="en-US"/>
                            </w:rPr>
                            <m:t>⋅sinθ</m:t>
                          </m:r>
                        </m:e>
                      </m:mr>
                    </m:m>
                  </m:e>
                </m:d>
              </m:oMath>
            </m:oMathPara>
          </w:p>
        </w:tc>
        <w:bookmarkStart w:id="267" w:name="_Ref105606469"/>
        <w:tc>
          <w:tcPr>
            <w:tcW w:w="535" w:type="dxa"/>
          </w:tcPr>
          <w:p w14:paraId="436238E1" w14:textId="125BFDC2" w:rsidR="00004CF1" w:rsidRDefault="00004CF1"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3</w:t>
            </w:r>
            <w:r>
              <w:fldChar w:fldCharType="end"/>
            </w:r>
            <w:bookmarkEnd w:id="267"/>
          </w:p>
        </w:tc>
      </w:tr>
    </w:tbl>
    <w:p w14:paraId="799345BD" w14:textId="77777777" w:rsidR="00004CF1" w:rsidRDefault="00004CF1" w:rsidP="004D7B5D">
      <w:pPr>
        <w:spacing w:line="360" w:lineRule="auto"/>
        <w:rPr>
          <w:rFonts w:eastAsiaTheme="minorEastAsia"/>
          <w:lang w:val="en-US"/>
        </w:rPr>
      </w:pPr>
    </w:p>
    <w:p w14:paraId="44BC3DEB" w14:textId="77777777" w:rsidR="00571972" w:rsidRDefault="00571972" w:rsidP="004D7B5D">
      <w:pPr>
        <w:spacing w:line="360" w:lineRule="auto"/>
        <w:rPr>
          <w:lang w:val="en-US"/>
        </w:rPr>
      </w:pPr>
      <w:r>
        <w:rPr>
          <w:lang w:val="en-US"/>
        </w:rPr>
        <w:t xml:space="preserve">With all the components in place, we use conservation of momentum. </w:t>
      </w:r>
    </w:p>
    <w:p w14:paraId="04A0418F" w14:textId="77777777" w:rsidR="00571972" w:rsidRPr="00B57CCB" w:rsidRDefault="00571972" w:rsidP="004D7B5D">
      <w:pPr>
        <w:spacing w:line="360" w:lineRule="auto"/>
        <w:rPr>
          <w:rFonts w:eastAsiaTheme="minorEastAsia"/>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m:oMathPara>
    </w:p>
    <w:p w14:paraId="12FFAE9E" w14:textId="77777777" w:rsidR="00571972" w:rsidRPr="00D46FCB" w:rsidRDefault="008573DA"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γ</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γ</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e</m:t>
              </m:r>
            </m:sub>
            <m:sup>
              <m:r>
                <w:rPr>
                  <w:rFonts w:ascii="Cambria Math" w:hAnsi="Cambria Math"/>
                  <w:lang w:val="en-US"/>
                </w:rPr>
                <m:t>'</m:t>
              </m:r>
            </m:sup>
          </m:sSubSup>
        </m:oMath>
      </m:oMathPara>
    </w:p>
    <w:p w14:paraId="75DAA88E" w14:textId="2F38047B" w:rsidR="00571972" w:rsidRDefault="00571972" w:rsidP="004D7B5D">
      <w:pPr>
        <w:spacing w:line="360" w:lineRule="auto"/>
        <w:rPr>
          <w:rFonts w:eastAsiaTheme="minorEastAsia"/>
          <w:lang w:val="en-US"/>
        </w:rPr>
      </w:pPr>
      <w:r>
        <w:rPr>
          <w:rFonts w:eastAsiaTheme="minorEastAsia"/>
          <w:lang w:val="en-US"/>
        </w:rPr>
        <w:t xml:space="preserve">First, we separate the </w:t>
      </w:r>
      <m:oMath>
        <m:r>
          <w:rPr>
            <w:rFonts w:ascii="Cambria Math" w:eastAsiaTheme="minorEastAsia" w:hAnsi="Cambria Math"/>
            <w:lang w:val="en-US"/>
          </w:rPr>
          <m:t>γ</m:t>
        </m:r>
      </m:oMath>
      <w:r>
        <w:rPr>
          <w:rFonts w:eastAsiaTheme="minorEastAsia"/>
          <w:lang w:val="en-US"/>
        </w:rPr>
        <w:t xml:space="preserve"> and </w:t>
      </w:r>
      <m:oMath>
        <m:r>
          <w:rPr>
            <w:rFonts w:ascii="Cambria Math" w:eastAsiaTheme="minorEastAsia" w:hAnsi="Cambria Math"/>
            <w:lang w:val="en-US"/>
          </w:rPr>
          <m:t>e</m:t>
        </m:r>
      </m:oMath>
      <w:r>
        <w:rPr>
          <w:rFonts w:eastAsiaTheme="minorEastAsia"/>
          <w:lang w:val="en-US"/>
        </w:rPr>
        <w:t xml:space="preserve">, then we square both sides of the equation. For simplicity, we remove the vector sign above our four-vectors. We get this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71972" w14:paraId="1942415A" w14:textId="77777777" w:rsidTr="00813148">
        <w:tc>
          <w:tcPr>
            <w:tcW w:w="8815" w:type="dxa"/>
          </w:tcPr>
          <w:p w14:paraId="13109D81" w14:textId="4A5E01FB" w:rsidR="00571972" w:rsidRDefault="008573DA" w:rsidP="004D7B5D">
            <w:pPr>
              <w:spacing w:line="360" w:lineRule="auto"/>
              <w:rPr>
                <w:lang w:val="en-US"/>
              </w:rPr>
            </w:pPr>
            <m:oMathPara>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 xml:space="preserve"> .</m:t>
                </m:r>
              </m:oMath>
            </m:oMathPara>
          </w:p>
        </w:tc>
        <w:bookmarkStart w:id="268" w:name="_Ref94632966"/>
        <w:tc>
          <w:tcPr>
            <w:tcW w:w="536" w:type="dxa"/>
          </w:tcPr>
          <w:p w14:paraId="7F7727E4" w14:textId="693CFB80" w:rsidR="00571972" w:rsidRDefault="00571972"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4</w:t>
            </w:r>
            <w:r>
              <w:fldChar w:fldCharType="end"/>
            </w:r>
            <w:bookmarkEnd w:id="268"/>
          </w:p>
        </w:tc>
      </w:tr>
    </w:tbl>
    <w:p w14:paraId="4F7A1D06" w14:textId="5B32329C" w:rsidR="00813148" w:rsidRDefault="00813148" w:rsidP="004D7B5D">
      <w:pPr>
        <w:spacing w:line="360" w:lineRule="auto"/>
        <w:rPr>
          <w:rFonts w:eastAsiaTheme="minorEastAsia"/>
          <w:lang w:val="en-US"/>
        </w:rPr>
      </w:pPr>
      <w:r>
        <w:rPr>
          <w:rFonts w:eastAsiaTheme="minorEastAsia"/>
          <w:lang w:val="en-US"/>
        </w:rPr>
        <w:t xml:space="preserve">The product of two four-vectors is </w:t>
      </w:r>
      <m:oMath>
        <m:r>
          <m:rPr>
            <m:sty m:val="bi"/>
          </m:rPr>
          <w:rPr>
            <w:rFonts w:ascii="Cambria Math" w:eastAsiaTheme="minorEastAsia" w:hAnsi="Cambria Math"/>
            <w:lang w:val="en-US"/>
          </w:rPr>
          <m:t>X⋅Y=</m:t>
        </m:r>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b/>
                <w:i/>
                <w:lang w:val="en-US"/>
              </w:rPr>
            </m:ctrlP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0</m:t>
            </m:r>
          </m:sup>
        </m:sSup>
        <m:r>
          <w:rPr>
            <w:rFonts w:ascii="Cambria Math" w:eastAsiaTheme="minorEastAsia" w:hAnsi="Cambria Math"/>
            <w:lang w:val="en-US"/>
          </w:rPr>
          <m:t>-</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m:rPr>
                    <m:sty m:val="bi"/>
                  </m:rPr>
                  <w:rPr>
                    <w:rFonts w:ascii="Cambria Math" w:eastAsiaTheme="minorEastAsia" w:hAnsi="Cambria Math"/>
                    <w:lang w:val="en-US"/>
                  </w:rPr>
                  <m:t>y</m:t>
                </m:r>
              </m:e>
            </m:acc>
          </m:e>
        </m:d>
      </m:oMath>
      <w:r>
        <w:rPr>
          <w:rFonts w:eastAsiaTheme="minorEastAsia"/>
          <w:lang w:val="en-US"/>
        </w:rPr>
        <w:t xml:space="preserve">, we see that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r>
          <w:rPr>
            <w:rFonts w:ascii="Cambria Math" w:eastAsiaTheme="minorEastAsia" w:hAnsi="Cambria Math"/>
            <w:lang w:val="en-US"/>
          </w:rPr>
          <m:t>0</m:t>
        </m:r>
      </m:oMath>
      <w:r>
        <w:rPr>
          <w:rFonts w:eastAsiaTheme="minorEastAsia"/>
          <w:lang w:val="en-US"/>
        </w:rPr>
        <w:t xml:space="preserve">. And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w:t>
      </w:r>
      <w:r w:rsidR="0078704C">
        <w:rPr>
          <w:rFonts w:eastAsiaTheme="minorEastAsia"/>
          <w:lang w:val="en-US"/>
        </w:rPr>
        <w:br/>
      </w:r>
      <w:r>
        <w:rPr>
          <w:rFonts w:eastAsiaTheme="minorEastAsia"/>
          <w:lang w:val="en-US"/>
        </w:rPr>
        <w:t xml:space="preserve">We use the dot product to find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oMath>
      <w:r>
        <w:rPr>
          <w:rFonts w:eastAsiaTheme="minorEastAsia"/>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oMath>
      <w:r>
        <w:rPr>
          <w:rFonts w:eastAsiaTheme="minorEastAsia"/>
          <w:lang w:val="en-US"/>
        </w:rPr>
        <w:t xml:space="preserve">, </w:t>
      </w:r>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oMath>
      <w:r>
        <w:rPr>
          <w:rFonts w:eastAsiaTheme="minorEastAsia"/>
          <w:lang w:val="en-US"/>
        </w:rPr>
        <w:t xml:space="preserve">, and </w:t>
      </w:r>
      <m:oMath>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lang w:val="en-US"/>
        </w:rPr>
        <w:t>.</w:t>
      </w:r>
    </w:p>
    <w:p w14:paraId="03CAEE60" w14:textId="436AF4CA" w:rsidR="00AC1958" w:rsidRPr="00804C00" w:rsidRDefault="008573DA" w:rsidP="004D7B5D">
      <w:pPr>
        <w:spacing w:line="360" w:lineRule="auto"/>
        <w:rPr>
          <w:rFonts w:eastAsiaTheme="minorEastAsia"/>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aln/>
            </m:rP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1</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2</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'2</m:t>
                  </m:r>
                </m:sup>
              </m:sSubSup>
              <m:r>
                <w:rPr>
                  <w:rFonts w:ascii="Cambria Math" w:eastAsiaTheme="minorEastAsia" w:hAnsi="Cambria Math"/>
                  <w:lang w:val="en-US"/>
                </w:rPr>
                <m:t xml:space="preserve"> </m:t>
              </m:r>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 xml:space="preserve"> cosϕ+0</m:t>
          </m:r>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f>
            <m:fPr>
              <m:ctrlPr>
                <w:rPr>
                  <w:rFonts w:ascii="Cambria Math" w:eastAsiaTheme="minorEastAsia" w:hAnsi="Cambria Math"/>
                  <w:i/>
                  <w:iCs/>
                  <w:lang w:val="en-US"/>
                </w:rPr>
              </m:ctrlPr>
            </m:fPr>
            <m:num>
              <m:r>
                <w:rPr>
                  <w:rFonts w:ascii="Cambria Math" w:eastAsiaTheme="minorEastAsia" w:hAnsi="Cambria Math"/>
                  <w:lang w:val="en-US"/>
                </w:rPr>
                <m:t>h</m:t>
              </m:r>
              <m:sSup>
                <m:sSupPr>
                  <m:ctrlPr>
                    <w:rPr>
                      <w:rFonts w:ascii="Cambria Math" w:eastAsiaTheme="minorEastAsia" w:hAnsi="Cambria Math"/>
                      <w:i/>
                      <w:iCs/>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iCs/>
                      <w:lang w:val="en-US"/>
                    </w:rPr>
                  </m:ctrlPr>
                </m:funcPr>
                <m:fName>
                  <m:r>
                    <w:rPr>
                      <w:rFonts w:ascii="Cambria Math" w:eastAsiaTheme="minorEastAsia" w:hAnsi="Cambria Math"/>
                      <w:lang w:val="en-US"/>
                    </w:rPr>
                    <m:t>cos</m:t>
                  </m:r>
                </m:fName>
                <m:e>
                  <m:r>
                    <w:rPr>
                      <w:rFonts w:ascii="Cambria Math" w:eastAsiaTheme="minorEastAsia" w:hAnsi="Cambria Math"/>
                      <w:lang w:val="en-US"/>
                    </w:rPr>
                    <m:t>ϕ</m:t>
                  </m:r>
                </m:e>
              </m:func>
            </m:e>
          </m:d>
          <m:r>
            <m:rPr>
              <m:sty m:val="p"/>
            </m:rPr>
            <w:rPr>
              <w:rFonts w:eastAsiaTheme="minorEastAsia"/>
              <w:lang w:val="en-US"/>
            </w:rPr>
            <w:br/>
          </m:r>
        </m:oMath>
        <m:oMath>
          <m:r>
            <m:rPr>
              <m:sty m:val="p"/>
            </m:rPr>
            <w:rPr>
              <w:rFonts w:ascii="Cambria Math" w:eastAsiaTheme="minorEastAsia" w:hAnsi="Cambria Math"/>
              <w:lang w:val="en-US"/>
            </w:rPr>
            <w:br/>
          </m:r>
        </m:oMath>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p"/>
            </m:rPr>
            <w:rPr>
              <w:rFonts w:ascii="Cambria Math" w:eastAsiaTheme="minorEastAsia" w:hAnsi="Cambria Math"/>
              <w:lang w:val="en-US"/>
            </w:rPr>
            <m:t xml:space="preserve"> </m:t>
          </m:r>
          <m:r>
            <m:rPr>
              <m:aln/>
            </m:rP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0</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1</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'2</m:t>
                  </m:r>
                </m:sup>
              </m:sSubSup>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w:rPr>
              <w:rFonts w:ascii="Cambria Math" w:eastAsiaTheme="minorEastAsia" w:hAnsi="Cambria Math"/>
              <w:lang w:val="en-US"/>
            </w:rPr>
            <m:t>-</m:t>
          </m:r>
          <m:d>
            <m:dPr>
              <m:ctrlPr>
                <w:rPr>
                  <w:rFonts w:ascii="Cambria Math" w:eastAsiaTheme="minorEastAsia" w:hAnsi="Cambria Math"/>
                  <w:b/>
                  <w:i/>
                  <w:lang w:val="en-US"/>
                </w:rPr>
              </m:ctrlPr>
            </m:dPr>
            <m:e>
              <m:sSubSup>
                <m:sSubSupPr>
                  <m:ctrlPr>
                    <w:rPr>
                      <w:rFonts w:ascii="Cambria Math" w:eastAsiaTheme="minorEastAsia" w:hAnsi="Cambria Math"/>
                      <w:b/>
                      <w:i/>
                      <w:lang w:val="en-US"/>
                    </w:rPr>
                  </m:ctrlPr>
                </m:sSubSupPr>
                <m:e>
                  <m:r>
                    <w:rPr>
                      <w:rFonts w:ascii="Cambria Math" w:eastAsiaTheme="minorEastAsia" w:hAnsi="Cambria Math"/>
                      <w:lang w:val="en-US"/>
                    </w:rPr>
                    <m:t>p</m:t>
                  </m:r>
                </m:e>
                <m:sub>
                  <m:r>
                    <w:rPr>
                      <w:rFonts w:ascii="Cambria Math" w:eastAsiaTheme="minorEastAsia" w:hAnsi="Cambria Math"/>
                      <w:lang w:val="en-US"/>
                    </w:rPr>
                    <m:t>e</m:t>
                  </m:r>
                  <m:ctrlPr>
                    <w:rPr>
                      <w:rFonts w:ascii="Cambria Math" w:eastAsiaTheme="minorEastAsia" w:hAnsi="Cambria Math"/>
                      <w:bCs/>
                      <w:i/>
                      <w:lang w:val="en-US"/>
                    </w:rPr>
                  </m:ctrlPr>
                </m:sub>
                <m:sup>
                  <m:r>
                    <m:rPr>
                      <m:sty m:val="bi"/>
                    </m:rPr>
                    <w:rPr>
                      <w:rFonts w:ascii="Cambria Math" w:eastAsiaTheme="minorEastAsia" w:hAnsi="Cambria Math"/>
                      <w:lang w:val="en-US"/>
                    </w:rPr>
                    <m:t>'</m:t>
                  </m:r>
                </m:sup>
              </m:sSubSup>
              <m:func>
                <m:funcPr>
                  <m:ctrlPr>
                    <w:rPr>
                      <w:rFonts w:ascii="Cambria Math" w:eastAsiaTheme="minorEastAsia" w:hAnsi="Cambria Math"/>
                      <w:bCs/>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r>
                <w:rPr>
                  <w:rFonts w:ascii="Cambria Math" w:eastAsiaTheme="minorEastAsia" w:hAnsi="Cambria Math"/>
                  <w:lang w:val="en-US"/>
                </w:rPr>
                <m:t>⋅0+</m:t>
              </m:r>
              <m:sSub>
                <m:sSubPr>
                  <m:ctrlPr>
                    <w:rPr>
                      <w:rFonts w:ascii="Cambria Math" w:eastAsiaTheme="minorEastAsia" w:hAnsi="Cambria Math"/>
                      <w:bCs/>
                      <w:i/>
                      <w:lang w:val="en-US"/>
                    </w:rPr>
                  </m:ctrlPr>
                </m:sSubPr>
                <m:e>
                  <m:r>
                    <w:rPr>
                      <w:rFonts w:ascii="Cambria Math" w:eastAsiaTheme="minorEastAsia" w:hAnsi="Cambria Math"/>
                      <w:lang w:val="en-US"/>
                    </w:rPr>
                    <m:t>p</m:t>
                  </m:r>
                </m:e>
                <m:sub>
                  <m:r>
                    <w:rPr>
                      <w:rFonts w:ascii="Cambria Math" w:eastAsiaTheme="minorEastAsia" w:hAnsi="Cambria Math"/>
                      <w:lang w:val="en-US"/>
                    </w:rPr>
                    <m:t>e</m:t>
                  </m:r>
                </m:sub>
              </m:sSub>
              <m:func>
                <m:funcPr>
                  <m:ctrlPr>
                    <w:rPr>
                      <w:rFonts w:ascii="Cambria Math" w:eastAsiaTheme="minorEastAsia" w:hAnsi="Cambria Math"/>
                      <w:bCs/>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θ</m:t>
                  </m:r>
                </m:e>
              </m:func>
              <m:r>
                <m:rPr>
                  <m:sty m:val="bi"/>
                </m:rPr>
                <w:rPr>
                  <w:rFonts w:ascii="Cambria Math" w:eastAsiaTheme="minorEastAsia" w:hAnsi="Cambria Math"/>
                  <w:lang w:val="en-US"/>
                </w:rPr>
                <m:t>⋅</m:t>
              </m:r>
              <m:r>
                <w:rPr>
                  <w:rFonts w:ascii="Cambria Math" w:eastAsiaTheme="minorEastAsia" w:hAnsi="Cambria Math"/>
                  <w:lang w:val="en-US"/>
                </w:rPr>
                <m:t>0</m:t>
              </m:r>
              <m:ctrlPr>
                <w:rPr>
                  <w:rFonts w:ascii="Cambria Math" w:eastAsiaTheme="minorEastAsia" w:hAnsi="Cambria Math"/>
                  <w:bCs/>
                  <w:i/>
                  <w:lang w:val="en-US"/>
                </w:rPr>
              </m:ctrlPr>
            </m:e>
          </m:d>
          <m:r>
            <m:rPr>
              <m:sty m:val="p"/>
            </m:rPr>
            <w:rPr>
              <w:rFonts w:ascii="Cambria Math" w:eastAsiaTheme="minorEastAsia" w:hAnsi="Cambria Math"/>
              <w:lang w:val="en-US"/>
            </w:rPr>
            <m:t xml:space="preserve"> </m:t>
          </m:r>
          <m:r>
            <m:rPr>
              <m:sty m:val="p"/>
            </m:rPr>
            <w:rPr>
              <w:rFonts w:ascii="Cambria Math" w:eastAsiaTheme="minorEastAsia" w:hAnsi="Cambria Math"/>
              <w:lang w:val="en-US"/>
            </w:rPr>
            <w:br/>
          </m:r>
        </m:oMath>
        <m:oMath>
          <m:r>
            <m:rPr>
              <m:aln/>
            </m:rPr>
            <w:rPr>
              <w:rFonts w:ascii="Cambria Math" w:eastAsiaTheme="minorEastAsia" w:hAnsi="Cambria Math"/>
              <w:lang w:val="en-US"/>
            </w:rPr>
            <m:t>=</m:t>
          </m:r>
          <m:sSub>
            <m:sSubPr>
              <m:ctrlPr>
                <w:rPr>
                  <w:rFonts w:ascii="Cambria Math" w:eastAsiaTheme="minorEastAsia" w:hAnsi="Cambria Math"/>
                  <w:bCs/>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bCs/>
                  <w:i/>
                  <w:lang w:val="en-US"/>
                </w:rPr>
              </m:ctrlPr>
            </m:fPr>
            <m:num>
              <m:sSubSup>
                <m:sSubSupPr>
                  <m:ctrlPr>
                    <w:rPr>
                      <w:rFonts w:ascii="Cambria Math" w:eastAsiaTheme="minorEastAsia" w:hAnsi="Cambria Math"/>
                      <w:bCs/>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m:rPr>
              <m:sty m:val="bi"/>
            </m:rPr>
            <w:rPr>
              <w:rFonts w:ascii="Cambria Math" w:eastAsiaTheme="minorEastAsia" w:hAnsi="Cambria Math"/>
              <w:lang w:val="en-US"/>
            </w:rPr>
            <m:t xml:space="preserve">  </m:t>
          </m:r>
          <m:r>
            <m:rPr>
              <m:sty m:val="p"/>
            </m:rPr>
            <w:rPr>
              <w:rFonts w:ascii="Cambria Math" w:eastAsiaTheme="minorEastAsia" w:hAnsi="Cambria Math"/>
              <w:lang w:val="en-US"/>
            </w:rPr>
            <w:br/>
          </m:r>
        </m:oMath>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aln/>
            </m:rPr>
            <w:rPr>
              <w:rFonts w:ascii="Cambria Math" w:eastAsiaTheme="minorEastAsia" w:hAnsi="Cambria Math"/>
              <w:lang w:val="en-US"/>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 0</m:t>
              </m:r>
            </m:sup>
          </m:sSubSup>
          <m:r>
            <w:rPr>
              <w:rFonts w:ascii="Cambria Math" w:eastAsiaTheme="minorEastAsia" w:hAnsi="Cambria Math"/>
              <w:lang w:val="en-US"/>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 0</m:t>
              </m:r>
            </m:sup>
          </m:sSubSup>
          <m:r>
            <w:rPr>
              <w:rFonts w:ascii="Cambria Math" w:eastAsiaTheme="minorEastAsia" w:hAnsi="Cambria Math"/>
              <w:lang w:val="en-US"/>
            </w:rPr>
            <m:t>-</m:t>
          </m:r>
          <m:d>
            <m:dPr>
              <m:ctrlPr>
                <w:rPr>
                  <w:rFonts w:ascii="Cambria Math" w:eastAsiaTheme="minorEastAsia" w:hAnsi="Cambria Math"/>
                  <w:bCs/>
                  <w:i/>
                  <w:lang w:val="en-US"/>
                </w:rPr>
              </m:ctrlPr>
            </m:dPr>
            <m:e>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 xml:space="preserve">' 1 </m:t>
                  </m:r>
                </m:sup>
              </m:sSubSup>
              <m:r>
                <w:rPr>
                  <w:rFonts w:ascii="Cambria Math" w:eastAsiaTheme="minorEastAsia" w:hAnsi="Cambria Math"/>
                  <w:lang w:val="en-US"/>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 1</m:t>
                  </m:r>
                </m:sup>
              </m:sSubSup>
              <m:r>
                <w:rPr>
                  <w:rFonts w:ascii="Cambria Math" w:eastAsiaTheme="minorEastAsia" w:hAnsi="Cambria Math"/>
                  <w:lang w:val="en-US"/>
                </w:rPr>
                <m:t xml:space="preserve"> + </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 2</m:t>
                  </m:r>
                </m:sup>
              </m:sSubSup>
              <m:r>
                <w:rPr>
                  <w:rFonts w:ascii="Cambria Math" w:eastAsiaTheme="minorEastAsia" w:hAnsi="Cambria Math"/>
                  <w:lang w:val="en-US"/>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 2</m:t>
                  </m:r>
                </m:sup>
              </m:sSubSup>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en-US"/>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en-US"/>
                            </w:rPr>
                            <m:t>'</m:t>
                          </m:r>
                        </m:sup>
                      </m:sSup>
                    </m:num>
                    <m:den>
                      <m:r>
                        <w:rPr>
                          <w:rFonts w:ascii="Cambria Math" w:eastAsiaTheme="minorEastAsia" w:hAnsi="Cambria Math"/>
                          <w:lang w:val="sv-SE"/>
                        </w:rPr>
                        <m:t>c</m:t>
                      </m:r>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en-US"/>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en-US"/>
                            </w:rPr>
                            <m:t>'</m:t>
                          </m:r>
                        </m:sup>
                      </m:sSup>
                    </m:num>
                    <m:den>
                      <m:r>
                        <w:rPr>
                          <w:rFonts w:ascii="Cambria Math" w:eastAsiaTheme="minorEastAsia" w:hAnsi="Cambria Math"/>
                          <w:lang w:val="sv-SE"/>
                        </w:rPr>
                        <m:t>c</m:t>
                      </m:r>
                    </m:den>
                  </m:f>
                </m:e>
              </m:d>
            </m:e>
            <m:sup>
              <m:r>
                <w:rPr>
                  <w:rFonts w:ascii="Cambria Math" w:eastAsiaTheme="minorEastAsia" w:hAnsi="Cambria Math"/>
                  <w:lang w:val="en-US"/>
                </w:rPr>
                <m:t>2</m:t>
              </m:r>
            </m:sup>
          </m:sSup>
          <m:d>
            <m:dPr>
              <m:ctrlPr>
                <w:rPr>
                  <w:rFonts w:ascii="Cambria Math" w:eastAsiaTheme="minorEastAsia" w:hAnsi="Cambria Math"/>
                  <w:bCs/>
                  <w:i/>
                  <w:lang w:val="sv-SE"/>
                </w:rPr>
              </m:ctrlPr>
            </m:dPr>
            <m:e>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en-US"/>
                        </w:rPr>
                        <m:t>cos</m:t>
                      </m:r>
                    </m:e>
                    <m:sup>
                      <m:r>
                        <w:rPr>
                          <w:rFonts w:ascii="Cambria Math" w:eastAsiaTheme="minorEastAsia" w:hAnsi="Cambria Math"/>
                          <w:lang w:val="en-US"/>
                        </w:rPr>
                        <m:t>2</m:t>
                      </m:r>
                      <m:ctrlPr>
                        <w:rPr>
                          <w:rFonts w:ascii="Cambria Math" w:eastAsiaTheme="minorEastAsia" w:hAnsi="Cambria Math"/>
                          <w:bCs/>
                          <w:lang w:val="sv-SE"/>
                        </w:rPr>
                      </m:ctrlPr>
                    </m:sup>
                  </m:sSup>
                </m:fName>
                <m:e>
                  <m:r>
                    <w:rPr>
                      <w:rFonts w:ascii="Cambria Math" w:eastAsiaTheme="minorEastAsia" w:hAnsi="Cambria Math"/>
                      <w:lang w:val="sv-SE"/>
                    </w:rPr>
                    <m:t>ϕ</m:t>
                  </m:r>
                  <m:r>
                    <w:rPr>
                      <w:rFonts w:ascii="Cambria Math" w:eastAsiaTheme="minorEastAsia" w:hAnsi="Cambria Math"/>
                      <w:lang w:val="en-US"/>
                    </w:rPr>
                    <m:t>+</m:t>
                  </m:r>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en-US"/>
                            </w:rPr>
                            <m:t>sin</m:t>
                          </m:r>
                          <m:ctrlPr>
                            <w:rPr>
                              <w:rFonts w:ascii="Cambria Math" w:eastAsiaTheme="minorEastAsia" w:hAnsi="Cambria Math"/>
                              <w:bCs/>
                              <w:lang w:val="sv-SE"/>
                            </w:rPr>
                          </m:ctrlPr>
                        </m:e>
                        <m:sup>
                          <m:r>
                            <w:rPr>
                              <w:rFonts w:ascii="Cambria Math" w:eastAsiaTheme="minorEastAsia" w:hAnsi="Cambria Math"/>
                              <w:lang w:val="en-US"/>
                            </w:rPr>
                            <m:t>2</m:t>
                          </m:r>
                          <m:ctrlPr>
                            <w:rPr>
                              <w:rFonts w:ascii="Cambria Math" w:eastAsiaTheme="minorEastAsia" w:hAnsi="Cambria Math"/>
                              <w:bCs/>
                              <w:lang w:val="sv-SE"/>
                            </w:rPr>
                          </m:ctrlPr>
                        </m:sup>
                      </m:sSup>
                    </m:fName>
                    <m:e>
                      <m:r>
                        <w:rPr>
                          <w:rFonts w:ascii="Cambria Math" w:eastAsiaTheme="minorEastAsia" w:hAnsi="Cambria Math"/>
                          <w:lang w:val="sv-SE"/>
                        </w:rPr>
                        <m:t>ϕ</m:t>
                      </m:r>
                    </m:e>
                  </m:func>
                </m:e>
              </m:func>
            </m:e>
          </m:d>
          <m:r>
            <m:rPr>
              <m:sty m:val="p"/>
            </m:rPr>
            <w:rPr>
              <w:rFonts w:ascii="Cambria Math" w:eastAsiaTheme="minorEastAsia" w:hAnsi="Cambria Math"/>
              <w:lang w:val="en-US"/>
            </w:rPr>
            <w:br/>
          </m:r>
        </m:oMath>
        <m:oMath>
          <m:r>
            <m:rPr>
              <m:sty m:val="bi"/>
              <m:aln/>
            </m:rPr>
            <w:rPr>
              <w:rFonts w:ascii="Cambria Math" w:eastAsiaTheme="minorEastAsia" w:hAnsi="Cambria Math"/>
              <w:lang w:val="en-US"/>
            </w:rPr>
            <m:t>=</m:t>
          </m:r>
          <m:r>
            <w:rPr>
              <w:rFonts w:ascii="Cambria Math" w:eastAsiaTheme="minorEastAsia" w:hAnsi="Cambria Math"/>
              <w:lang w:val="en-US"/>
            </w:rPr>
            <m:t>0</m:t>
          </m:r>
          <m:r>
            <m:rPr>
              <m:sty m:val="bi"/>
            </m:rPr>
            <w:rPr>
              <w:rFonts w:ascii="Cambria Math" w:eastAsiaTheme="minorEastAsia" w:hAnsi="Cambria Math"/>
              <w:lang w:val="en-US"/>
            </w:rPr>
            <m:t xml:space="preserve"> </m:t>
          </m:r>
          <m:r>
            <m:rPr>
              <m:sty m:val="p"/>
            </m:rPr>
            <w:rPr>
              <w:rFonts w:ascii="Cambria Math" w:eastAsiaTheme="minorEastAsia" w:hAnsi="Cambria Math"/>
              <w:lang w:val="en-US"/>
            </w:rPr>
            <w:br/>
          </m:r>
        </m:oMath>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θ</m:t>
                  </m:r>
                </m:e>
              </m:func>
              <m:r>
                <w:rPr>
                  <w:rFonts w:ascii="Cambria Math" w:eastAsiaTheme="minorEastAsia" w:hAnsi="Cambria Math"/>
                  <w:lang w:val="en-US"/>
                </w:rPr>
                <m:t>+</m:t>
              </m:r>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 xml:space="preserve"> </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sin</m:t>
                      </m: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θ</m:t>
                  </m:r>
                </m:e>
              </m:func>
            </m:e>
          </m:d>
          <m:r>
            <w:rPr>
              <w:rFonts w:ascii="Cambria Math" w:eastAsiaTheme="minorEastAsia" w:hAnsi="Cambria Math"/>
              <w:lang w:val="en-US"/>
            </w:rPr>
            <m:t xml:space="preserve">= =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sv-SE"/>
                </w:rPr>
              </m:ctrlPr>
            </m:sSupPr>
            <m:e>
              <m:sSubSup>
                <m:sSubSupPr>
                  <m:ctrlPr>
                    <w:rPr>
                      <w:rFonts w:ascii="Cambria Math" w:eastAsiaTheme="minorEastAsia" w:hAnsi="Cambria Math"/>
                      <w:i/>
                      <w:lang w:val="sv-SE"/>
                    </w:rPr>
                  </m:ctrlPr>
                </m:sSubSupPr>
                <m:e>
                  <m:r>
                    <w:rPr>
                      <w:rFonts w:ascii="Cambria Math" w:eastAsiaTheme="minorEastAsia" w:hAnsi="Cambria Math"/>
                      <w:lang w:val="sv-SE"/>
                    </w:rPr>
                    <m:t>p</m:t>
                  </m:r>
                </m:e>
                <m:sub>
                  <m:r>
                    <w:rPr>
                      <w:rFonts w:ascii="Cambria Math" w:eastAsiaTheme="minorEastAsia" w:hAnsi="Cambria Math"/>
                      <w:lang w:val="sv-SE"/>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 xml:space="preserve"> </m:t>
          </m:r>
          <m:r>
            <m:rPr>
              <m:sty m:val="p"/>
            </m:rPr>
            <w:rPr>
              <w:rFonts w:eastAsiaTheme="minorEastAsia"/>
              <w:lang w:val="en-US"/>
            </w:rPr>
            <w:br/>
          </m:r>
        </m:oMath>
      </m:oMathPara>
      <w:r w:rsidR="00AC1958">
        <w:rPr>
          <w:rFonts w:eastAsiaTheme="minorEastAsia"/>
          <w:lang w:val="en-US"/>
        </w:rPr>
        <w:t xml:space="preserve">If we use equation </w:t>
      </w:r>
      <w:r w:rsidR="00AC1958">
        <w:rPr>
          <w:rFonts w:eastAsiaTheme="minorEastAsia"/>
          <w:lang w:val="en-US"/>
        </w:rPr>
        <w:fldChar w:fldCharType="begin"/>
      </w:r>
      <w:r w:rsidR="00AC1958">
        <w:rPr>
          <w:rFonts w:eastAsiaTheme="minorEastAsia"/>
          <w:lang w:val="en-US"/>
        </w:rPr>
        <w:instrText xml:space="preserve"> REF _Ref94632850 \h </w:instrText>
      </w:r>
      <w:r w:rsidR="00CB30D7">
        <w:rPr>
          <w:rFonts w:eastAsiaTheme="minorEastAsia"/>
          <w:lang w:val="en-US"/>
        </w:rPr>
        <w:instrText xml:space="preserve"> \* MERGEFORMAT </w:instrText>
      </w:r>
      <w:r w:rsidR="00AC1958">
        <w:rPr>
          <w:rFonts w:eastAsiaTheme="minorEastAsia"/>
          <w:lang w:val="en-US"/>
        </w:rPr>
      </w:r>
      <w:r w:rsidR="00AC1958">
        <w:rPr>
          <w:rFonts w:eastAsiaTheme="minorEastAsia"/>
          <w:lang w:val="en-US"/>
        </w:rPr>
        <w:fldChar w:fldCharType="separate"/>
      </w:r>
      <w:r w:rsidR="006B0B91" w:rsidRPr="006B0B91">
        <w:rPr>
          <w:noProof/>
          <w:lang w:val="en-US"/>
        </w:rPr>
        <w:t>6</w:t>
      </w:r>
      <w:r w:rsidR="006B0B91" w:rsidRPr="006B0B91">
        <w:rPr>
          <w:noProof/>
          <w:lang w:val="en-US"/>
        </w:rPr>
        <w:noBreakHyphen/>
        <w:t>2</w:t>
      </w:r>
      <w:r w:rsidR="00AC1958">
        <w:rPr>
          <w:rFonts w:eastAsiaTheme="minorEastAsia"/>
          <w:lang w:val="en-US"/>
        </w:rPr>
        <w:fldChar w:fldCharType="end"/>
      </w:r>
      <w:r w:rsidR="00AC1958">
        <w:rPr>
          <w:rFonts w:eastAsiaTheme="minorEastAsia"/>
          <w:lang w:val="en-US"/>
        </w:rPr>
        <w:t xml:space="preserve">, we can exchange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oMath>
      <w:r w:rsidR="00AC1958">
        <w:rPr>
          <w:rFonts w:eastAsiaTheme="minorEastAsia"/>
          <w:lang w:val="en-US"/>
        </w:rPr>
        <w:t xml:space="preserve">with </w:t>
      </w:r>
      <m:oMath>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ctrlPr>
                  <w:rPr>
                    <w:rFonts w:ascii="Cambria Math" w:eastAsia="Cambria Math" w:hAnsi="Cambria Math" w:cs="Cambria Math"/>
                    <w:i/>
                    <w:lang w:val="en-US"/>
                  </w:rPr>
                </m:ctrlP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sidR="00AC1958">
        <w:rPr>
          <w:rFonts w:eastAsiaTheme="minorEastAsia"/>
          <w:lang w:val="en-US"/>
        </w:rPr>
        <w:t xml:space="preserve">. We get </w:t>
      </w:r>
    </w:p>
    <w:p w14:paraId="1B279113" w14:textId="761A1D5A" w:rsidR="00AC1958" w:rsidRPr="00543663" w:rsidRDefault="008573DA" w:rsidP="004D7B5D">
      <w:pPr>
        <w:spacing w:line="360" w:lineRule="auto"/>
        <w:rPr>
          <w:rFonts w:eastAsiaTheme="minorEastAsia"/>
          <w:lang w:val="en-US"/>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  </m:t>
          </m:r>
        </m:oMath>
      </m:oMathPara>
    </w:p>
    <w:p w14:paraId="0B841B9F" w14:textId="2E706011" w:rsidR="00A81C23" w:rsidRDefault="00A81C23" w:rsidP="004D7B5D">
      <w:pPr>
        <w:spacing w:line="360" w:lineRule="auto"/>
        <w:rPr>
          <w:rFonts w:eastAsiaTheme="minorEastAsia"/>
          <w:lang w:val="en-US"/>
        </w:rPr>
      </w:pPr>
      <w:r>
        <w:rPr>
          <w:rFonts w:eastAsiaTheme="minorEastAsia"/>
          <w:lang w:val="en-US"/>
        </w:rPr>
        <w:t xml:space="preserve">Finally, we put all our calculations together and rewrite equation </w:t>
      </w:r>
      <w:r w:rsidR="00DA2B2C">
        <w:rPr>
          <w:rFonts w:eastAsiaTheme="minorEastAsia"/>
          <w:lang w:val="en-US"/>
        </w:rPr>
        <w:fldChar w:fldCharType="begin"/>
      </w:r>
      <w:r w:rsidR="00DA2B2C">
        <w:rPr>
          <w:rFonts w:eastAsiaTheme="minorEastAsia"/>
          <w:lang w:val="en-US"/>
        </w:rPr>
        <w:instrText xml:space="preserve"> REF _Ref94632966 \h </w:instrText>
      </w:r>
      <w:r w:rsidR="00CB30D7">
        <w:rPr>
          <w:rFonts w:eastAsiaTheme="minorEastAsia"/>
          <w:lang w:val="en-US"/>
        </w:rPr>
        <w:instrText xml:space="preserve"> \* MERGEFORMAT </w:instrText>
      </w:r>
      <w:r w:rsidR="00DA2B2C">
        <w:rPr>
          <w:rFonts w:eastAsiaTheme="minorEastAsia"/>
          <w:lang w:val="en-US"/>
        </w:rPr>
      </w:r>
      <w:r w:rsidR="00DA2B2C">
        <w:rPr>
          <w:rFonts w:eastAsiaTheme="minorEastAsia"/>
          <w:lang w:val="en-US"/>
        </w:rPr>
        <w:fldChar w:fldCharType="separate"/>
      </w:r>
      <w:r w:rsidR="006B0B91" w:rsidRPr="006B0B91">
        <w:rPr>
          <w:noProof/>
          <w:lang w:val="en-US"/>
        </w:rPr>
        <w:t>6</w:t>
      </w:r>
      <w:r w:rsidR="006B0B91" w:rsidRPr="006B0B91">
        <w:rPr>
          <w:noProof/>
          <w:lang w:val="en-US"/>
        </w:rPr>
        <w:noBreakHyphen/>
        <w:t>4</w:t>
      </w:r>
      <w:r w:rsidR="00DA2B2C">
        <w:rPr>
          <w:rFonts w:eastAsiaTheme="minorEastAsia"/>
          <w:lang w:val="en-US"/>
        </w:rPr>
        <w:fldChar w:fldCharType="end"/>
      </w:r>
      <w:r>
        <w:rPr>
          <w:rFonts w:eastAsiaTheme="minorEastAsia"/>
          <w:lang w:val="en-US"/>
        </w:rPr>
        <w:t xml:space="preserve"> to get</w:t>
      </w:r>
    </w:p>
    <w:p w14:paraId="5213BE49" w14:textId="7B206167" w:rsidR="00B6616D" w:rsidRPr="00FD0CF1" w:rsidRDefault="00116A78" w:rsidP="004D7B5D">
      <w:pPr>
        <w:spacing w:line="360" w:lineRule="auto"/>
        <w:rPr>
          <w:rFonts w:eastAsiaTheme="minorEastAsia"/>
          <w:lang w:val="en-US"/>
        </w:rPr>
      </w:pPr>
      <m:oMathPara>
        <m:oMath>
          <m:r>
            <w:rPr>
              <w:rFonts w:ascii="Cambria Math" w:eastAsiaTheme="minorEastAsia" w:hAnsi="Cambria Math"/>
              <w:lang w:val="en-US"/>
            </w:rPr>
            <m:t>-2</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 -2</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2m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1B3659CA" w14:textId="727B5385" w:rsidR="00FD0CF1" w:rsidRDefault="00E0433A" w:rsidP="004D7B5D">
      <w:pPr>
        <w:spacing w:line="360" w:lineRule="auto"/>
        <w:rPr>
          <w:rFonts w:eastAsiaTheme="minorEastAsia"/>
          <w:lang w:val="en-US"/>
        </w:rPr>
      </w:pPr>
      <w:r>
        <w:rPr>
          <w:rFonts w:eastAsiaTheme="minorEastAsia"/>
          <w:lang w:val="en-US"/>
        </w:rPr>
        <w:t xml:space="preserve">solving for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we get</w:t>
      </w:r>
    </w:p>
    <w:p w14:paraId="5A62C2E5" w14:textId="79A9E0CA" w:rsidR="00E0433A" w:rsidRPr="00E30E79" w:rsidRDefault="008573DA" w:rsidP="004D7B5D">
      <w:pPr>
        <w:spacing w:line="360" w:lineRule="auto"/>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m:oMathPara>
    </w:p>
    <w:p w14:paraId="44461989" w14:textId="2CB13486" w:rsidR="00E30E79" w:rsidRDefault="00E30E79" w:rsidP="004D7B5D">
      <w:pPr>
        <w:spacing w:line="360" w:lineRule="auto"/>
        <w:rPr>
          <w:rFonts w:eastAsiaTheme="minorEastAsia"/>
          <w:lang w:val="en-US"/>
        </w:rPr>
      </w:pPr>
      <w:r>
        <w:rPr>
          <w:rFonts w:eastAsiaTheme="minorEastAsia"/>
          <w:lang w:val="en-US"/>
        </w:rPr>
        <w:t xml:space="preserve">Inserting this expression into equation </w:t>
      </w:r>
      <w:r>
        <w:rPr>
          <w:rFonts w:eastAsiaTheme="minorEastAsia"/>
          <w:lang w:val="en-US"/>
        </w:rPr>
        <w:fldChar w:fldCharType="begin"/>
      </w:r>
      <w:r>
        <w:rPr>
          <w:rFonts w:eastAsiaTheme="minorEastAsia"/>
          <w:lang w:val="en-US"/>
        </w:rPr>
        <w:instrText xml:space="preserve"> REF _Ref94633061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6B0B91" w:rsidRPr="006B0B91">
        <w:rPr>
          <w:noProof/>
          <w:lang w:val="en-US"/>
        </w:rPr>
        <w:t>6</w:t>
      </w:r>
      <w:r w:rsidR="006B0B91" w:rsidRPr="006B0B91">
        <w:rPr>
          <w:noProof/>
          <w:lang w:val="en-US"/>
        </w:rPr>
        <w:noBreakHyphen/>
        <w:t>1</w:t>
      </w:r>
      <w:r>
        <w:rPr>
          <w:rFonts w:eastAsiaTheme="minorEastAsia"/>
          <w:lang w:val="en-US"/>
        </w:rPr>
        <w:fldChar w:fldCharType="end"/>
      </w:r>
      <w:r w:rsidR="003B4627">
        <w:rPr>
          <w:rFonts w:eastAsiaTheme="minorEastAsia"/>
          <w:lang w:val="en-US"/>
        </w:rPr>
        <w:t xml:space="preserve"> and solving for photon energy after the interaction</w:t>
      </w:r>
      <w:r w:rsidR="00640563">
        <w:rPr>
          <w:rFonts w:eastAsiaTheme="minorEastAsia"/>
          <w:lang w:val="en-US"/>
        </w:rPr>
        <w:t xml:space="preserve">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B4627" w14:paraId="50DBB643" w14:textId="77777777" w:rsidTr="00F47CD1">
        <w:tc>
          <w:tcPr>
            <w:tcW w:w="8815" w:type="dxa"/>
          </w:tcPr>
          <w:p w14:paraId="7526822F" w14:textId="5A9D3640" w:rsidR="003B4627" w:rsidRDefault="00A00B52" w:rsidP="004D7B5D">
            <w:pPr>
              <w:spacing w:line="360" w:lineRule="auto"/>
              <w:rPr>
                <w:lang w:val="en-US"/>
              </w:rPr>
            </w:pPr>
            <m:oMathPara>
              <m:oMath>
                <m:r>
                  <w:rPr>
                    <w:rFonts w:ascii="Cambria Math" w:hAnsi="Cambria Math"/>
                    <w:lang w:val="en-US"/>
                  </w:rPr>
                  <m:t>hν+</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m:rPr>
                    <m:aln/>
                  </m:rP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m:rPr>
                    <m:sty m:val="p"/>
                  </m:rPr>
                  <w:rPr>
                    <w:rFonts w:ascii="Cambria Math" w:eastAsiaTheme="minorEastAsia" w:hAnsi="Cambria Math"/>
                    <w:lang w:val="en-US"/>
                  </w:rPr>
                  <w:br/>
                </m:r>
              </m:oMath>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m:rPr>
                    <m:aln/>
                  </m:rPr>
                  <w:rPr>
                    <w:rFonts w:ascii="Cambria Math" w:hAnsi="Cambria Math"/>
                    <w:lang w:val="en-US"/>
                  </w:rPr>
                  <m:t>=</m:t>
                </m:r>
                <m:f>
                  <m:fPr>
                    <m:ctrlPr>
                      <w:rPr>
                        <w:rFonts w:ascii="Cambria Math" w:hAnsi="Cambria Math"/>
                        <w:i/>
                        <w:lang w:val="en-US"/>
                      </w:rPr>
                    </m:ctrlPr>
                  </m:fPr>
                  <m:num>
                    <m:r>
                      <w:rPr>
                        <w:rFonts w:ascii="Cambria Math" w:hAnsi="Cambria Math"/>
                        <w:lang w:val="en-US"/>
                      </w:rPr>
                      <m:t>hν</m:t>
                    </m:r>
                  </m:num>
                  <m:den>
                    <m:r>
                      <w:rPr>
                        <w:rFonts w:ascii="Cambria Math" w:hAnsi="Cambria Math"/>
                        <w:lang w:val="en-US"/>
                      </w:rPr>
                      <m:t>1+</m:t>
                    </m:r>
                    <m:f>
                      <m:fPr>
                        <m:ctrlPr>
                          <w:rPr>
                            <w:rFonts w:ascii="Cambria Math" w:hAnsi="Cambria Math"/>
                            <w:i/>
                            <w:lang w:val="en-US"/>
                          </w:rPr>
                        </m:ctrlPr>
                      </m:fPr>
                      <m:num>
                        <m:r>
                          <w:rPr>
                            <w:rFonts w:ascii="Cambria Math" w:hAnsi="Cambria Math"/>
                            <w:lang w:val="en-US"/>
                          </w:rPr>
                          <m:t>hν</m:t>
                        </m: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d>
                        <m:d>
                          <m:dPr>
                            <m:ctrlPr>
                              <w:rPr>
                                <w:rFonts w:ascii="Cambria Math" w:hAnsi="Cambria Math"/>
                                <w:i/>
                                <w:lang w:val="en-US"/>
                              </w:rPr>
                            </m:ctrlPr>
                          </m:dPr>
                          <m:e>
                            <m:r>
                              <w:rPr>
                                <w:rFonts w:ascii="Cambria Math" w:hAnsi="Cambria Math"/>
                                <w:lang w:val="en-US"/>
                              </w:rPr>
                              <m:t>1-cosϕ</m:t>
                            </m:r>
                          </m:e>
                        </m:d>
                      </m:den>
                    </m:f>
                  </m:den>
                </m:f>
              </m:oMath>
            </m:oMathPara>
          </w:p>
        </w:tc>
        <w:tc>
          <w:tcPr>
            <w:tcW w:w="536" w:type="dxa"/>
          </w:tcPr>
          <w:p w14:paraId="615D3C35" w14:textId="4AA5C0BA" w:rsidR="003B4627" w:rsidRDefault="003B4627"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5</w:t>
            </w:r>
            <w:r>
              <w:fldChar w:fldCharType="end"/>
            </w:r>
          </w:p>
        </w:tc>
      </w:tr>
    </w:tbl>
    <w:p w14:paraId="75C32433" w14:textId="77777777" w:rsidR="00F47CD1" w:rsidRDefault="00F47CD1" w:rsidP="004D7B5D">
      <w:pPr>
        <w:spacing w:line="360" w:lineRule="auto"/>
        <w:rPr>
          <w:rFonts w:eastAsiaTheme="minorEastAsia"/>
          <w:lang w:val="en-US"/>
        </w:rPr>
      </w:pPr>
      <w:r>
        <w:rPr>
          <w:rFonts w:eastAsiaTheme="minorEastAsia"/>
          <w:lang w:val="en-US"/>
        </w:rPr>
        <w:t xml:space="preserve">Which is the expression for the energy of the photon after the interaction, with scattering angle </w:t>
      </w:r>
      <m:oMath>
        <m:r>
          <w:rPr>
            <w:rFonts w:ascii="Cambria Math" w:eastAsiaTheme="minorEastAsia" w:hAnsi="Cambria Math"/>
            <w:lang w:val="en-US"/>
          </w:rPr>
          <m:t>ϕ</m:t>
        </m:r>
      </m:oMath>
      <w:r>
        <w:rPr>
          <w:rFonts w:eastAsiaTheme="minorEastAsia"/>
          <w:lang w:val="en-US"/>
        </w:rPr>
        <w:t>.</w:t>
      </w:r>
    </w:p>
    <w:p w14:paraId="0C24A6FA" w14:textId="6ECAEBC1" w:rsidR="00DE5960" w:rsidRDefault="00DE5960" w:rsidP="004D7B5D">
      <w:pPr>
        <w:spacing w:after="160" w:line="360" w:lineRule="auto"/>
        <w:rPr>
          <w:rFonts w:eastAsiaTheme="minorEastAsia"/>
          <w:lang w:val="en-US"/>
        </w:rPr>
      </w:pPr>
      <w:r>
        <w:rPr>
          <w:rFonts w:eastAsiaTheme="minorEastAsia"/>
          <w:lang w:val="en-US"/>
        </w:rPr>
        <w:br w:type="page"/>
      </w:r>
    </w:p>
    <w:p w14:paraId="79C33FB3" w14:textId="4824F257" w:rsidR="003B4627" w:rsidRDefault="00DE5960" w:rsidP="00C222A7">
      <w:pPr>
        <w:pStyle w:val="Heading2"/>
        <w:rPr>
          <w:rFonts w:eastAsiaTheme="minorEastAsia"/>
          <w:lang w:val="en-US"/>
        </w:rPr>
      </w:pPr>
      <w:bookmarkStart w:id="269" w:name="_Toc107354716"/>
      <w:r>
        <w:rPr>
          <w:rFonts w:eastAsiaTheme="minorEastAsia"/>
          <w:lang w:val="en-US"/>
        </w:rPr>
        <w:lastRenderedPageBreak/>
        <w:t>Mean free path</w:t>
      </w:r>
      <w:bookmarkEnd w:id="269"/>
    </w:p>
    <w:p w14:paraId="698C4FA6" w14:textId="0C4023DF" w:rsidR="000B004B" w:rsidRDefault="000B004B" w:rsidP="004D7B5D">
      <w:pPr>
        <w:spacing w:line="360" w:lineRule="auto"/>
        <w:rPr>
          <w:lang w:val="en-US"/>
        </w:rPr>
      </w:pPr>
      <w:r>
        <w:rPr>
          <w:lang w:val="en-US"/>
        </w:rPr>
        <w:t xml:space="preserve">Here we derive the mean free path of a photon. </w:t>
      </w:r>
    </w:p>
    <w:p w14:paraId="41EF966A" w14:textId="0DF0BCA8" w:rsidR="00B81F88" w:rsidRDefault="000B004B" w:rsidP="004D7B5D">
      <w:pPr>
        <w:spacing w:line="360" w:lineRule="auto"/>
        <w:rPr>
          <w:rFonts w:eastAsiaTheme="minorEastAsia"/>
          <w:lang w:val="en-US"/>
        </w:rPr>
      </w:pPr>
      <w:r>
        <w:rPr>
          <w:lang w:val="en-US"/>
        </w:rPr>
        <w:t xml:space="preserve">Assume that you have incoming photons hitting a slab of material with infinitesimal area </w:t>
      </w:r>
      <w:proofErr w:type="spellStart"/>
      <w:r>
        <w:rPr>
          <w:lang w:val="en-US"/>
        </w:rPr>
        <w:t>dA</w:t>
      </w:r>
      <w:proofErr w:type="spellEnd"/>
      <w:r>
        <w:rPr>
          <w:lang w:val="en-US"/>
        </w:rPr>
        <w:t xml:space="preserve"> and width dx (see </w:t>
      </w:r>
      <w:r w:rsidR="00D52B12">
        <w:rPr>
          <w:lang w:val="en-US"/>
        </w:rPr>
        <w:fldChar w:fldCharType="begin"/>
      </w:r>
      <w:r w:rsidR="00D52B12">
        <w:rPr>
          <w:lang w:val="en-US"/>
        </w:rPr>
        <w:instrText xml:space="preserve"> REF _Ref102310847 \h </w:instrText>
      </w:r>
      <w:r w:rsidR="004D7B5D">
        <w:rPr>
          <w:lang w:val="en-US"/>
        </w:rPr>
        <w:instrText xml:space="preserve"> \* MERGEFORMAT </w:instrText>
      </w:r>
      <w:r w:rsidR="00D52B12">
        <w:rPr>
          <w:lang w:val="en-US"/>
        </w:rPr>
      </w:r>
      <w:r w:rsidR="00D52B12">
        <w:rPr>
          <w:lang w:val="en-US"/>
        </w:rPr>
        <w:fldChar w:fldCharType="separate"/>
      </w:r>
      <w:r w:rsidR="002E554C" w:rsidRPr="00B81F88">
        <w:rPr>
          <w:lang w:val="en-US"/>
        </w:rPr>
        <w:t xml:space="preserve">Figure </w:t>
      </w:r>
      <w:r w:rsidR="002E554C">
        <w:rPr>
          <w:noProof/>
          <w:lang w:val="en-US"/>
        </w:rPr>
        <w:t>7</w:t>
      </w:r>
      <w:r w:rsidR="002E554C">
        <w:rPr>
          <w:noProof/>
          <w:lang w:val="en-US"/>
        </w:rPr>
        <w:noBreakHyphen/>
        <w:t>1</w:t>
      </w:r>
      <w:r w:rsidR="00D52B12">
        <w:rPr>
          <w:lang w:val="en-US"/>
        </w:rPr>
        <w:fldChar w:fldCharType="end"/>
      </w:r>
      <w:r>
        <w:rPr>
          <w:lang w:val="en-US"/>
        </w:rPr>
        <w:t xml:space="preserve">). The total probability of N photons hitting the slab, with an </w:t>
      </w:r>
      <w:r w:rsidR="00325043">
        <w:rPr>
          <w:lang w:val="en-US"/>
        </w:rPr>
        <w:t>interaction probability</w:t>
      </w:r>
      <w:r>
        <w:rPr>
          <w:lang w:val="en-US"/>
        </w:rPr>
        <w:t xml:space="preserve"> of </w:t>
      </w:r>
      <m:oMath>
        <m:r>
          <w:rPr>
            <w:rFonts w:ascii="Cambria Math" w:hAnsi="Cambria Math"/>
            <w:lang w:val="en-US"/>
          </w:rPr>
          <m:t>σ</m:t>
        </m:r>
      </m:oMath>
      <w:r>
        <w:rPr>
          <w:rFonts w:eastAsiaTheme="minorEastAsia"/>
          <w:lang w:val="en-US"/>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A49C0" w14:paraId="29C0998B" w14:textId="77777777" w:rsidTr="001250F0">
        <w:tc>
          <w:tcPr>
            <w:tcW w:w="8815" w:type="dxa"/>
          </w:tcPr>
          <w:p w14:paraId="7C486B6C" w14:textId="7879CB9B" w:rsidR="002A49C0" w:rsidRDefault="00BD6863" w:rsidP="004D7B5D">
            <w:pPr>
              <w:spacing w:line="360" w:lineRule="auto"/>
              <w:rPr>
                <w:lang w:val="en-US"/>
              </w:rPr>
            </w:pPr>
            <m:oMathPara>
              <m:oMath>
                <m:r>
                  <w:rPr>
                    <w:rFonts w:ascii="Cambria Math" w:hAnsi="Cambria Math"/>
                  </w:rPr>
                  <m:t>P=</m:t>
                </m:r>
                <m:f>
                  <m:fPr>
                    <m:ctrlPr>
                      <w:rPr>
                        <w:rFonts w:ascii="Cambria Math" w:hAnsi="Cambria Math"/>
                        <w:i/>
                      </w:rPr>
                    </m:ctrlPr>
                  </m:fPr>
                  <m:num>
                    <m:r>
                      <w:rPr>
                        <w:rFonts w:ascii="Cambria Math" w:hAnsi="Cambria Math"/>
                      </w:rPr>
                      <m:t>Nσ</m:t>
                    </m:r>
                  </m:num>
                  <m:den>
                    <m:r>
                      <w:rPr>
                        <w:rFonts w:ascii="Cambria Math" w:hAnsi="Cambria Math"/>
                      </w:rPr>
                      <m:t>dA</m:t>
                    </m:r>
                  </m:den>
                </m:f>
                <m:r>
                  <w:rPr>
                    <w:rFonts w:ascii="Cambria Math" w:hAnsi="Cambria Math"/>
                  </w:rPr>
                  <m:t xml:space="preserve">   =nσdx</m:t>
                </m:r>
              </m:oMath>
            </m:oMathPara>
          </w:p>
        </w:tc>
        <w:tc>
          <w:tcPr>
            <w:tcW w:w="536" w:type="dxa"/>
          </w:tcPr>
          <w:p w14:paraId="014E091F" w14:textId="60C075D4" w:rsidR="002A49C0" w:rsidRDefault="002A49C0"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6</w:t>
            </w:r>
            <w:r>
              <w:fldChar w:fldCharType="end"/>
            </w:r>
          </w:p>
        </w:tc>
      </w:tr>
    </w:tbl>
    <w:p w14:paraId="57A24D36" w14:textId="2F522CD1" w:rsidR="009B34B4" w:rsidRDefault="009B34B4" w:rsidP="004D7B5D">
      <w:pPr>
        <w:spacing w:line="360" w:lineRule="auto"/>
        <w:rPr>
          <w:lang w:val="en-US"/>
        </w:rPr>
      </w:pPr>
      <w:r>
        <w:rPr>
          <w:lang w:val="en-US"/>
        </w:rPr>
        <w:t xml:space="preserve">Where n is </w:t>
      </w:r>
      <w:r w:rsidR="00CC6BF1">
        <w:rPr>
          <w:lang w:val="en-US"/>
        </w:rPr>
        <w:t>atoms</w:t>
      </w:r>
      <w:r>
        <w:rPr>
          <w:lang w:val="en-US"/>
        </w:rPr>
        <w:t xml:space="preserve"> per unit volume</w:t>
      </w:r>
    </w:p>
    <w:p w14:paraId="0878E67D" w14:textId="286BA7AD" w:rsidR="009B34B4" w:rsidRDefault="009B34B4" w:rsidP="004D7B5D">
      <w:pPr>
        <w:spacing w:line="360" w:lineRule="auto"/>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dV</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dAdx</m:t>
              </m:r>
            </m:den>
          </m:f>
          <m:r>
            <w:rPr>
              <w:rFonts w:ascii="Cambria Math" w:eastAsiaTheme="minorEastAsia" w:hAnsi="Cambria Math"/>
              <w:lang w:val="en-US"/>
            </w:rPr>
            <m:t xml:space="preserve">  .</m:t>
          </m:r>
        </m:oMath>
      </m:oMathPara>
    </w:p>
    <w:p w14:paraId="212F0308" w14:textId="67822E87" w:rsidR="009B34B4" w:rsidRDefault="009B34B4" w:rsidP="004D7B5D">
      <w:pPr>
        <w:spacing w:line="360" w:lineRule="auto"/>
        <w:rPr>
          <w:rFonts w:eastAsiaTheme="minorEastAsia"/>
          <w:lang w:val="en-US"/>
        </w:rPr>
      </w:pPr>
      <w:r>
        <w:rPr>
          <w:lang w:val="en-US"/>
        </w:rPr>
        <w:t xml:space="preserve">The probability of </w:t>
      </w:r>
      <w:r>
        <w:rPr>
          <w:b/>
          <w:bCs/>
          <w:lang w:val="en-US"/>
        </w:rPr>
        <w:t xml:space="preserve">not </w:t>
      </w:r>
      <w:r>
        <w:rPr>
          <w:lang w:val="en-US"/>
        </w:rPr>
        <w:t xml:space="preserve">interacting </w:t>
      </w:r>
      <w:r>
        <w:rPr>
          <w:lang w:val="en-US"/>
        </w:rPr>
        <w:softHyphen/>
        <w:t xml:space="preserve">is </w:t>
      </w:r>
      <m:oMath>
        <m:r>
          <w:rPr>
            <w:rFonts w:ascii="Cambria Math" w:hAnsi="Cambria Math"/>
            <w:lang w:val="en-US"/>
          </w:rPr>
          <m:t>1-P</m:t>
        </m:r>
      </m:oMath>
      <w:r>
        <w:rPr>
          <w:rFonts w:eastAsiaTheme="minorEastAsia"/>
          <w:lang w:val="en-US"/>
        </w:rPr>
        <w:t xml:space="preserve">, then number of photons after the slab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oMath>
      <w:r>
        <w:rPr>
          <w:rFonts w:eastAsiaTheme="minorEastAsia"/>
          <w:lang w:val="en-US"/>
        </w:rPr>
        <w:t xml:space="preserve"> becomes</w:t>
      </w:r>
    </w:p>
    <w:p w14:paraId="23941789" w14:textId="77777777"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N(x+dx)=N(x)(1-P)=N(x)-N(x)P .</m:t>
          </m:r>
        </m:oMath>
      </m:oMathPara>
    </w:p>
    <w:p w14:paraId="03579D25" w14:textId="77777777" w:rsidR="009B34B4" w:rsidRDefault="009B34B4" w:rsidP="004D7B5D">
      <w:pPr>
        <w:spacing w:line="360" w:lineRule="auto"/>
        <w:rPr>
          <w:rFonts w:eastAsiaTheme="minorEastAsia"/>
          <w:lang w:val="en-US"/>
        </w:rPr>
      </w:pPr>
      <w:r>
        <w:rPr>
          <w:rFonts w:eastAsiaTheme="minorEastAsia"/>
          <w:lang w:val="en-US"/>
        </w:rPr>
        <w:t>Rearranging and inserting our expression for P we get</w:t>
      </w:r>
    </w:p>
    <w:p w14:paraId="533434A9" w14:textId="555E8252"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N(x+dx)-N(x)= -N(x)  nσdx .</m:t>
          </m:r>
        </m:oMath>
      </m:oMathPara>
    </w:p>
    <w:p w14:paraId="14D51548" w14:textId="77777777" w:rsidR="009B34B4" w:rsidRDefault="009B34B4" w:rsidP="004D7B5D">
      <w:pPr>
        <w:spacing w:line="360" w:lineRule="auto"/>
        <w:rPr>
          <w:rFonts w:eastAsiaTheme="minorEastAsia"/>
          <w:lang w:val="en-US"/>
        </w:rPr>
      </w:pPr>
      <w:r>
        <w:rPr>
          <w:rFonts w:eastAsiaTheme="minorEastAsia"/>
          <w:lang w:val="en-US"/>
        </w:rPr>
        <w:t xml:space="preserve"> If we divide by </w:t>
      </w:r>
      <m:oMath>
        <m:r>
          <w:rPr>
            <w:rFonts w:ascii="Cambria Math" w:eastAsiaTheme="minorEastAsia" w:hAnsi="Cambria Math"/>
            <w:lang w:val="en-US"/>
          </w:rPr>
          <m:t>dx</m:t>
        </m:r>
      </m:oMath>
      <w:r>
        <w:rPr>
          <w:rFonts w:eastAsiaTheme="minorEastAsia"/>
          <w:lang w:val="en-US"/>
        </w:rPr>
        <w:t xml:space="preserve"> and let </w:t>
      </w:r>
      <m:oMath>
        <m:r>
          <w:rPr>
            <w:rFonts w:ascii="Cambria Math" w:eastAsiaTheme="minorEastAsia" w:hAnsi="Cambria Math"/>
            <w:lang w:val="en-US"/>
          </w:rPr>
          <m:t>dx</m:t>
        </m:r>
      </m:oMath>
      <w:r>
        <w:rPr>
          <w:rFonts w:eastAsiaTheme="minorEastAsia"/>
          <w:lang w:val="en-US"/>
        </w:rPr>
        <w:t xml:space="preserve"> approach </w:t>
      </w:r>
      <m:oMath>
        <m:r>
          <w:rPr>
            <w:rFonts w:ascii="Cambria Math" w:eastAsiaTheme="minorEastAsia" w:hAnsi="Cambria Math"/>
            <w:lang w:val="en-US"/>
          </w:rPr>
          <m:t>0</m:t>
        </m:r>
      </m:oMath>
      <w:r>
        <w:rPr>
          <w:rFonts w:eastAsiaTheme="minorEastAsia"/>
          <w:lang w:val="en-US"/>
        </w:rPr>
        <w:t xml:space="preserve">, we get </w:t>
      </w:r>
    </w:p>
    <w:p w14:paraId="4D9E357C" w14:textId="64C68588" w:rsidR="009B34B4" w:rsidRDefault="008573DA" w:rsidP="004D7B5D">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ctrlPr>
                    <w:rPr>
                      <w:rFonts w:ascii="Cambria Math" w:hAnsi="Cambria Math"/>
                    </w:rPr>
                  </m:ctrlPr>
                </m:e>
                <m:lim>
                  <m:r>
                    <w:rPr>
                      <w:rFonts w:ascii="Cambria Math" w:eastAsiaTheme="minorEastAsia" w:hAnsi="Cambria Math"/>
                      <w:lang w:val="en-US"/>
                    </w:rPr>
                    <m:t>dx → 0</m:t>
                  </m:r>
                  <m:ctrlPr>
                    <w:rPr>
                      <w:rFonts w:ascii="Cambria Math" w:hAnsi="Cambria Math"/>
                    </w:rPr>
                  </m:ctrlPr>
                </m:lim>
              </m:limLow>
              <m:ctrlPr>
                <w:rPr>
                  <w:rFonts w:ascii="Cambria Math" w:hAnsi="Cambria Math"/>
                  <w:i/>
                </w:rPr>
              </m:ctrlPr>
            </m:fName>
            <m:e>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Cambria Math" w:hAnsi="Cambria Math" w:cs="Cambria Math"/>
                      <w:i/>
                      <w:lang w:val="en-US"/>
                    </w:rPr>
                  </m:ctrlPr>
                </m:num>
                <m:den>
                  <m:r>
                    <w:rPr>
                      <w:rFonts w:ascii="Cambria Math" w:eastAsiaTheme="minorEastAsia" w:hAnsi="Cambria Math"/>
                      <w:lang w:val="en-US"/>
                    </w:rPr>
                    <m:t>dx</m:t>
                  </m:r>
                </m:den>
              </m:f>
            </m:e>
          </m:fun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dx</m:t>
              </m:r>
            </m:den>
          </m:f>
          <m:r>
            <w:rPr>
              <w:rFonts w:ascii="Cambria Math" w:eastAsiaTheme="minorEastAsia" w:hAnsi="Cambria Math"/>
              <w:lang w:val="en-US"/>
            </w:rPr>
            <m:t>= -N</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nσdx .</m:t>
          </m:r>
        </m:oMath>
      </m:oMathPara>
    </w:p>
    <w:p w14:paraId="4976B714" w14:textId="77777777" w:rsidR="009B34B4" w:rsidRDefault="009B34B4" w:rsidP="004D7B5D">
      <w:pPr>
        <w:spacing w:line="360" w:lineRule="auto"/>
        <w:rPr>
          <w:rFonts w:eastAsiaTheme="minorEastAsia"/>
          <w:lang w:val="en-US"/>
        </w:rPr>
      </w:pPr>
      <w:r>
        <w:rPr>
          <w:rFonts w:eastAsiaTheme="minorEastAsia"/>
          <w:lang w:val="en-US"/>
        </w:rPr>
        <w:t>Solving the differential equation, we get</w:t>
      </w:r>
    </w:p>
    <w:p w14:paraId="6A5A5CB8" w14:textId="70F60F02"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num>
            <m:den>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den>
          </m:f>
          <m:r>
            <w:rPr>
              <w:rFonts w:ascii="Cambria Math" w:eastAsiaTheme="minorEastAsia" w:hAnsi="Cambria Math"/>
              <w:lang w:val="en-US"/>
            </w:rPr>
            <m:t xml:space="preserve"> =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 1-P=Q, </m:t>
          </m:r>
        </m:oMath>
      </m:oMathPara>
    </w:p>
    <w:p w14:paraId="27A3F29C" w14:textId="77777777" w:rsidR="009B34B4" w:rsidRDefault="009B34B4"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oMath>
      <w:r>
        <w:rPr>
          <w:rFonts w:eastAsiaTheme="minorEastAsia"/>
          <w:lang w:val="en-US"/>
        </w:rPr>
        <w:t xml:space="preserve"> is the number of photons entering the </w:t>
      </w:r>
      <w:proofErr w:type="gramStart"/>
      <w:r>
        <w:rPr>
          <w:rFonts w:eastAsiaTheme="minorEastAsia"/>
          <w:lang w:val="en-US"/>
        </w:rPr>
        <w:t>slab.</w:t>
      </w:r>
      <w:proofErr w:type="gramEnd"/>
      <w:r>
        <w:rPr>
          <w:rFonts w:eastAsiaTheme="minorEastAsia"/>
          <w:lang w:val="en-US"/>
        </w:rPr>
        <w:t xml:space="preserve"> Now we have the fraction of photons that doesn’t interact in the slab. If we multiply Q with P, we get a binomial looking probability density function, which describes the probability of an interaction happening somewhere between  </w:t>
      </w:r>
      <m:oMath>
        <m:r>
          <w:rPr>
            <w:rFonts w:ascii="Cambria Math" w:eastAsiaTheme="minorEastAsia" w:hAnsi="Cambria Math"/>
            <w:lang w:val="en-US"/>
          </w:rPr>
          <m:t>x</m:t>
        </m:r>
      </m:oMath>
      <w:r>
        <w:rPr>
          <w:rFonts w:eastAsiaTheme="minorEastAsia"/>
          <w:lang w:val="en-US"/>
        </w:rPr>
        <w:t xml:space="preserve"> and </w:t>
      </w:r>
      <m:oMath>
        <m:r>
          <w:rPr>
            <w:rFonts w:ascii="Cambria Math" w:eastAsiaTheme="minorEastAsia" w:hAnsi="Cambria Math"/>
            <w:lang w:val="en-US"/>
          </w:rPr>
          <m:t>dx</m:t>
        </m:r>
      </m:oMath>
    </w:p>
    <w:p w14:paraId="579F1680" w14:textId="458D35E7" w:rsidR="009B34B4" w:rsidRPr="001F78D9" w:rsidRDefault="009B34B4" w:rsidP="004D7B5D">
      <w:pPr>
        <w:spacing w:line="360" w:lineRule="auto"/>
        <w:rPr>
          <w:rFonts w:eastAsiaTheme="minorEastAsia"/>
          <w:lang w:val="en-US"/>
        </w:rPr>
      </w:pPr>
      <m:oMathPara>
        <m:oMath>
          <m:r>
            <w:rPr>
              <w:rFonts w:ascii="Cambria Math" w:eastAsiaTheme="minorEastAsia" w:hAnsi="Cambria Math"/>
              <w:lang w:val="en-US"/>
            </w:rPr>
            <w:lastRenderedPageBreak/>
            <m:t xml:space="preserve">PQ=nμ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oMath>
      </m:oMathPara>
    </w:p>
    <w:p w14:paraId="0D2EFF73" w14:textId="77777777" w:rsidR="009B34B4" w:rsidRDefault="009B34B4" w:rsidP="004D7B5D">
      <w:pPr>
        <w:spacing w:line="360" w:lineRule="auto"/>
        <w:rPr>
          <w:rFonts w:eastAsiaTheme="minorEastAsia"/>
          <w:lang w:val="en-US"/>
        </w:rPr>
      </w:pPr>
      <w:r>
        <w:rPr>
          <w:rFonts w:eastAsiaTheme="minorEastAsia"/>
          <w:lang w:val="en-US"/>
        </w:rPr>
        <w:t xml:space="preserve">Integrating over possible pathlength from </w:t>
      </w:r>
      <m:oMath>
        <m:r>
          <w:rPr>
            <w:rFonts w:ascii="Cambria Math" w:eastAsiaTheme="minorEastAsia" w:hAnsi="Cambria Math"/>
            <w:lang w:val="en-US"/>
          </w:rPr>
          <m:t>0</m:t>
        </m:r>
      </m:oMath>
      <w:r>
        <w:rPr>
          <w:rFonts w:eastAsiaTheme="minorEastAsia"/>
          <w:lang w:val="en-US"/>
        </w:rPr>
        <w:t xml:space="preserve"> to </w:t>
      </w:r>
      <m:oMath>
        <m:r>
          <w:rPr>
            <w:rFonts w:ascii="Cambria Math" w:eastAsiaTheme="minorEastAsia" w:hAnsi="Cambria Math"/>
            <w:lang w:val="en-US"/>
          </w:rPr>
          <m:t>∞</m:t>
        </m:r>
      </m:oMath>
      <w:r>
        <w:rPr>
          <w:rFonts w:eastAsiaTheme="minorEastAsia"/>
          <w:lang w:val="en-US"/>
        </w:rPr>
        <w:t xml:space="preserve"> we get an expected pathlength of </w:t>
      </w:r>
    </w:p>
    <w:p w14:paraId="5F0A952C" w14:textId="13E66A6A" w:rsidR="009B34B4" w:rsidRDefault="009B34B4" w:rsidP="004D7B5D">
      <w:pPr>
        <w:spacing w:line="360" w:lineRule="auto"/>
        <w:rPr>
          <w:rFonts w:ascii="Cambria Math" w:eastAsiaTheme="minorEastAsia" w:hAnsi="Cambria Math"/>
          <w:lang w:val="en-US"/>
          <w:oMath/>
        </w:rPr>
      </w:pPr>
      <m:oMathPara>
        <m:oMath>
          <m:r>
            <w:rPr>
              <w:rFonts w:ascii="Cambria Math" w:eastAsiaTheme="minorEastAsia" w:hAnsi="Cambria Math"/>
              <w:lang w:val="en-US"/>
            </w:rPr>
            <m:t xml:space="preserve">&lt;x&gt; = </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x⋅nμ</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e>
          </m:nary>
          <m:r>
            <w:rPr>
              <w:rFonts w:ascii="Cambria Math" w:eastAsiaTheme="minorEastAsia" w:hAnsi="Cambria Math"/>
              <w:lang w:val="en-US"/>
            </w:rPr>
            <m:t xml:space="preserve"> .</m:t>
          </m:r>
        </m:oMath>
      </m:oMathPara>
    </w:p>
    <w:p w14:paraId="735480A4" w14:textId="77777777" w:rsidR="009B34B4" w:rsidRDefault="009B34B4" w:rsidP="004D7B5D">
      <w:pPr>
        <w:spacing w:line="360" w:lineRule="auto"/>
        <w:rPr>
          <w:rFonts w:eastAsiaTheme="minorEastAsia"/>
          <w:lang w:val="en-US"/>
        </w:rPr>
      </w:pPr>
      <w:r>
        <w:rPr>
          <w:rFonts w:eastAsiaTheme="minorEastAsia"/>
          <w:lang w:val="en-US"/>
        </w:rPr>
        <w:t>Solving the integral using partial integration we get</w:t>
      </w:r>
    </w:p>
    <w:p w14:paraId="0BD816C8" w14:textId="768A7D85" w:rsidR="009B34B4" w:rsidRPr="00580475" w:rsidRDefault="009B34B4" w:rsidP="004D7B5D">
      <w:pPr>
        <w:spacing w:line="360" w:lineRule="auto"/>
        <w:rPr>
          <w:rFonts w:eastAsiaTheme="minorEastAsia"/>
          <w:lang w:val="en-US"/>
        </w:rPr>
      </w:pPr>
      <m:oMathPara>
        <m:oMath>
          <m:r>
            <w:rPr>
              <w:rFonts w:ascii="Cambria Math" w:eastAsiaTheme="minorEastAsia" w:hAnsi="Cambria Math"/>
              <w:lang w:val="en-US"/>
            </w:rPr>
            <m:t xml:space="preserve">&lt;x&gt; =nσ </m:t>
          </m:r>
          <m:d>
            <m:dPr>
              <m:begChr m:val="["/>
              <m:endChr m:val="]"/>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x</m:t>
                  </m:r>
                </m:num>
                <m:den>
                  <m:r>
                    <w:rPr>
                      <w:rFonts w:ascii="Cambria Math" w:eastAsiaTheme="minorEastAsia" w:hAnsi="Cambria Math"/>
                      <w:lang w:val="en-US"/>
                    </w:rPr>
                    <m:t>nσ</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m:rPr>
                  <m:nor/>
                </m:rPr>
                <w:rPr>
                  <w:rFonts w:ascii="Cambria Math" w:eastAsiaTheme="minorEastAsia" w:hAnsi="Cambria Math"/>
                  <w:sz w:val="32"/>
                  <w:szCs w:val="28"/>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t>
                    </m:r>
                  </m:e>
                </m:mr>
                <m:mr>
                  <m:e>
                    <m:r>
                      <w:rPr>
                        <w:rFonts w:ascii="Cambria Math" w:eastAsiaTheme="minorEastAsia" w:hAnsi="Cambria Math"/>
                        <w:lang w:val="en-US"/>
                      </w:rPr>
                      <m:t>0</m:t>
                    </m:r>
                  </m:e>
                </m:mr>
              </m:m>
            </m:e>
          </m:d>
        </m:oMath>
      </m:oMathPara>
    </w:p>
    <w:p w14:paraId="7BEEAC3A" w14:textId="77777777" w:rsidR="009B34B4" w:rsidRDefault="009B34B4" w:rsidP="004D7B5D">
      <w:pPr>
        <w:spacing w:line="360" w:lineRule="auto"/>
        <w:rPr>
          <w:rFonts w:eastAsiaTheme="minorEastAsia"/>
          <w:lang w:val="en-US"/>
        </w:rPr>
      </w:pPr>
      <w:r>
        <w:rPr>
          <w:rFonts w:eastAsiaTheme="minorEastAsia"/>
          <w:lang w:val="en-US"/>
        </w:rPr>
        <w:t xml:space="preserve">Using </w:t>
      </w:r>
      <w:proofErr w:type="spellStart"/>
      <w:r>
        <w:rPr>
          <w:rFonts w:eastAsiaTheme="minorEastAsia"/>
          <w:lang w:val="en-US"/>
        </w:rPr>
        <w:t>L’Hôpital’s</w:t>
      </w:r>
      <w:proofErr w:type="spellEnd"/>
      <w:r>
        <w:rPr>
          <w:rFonts w:eastAsiaTheme="minorEastAsia"/>
          <w:lang w:val="en-US"/>
        </w:rPr>
        <w:t xml:space="preserve"> rule we see that </w:t>
      </w:r>
    </w:p>
    <w:p w14:paraId="0E522868" w14:textId="637244DA" w:rsidR="009B34B4" w:rsidRDefault="008573DA" w:rsidP="004D7B5D">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e>
                <m:lim>
                  <m:r>
                    <w:rPr>
                      <w:rFonts w:ascii="Cambria Math" w:eastAsiaTheme="minorEastAsia" w:hAnsi="Cambria Math"/>
                      <w:lang w:val="en-US"/>
                    </w:rPr>
                    <m:t>x→∞</m:t>
                  </m:r>
                </m:lim>
              </m:limLow>
            </m:fName>
            <m:e>
              <m:r>
                <w:rPr>
                  <w:rFonts w:ascii="Cambria Math" w:eastAsiaTheme="minorEastAsia" w:hAnsi="Cambria Math"/>
                  <w:lang w:val="en-US"/>
                </w:rPr>
                <m:t>x</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e>
          </m:func>
          <m:r>
            <w:rPr>
              <w:rFonts w:ascii="Cambria Math" w:eastAsiaTheme="minorEastAsia" w:hAnsi="Cambria Math"/>
              <w:lang w:val="en-US"/>
            </w:rPr>
            <m:t>=0 .</m:t>
          </m:r>
        </m:oMath>
      </m:oMathPara>
    </w:p>
    <w:p w14:paraId="00E4D0A9" w14:textId="3D18DC08" w:rsidR="009B34B4" w:rsidRDefault="009B34B4" w:rsidP="004D7B5D">
      <w:pPr>
        <w:spacing w:line="360" w:lineRule="auto"/>
        <w:rPr>
          <w:rFonts w:eastAsiaTheme="minorEastAsia"/>
          <w:lang w:val="en-US"/>
        </w:rPr>
      </w:pPr>
      <w:r>
        <w:rPr>
          <w:rFonts w:eastAsiaTheme="minorEastAsia"/>
          <w:lang w:val="en-US"/>
        </w:rPr>
        <w:t xml:space="preserve">For the second term we get </w:t>
      </w:r>
      <m:oMath>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oMath>
      <w:r>
        <w:rPr>
          <w:rFonts w:eastAsiaTheme="minorEastAsia"/>
          <w:lang w:val="en-US"/>
        </w:rPr>
        <w:t>. This results in a mean free path of</w:t>
      </w:r>
    </w:p>
    <w:p w14:paraId="25F33DA5" w14:textId="7F90B775" w:rsidR="00255031" w:rsidRDefault="00255031" w:rsidP="004D7B5D">
      <w:pPr>
        <w:spacing w:line="360" w:lineRule="auto"/>
        <w:rPr>
          <w:rFonts w:eastAsiaTheme="minorEastAsia"/>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nσ</m:t>
              </m:r>
            </m:den>
          </m:f>
        </m:oMath>
      </m:oMathPara>
    </w:p>
    <w:p w14:paraId="4CE6121D" w14:textId="7270A4EF" w:rsidR="000B153E" w:rsidRDefault="000B153E" w:rsidP="004D7B5D">
      <w:pPr>
        <w:spacing w:line="360" w:lineRule="auto"/>
        <w:rPr>
          <w:rFonts w:eastAsiaTheme="minorEastAsia"/>
          <w:lang w:val="en-US"/>
        </w:rPr>
      </w:pPr>
      <w:r>
        <w:rPr>
          <w:rFonts w:eastAsiaTheme="minorEastAsia"/>
          <w:lang w:val="en-US"/>
        </w:rPr>
        <w:t xml:space="preserve">We know that </w:t>
      </w:r>
      <m:oMath>
        <m:r>
          <w:rPr>
            <w:rFonts w:ascii="Cambria Math" w:eastAsiaTheme="minorEastAsia" w:hAnsi="Cambria Math"/>
            <w:lang w:val="en-US"/>
          </w:rPr>
          <m:t>n</m:t>
        </m:r>
      </m:oMath>
      <w:r w:rsidR="00003B6C">
        <w:rPr>
          <w:rFonts w:eastAsiaTheme="minorEastAsia"/>
          <w:lang w:val="en-US"/>
        </w:rPr>
        <w:t xml:space="preserve"> is </w:t>
      </w:r>
      <w:r w:rsidR="00F06223">
        <w:rPr>
          <w:rFonts w:eastAsiaTheme="minorEastAsia"/>
          <w:lang w:val="en-US"/>
        </w:rPr>
        <w:t>atoms</w:t>
      </w:r>
      <w:r w:rsidR="00CC6BF1">
        <w:rPr>
          <w:rFonts w:eastAsiaTheme="minorEastAsia"/>
          <w:lang w:val="en-US"/>
        </w:rPr>
        <w:t xml:space="preserve"> per unit volume, and from </w:t>
      </w:r>
      <w:r w:rsidR="00CC6BF1">
        <w:rPr>
          <w:rFonts w:eastAsiaTheme="minorEastAsia"/>
          <w:lang w:val="en-US"/>
        </w:rPr>
        <w:fldChar w:fldCharType="begin"/>
      </w:r>
      <w:r w:rsidR="00CC6BF1">
        <w:rPr>
          <w:rFonts w:eastAsiaTheme="minorEastAsia"/>
          <w:lang w:val="en-US"/>
        </w:rPr>
        <w:instrText xml:space="preserve"> REF _Ref94693766 \r \h </w:instrText>
      </w:r>
      <w:r w:rsidR="00CB30D7">
        <w:rPr>
          <w:rFonts w:eastAsiaTheme="minorEastAsia"/>
          <w:lang w:val="en-US"/>
        </w:rPr>
        <w:instrText xml:space="preserve"> \* MERGEFORMAT </w:instrText>
      </w:r>
      <w:r w:rsidR="00CC6BF1">
        <w:rPr>
          <w:rFonts w:eastAsiaTheme="minorEastAsia"/>
          <w:lang w:val="en-US"/>
        </w:rPr>
      </w:r>
      <w:r w:rsidR="00CC6BF1">
        <w:rPr>
          <w:rFonts w:eastAsiaTheme="minorEastAsia"/>
          <w:lang w:val="en-US"/>
        </w:rPr>
        <w:fldChar w:fldCharType="separate"/>
      </w:r>
      <w:r w:rsidR="006B0B91">
        <w:rPr>
          <w:rFonts w:eastAsiaTheme="minorEastAsia"/>
          <w:lang w:val="en-US"/>
        </w:rPr>
        <w:t>1.1.1</w:t>
      </w:r>
      <w:r w:rsidR="00CC6BF1">
        <w:rPr>
          <w:rFonts w:eastAsiaTheme="minorEastAsia"/>
          <w:lang w:val="en-US"/>
        </w:rPr>
        <w:fldChar w:fldCharType="end"/>
      </w:r>
      <w:r w:rsidR="00F06223">
        <w:rPr>
          <w:rFonts w:eastAsiaTheme="minorEastAsia"/>
          <w:lang w:val="en-US"/>
        </w:rPr>
        <w:t xml:space="preserve"> </w:t>
      </w:r>
      <w:r w:rsidR="00CC6BF1">
        <w:rPr>
          <w:rFonts w:eastAsiaTheme="minorEastAsia"/>
          <w:lang w:val="en-US"/>
        </w:rPr>
        <w:t xml:space="preserve">that </w:t>
      </w:r>
      <m:oMath>
        <m:r>
          <w:rPr>
            <w:rFonts w:ascii="Cambria Math" w:eastAsiaTheme="minorEastAsia" w:hAnsi="Cambria Math"/>
            <w:lang w:val="en-US"/>
          </w:rPr>
          <m:t>σ</m:t>
        </m:r>
      </m:oMath>
      <w:r w:rsidR="008454C0">
        <w:rPr>
          <w:rFonts w:eastAsiaTheme="minorEastAsia"/>
          <w:lang w:val="en-US"/>
        </w:rPr>
        <w:t xml:space="preserve"> has the unit </w:t>
      </w: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8454C0">
        <w:rPr>
          <w:rFonts w:eastAsiaTheme="minorEastAsia"/>
          <w:lang w:val="en-US"/>
        </w:rPr>
        <w:t xml:space="preserve">. </w:t>
      </w:r>
      <w:r w:rsidR="00E80368">
        <w:rPr>
          <w:rFonts w:eastAsiaTheme="minorEastAsia"/>
          <w:lang w:val="en-US"/>
        </w:rPr>
        <w:t xml:space="preserve">Multiplying them, we get the attenuation coefficient </w:t>
      </w:r>
      <m:oMath>
        <m:r>
          <w:rPr>
            <w:rFonts w:ascii="Cambria Math" w:eastAsiaTheme="minorEastAsia" w:hAnsi="Cambria Math"/>
            <w:lang w:val="en-US"/>
          </w:rPr>
          <m:t>μ</m:t>
        </m:r>
      </m:oMath>
      <w:r w:rsidR="00E80368">
        <w:rPr>
          <w:rFonts w:eastAsiaTheme="minorEastAsia"/>
          <w:lang w:val="en-US"/>
        </w:rPr>
        <w:t>, resulting in the expression</w:t>
      </w:r>
    </w:p>
    <w:tbl>
      <w:tblPr>
        <w:tblStyle w:val="TableGrid"/>
        <w:tblpPr w:leftFromText="180" w:rightFromText="180" w:vertAnchor="text" w:horzAnchor="margin"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55031" w14:paraId="62ECEF27" w14:textId="77777777" w:rsidTr="00255031">
        <w:tc>
          <w:tcPr>
            <w:tcW w:w="8815" w:type="dxa"/>
          </w:tcPr>
          <w:p w14:paraId="3B0DF87E" w14:textId="5047EB6B" w:rsidR="00255031" w:rsidRDefault="00255031" w:rsidP="004D7B5D">
            <w:pPr>
              <w:spacing w:line="360" w:lineRule="auto"/>
              <w:rPr>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μ</m:t>
                    </m:r>
                  </m:den>
                </m:f>
              </m:oMath>
            </m:oMathPara>
          </w:p>
        </w:tc>
        <w:tc>
          <w:tcPr>
            <w:tcW w:w="536" w:type="dxa"/>
          </w:tcPr>
          <w:p w14:paraId="2202DD35" w14:textId="381DF7F9" w:rsidR="00255031" w:rsidRDefault="00255031" w:rsidP="004D7B5D">
            <w:pPr>
              <w:spacing w:line="360" w:lineRule="auto"/>
              <w:rPr>
                <w:lang w:val="en-US"/>
              </w:rPr>
            </w:pPr>
            <w:r>
              <w:fldChar w:fldCharType="begin"/>
            </w:r>
            <w:r>
              <w:instrText xml:space="preserve"> STYLEREF 1 \s </w:instrText>
            </w:r>
            <w:r>
              <w:fldChar w:fldCharType="separate"/>
            </w:r>
            <w:r w:rsidR="006B0B91">
              <w:rPr>
                <w:noProof/>
              </w:rPr>
              <w:t>6</w:t>
            </w:r>
            <w:r>
              <w:fldChar w:fldCharType="end"/>
            </w:r>
            <w:r>
              <w:noBreakHyphen/>
            </w:r>
            <w:r>
              <w:fldChar w:fldCharType="begin"/>
            </w:r>
            <w:r>
              <w:instrText xml:space="preserve"> SEQ Equation \* ARABIC \s 1 </w:instrText>
            </w:r>
            <w:r>
              <w:fldChar w:fldCharType="separate"/>
            </w:r>
            <w:r w:rsidR="006B0B91">
              <w:rPr>
                <w:noProof/>
              </w:rPr>
              <w:t>7</w:t>
            </w:r>
            <w:r>
              <w:fldChar w:fldCharType="end"/>
            </w:r>
          </w:p>
        </w:tc>
      </w:tr>
    </w:tbl>
    <w:p w14:paraId="1B5BD73E" w14:textId="77777777" w:rsidR="00D52B12" w:rsidRDefault="00D52B12" w:rsidP="004D7B5D">
      <w:pPr>
        <w:spacing w:line="360" w:lineRule="auto"/>
        <w:rPr>
          <w:rFonts w:eastAsiaTheme="minorEastAsia"/>
          <w:lang w:val="en-US"/>
        </w:rPr>
      </w:pPr>
    </w:p>
    <w:p w14:paraId="6866BD3B" w14:textId="66D57675" w:rsidR="00D52B12" w:rsidRDefault="00D52B12" w:rsidP="004D7B5D">
      <w:pPr>
        <w:spacing w:after="160" w:line="360" w:lineRule="auto"/>
        <w:rPr>
          <w:rFonts w:eastAsiaTheme="minorEastAsia"/>
          <w:lang w:val="en-US"/>
        </w:rPr>
      </w:pPr>
      <w:r>
        <w:rPr>
          <w:noProof/>
        </w:rPr>
        <mc:AlternateContent>
          <mc:Choice Requires="wps">
            <w:drawing>
              <wp:anchor distT="0" distB="0" distL="114300" distR="114300" simplePos="0" relativeHeight="251658244" behindDoc="1" locked="0" layoutInCell="1" allowOverlap="1" wp14:anchorId="11950835" wp14:editId="70FF6569">
                <wp:simplePos x="0" y="0"/>
                <wp:positionH relativeFrom="column">
                  <wp:posOffset>2931501</wp:posOffset>
                </wp:positionH>
                <wp:positionV relativeFrom="paragraph">
                  <wp:posOffset>1047455</wp:posOffset>
                </wp:positionV>
                <wp:extent cx="209677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wps:spPr>
                      <wps:txbx>
                        <w:txbxContent>
                          <w:p w14:paraId="0C15DD7A" w14:textId="79A03D56" w:rsidR="00C108E2" w:rsidRPr="0075793C" w:rsidRDefault="00C108E2" w:rsidP="00C108E2">
                            <w:pPr>
                              <w:pStyle w:val="Caption"/>
                              <w:rPr>
                                <w:sz w:val="24"/>
                                <w:lang w:val="en-US"/>
                              </w:rPr>
                            </w:pPr>
                            <w:bookmarkStart w:id="270" w:name="_Ref102310847"/>
                            <w:r w:rsidRPr="00B81F88">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w:t>
                            </w:r>
                            <w:r w:rsidR="00543048">
                              <w:rPr>
                                <w:lang w:val="en-US"/>
                              </w:rPr>
                              <w:fldChar w:fldCharType="end"/>
                            </w:r>
                            <w:bookmarkEnd w:id="270"/>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50835" id="Text Box 12" o:spid="_x0000_s1074" type="#_x0000_t202" style="position:absolute;margin-left:230.85pt;margin-top:82.5pt;width:165.1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cAGwIAAEAEAAAOAAAAZHJzL2Uyb0RvYy54bWysU8Fu2zAMvQ/YPwi6L06yLe2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" stroked="f">
                <v:textbox style="mso-fit-shape-to-text:t" inset="0,0,0,0">
                  <w:txbxContent>
                    <w:p w14:paraId="0C15DD7A" w14:textId="79A03D56" w:rsidR="00C108E2" w:rsidRPr="0075793C" w:rsidRDefault="00C108E2" w:rsidP="00C108E2">
                      <w:pPr>
                        <w:pStyle w:val="Caption"/>
                        <w:rPr>
                          <w:sz w:val="24"/>
                          <w:lang w:val="en-US"/>
                        </w:rPr>
                      </w:pPr>
                      <w:bookmarkStart w:id="271" w:name="_Ref102310847"/>
                      <w:r w:rsidRPr="00B81F88">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1</w:t>
                      </w:r>
                      <w:r w:rsidR="00543048">
                        <w:rPr>
                          <w:lang w:val="en-US"/>
                        </w:rPr>
                        <w:fldChar w:fldCharType="end"/>
                      </w:r>
                      <w:bookmarkEnd w:id="271"/>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v:textbox>
                <w10:wrap type="tight"/>
              </v:shape>
            </w:pict>
          </mc:Fallback>
        </mc:AlternateContent>
      </w:r>
      <w:r>
        <w:rPr>
          <w:noProof/>
          <w:lang w:val="en-US"/>
        </w:rPr>
        <w:drawing>
          <wp:anchor distT="0" distB="0" distL="114300" distR="114300" simplePos="0" relativeHeight="251658243" behindDoc="1" locked="0" layoutInCell="1" allowOverlap="1" wp14:anchorId="13AE2327" wp14:editId="2B5F07A9">
            <wp:simplePos x="0" y="0"/>
            <wp:positionH relativeFrom="margin">
              <wp:posOffset>347764</wp:posOffset>
            </wp:positionH>
            <wp:positionV relativeFrom="paragraph">
              <wp:posOffset>-142565</wp:posOffset>
            </wp:positionV>
            <wp:extent cx="2096770" cy="2585085"/>
            <wp:effectExtent l="0" t="0" r="0" b="5715"/>
            <wp:wrapTight wrapText="bothSides">
              <wp:wrapPolygon edited="0">
                <wp:start x="0" y="0"/>
                <wp:lineTo x="0" y="21489"/>
                <wp:lineTo x="21391" y="21489"/>
                <wp:lineTo x="21391" y="0"/>
                <wp:lineTo x="0" y="0"/>
              </wp:wrapPolygon>
            </wp:wrapTight>
            <wp:docPr id="8" name="Picture 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2096770" cy="258508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br w:type="page"/>
      </w:r>
    </w:p>
    <w:p w14:paraId="5E112E2D" w14:textId="5864338B" w:rsidR="00D52B12" w:rsidRPr="00D52B12" w:rsidRDefault="00D52B12" w:rsidP="00C222A7">
      <w:pPr>
        <w:pStyle w:val="Heading2"/>
        <w:rPr>
          <w:rFonts w:eastAsiaTheme="minorEastAsia"/>
          <w:lang w:val="en-US"/>
        </w:rPr>
      </w:pPr>
      <w:bookmarkStart w:id="272" w:name="_Toc107354717"/>
      <w:r>
        <w:rPr>
          <w:rFonts w:eastAsiaTheme="minorEastAsia"/>
          <w:lang w:val="en-US"/>
        </w:rPr>
        <w:lastRenderedPageBreak/>
        <w:t>Nearest Peak Code</w:t>
      </w:r>
      <w:bookmarkEnd w:id="272"/>
    </w:p>
    <w:p w14:paraId="36EA70F6" w14:textId="5AFC6FAC" w:rsidR="00D52B12" w:rsidRPr="00D52B12" w:rsidRDefault="00D52B12" w:rsidP="004D7B5D">
      <w:pPr>
        <w:spacing w:line="360" w:lineRule="auto"/>
        <w:rPr>
          <w:rFonts w:eastAsiaTheme="minorEastAsia"/>
          <w:lang w:val="en-US"/>
        </w:rPr>
      </w:pPr>
    </w:p>
    <w:bookmarkStart w:id="273" w:name="_MON_1713010355"/>
    <w:bookmarkEnd w:id="273"/>
    <w:p w14:paraId="2154FF50" w14:textId="65D8356D" w:rsidR="00D52B12" w:rsidRPr="00D52B12" w:rsidRDefault="00AB0A9B" w:rsidP="004D7B5D">
      <w:pPr>
        <w:spacing w:line="360" w:lineRule="auto"/>
        <w:rPr>
          <w:rFonts w:eastAsiaTheme="minorEastAsia"/>
          <w:lang w:val="en-US"/>
        </w:rPr>
      </w:pPr>
      <w:r>
        <w:rPr>
          <w:rFonts w:eastAsiaTheme="minorEastAsia"/>
          <w:lang w:val="en-US"/>
        </w:rPr>
        <w:object w:dxaOrig="9360" w:dyaOrig="9693" w14:anchorId="6758EE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82.7pt" o:ole="">
            <v:imagedata r:id="rId101" o:title=""/>
          </v:shape>
          <o:OLEObject Type="Embed" ProgID="Word.OpenDocumentText.12" ShapeID="_x0000_i1025" DrawAspect="Content" ObjectID="_1717968364" r:id="rId102"/>
        </w:object>
      </w:r>
    </w:p>
    <w:p w14:paraId="4F1B0E8C" w14:textId="5C09F4AA" w:rsidR="00D52B12" w:rsidRPr="00D52B12" w:rsidRDefault="00D52B12" w:rsidP="004D7B5D">
      <w:pPr>
        <w:spacing w:line="360" w:lineRule="auto"/>
        <w:rPr>
          <w:rFonts w:eastAsiaTheme="minorEastAsia"/>
          <w:lang w:val="en-US"/>
        </w:rPr>
      </w:pPr>
    </w:p>
    <w:p w14:paraId="04FBF581" w14:textId="5105FDE0" w:rsidR="00D52B12" w:rsidRPr="00D52B12" w:rsidRDefault="00D52B12" w:rsidP="004D7B5D">
      <w:pPr>
        <w:spacing w:line="360" w:lineRule="auto"/>
        <w:rPr>
          <w:rFonts w:eastAsiaTheme="minorEastAsia"/>
          <w:lang w:val="en-US"/>
        </w:rPr>
      </w:pPr>
    </w:p>
    <w:p w14:paraId="79D28202" w14:textId="1BD289DB" w:rsidR="00D52B12" w:rsidRPr="00D52B12" w:rsidRDefault="00D52B12" w:rsidP="004D7B5D">
      <w:pPr>
        <w:spacing w:line="360" w:lineRule="auto"/>
        <w:rPr>
          <w:rFonts w:eastAsiaTheme="minorEastAsia"/>
          <w:lang w:val="en-US"/>
        </w:rPr>
      </w:pPr>
    </w:p>
    <w:p w14:paraId="76FF453C" w14:textId="3B591805" w:rsidR="00D52B12" w:rsidRPr="00D52B12" w:rsidRDefault="00A5586D" w:rsidP="00C222A7">
      <w:pPr>
        <w:pStyle w:val="Heading2"/>
        <w:rPr>
          <w:rFonts w:eastAsiaTheme="minorEastAsia"/>
          <w:lang w:val="en-US"/>
        </w:rPr>
      </w:pPr>
      <w:bookmarkStart w:id="274" w:name="_Toc107354718"/>
      <w:r>
        <w:rPr>
          <w:rFonts w:eastAsiaTheme="minorEastAsia"/>
          <w:lang w:val="en-US"/>
        </w:rPr>
        <w:lastRenderedPageBreak/>
        <w:t xml:space="preserve">Reference conditions of </w:t>
      </w:r>
      <w:r w:rsidR="005761C5">
        <w:rPr>
          <w:lang w:val="en-US"/>
        </w:rPr>
        <w:t>FC65-G ionization chamber</w:t>
      </w:r>
      <w:bookmarkEnd w:id="274"/>
      <w:r w:rsidR="005761C5">
        <w:rPr>
          <w:lang w:val="en-US"/>
        </w:rPr>
        <w:t xml:space="preserve"> </w:t>
      </w:r>
    </w:p>
    <w:p w14:paraId="4F805B36" w14:textId="1161A51D" w:rsidR="00D52B12" w:rsidRDefault="00015B94" w:rsidP="004D7B5D">
      <w:pPr>
        <w:spacing w:line="360" w:lineRule="auto"/>
        <w:rPr>
          <w:rFonts w:eastAsiaTheme="minorEastAsia"/>
          <w:lang w:val="en-US"/>
        </w:rPr>
      </w:pPr>
      <w:r w:rsidRPr="002A2A05">
        <w:rPr>
          <w:rFonts w:eastAsiaTheme="minorEastAsia"/>
          <w:noProof/>
          <w:lang w:val="en-US"/>
        </w:rPr>
        <w:drawing>
          <wp:inline distT="0" distB="0" distL="0" distR="0" wp14:anchorId="46501B10" wp14:editId="0A2B1BD8">
            <wp:extent cx="5863170" cy="7595754"/>
            <wp:effectExtent l="0" t="0" r="4445" b="5715"/>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103"/>
                    <a:stretch>
                      <a:fillRect/>
                    </a:stretch>
                  </pic:blipFill>
                  <pic:spPr>
                    <a:xfrm>
                      <a:off x="0" y="0"/>
                      <a:ext cx="5872697" cy="7608097"/>
                    </a:xfrm>
                    <a:prstGeom prst="rect">
                      <a:avLst/>
                    </a:prstGeom>
                  </pic:spPr>
                </pic:pic>
              </a:graphicData>
            </a:graphic>
          </wp:inline>
        </w:drawing>
      </w:r>
    </w:p>
    <w:p w14:paraId="59B3B8F8" w14:textId="786B030D" w:rsidR="006A4202" w:rsidRPr="0040084D" w:rsidRDefault="009B5DE6" w:rsidP="006A4202">
      <w:pPr>
        <w:pStyle w:val="Heading2"/>
        <w:rPr>
          <w:rFonts w:eastAsiaTheme="minorEastAsia"/>
          <w:lang w:val="en-US"/>
        </w:rPr>
      </w:pPr>
      <w:bookmarkStart w:id="275" w:name="_Toc107354719"/>
      <w:r>
        <w:rPr>
          <w:rFonts w:eastAsiaTheme="minorEastAsia"/>
          <w:lang w:val="en-US"/>
        </w:rPr>
        <w:lastRenderedPageBreak/>
        <w:t>X-ray dosimetry</w:t>
      </w:r>
      <w:bookmarkEnd w:id="275"/>
    </w:p>
    <w:p w14:paraId="1D089D24" w14:textId="69261638" w:rsidR="00B83FF0" w:rsidRPr="00AD4E2A" w:rsidRDefault="00B83FF0" w:rsidP="004D7B5D">
      <w:pPr>
        <w:pStyle w:val="Caption"/>
        <w:keepNext/>
        <w:spacing w:line="360" w:lineRule="auto"/>
        <w:rPr>
          <w:lang w:val="en-US"/>
        </w:rPr>
      </w:pPr>
      <w:bookmarkStart w:id="276" w:name="_Ref103881745"/>
      <w:r w:rsidRPr="00AD4E2A">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7</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1</w:t>
      </w:r>
      <w:r w:rsidR="00526C25">
        <w:rPr>
          <w:lang w:val="en-US"/>
        </w:rPr>
        <w:fldChar w:fldCharType="end"/>
      </w:r>
      <w:bookmarkEnd w:id="276"/>
      <w:r w:rsidRPr="00AD4E2A">
        <w:rPr>
          <w:lang w:val="en-US"/>
        </w:rPr>
        <w:t>. Output values</w:t>
      </w:r>
      <w:r w:rsidR="00C92E4B">
        <w:rPr>
          <w:lang w:val="en-US"/>
        </w:rPr>
        <w:t xml:space="preserve"> recorded for an</w:t>
      </w:r>
      <w:r w:rsidRPr="00AD4E2A">
        <w:rPr>
          <w:lang w:val="en-US"/>
        </w:rPr>
        <w:t xml:space="preserve"> </w:t>
      </w:r>
      <w:r w:rsidR="00AD4E2A" w:rsidRPr="00AD4E2A">
        <w:rPr>
          <w:lang w:val="en-US"/>
        </w:rPr>
        <w:t>i</w:t>
      </w:r>
      <w:r w:rsidR="00AD4E2A">
        <w:rPr>
          <w:lang w:val="en-US"/>
        </w:rPr>
        <w:t xml:space="preserve">onization chamber in </w:t>
      </w:r>
      <w:proofErr w:type="spellStart"/>
      <w:r w:rsidR="00AD4E2A">
        <w:rPr>
          <w:lang w:val="en-US"/>
        </w:rPr>
        <w:t>nC</w:t>
      </w:r>
      <w:proofErr w:type="spellEnd"/>
      <w:r w:rsidR="00AD4E2A">
        <w:rPr>
          <w:lang w:val="en-US"/>
        </w:rPr>
        <w:t xml:space="preserve"> from</w:t>
      </w:r>
      <w:r w:rsidR="00C92E4B">
        <w:rPr>
          <w:lang w:val="en-US"/>
        </w:rPr>
        <w:t xml:space="preserve"> </w:t>
      </w:r>
      <w:r w:rsidR="00F42163">
        <w:rPr>
          <w:lang w:val="en-US"/>
        </w:rPr>
        <w:t>a</w:t>
      </w:r>
      <w:r w:rsidR="00AD4E2A">
        <w:rPr>
          <w:lang w:val="en-US"/>
        </w:rPr>
        <w:t xml:space="preserve"> </w:t>
      </w:r>
      <w:r w:rsidR="008A1D30">
        <w:rPr>
          <w:lang w:val="en-US"/>
        </w:rPr>
        <w:t xml:space="preserve">calibration of the radiation field used </w:t>
      </w:r>
      <w:r w:rsidR="00581C49">
        <w:rPr>
          <w:lang w:val="en-US"/>
        </w:rPr>
        <w:t>to irradiate dosimetry films and A549 cells.</w:t>
      </w:r>
      <w:r w:rsidR="002D5A9D" w:rsidRPr="002D5A9D">
        <w:rPr>
          <w:lang w:val="en-US"/>
        </w:rPr>
        <w:t xml:space="preserve"> </w:t>
      </w:r>
      <w:r w:rsidR="002D5A9D">
        <w:rPr>
          <w:lang w:val="en-US"/>
        </w:rPr>
        <w:t>Two calibrations were performed one for striped and dotted GRID, respectively.</w:t>
      </w:r>
      <w:r w:rsidR="00581C49">
        <w:rPr>
          <w:lang w:val="en-US"/>
        </w:rPr>
        <w:t xml:space="preserve"> </w:t>
      </w:r>
      <w:r w:rsidR="00130B1E">
        <w:rPr>
          <w:lang w:val="en-US"/>
        </w:rPr>
        <w:t>The chamber was irradiated in four positions and</w:t>
      </w:r>
      <w:r w:rsidR="002D5A9D">
        <w:rPr>
          <w:lang w:val="en-US"/>
        </w:rPr>
        <w:t xml:space="preserve"> three or four</w:t>
      </w:r>
      <w:r w:rsidR="00130B1E">
        <w:rPr>
          <w:lang w:val="en-US"/>
        </w:rPr>
        <w:t xml:space="preserve"> repeated measurements were performed. </w:t>
      </w:r>
    </w:p>
    <w:tbl>
      <w:tblPr>
        <w:tblStyle w:val="TableGrid"/>
        <w:tblW w:w="11847" w:type="dxa"/>
        <w:tblInd w:w="-117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8"/>
        <w:gridCol w:w="2152"/>
        <w:gridCol w:w="2488"/>
        <w:gridCol w:w="2470"/>
        <w:gridCol w:w="2579"/>
      </w:tblGrid>
      <w:tr w:rsidR="00890B75" w14:paraId="2BBAFA98" w14:textId="5F49FDDC" w:rsidTr="00AE4BCC">
        <w:trPr>
          <w:trHeight w:val="763"/>
        </w:trPr>
        <w:tc>
          <w:tcPr>
            <w:tcW w:w="2158" w:type="dxa"/>
            <w:tcBorders>
              <w:bottom w:val="single" w:sz="18" w:space="0" w:color="auto"/>
            </w:tcBorders>
          </w:tcPr>
          <w:p w14:paraId="759C9605" w14:textId="4B55CE78" w:rsidR="00634AE7" w:rsidRDefault="009C1B7E" w:rsidP="004D7B5D">
            <w:pPr>
              <w:spacing w:line="360" w:lineRule="auto"/>
              <w:rPr>
                <w:lang w:val="en-US"/>
              </w:rPr>
            </w:pPr>
            <w:r>
              <w:rPr>
                <w:lang w:val="en-US"/>
              </w:rPr>
              <w:t>Ion chamber output [</w:t>
            </w:r>
            <w:proofErr w:type="spellStart"/>
            <w:r>
              <w:rPr>
                <w:lang w:val="en-US"/>
              </w:rPr>
              <w:t>n</w:t>
            </w:r>
            <w:r w:rsidR="00AE4BCC">
              <w:rPr>
                <w:lang w:val="en-US"/>
              </w:rPr>
              <w:t>C</w:t>
            </w:r>
            <w:proofErr w:type="spellEnd"/>
            <w:r>
              <w:rPr>
                <w:lang w:val="en-US"/>
              </w:rPr>
              <w:t>]</w:t>
            </w:r>
          </w:p>
        </w:tc>
        <w:tc>
          <w:tcPr>
            <w:tcW w:w="2152" w:type="dxa"/>
            <w:tcBorders>
              <w:bottom w:val="single" w:sz="18" w:space="0" w:color="auto"/>
            </w:tcBorders>
          </w:tcPr>
          <w:p w14:paraId="1334230C" w14:textId="3E1B3EB2" w:rsidR="00634AE7" w:rsidRDefault="00F42163" w:rsidP="004D7B5D">
            <w:pPr>
              <w:spacing w:line="360" w:lineRule="auto"/>
              <w:rPr>
                <w:lang w:val="en-US"/>
              </w:rPr>
            </w:pPr>
            <w:r>
              <w:rPr>
                <w:lang w:val="en-US"/>
              </w:rPr>
              <w:t>Stripes</w:t>
            </w:r>
          </w:p>
        </w:tc>
        <w:tc>
          <w:tcPr>
            <w:tcW w:w="2488" w:type="dxa"/>
            <w:tcBorders>
              <w:bottom w:val="single" w:sz="18" w:space="0" w:color="auto"/>
            </w:tcBorders>
          </w:tcPr>
          <w:p w14:paraId="5231461F" w14:textId="77777777" w:rsidR="00634AE7" w:rsidRDefault="00634AE7" w:rsidP="004D7B5D">
            <w:pPr>
              <w:spacing w:line="360" w:lineRule="auto"/>
              <w:rPr>
                <w:lang w:val="en-US"/>
              </w:rPr>
            </w:pPr>
          </w:p>
        </w:tc>
        <w:tc>
          <w:tcPr>
            <w:tcW w:w="2470" w:type="dxa"/>
            <w:tcBorders>
              <w:bottom w:val="single" w:sz="18" w:space="0" w:color="auto"/>
            </w:tcBorders>
          </w:tcPr>
          <w:p w14:paraId="475BE708" w14:textId="77777777" w:rsidR="00634AE7" w:rsidRDefault="00634AE7" w:rsidP="004D7B5D">
            <w:pPr>
              <w:spacing w:line="360" w:lineRule="auto"/>
              <w:rPr>
                <w:lang w:val="en-US"/>
              </w:rPr>
            </w:pPr>
          </w:p>
        </w:tc>
        <w:tc>
          <w:tcPr>
            <w:tcW w:w="2579" w:type="dxa"/>
            <w:tcBorders>
              <w:bottom w:val="single" w:sz="18" w:space="0" w:color="auto"/>
            </w:tcBorders>
          </w:tcPr>
          <w:p w14:paraId="21A84458" w14:textId="77777777" w:rsidR="00634AE7" w:rsidRDefault="00634AE7" w:rsidP="004D7B5D">
            <w:pPr>
              <w:spacing w:line="360" w:lineRule="auto"/>
              <w:rPr>
                <w:lang w:val="en-US"/>
              </w:rPr>
            </w:pPr>
          </w:p>
        </w:tc>
      </w:tr>
      <w:tr w:rsidR="00846D8A" w14:paraId="54BCC6B9" w14:textId="13007B21" w:rsidTr="00AE4BCC">
        <w:trPr>
          <w:trHeight w:val="1584"/>
        </w:trPr>
        <w:tc>
          <w:tcPr>
            <w:tcW w:w="2158" w:type="dxa"/>
            <w:tcBorders>
              <w:top w:val="single" w:sz="18" w:space="0" w:color="auto"/>
              <w:right w:val="single" w:sz="18" w:space="0" w:color="auto"/>
              <w:tl2br w:val="single" w:sz="18" w:space="0" w:color="auto"/>
            </w:tcBorders>
          </w:tcPr>
          <w:p w14:paraId="320E82D9" w14:textId="53AE13E7" w:rsidR="00634AE7" w:rsidRDefault="00634AE7" w:rsidP="004D7B5D">
            <w:pPr>
              <w:spacing w:line="360" w:lineRule="auto"/>
              <w:rPr>
                <w:lang w:val="en-US"/>
              </w:rPr>
            </w:pPr>
            <w:r>
              <w:rPr>
                <w:lang w:val="en-US"/>
              </w:rPr>
              <w:t xml:space="preserve">        Position</w:t>
            </w:r>
          </w:p>
          <w:p w14:paraId="727CFAAD" w14:textId="77777777" w:rsidR="00F42163" w:rsidRDefault="00F42163" w:rsidP="004D7B5D">
            <w:pPr>
              <w:spacing w:line="360" w:lineRule="auto"/>
              <w:rPr>
                <w:lang w:val="en-US"/>
              </w:rPr>
            </w:pPr>
          </w:p>
          <w:p w14:paraId="79956B0D" w14:textId="695F4A6B" w:rsidR="00634AE7" w:rsidRDefault="00F42163" w:rsidP="004D7B5D">
            <w:pPr>
              <w:spacing w:line="360" w:lineRule="auto"/>
              <w:rPr>
                <w:lang w:val="en-US"/>
              </w:rPr>
            </w:pPr>
            <w:r w:rsidRPr="00F42163">
              <w:rPr>
                <w:lang w:val="en-US"/>
              </w:rPr>
              <w:t>Exposure</w:t>
            </w:r>
            <w:r w:rsidR="00AE4BCC">
              <w:rPr>
                <w:lang w:val="en-US"/>
              </w:rPr>
              <w:br/>
            </w:r>
            <w:r w:rsidR="00634AE7" w:rsidRPr="00F42163">
              <w:rPr>
                <w:lang w:val="en-US"/>
              </w:rPr>
              <w:t>Time</w:t>
            </w:r>
            <w:r w:rsidRPr="00F42163">
              <w:rPr>
                <w:lang w:val="en-US"/>
              </w:rPr>
              <w:t>s</w:t>
            </w:r>
            <w:r w:rsidR="00634AE7" w:rsidRPr="00F42163">
              <w:rPr>
                <w:lang w:val="en-US"/>
              </w:rPr>
              <w:t xml:space="preserve"> [s]</w:t>
            </w:r>
          </w:p>
        </w:tc>
        <w:tc>
          <w:tcPr>
            <w:tcW w:w="2152" w:type="dxa"/>
            <w:tcBorders>
              <w:top w:val="single" w:sz="18" w:space="0" w:color="auto"/>
              <w:left w:val="single" w:sz="18" w:space="0" w:color="auto"/>
            </w:tcBorders>
          </w:tcPr>
          <w:p w14:paraId="7438C842" w14:textId="7F8462E2" w:rsidR="00634AE7" w:rsidRDefault="00634AE7" w:rsidP="004D7B5D">
            <w:pPr>
              <w:spacing w:line="360" w:lineRule="auto"/>
              <w:rPr>
                <w:lang w:val="en-US"/>
              </w:rPr>
            </w:pPr>
            <w:r>
              <w:rPr>
                <w:lang w:val="en-US"/>
              </w:rPr>
              <w:t>A</w:t>
            </w:r>
          </w:p>
        </w:tc>
        <w:tc>
          <w:tcPr>
            <w:tcW w:w="2488" w:type="dxa"/>
            <w:tcBorders>
              <w:top w:val="single" w:sz="18" w:space="0" w:color="auto"/>
            </w:tcBorders>
          </w:tcPr>
          <w:p w14:paraId="4167739A" w14:textId="14D28113" w:rsidR="00634AE7" w:rsidRDefault="00634AE7" w:rsidP="004D7B5D">
            <w:pPr>
              <w:spacing w:line="360" w:lineRule="auto"/>
              <w:rPr>
                <w:lang w:val="en-US"/>
              </w:rPr>
            </w:pPr>
            <w:r>
              <w:rPr>
                <w:lang w:val="en-US"/>
              </w:rPr>
              <w:t>B</w:t>
            </w:r>
          </w:p>
        </w:tc>
        <w:tc>
          <w:tcPr>
            <w:tcW w:w="2470" w:type="dxa"/>
            <w:tcBorders>
              <w:top w:val="single" w:sz="18" w:space="0" w:color="auto"/>
            </w:tcBorders>
          </w:tcPr>
          <w:p w14:paraId="38CABCE1" w14:textId="1C823A07" w:rsidR="00634AE7" w:rsidRDefault="00634AE7" w:rsidP="004D7B5D">
            <w:pPr>
              <w:spacing w:line="360" w:lineRule="auto"/>
              <w:rPr>
                <w:lang w:val="en-US"/>
              </w:rPr>
            </w:pPr>
            <w:r>
              <w:rPr>
                <w:lang w:val="en-US"/>
              </w:rPr>
              <w:t>C</w:t>
            </w:r>
          </w:p>
        </w:tc>
        <w:tc>
          <w:tcPr>
            <w:tcW w:w="2579" w:type="dxa"/>
            <w:tcBorders>
              <w:top w:val="single" w:sz="18" w:space="0" w:color="auto"/>
            </w:tcBorders>
          </w:tcPr>
          <w:p w14:paraId="1E6B30AF" w14:textId="4AF8DADC" w:rsidR="00634AE7" w:rsidRDefault="00634AE7" w:rsidP="004D7B5D">
            <w:pPr>
              <w:spacing w:line="360" w:lineRule="auto"/>
              <w:rPr>
                <w:lang w:val="en-US"/>
              </w:rPr>
            </w:pPr>
            <w:r>
              <w:rPr>
                <w:lang w:val="en-US"/>
              </w:rPr>
              <w:t>D</w:t>
            </w:r>
          </w:p>
        </w:tc>
      </w:tr>
      <w:tr w:rsidR="00E27027" w14:paraId="6FB0108E" w14:textId="2703F74B" w:rsidTr="00F42163">
        <w:trPr>
          <w:trHeight w:val="405"/>
        </w:trPr>
        <w:tc>
          <w:tcPr>
            <w:tcW w:w="2158" w:type="dxa"/>
            <w:tcBorders>
              <w:right w:val="single" w:sz="18" w:space="0" w:color="auto"/>
            </w:tcBorders>
          </w:tcPr>
          <w:p w14:paraId="69208FE1" w14:textId="5D3921A2" w:rsidR="00634AE7" w:rsidRDefault="00634AE7" w:rsidP="004D7B5D">
            <w:pPr>
              <w:spacing w:line="360" w:lineRule="auto"/>
              <w:rPr>
                <w:lang w:val="en-US"/>
              </w:rPr>
            </w:pPr>
            <w:r>
              <w:rPr>
                <w:lang w:val="en-US"/>
              </w:rPr>
              <w:t>5</w:t>
            </w:r>
          </w:p>
        </w:tc>
        <w:tc>
          <w:tcPr>
            <w:tcW w:w="2152" w:type="dxa"/>
            <w:tcBorders>
              <w:left w:val="single" w:sz="18" w:space="0" w:color="auto"/>
            </w:tcBorders>
          </w:tcPr>
          <w:p w14:paraId="213CA16D" w14:textId="77F98FBF" w:rsidR="00634AE7" w:rsidRPr="0048716F" w:rsidRDefault="00634AE7" w:rsidP="004D7B5D">
            <w:pPr>
              <w:spacing w:line="360" w:lineRule="auto"/>
              <w:rPr>
                <w:sz w:val="22"/>
                <w:szCs w:val="20"/>
                <w:lang w:val="en-US"/>
              </w:rPr>
            </w:pPr>
            <w:r w:rsidRPr="0048716F">
              <w:rPr>
                <w:sz w:val="22"/>
                <w:szCs w:val="20"/>
                <w:lang w:val="en-US"/>
              </w:rPr>
              <w:t>[0.46,0.49,0.45]</w:t>
            </w:r>
          </w:p>
        </w:tc>
        <w:tc>
          <w:tcPr>
            <w:tcW w:w="2488" w:type="dxa"/>
          </w:tcPr>
          <w:p w14:paraId="2E09A1A6" w14:textId="18D2E671" w:rsidR="00634AE7" w:rsidRPr="0048716F" w:rsidRDefault="00634AE7" w:rsidP="004D7B5D">
            <w:pPr>
              <w:spacing w:line="360" w:lineRule="auto"/>
              <w:rPr>
                <w:sz w:val="22"/>
                <w:szCs w:val="20"/>
                <w:lang w:val="en-US"/>
              </w:rPr>
            </w:pPr>
            <w:r w:rsidRPr="0048716F">
              <w:rPr>
                <w:sz w:val="22"/>
                <w:szCs w:val="20"/>
                <w:lang w:val="en-US"/>
              </w:rPr>
              <w:t>[0.45,0.47,0.39]</w:t>
            </w:r>
          </w:p>
        </w:tc>
        <w:tc>
          <w:tcPr>
            <w:tcW w:w="2470" w:type="dxa"/>
          </w:tcPr>
          <w:p w14:paraId="428B28FC" w14:textId="5047AFB0" w:rsidR="00634AE7" w:rsidRPr="0048716F" w:rsidRDefault="00634AE7" w:rsidP="004D7B5D">
            <w:pPr>
              <w:spacing w:line="360" w:lineRule="auto"/>
              <w:rPr>
                <w:sz w:val="22"/>
                <w:szCs w:val="20"/>
                <w:lang w:val="en-US"/>
              </w:rPr>
            </w:pPr>
            <w:r w:rsidRPr="0048716F">
              <w:rPr>
                <w:sz w:val="22"/>
                <w:szCs w:val="20"/>
                <w:lang w:val="en-US"/>
              </w:rPr>
              <w:t>[0.48,0.46,0.4]</w:t>
            </w:r>
          </w:p>
        </w:tc>
        <w:tc>
          <w:tcPr>
            <w:tcW w:w="2579" w:type="dxa"/>
          </w:tcPr>
          <w:p w14:paraId="05E6319D" w14:textId="1F30BD71" w:rsidR="00634AE7" w:rsidRPr="0048716F" w:rsidRDefault="00634AE7" w:rsidP="004D7B5D">
            <w:pPr>
              <w:spacing w:line="360" w:lineRule="auto"/>
              <w:rPr>
                <w:sz w:val="22"/>
                <w:szCs w:val="20"/>
                <w:lang w:val="en-US"/>
              </w:rPr>
            </w:pPr>
            <w:r w:rsidRPr="0048716F">
              <w:rPr>
                <w:sz w:val="22"/>
                <w:szCs w:val="20"/>
                <w:lang w:val="en-US"/>
              </w:rPr>
              <w:t>[0.41,0.37,0.41]</w:t>
            </w:r>
          </w:p>
        </w:tc>
      </w:tr>
      <w:tr w:rsidR="008B1CE8" w14:paraId="0C209DAC" w14:textId="2BD107A7" w:rsidTr="00F42163">
        <w:trPr>
          <w:trHeight w:val="418"/>
        </w:trPr>
        <w:tc>
          <w:tcPr>
            <w:tcW w:w="2158" w:type="dxa"/>
            <w:tcBorders>
              <w:right w:val="single" w:sz="18" w:space="0" w:color="auto"/>
            </w:tcBorders>
          </w:tcPr>
          <w:p w14:paraId="5077FC97" w14:textId="79091C0E" w:rsidR="00634AE7" w:rsidRDefault="00634AE7" w:rsidP="004D7B5D">
            <w:pPr>
              <w:spacing w:line="360" w:lineRule="auto"/>
              <w:rPr>
                <w:lang w:val="en-US"/>
              </w:rPr>
            </w:pPr>
            <w:r>
              <w:rPr>
                <w:lang w:val="en-US"/>
              </w:rPr>
              <w:t>10</w:t>
            </w:r>
          </w:p>
        </w:tc>
        <w:tc>
          <w:tcPr>
            <w:tcW w:w="2152" w:type="dxa"/>
            <w:tcBorders>
              <w:left w:val="single" w:sz="18" w:space="0" w:color="auto"/>
            </w:tcBorders>
          </w:tcPr>
          <w:p w14:paraId="26220100" w14:textId="0C039CC2" w:rsidR="00634AE7" w:rsidRPr="0048716F" w:rsidRDefault="009D0487" w:rsidP="004D7B5D">
            <w:pPr>
              <w:spacing w:line="360" w:lineRule="auto"/>
              <w:rPr>
                <w:sz w:val="22"/>
                <w:szCs w:val="20"/>
                <w:lang w:val="en-US"/>
              </w:rPr>
            </w:pPr>
            <w:r w:rsidRPr="0048716F">
              <w:rPr>
                <w:sz w:val="22"/>
                <w:szCs w:val="20"/>
                <w:lang w:val="en-US"/>
              </w:rPr>
              <w:t>[</w:t>
            </w:r>
            <w:r w:rsidR="001657FD" w:rsidRPr="0048716F">
              <w:rPr>
                <w:sz w:val="22"/>
                <w:szCs w:val="20"/>
                <w:lang w:val="en-US"/>
              </w:rPr>
              <w:t>1.52,1.56,1.45</w:t>
            </w:r>
            <w:r w:rsidRPr="0048716F">
              <w:rPr>
                <w:sz w:val="22"/>
                <w:szCs w:val="20"/>
                <w:lang w:val="en-US"/>
              </w:rPr>
              <w:t>]</w:t>
            </w:r>
          </w:p>
        </w:tc>
        <w:tc>
          <w:tcPr>
            <w:tcW w:w="2488" w:type="dxa"/>
          </w:tcPr>
          <w:p w14:paraId="018D362B" w14:textId="05BAD1BA" w:rsidR="00634AE7" w:rsidRPr="0048716F" w:rsidRDefault="002F72AA" w:rsidP="004D7B5D">
            <w:pPr>
              <w:spacing w:line="360" w:lineRule="auto"/>
              <w:rPr>
                <w:sz w:val="22"/>
                <w:szCs w:val="20"/>
                <w:lang w:val="en-US"/>
              </w:rPr>
            </w:pPr>
            <w:r w:rsidRPr="0048716F">
              <w:rPr>
                <w:sz w:val="22"/>
                <w:szCs w:val="20"/>
                <w:lang w:val="en-US"/>
              </w:rPr>
              <w:t>[1.4,</w:t>
            </w:r>
            <w:r w:rsidR="00040DBC" w:rsidRPr="0048716F">
              <w:rPr>
                <w:sz w:val="22"/>
                <w:szCs w:val="20"/>
                <w:lang w:val="en-US"/>
              </w:rPr>
              <w:t>1.39,1.32</w:t>
            </w:r>
            <w:r w:rsidRPr="0048716F">
              <w:rPr>
                <w:sz w:val="22"/>
                <w:szCs w:val="20"/>
                <w:lang w:val="en-US"/>
              </w:rPr>
              <w:t>]</w:t>
            </w:r>
          </w:p>
        </w:tc>
        <w:tc>
          <w:tcPr>
            <w:tcW w:w="2470" w:type="dxa"/>
          </w:tcPr>
          <w:p w14:paraId="2163C8F2" w14:textId="14CE474E" w:rsidR="00634AE7" w:rsidRPr="0048716F" w:rsidRDefault="00D52397" w:rsidP="004D7B5D">
            <w:pPr>
              <w:spacing w:line="360" w:lineRule="auto"/>
              <w:rPr>
                <w:sz w:val="22"/>
                <w:szCs w:val="20"/>
                <w:lang w:val="en-US"/>
              </w:rPr>
            </w:pPr>
            <w:r w:rsidRPr="0048716F">
              <w:rPr>
                <w:sz w:val="22"/>
                <w:szCs w:val="20"/>
                <w:lang w:val="en-US"/>
              </w:rPr>
              <w:t>[1.4,1.59,1.54]</w:t>
            </w:r>
          </w:p>
        </w:tc>
        <w:tc>
          <w:tcPr>
            <w:tcW w:w="2579" w:type="dxa"/>
          </w:tcPr>
          <w:p w14:paraId="7460FEE4" w14:textId="23A31568" w:rsidR="00634AE7" w:rsidRPr="0048716F" w:rsidRDefault="008C6328" w:rsidP="004D7B5D">
            <w:pPr>
              <w:spacing w:line="360" w:lineRule="auto"/>
              <w:rPr>
                <w:sz w:val="22"/>
                <w:szCs w:val="20"/>
                <w:lang w:val="en-US"/>
              </w:rPr>
            </w:pPr>
            <w:r w:rsidRPr="0048716F">
              <w:rPr>
                <w:sz w:val="22"/>
                <w:szCs w:val="20"/>
                <w:lang w:val="en-US"/>
              </w:rPr>
              <w:t>[</w:t>
            </w:r>
            <w:r w:rsidR="00550B5D" w:rsidRPr="0048716F">
              <w:rPr>
                <w:sz w:val="22"/>
                <w:szCs w:val="20"/>
                <w:lang w:val="en-US"/>
              </w:rPr>
              <w:t>1.57</w:t>
            </w:r>
            <w:r w:rsidRPr="0048716F">
              <w:rPr>
                <w:sz w:val="22"/>
                <w:szCs w:val="20"/>
                <w:lang w:val="en-US"/>
              </w:rPr>
              <w:t>,</w:t>
            </w:r>
            <w:r w:rsidR="00550B5D" w:rsidRPr="0048716F">
              <w:rPr>
                <w:sz w:val="22"/>
                <w:szCs w:val="20"/>
                <w:lang w:val="en-US"/>
              </w:rPr>
              <w:t>1.51</w:t>
            </w:r>
            <w:r w:rsidRPr="0048716F">
              <w:rPr>
                <w:sz w:val="22"/>
                <w:szCs w:val="20"/>
                <w:lang w:val="en-US"/>
              </w:rPr>
              <w:t>,</w:t>
            </w:r>
            <w:r w:rsidR="00550B5D" w:rsidRPr="0048716F">
              <w:rPr>
                <w:sz w:val="22"/>
                <w:szCs w:val="20"/>
                <w:lang w:val="en-US"/>
              </w:rPr>
              <w:t>1.54</w:t>
            </w:r>
            <w:r w:rsidRPr="0048716F">
              <w:rPr>
                <w:sz w:val="22"/>
                <w:szCs w:val="20"/>
                <w:lang w:val="en-US"/>
              </w:rPr>
              <w:t>]</w:t>
            </w:r>
          </w:p>
        </w:tc>
      </w:tr>
      <w:tr w:rsidR="008B1CE8" w14:paraId="07B2E002" w14:textId="2C6D9A99" w:rsidTr="00F42163">
        <w:trPr>
          <w:trHeight w:val="405"/>
        </w:trPr>
        <w:tc>
          <w:tcPr>
            <w:tcW w:w="2158" w:type="dxa"/>
            <w:tcBorders>
              <w:right w:val="single" w:sz="18" w:space="0" w:color="auto"/>
            </w:tcBorders>
          </w:tcPr>
          <w:p w14:paraId="5A4D7F7A" w14:textId="5292FFD6" w:rsidR="00634AE7" w:rsidRDefault="00634AE7" w:rsidP="004D7B5D">
            <w:pPr>
              <w:spacing w:line="360" w:lineRule="auto"/>
              <w:rPr>
                <w:lang w:val="en-US"/>
              </w:rPr>
            </w:pPr>
            <w:r>
              <w:rPr>
                <w:lang w:val="en-US"/>
              </w:rPr>
              <w:t>15</w:t>
            </w:r>
          </w:p>
        </w:tc>
        <w:tc>
          <w:tcPr>
            <w:tcW w:w="2152" w:type="dxa"/>
            <w:tcBorders>
              <w:left w:val="single" w:sz="18" w:space="0" w:color="auto"/>
            </w:tcBorders>
          </w:tcPr>
          <w:p w14:paraId="6A203F0D" w14:textId="3749F202" w:rsidR="00634AE7" w:rsidRPr="0048716F" w:rsidRDefault="001657FD" w:rsidP="004D7B5D">
            <w:pPr>
              <w:spacing w:line="360" w:lineRule="auto"/>
              <w:rPr>
                <w:sz w:val="22"/>
                <w:szCs w:val="20"/>
                <w:lang w:val="en-US"/>
              </w:rPr>
            </w:pPr>
            <w:r w:rsidRPr="0048716F">
              <w:rPr>
                <w:sz w:val="22"/>
                <w:szCs w:val="20"/>
                <w:lang w:val="en-US"/>
              </w:rPr>
              <w:t>[2.5,2.38,2.47]</w:t>
            </w:r>
          </w:p>
        </w:tc>
        <w:tc>
          <w:tcPr>
            <w:tcW w:w="2488" w:type="dxa"/>
          </w:tcPr>
          <w:p w14:paraId="721FC211" w14:textId="39AF085D" w:rsidR="00634AE7" w:rsidRPr="0048716F" w:rsidRDefault="00040DBC" w:rsidP="004D7B5D">
            <w:pPr>
              <w:spacing w:line="360" w:lineRule="auto"/>
              <w:rPr>
                <w:sz w:val="22"/>
                <w:szCs w:val="20"/>
                <w:lang w:val="en-US"/>
              </w:rPr>
            </w:pPr>
            <w:r w:rsidRPr="0048716F">
              <w:rPr>
                <w:sz w:val="22"/>
                <w:szCs w:val="20"/>
                <w:lang w:val="en-US"/>
              </w:rPr>
              <w:t>[2.46,2.42,2.44]</w:t>
            </w:r>
          </w:p>
        </w:tc>
        <w:tc>
          <w:tcPr>
            <w:tcW w:w="2470" w:type="dxa"/>
          </w:tcPr>
          <w:p w14:paraId="4764F90A" w14:textId="12EC713D" w:rsidR="00634AE7" w:rsidRPr="0048716F" w:rsidRDefault="00331173" w:rsidP="004D7B5D">
            <w:pPr>
              <w:spacing w:line="360" w:lineRule="auto"/>
              <w:rPr>
                <w:sz w:val="22"/>
                <w:szCs w:val="20"/>
                <w:lang w:val="en-US"/>
              </w:rPr>
            </w:pPr>
            <w:r w:rsidRPr="0048716F">
              <w:rPr>
                <w:sz w:val="22"/>
                <w:szCs w:val="20"/>
                <w:lang w:val="en-US"/>
              </w:rPr>
              <w:t>[</w:t>
            </w:r>
            <w:r w:rsidR="004077D4" w:rsidRPr="0048716F">
              <w:rPr>
                <w:sz w:val="22"/>
                <w:szCs w:val="20"/>
                <w:lang w:val="en-US"/>
              </w:rPr>
              <w:t>2.61,2.48,2.57</w:t>
            </w:r>
            <w:r w:rsidRPr="0048716F">
              <w:rPr>
                <w:sz w:val="22"/>
                <w:szCs w:val="20"/>
                <w:lang w:val="en-US"/>
              </w:rPr>
              <w:t>]</w:t>
            </w:r>
          </w:p>
        </w:tc>
        <w:tc>
          <w:tcPr>
            <w:tcW w:w="2579" w:type="dxa"/>
          </w:tcPr>
          <w:p w14:paraId="5423F0E3" w14:textId="522046BE" w:rsidR="00634AE7" w:rsidRPr="0048716F" w:rsidRDefault="008C6328" w:rsidP="004D7B5D">
            <w:pPr>
              <w:spacing w:line="360" w:lineRule="auto"/>
              <w:rPr>
                <w:sz w:val="22"/>
                <w:szCs w:val="20"/>
                <w:lang w:val="en-US"/>
              </w:rPr>
            </w:pPr>
            <w:r w:rsidRPr="0048716F">
              <w:rPr>
                <w:sz w:val="22"/>
                <w:szCs w:val="20"/>
                <w:lang w:val="en-US"/>
              </w:rPr>
              <w:t>[</w:t>
            </w:r>
            <w:r w:rsidR="00550B5D" w:rsidRPr="0048716F">
              <w:rPr>
                <w:sz w:val="22"/>
                <w:szCs w:val="20"/>
                <w:lang w:val="en-US"/>
              </w:rPr>
              <w:t>2.5,2.6,</w:t>
            </w:r>
            <w:r w:rsidR="00FB5695" w:rsidRPr="0048716F">
              <w:rPr>
                <w:sz w:val="22"/>
                <w:szCs w:val="20"/>
                <w:lang w:val="en-US"/>
              </w:rPr>
              <w:t>2.53</w:t>
            </w:r>
            <w:r w:rsidRPr="0048716F">
              <w:rPr>
                <w:sz w:val="22"/>
                <w:szCs w:val="20"/>
                <w:lang w:val="en-US"/>
              </w:rPr>
              <w:t>]</w:t>
            </w:r>
          </w:p>
        </w:tc>
      </w:tr>
      <w:tr w:rsidR="008B1CE8" w14:paraId="78838905" w14:textId="7381FD24" w:rsidTr="00F42163">
        <w:trPr>
          <w:trHeight w:val="418"/>
        </w:trPr>
        <w:tc>
          <w:tcPr>
            <w:tcW w:w="2158" w:type="dxa"/>
            <w:tcBorders>
              <w:right w:val="single" w:sz="18" w:space="0" w:color="auto"/>
            </w:tcBorders>
          </w:tcPr>
          <w:p w14:paraId="74486B5D" w14:textId="05F447C3" w:rsidR="00634AE7" w:rsidRDefault="00634AE7" w:rsidP="004D7B5D">
            <w:pPr>
              <w:spacing w:line="360" w:lineRule="auto"/>
              <w:rPr>
                <w:lang w:val="en-US"/>
              </w:rPr>
            </w:pPr>
            <w:r>
              <w:rPr>
                <w:lang w:val="en-US"/>
              </w:rPr>
              <w:t>20</w:t>
            </w:r>
          </w:p>
        </w:tc>
        <w:tc>
          <w:tcPr>
            <w:tcW w:w="2152" w:type="dxa"/>
            <w:tcBorders>
              <w:left w:val="single" w:sz="18" w:space="0" w:color="auto"/>
            </w:tcBorders>
          </w:tcPr>
          <w:p w14:paraId="194BC94C" w14:textId="52057B85" w:rsidR="00634AE7" w:rsidRPr="0048716F" w:rsidRDefault="001657FD" w:rsidP="004D7B5D">
            <w:pPr>
              <w:spacing w:line="360" w:lineRule="auto"/>
              <w:rPr>
                <w:sz w:val="22"/>
                <w:szCs w:val="20"/>
                <w:lang w:val="en-US"/>
              </w:rPr>
            </w:pPr>
            <w:r w:rsidRPr="0048716F">
              <w:rPr>
                <w:sz w:val="22"/>
                <w:szCs w:val="20"/>
                <w:lang w:val="en-US"/>
              </w:rPr>
              <w:t>[</w:t>
            </w:r>
            <w:r w:rsidR="00F325AA" w:rsidRPr="0048716F">
              <w:rPr>
                <w:sz w:val="22"/>
                <w:szCs w:val="20"/>
                <w:lang w:val="en-US"/>
              </w:rPr>
              <w:t>3.45,3.49,3.58</w:t>
            </w:r>
            <w:r w:rsidRPr="0048716F">
              <w:rPr>
                <w:sz w:val="22"/>
                <w:szCs w:val="20"/>
                <w:lang w:val="en-US"/>
              </w:rPr>
              <w:t>]</w:t>
            </w:r>
          </w:p>
        </w:tc>
        <w:tc>
          <w:tcPr>
            <w:tcW w:w="2488" w:type="dxa"/>
          </w:tcPr>
          <w:p w14:paraId="0B761B7D" w14:textId="3C474B36" w:rsidR="00634AE7" w:rsidRPr="0048716F" w:rsidRDefault="00040DBC" w:rsidP="004D7B5D">
            <w:pPr>
              <w:spacing w:line="360" w:lineRule="auto"/>
              <w:rPr>
                <w:sz w:val="22"/>
                <w:szCs w:val="20"/>
                <w:lang w:val="en-US"/>
              </w:rPr>
            </w:pPr>
            <w:r w:rsidRPr="0048716F">
              <w:rPr>
                <w:sz w:val="22"/>
                <w:szCs w:val="20"/>
                <w:lang w:val="en-US"/>
              </w:rPr>
              <w:t>[3.44,</w:t>
            </w:r>
            <w:r w:rsidR="003B7476" w:rsidRPr="0048716F">
              <w:rPr>
                <w:sz w:val="22"/>
                <w:szCs w:val="20"/>
                <w:lang w:val="en-US"/>
              </w:rPr>
              <w:t>3.58,</w:t>
            </w:r>
            <w:r w:rsidR="009C59D2" w:rsidRPr="0048716F">
              <w:rPr>
                <w:sz w:val="22"/>
                <w:szCs w:val="20"/>
                <w:lang w:val="en-US"/>
              </w:rPr>
              <w:t>3.39</w:t>
            </w:r>
            <w:r w:rsidRPr="0048716F">
              <w:rPr>
                <w:sz w:val="22"/>
                <w:szCs w:val="20"/>
                <w:lang w:val="en-US"/>
              </w:rPr>
              <w:t>]</w:t>
            </w:r>
          </w:p>
        </w:tc>
        <w:tc>
          <w:tcPr>
            <w:tcW w:w="2470" w:type="dxa"/>
          </w:tcPr>
          <w:p w14:paraId="4D094AB3" w14:textId="25B8FD84" w:rsidR="00634AE7" w:rsidRPr="0048716F" w:rsidRDefault="00D5192F" w:rsidP="004D7B5D">
            <w:pPr>
              <w:spacing w:line="360" w:lineRule="auto"/>
              <w:rPr>
                <w:sz w:val="22"/>
                <w:szCs w:val="20"/>
                <w:lang w:val="en-US"/>
              </w:rPr>
            </w:pPr>
            <w:r w:rsidRPr="0048716F">
              <w:rPr>
                <w:sz w:val="22"/>
                <w:szCs w:val="20"/>
                <w:lang w:val="en-US"/>
              </w:rPr>
              <w:t>[3.55,3.56,3.5]</w:t>
            </w:r>
          </w:p>
        </w:tc>
        <w:tc>
          <w:tcPr>
            <w:tcW w:w="2579" w:type="dxa"/>
          </w:tcPr>
          <w:p w14:paraId="27D153E1" w14:textId="50F874AA" w:rsidR="00634AE7" w:rsidRPr="0048716F" w:rsidRDefault="00FB5695" w:rsidP="004D7B5D">
            <w:pPr>
              <w:spacing w:line="360" w:lineRule="auto"/>
              <w:rPr>
                <w:sz w:val="22"/>
                <w:szCs w:val="20"/>
                <w:lang w:val="en-US"/>
              </w:rPr>
            </w:pPr>
            <w:r w:rsidRPr="0048716F">
              <w:rPr>
                <w:sz w:val="22"/>
                <w:szCs w:val="20"/>
                <w:lang w:val="en-US"/>
              </w:rPr>
              <w:t>[3.75,3.55,3.68]</w:t>
            </w:r>
          </w:p>
        </w:tc>
      </w:tr>
      <w:tr w:rsidR="00E27027" w14:paraId="75CDDDD3" w14:textId="6ADDF01A" w:rsidTr="00F42163">
        <w:trPr>
          <w:trHeight w:val="405"/>
        </w:trPr>
        <w:tc>
          <w:tcPr>
            <w:tcW w:w="2158" w:type="dxa"/>
            <w:tcBorders>
              <w:bottom w:val="single" w:sz="8" w:space="0" w:color="auto"/>
              <w:right w:val="single" w:sz="18" w:space="0" w:color="auto"/>
            </w:tcBorders>
          </w:tcPr>
          <w:p w14:paraId="692C7668" w14:textId="4AAA1D48" w:rsidR="00634AE7" w:rsidRDefault="00634AE7" w:rsidP="004D7B5D">
            <w:pPr>
              <w:spacing w:line="360" w:lineRule="auto"/>
              <w:rPr>
                <w:lang w:val="en-US"/>
              </w:rPr>
            </w:pPr>
            <w:r>
              <w:rPr>
                <w:lang w:val="en-US"/>
              </w:rPr>
              <w:t>60</w:t>
            </w:r>
          </w:p>
        </w:tc>
        <w:tc>
          <w:tcPr>
            <w:tcW w:w="2152" w:type="dxa"/>
            <w:tcBorders>
              <w:left w:val="single" w:sz="18" w:space="0" w:color="auto"/>
              <w:bottom w:val="single" w:sz="8" w:space="0" w:color="auto"/>
            </w:tcBorders>
          </w:tcPr>
          <w:p w14:paraId="69C75BB4" w14:textId="3E2B2BE9" w:rsidR="00634AE7" w:rsidRPr="0048716F" w:rsidRDefault="00F325AA" w:rsidP="004D7B5D">
            <w:pPr>
              <w:spacing w:line="360" w:lineRule="auto"/>
              <w:rPr>
                <w:sz w:val="22"/>
                <w:szCs w:val="20"/>
                <w:lang w:val="en-US"/>
              </w:rPr>
            </w:pPr>
            <w:r w:rsidRPr="0048716F">
              <w:rPr>
                <w:sz w:val="22"/>
                <w:szCs w:val="20"/>
                <w:lang w:val="en-US"/>
              </w:rPr>
              <w:t>[11.74,11.89,11.71]</w:t>
            </w:r>
          </w:p>
        </w:tc>
        <w:tc>
          <w:tcPr>
            <w:tcW w:w="2488" w:type="dxa"/>
            <w:tcBorders>
              <w:bottom w:val="single" w:sz="8" w:space="0" w:color="auto"/>
            </w:tcBorders>
          </w:tcPr>
          <w:p w14:paraId="2016061F" w14:textId="0ECD88AC" w:rsidR="00634AE7" w:rsidRPr="0048716F" w:rsidRDefault="009C59D2" w:rsidP="004D7B5D">
            <w:pPr>
              <w:spacing w:line="360" w:lineRule="auto"/>
              <w:rPr>
                <w:sz w:val="22"/>
                <w:szCs w:val="20"/>
                <w:lang w:val="en-US"/>
              </w:rPr>
            </w:pPr>
            <w:r w:rsidRPr="0048716F">
              <w:rPr>
                <w:sz w:val="22"/>
                <w:szCs w:val="20"/>
                <w:lang w:val="en-US"/>
              </w:rPr>
              <w:t>[11.71,11.62,11.78]</w:t>
            </w:r>
          </w:p>
        </w:tc>
        <w:tc>
          <w:tcPr>
            <w:tcW w:w="2470" w:type="dxa"/>
            <w:tcBorders>
              <w:bottom w:val="single" w:sz="8" w:space="0" w:color="auto"/>
            </w:tcBorders>
          </w:tcPr>
          <w:p w14:paraId="07F5A529" w14:textId="32348A79" w:rsidR="00634AE7" w:rsidRPr="0048716F" w:rsidRDefault="00D5192F" w:rsidP="004D7B5D">
            <w:pPr>
              <w:spacing w:line="360" w:lineRule="auto"/>
              <w:rPr>
                <w:sz w:val="22"/>
                <w:szCs w:val="20"/>
                <w:lang w:val="en-US"/>
              </w:rPr>
            </w:pPr>
            <w:r w:rsidRPr="0048716F">
              <w:rPr>
                <w:sz w:val="22"/>
                <w:szCs w:val="20"/>
                <w:lang w:val="en-US"/>
              </w:rPr>
              <w:t>[</w:t>
            </w:r>
            <w:r w:rsidR="008C6328" w:rsidRPr="0048716F">
              <w:rPr>
                <w:sz w:val="22"/>
                <w:szCs w:val="20"/>
                <w:lang w:val="en-US"/>
              </w:rPr>
              <w:t>12.14,12.06,12.08</w:t>
            </w:r>
            <w:r w:rsidRPr="0048716F">
              <w:rPr>
                <w:sz w:val="22"/>
                <w:szCs w:val="20"/>
                <w:lang w:val="en-US"/>
              </w:rPr>
              <w:t>]</w:t>
            </w:r>
          </w:p>
        </w:tc>
        <w:tc>
          <w:tcPr>
            <w:tcW w:w="2579" w:type="dxa"/>
            <w:tcBorders>
              <w:bottom w:val="single" w:sz="8" w:space="0" w:color="auto"/>
            </w:tcBorders>
          </w:tcPr>
          <w:p w14:paraId="0D257B53" w14:textId="636BDCFF" w:rsidR="00634AE7" w:rsidRPr="0048716F" w:rsidRDefault="00FB5695" w:rsidP="004D7B5D">
            <w:pPr>
              <w:spacing w:line="360" w:lineRule="auto"/>
              <w:rPr>
                <w:sz w:val="22"/>
                <w:szCs w:val="20"/>
                <w:lang w:val="en-US"/>
              </w:rPr>
            </w:pPr>
            <w:r w:rsidRPr="0048716F">
              <w:rPr>
                <w:sz w:val="22"/>
                <w:szCs w:val="20"/>
                <w:lang w:val="en-US"/>
              </w:rPr>
              <w:t>[12.26,12.21,12.13]</w:t>
            </w:r>
          </w:p>
        </w:tc>
      </w:tr>
      <w:tr w:rsidR="008B1CE8" w14:paraId="2654A339" w14:textId="77777777" w:rsidTr="00F42163">
        <w:trPr>
          <w:trHeight w:val="405"/>
        </w:trPr>
        <w:tc>
          <w:tcPr>
            <w:tcW w:w="2158" w:type="dxa"/>
            <w:tcBorders>
              <w:top w:val="single" w:sz="18" w:space="0" w:color="auto"/>
              <w:left w:val="single" w:sz="8" w:space="0" w:color="auto"/>
              <w:bottom w:val="single" w:sz="8" w:space="0" w:color="auto"/>
              <w:right w:val="single" w:sz="18" w:space="0" w:color="auto"/>
            </w:tcBorders>
          </w:tcPr>
          <w:p w14:paraId="1067EA84" w14:textId="77777777" w:rsidR="00634AE7" w:rsidRDefault="00634AE7" w:rsidP="004D7B5D">
            <w:pPr>
              <w:spacing w:line="360" w:lineRule="auto"/>
              <w:rPr>
                <w:lang w:val="en-US"/>
              </w:rPr>
            </w:pPr>
          </w:p>
        </w:tc>
        <w:tc>
          <w:tcPr>
            <w:tcW w:w="2152" w:type="dxa"/>
            <w:tcBorders>
              <w:top w:val="single" w:sz="18" w:space="0" w:color="auto"/>
              <w:left w:val="single" w:sz="18" w:space="0" w:color="auto"/>
              <w:bottom w:val="single" w:sz="8" w:space="0" w:color="auto"/>
              <w:right w:val="single" w:sz="8" w:space="0" w:color="auto"/>
            </w:tcBorders>
          </w:tcPr>
          <w:p w14:paraId="7D9C85BE" w14:textId="4C2BD820" w:rsidR="00634AE7" w:rsidRPr="0048716F" w:rsidRDefault="00F42163" w:rsidP="004D7B5D">
            <w:pPr>
              <w:spacing w:line="360" w:lineRule="auto"/>
              <w:rPr>
                <w:sz w:val="22"/>
                <w:szCs w:val="20"/>
                <w:lang w:val="en-US"/>
              </w:rPr>
            </w:pPr>
            <w:r>
              <w:rPr>
                <w:sz w:val="22"/>
                <w:szCs w:val="20"/>
                <w:lang w:val="en-US"/>
              </w:rPr>
              <w:t>Dots</w:t>
            </w:r>
          </w:p>
        </w:tc>
        <w:tc>
          <w:tcPr>
            <w:tcW w:w="2488" w:type="dxa"/>
            <w:tcBorders>
              <w:top w:val="single" w:sz="18" w:space="0" w:color="auto"/>
              <w:left w:val="single" w:sz="8" w:space="0" w:color="auto"/>
              <w:bottom w:val="single" w:sz="8" w:space="0" w:color="auto"/>
              <w:right w:val="single" w:sz="8" w:space="0" w:color="auto"/>
            </w:tcBorders>
          </w:tcPr>
          <w:p w14:paraId="78C3C846" w14:textId="77777777" w:rsidR="00634AE7" w:rsidRPr="0048716F" w:rsidRDefault="00634AE7" w:rsidP="004D7B5D">
            <w:pPr>
              <w:spacing w:line="360" w:lineRule="auto"/>
              <w:rPr>
                <w:sz w:val="22"/>
                <w:szCs w:val="20"/>
                <w:lang w:val="en-US"/>
              </w:rPr>
            </w:pPr>
          </w:p>
        </w:tc>
        <w:tc>
          <w:tcPr>
            <w:tcW w:w="2470" w:type="dxa"/>
            <w:tcBorders>
              <w:top w:val="single" w:sz="18" w:space="0" w:color="auto"/>
              <w:left w:val="single" w:sz="8" w:space="0" w:color="auto"/>
              <w:bottom w:val="single" w:sz="8" w:space="0" w:color="auto"/>
              <w:right w:val="single" w:sz="8" w:space="0" w:color="auto"/>
            </w:tcBorders>
          </w:tcPr>
          <w:p w14:paraId="09E7282F" w14:textId="77777777" w:rsidR="00634AE7" w:rsidRPr="0048716F" w:rsidRDefault="00634AE7" w:rsidP="004D7B5D">
            <w:pPr>
              <w:spacing w:line="360" w:lineRule="auto"/>
              <w:rPr>
                <w:sz w:val="22"/>
                <w:szCs w:val="20"/>
                <w:lang w:val="en-US"/>
              </w:rPr>
            </w:pPr>
          </w:p>
        </w:tc>
        <w:tc>
          <w:tcPr>
            <w:tcW w:w="2579" w:type="dxa"/>
            <w:tcBorders>
              <w:top w:val="single" w:sz="18" w:space="0" w:color="auto"/>
              <w:left w:val="single" w:sz="8" w:space="0" w:color="auto"/>
              <w:bottom w:val="single" w:sz="8" w:space="0" w:color="auto"/>
              <w:right w:val="single" w:sz="8" w:space="0" w:color="auto"/>
            </w:tcBorders>
          </w:tcPr>
          <w:p w14:paraId="03FD4535" w14:textId="77777777" w:rsidR="00634AE7" w:rsidRPr="0048716F" w:rsidRDefault="00634AE7" w:rsidP="004D7B5D">
            <w:pPr>
              <w:spacing w:line="360" w:lineRule="auto"/>
              <w:rPr>
                <w:sz w:val="22"/>
                <w:szCs w:val="20"/>
                <w:lang w:val="en-US"/>
              </w:rPr>
            </w:pPr>
          </w:p>
        </w:tc>
      </w:tr>
      <w:tr w:rsidR="000800C8" w14:paraId="4F656337" w14:textId="77777777" w:rsidTr="00F42163">
        <w:trPr>
          <w:trHeight w:val="418"/>
        </w:trPr>
        <w:tc>
          <w:tcPr>
            <w:tcW w:w="2158" w:type="dxa"/>
            <w:tcBorders>
              <w:top w:val="single" w:sz="8" w:space="0" w:color="auto"/>
              <w:right w:val="single" w:sz="18" w:space="0" w:color="auto"/>
            </w:tcBorders>
          </w:tcPr>
          <w:p w14:paraId="6AE2515B" w14:textId="77777777" w:rsidR="00634AE7" w:rsidRDefault="00634AE7" w:rsidP="004D7B5D">
            <w:pPr>
              <w:spacing w:line="360" w:lineRule="auto"/>
              <w:rPr>
                <w:lang w:val="en-US"/>
              </w:rPr>
            </w:pPr>
          </w:p>
        </w:tc>
        <w:tc>
          <w:tcPr>
            <w:tcW w:w="2152" w:type="dxa"/>
            <w:tcBorders>
              <w:top w:val="single" w:sz="8" w:space="0" w:color="auto"/>
              <w:left w:val="single" w:sz="18" w:space="0" w:color="auto"/>
            </w:tcBorders>
          </w:tcPr>
          <w:p w14:paraId="0757F2BE" w14:textId="6AB7384F" w:rsidR="00634AE7" w:rsidRPr="0048716F" w:rsidRDefault="00634AE7" w:rsidP="004D7B5D">
            <w:pPr>
              <w:spacing w:line="360" w:lineRule="auto"/>
              <w:rPr>
                <w:sz w:val="22"/>
                <w:szCs w:val="20"/>
                <w:lang w:val="en-US"/>
              </w:rPr>
            </w:pPr>
            <w:r w:rsidRPr="0048716F">
              <w:rPr>
                <w:sz w:val="22"/>
                <w:szCs w:val="20"/>
                <w:lang w:val="en-US"/>
              </w:rPr>
              <w:t>A</w:t>
            </w:r>
          </w:p>
        </w:tc>
        <w:tc>
          <w:tcPr>
            <w:tcW w:w="2488" w:type="dxa"/>
            <w:tcBorders>
              <w:top w:val="single" w:sz="8" w:space="0" w:color="auto"/>
            </w:tcBorders>
          </w:tcPr>
          <w:p w14:paraId="54081F0A" w14:textId="11F81701" w:rsidR="00634AE7" w:rsidRPr="0048716F" w:rsidRDefault="00634AE7" w:rsidP="004D7B5D">
            <w:pPr>
              <w:spacing w:line="360" w:lineRule="auto"/>
              <w:rPr>
                <w:sz w:val="22"/>
                <w:szCs w:val="20"/>
                <w:lang w:val="en-US"/>
              </w:rPr>
            </w:pPr>
            <w:r w:rsidRPr="0048716F">
              <w:rPr>
                <w:sz w:val="22"/>
                <w:szCs w:val="20"/>
                <w:lang w:val="en-US"/>
              </w:rPr>
              <w:t>B</w:t>
            </w:r>
          </w:p>
        </w:tc>
        <w:tc>
          <w:tcPr>
            <w:tcW w:w="2470" w:type="dxa"/>
            <w:tcBorders>
              <w:top w:val="single" w:sz="8" w:space="0" w:color="auto"/>
            </w:tcBorders>
          </w:tcPr>
          <w:p w14:paraId="569BAF6D" w14:textId="75972ED8" w:rsidR="00634AE7" w:rsidRPr="0048716F" w:rsidRDefault="00634AE7" w:rsidP="004D7B5D">
            <w:pPr>
              <w:spacing w:line="360" w:lineRule="auto"/>
              <w:rPr>
                <w:sz w:val="22"/>
                <w:szCs w:val="20"/>
                <w:lang w:val="en-US"/>
              </w:rPr>
            </w:pPr>
            <w:r w:rsidRPr="0048716F">
              <w:rPr>
                <w:sz w:val="22"/>
                <w:szCs w:val="20"/>
                <w:lang w:val="en-US"/>
              </w:rPr>
              <w:t>C</w:t>
            </w:r>
          </w:p>
        </w:tc>
        <w:tc>
          <w:tcPr>
            <w:tcW w:w="2579" w:type="dxa"/>
            <w:tcBorders>
              <w:top w:val="single" w:sz="8" w:space="0" w:color="auto"/>
            </w:tcBorders>
          </w:tcPr>
          <w:p w14:paraId="2DA5DEE9" w14:textId="43ECF820" w:rsidR="00634AE7" w:rsidRPr="0048716F" w:rsidRDefault="00634AE7" w:rsidP="004D7B5D">
            <w:pPr>
              <w:spacing w:line="360" w:lineRule="auto"/>
              <w:rPr>
                <w:sz w:val="22"/>
                <w:szCs w:val="20"/>
                <w:lang w:val="en-US"/>
              </w:rPr>
            </w:pPr>
            <w:r w:rsidRPr="0048716F">
              <w:rPr>
                <w:sz w:val="22"/>
                <w:szCs w:val="20"/>
                <w:lang w:val="en-US"/>
              </w:rPr>
              <w:t>D</w:t>
            </w:r>
          </w:p>
        </w:tc>
      </w:tr>
      <w:tr w:rsidR="008B1CE8" w14:paraId="61D01BCE" w14:textId="77777777" w:rsidTr="00F42163">
        <w:trPr>
          <w:trHeight w:val="405"/>
        </w:trPr>
        <w:tc>
          <w:tcPr>
            <w:tcW w:w="2158" w:type="dxa"/>
            <w:tcBorders>
              <w:right w:val="single" w:sz="18" w:space="0" w:color="auto"/>
            </w:tcBorders>
          </w:tcPr>
          <w:p w14:paraId="52D41F1D" w14:textId="7CA1B977" w:rsidR="00634AE7" w:rsidRDefault="001E60A3" w:rsidP="004D7B5D">
            <w:pPr>
              <w:spacing w:line="360" w:lineRule="auto"/>
              <w:rPr>
                <w:lang w:val="en-US"/>
              </w:rPr>
            </w:pPr>
            <w:r>
              <w:rPr>
                <w:lang w:val="en-US"/>
              </w:rPr>
              <w:t>5</w:t>
            </w:r>
          </w:p>
        </w:tc>
        <w:tc>
          <w:tcPr>
            <w:tcW w:w="2152" w:type="dxa"/>
            <w:tcBorders>
              <w:left w:val="single" w:sz="18" w:space="0" w:color="auto"/>
            </w:tcBorders>
          </w:tcPr>
          <w:p w14:paraId="2EBA7BD2" w14:textId="14B2F04A" w:rsidR="00634AE7" w:rsidRPr="0048716F" w:rsidRDefault="00C428B3" w:rsidP="004D7B5D">
            <w:pPr>
              <w:spacing w:line="360" w:lineRule="auto"/>
              <w:rPr>
                <w:sz w:val="22"/>
                <w:szCs w:val="20"/>
                <w:lang w:val="en-US"/>
              </w:rPr>
            </w:pPr>
            <w:r w:rsidRPr="0048716F">
              <w:rPr>
                <w:sz w:val="22"/>
                <w:szCs w:val="20"/>
                <w:lang w:val="en-US"/>
              </w:rPr>
              <w:t>[0.47,0.52,0.44,0.5]</w:t>
            </w:r>
          </w:p>
        </w:tc>
        <w:tc>
          <w:tcPr>
            <w:tcW w:w="2488" w:type="dxa"/>
          </w:tcPr>
          <w:p w14:paraId="432CEA6D" w14:textId="5337E3A8" w:rsidR="00634AE7" w:rsidRPr="0048716F" w:rsidRDefault="00745A95" w:rsidP="004D7B5D">
            <w:pPr>
              <w:spacing w:line="360" w:lineRule="auto"/>
              <w:rPr>
                <w:sz w:val="22"/>
                <w:szCs w:val="20"/>
                <w:lang w:val="en-US"/>
              </w:rPr>
            </w:pPr>
            <w:r w:rsidRPr="0048716F">
              <w:rPr>
                <w:sz w:val="22"/>
                <w:szCs w:val="20"/>
                <w:lang w:val="en-US"/>
              </w:rPr>
              <w:t>[0.37,0.38,0.41,0.4]</w:t>
            </w:r>
          </w:p>
        </w:tc>
        <w:tc>
          <w:tcPr>
            <w:tcW w:w="2470" w:type="dxa"/>
          </w:tcPr>
          <w:p w14:paraId="2D2A27D9" w14:textId="7E846F54" w:rsidR="00634AE7" w:rsidRPr="0048716F" w:rsidRDefault="00846D8A" w:rsidP="004D7B5D">
            <w:pPr>
              <w:spacing w:line="360" w:lineRule="auto"/>
              <w:rPr>
                <w:sz w:val="22"/>
                <w:szCs w:val="20"/>
                <w:lang w:val="en-US"/>
              </w:rPr>
            </w:pPr>
            <w:r w:rsidRPr="0048716F">
              <w:rPr>
                <w:sz w:val="22"/>
                <w:szCs w:val="20"/>
                <w:lang w:val="en-US"/>
              </w:rPr>
              <w:t>[0.55,0.4,0.39,0.36]</w:t>
            </w:r>
          </w:p>
        </w:tc>
        <w:tc>
          <w:tcPr>
            <w:tcW w:w="2579" w:type="dxa"/>
          </w:tcPr>
          <w:p w14:paraId="454777EA" w14:textId="4A9ECBD5" w:rsidR="00634AE7" w:rsidRPr="0048716F" w:rsidRDefault="00A20271" w:rsidP="004D7B5D">
            <w:pPr>
              <w:spacing w:line="360" w:lineRule="auto"/>
              <w:rPr>
                <w:sz w:val="22"/>
                <w:szCs w:val="20"/>
                <w:lang w:val="en-US"/>
              </w:rPr>
            </w:pPr>
            <w:r w:rsidRPr="0048716F">
              <w:rPr>
                <w:sz w:val="22"/>
                <w:szCs w:val="20"/>
                <w:lang w:val="en-US"/>
              </w:rPr>
              <w:t>[0.44,0.38,0.45,0.35]</w:t>
            </w:r>
          </w:p>
        </w:tc>
      </w:tr>
      <w:tr w:rsidR="008B1CE8" w14:paraId="1ECDC8CF" w14:textId="77777777" w:rsidTr="00F42163">
        <w:trPr>
          <w:trHeight w:val="418"/>
        </w:trPr>
        <w:tc>
          <w:tcPr>
            <w:tcW w:w="2158" w:type="dxa"/>
            <w:tcBorders>
              <w:right w:val="single" w:sz="18" w:space="0" w:color="auto"/>
            </w:tcBorders>
          </w:tcPr>
          <w:p w14:paraId="00C78135" w14:textId="64A581D8" w:rsidR="00634AE7" w:rsidRDefault="001E60A3" w:rsidP="004D7B5D">
            <w:pPr>
              <w:spacing w:line="360" w:lineRule="auto"/>
              <w:rPr>
                <w:lang w:val="en-US"/>
              </w:rPr>
            </w:pPr>
            <w:r>
              <w:rPr>
                <w:lang w:val="en-US"/>
              </w:rPr>
              <w:t>10</w:t>
            </w:r>
          </w:p>
        </w:tc>
        <w:tc>
          <w:tcPr>
            <w:tcW w:w="2152" w:type="dxa"/>
            <w:tcBorders>
              <w:left w:val="single" w:sz="18" w:space="0" w:color="auto"/>
            </w:tcBorders>
          </w:tcPr>
          <w:p w14:paraId="00B487BA" w14:textId="19CE1138" w:rsidR="00634AE7" w:rsidRPr="0048716F" w:rsidRDefault="00180BE4" w:rsidP="004D7B5D">
            <w:pPr>
              <w:spacing w:line="360" w:lineRule="auto"/>
              <w:rPr>
                <w:sz w:val="22"/>
                <w:szCs w:val="20"/>
                <w:lang w:val="en-US"/>
              </w:rPr>
            </w:pPr>
            <w:r w:rsidRPr="0048716F">
              <w:rPr>
                <w:sz w:val="22"/>
                <w:szCs w:val="20"/>
                <w:lang w:val="en-US"/>
              </w:rPr>
              <w:t>[1.56,1.52,1.44,1.41]</w:t>
            </w:r>
          </w:p>
        </w:tc>
        <w:tc>
          <w:tcPr>
            <w:tcW w:w="2488" w:type="dxa"/>
          </w:tcPr>
          <w:p w14:paraId="28C7AA43" w14:textId="4725DFF7" w:rsidR="00634AE7" w:rsidRPr="0048716F" w:rsidRDefault="00B60B37" w:rsidP="004D7B5D">
            <w:pPr>
              <w:spacing w:line="360" w:lineRule="auto"/>
              <w:rPr>
                <w:sz w:val="22"/>
                <w:szCs w:val="20"/>
                <w:lang w:val="en-US"/>
              </w:rPr>
            </w:pPr>
            <w:r w:rsidRPr="0048716F">
              <w:rPr>
                <w:sz w:val="22"/>
                <w:szCs w:val="20"/>
                <w:lang w:val="en-US"/>
              </w:rPr>
              <w:t>[1.37,1.36,1.51,1.42]</w:t>
            </w:r>
          </w:p>
        </w:tc>
        <w:tc>
          <w:tcPr>
            <w:tcW w:w="2470" w:type="dxa"/>
          </w:tcPr>
          <w:p w14:paraId="0EDB9A74" w14:textId="14EC291C" w:rsidR="00634AE7" w:rsidRPr="0048716F" w:rsidRDefault="00D4258B" w:rsidP="004D7B5D">
            <w:pPr>
              <w:spacing w:line="360" w:lineRule="auto"/>
              <w:rPr>
                <w:sz w:val="22"/>
                <w:szCs w:val="20"/>
                <w:lang w:val="en-US"/>
              </w:rPr>
            </w:pPr>
            <w:r w:rsidRPr="0048716F">
              <w:rPr>
                <w:sz w:val="22"/>
                <w:szCs w:val="20"/>
                <w:lang w:val="en-US"/>
              </w:rPr>
              <w:t>[1.54,1.48,1.48,1.44]</w:t>
            </w:r>
          </w:p>
        </w:tc>
        <w:tc>
          <w:tcPr>
            <w:tcW w:w="2579" w:type="dxa"/>
          </w:tcPr>
          <w:p w14:paraId="19C1119F" w14:textId="15F57116" w:rsidR="00634AE7" w:rsidRPr="0048716F" w:rsidRDefault="001E0A99" w:rsidP="004D7B5D">
            <w:pPr>
              <w:spacing w:line="360" w:lineRule="auto"/>
              <w:rPr>
                <w:sz w:val="22"/>
                <w:szCs w:val="20"/>
                <w:lang w:val="en-US"/>
              </w:rPr>
            </w:pPr>
            <w:r w:rsidRPr="0048716F">
              <w:rPr>
                <w:sz w:val="22"/>
                <w:szCs w:val="20"/>
                <w:lang w:val="en-US"/>
              </w:rPr>
              <w:t>[1.57,1.35,1.41,1.39]</w:t>
            </w:r>
          </w:p>
        </w:tc>
      </w:tr>
      <w:tr w:rsidR="008B1CE8" w14:paraId="3268DFC0" w14:textId="77777777" w:rsidTr="00F42163">
        <w:trPr>
          <w:trHeight w:val="405"/>
        </w:trPr>
        <w:tc>
          <w:tcPr>
            <w:tcW w:w="2158" w:type="dxa"/>
            <w:tcBorders>
              <w:right w:val="single" w:sz="18" w:space="0" w:color="auto"/>
            </w:tcBorders>
          </w:tcPr>
          <w:p w14:paraId="48261480" w14:textId="3B0DA8EA" w:rsidR="00634AE7" w:rsidRDefault="00F61126" w:rsidP="004D7B5D">
            <w:pPr>
              <w:spacing w:line="360" w:lineRule="auto"/>
              <w:rPr>
                <w:lang w:val="en-US"/>
              </w:rPr>
            </w:pPr>
            <w:r>
              <w:rPr>
                <w:lang w:val="en-US"/>
              </w:rPr>
              <w:t>15</w:t>
            </w:r>
          </w:p>
        </w:tc>
        <w:tc>
          <w:tcPr>
            <w:tcW w:w="2152" w:type="dxa"/>
            <w:tcBorders>
              <w:left w:val="single" w:sz="18" w:space="0" w:color="auto"/>
            </w:tcBorders>
          </w:tcPr>
          <w:p w14:paraId="77ED491D" w14:textId="695366EA" w:rsidR="00634AE7" w:rsidRPr="0048716F" w:rsidRDefault="006A5083" w:rsidP="004D7B5D">
            <w:pPr>
              <w:spacing w:line="360" w:lineRule="auto"/>
              <w:rPr>
                <w:sz w:val="22"/>
                <w:szCs w:val="20"/>
                <w:lang w:val="en-US"/>
              </w:rPr>
            </w:pPr>
            <w:r w:rsidRPr="0048716F">
              <w:rPr>
                <w:sz w:val="22"/>
                <w:szCs w:val="20"/>
                <w:lang w:val="en-US"/>
              </w:rPr>
              <w:t>[2.62,2.39,2.55,2.48]</w:t>
            </w:r>
          </w:p>
        </w:tc>
        <w:tc>
          <w:tcPr>
            <w:tcW w:w="2488" w:type="dxa"/>
          </w:tcPr>
          <w:p w14:paraId="651ADCD6" w14:textId="074728FF" w:rsidR="00634AE7" w:rsidRPr="0048716F" w:rsidRDefault="00270E38" w:rsidP="004D7B5D">
            <w:pPr>
              <w:spacing w:line="360" w:lineRule="auto"/>
              <w:rPr>
                <w:sz w:val="22"/>
                <w:szCs w:val="20"/>
                <w:lang w:val="en-US"/>
              </w:rPr>
            </w:pPr>
            <w:r w:rsidRPr="0048716F">
              <w:rPr>
                <w:sz w:val="22"/>
                <w:szCs w:val="20"/>
                <w:lang w:val="en-US"/>
              </w:rPr>
              <w:t>[2.45,2.35,2.48,2.4]</w:t>
            </w:r>
          </w:p>
        </w:tc>
        <w:tc>
          <w:tcPr>
            <w:tcW w:w="2470" w:type="dxa"/>
          </w:tcPr>
          <w:p w14:paraId="5296EEF5" w14:textId="5F7C4F02" w:rsidR="00634AE7" w:rsidRPr="0048716F" w:rsidRDefault="00D4258B" w:rsidP="004D7B5D">
            <w:pPr>
              <w:spacing w:line="360" w:lineRule="auto"/>
              <w:rPr>
                <w:sz w:val="22"/>
                <w:szCs w:val="20"/>
                <w:lang w:val="en-US"/>
              </w:rPr>
            </w:pPr>
            <w:r w:rsidRPr="0048716F">
              <w:rPr>
                <w:sz w:val="22"/>
                <w:szCs w:val="20"/>
                <w:lang w:val="en-US"/>
              </w:rPr>
              <w:t>[2.43,2.54,2.56,2.55]</w:t>
            </w:r>
          </w:p>
        </w:tc>
        <w:tc>
          <w:tcPr>
            <w:tcW w:w="2579" w:type="dxa"/>
          </w:tcPr>
          <w:p w14:paraId="035A1875" w14:textId="54EAD5AA" w:rsidR="00634AE7" w:rsidRPr="0048716F" w:rsidRDefault="000800C8" w:rsidP="004D7B5D">
            <w:pPr>
              <w:spacing w:line="360" w:lineRule="auto"/>
              <w:rPr>
                <w:sz w:val="22"/>
                <w:szCs w:val="20"/>
                <w:lang w:val="en-US"/>
              </w:rPr>
            </w:pPr>
            <w:r w:rsidRPr="0048716F">
              <w:rPr>
                <w:sz w:val="22"/>
                <w:szCs w:val="20"/>
                <w:lang w:val="en-US"/>
              </w:rPr>
              <w:t>[2.48,2.48,2.56,2.54]</w:t>
            </w:r>
          </w:p>
        </w:tc>
      </w:tr>
      <w:tr w:rsidR="008B1CE8" w14:paraId="2D455D6B" w14:textId="77777777" w:rsidTr="00F42163">
        <w:trPr>
          <w:trHeight w:val="418"/>
        </w:trPr>
        <w:tc>
          <w:tcPr>
            <w:tcW w:w="2158" w:type="dxa"/>
            <w:tcBorders>
              <w:right w:val="single" w:sz="18" w:space="0" w:color="auto"/>
            </w:tcBorders>
          </w:tcPr>
          <w:p w14:paraId="571F7241" w14:textId="45F35AE8" w:rsidR="00634AE7" w:rsidRDefault="00F61126" w:rsidP="004D7B5D">
            <w:pPr>
              <w:spacing w:line="360" w:lineRule="auto"/>
              <w:rPr>
                <w:lang w:val="en-US"/>
              </w:rPr>
            </w:pPr>
            <w:r>
              <w:rPr>
                <w:lang w:val="en-US"/>
              </w:rPr>
              <w:t>20</w:t>
            </w:r>
          </w:p>
        </w:tc>
        <w:tc>
          <w:tcPr>
            <w:tcW w:w="2152" w:type="dxa"/>
            <w:tcBorders>
              <w:left w:val="single" w:sz="18" w:space="0" w:color="auto"/>
            </w:tcBorders>
          </w:tcPr>
          <w:p w14:paraId="6C6F1C20" w14:textId="315C5628" w:rsidR="00634AE7" w:rsidRPr="0048716F" w:rsidRDefault="007A2555" w:rsidP="004D7B5D">
            <w:pPr>
              <w:spacing w:line="360" w:lineRule="auto"/>
              <w:rPr>
                <w:sz w:val="22"/>
                <w:szCs w:val="20"/>
                <w:lang w:val="en-US"/>
              </w:rPr>
            </w:pPr>
            <w:r w:rsidRPr="0048716F">
              <w:rPr>
                <w:sz w:val="22"/>
                <w:szCs w:val="20"/>
                <w:lang w:val="en-US"/>
              </w:rPr>
              <w:t>[3.47,3.56,3.6,3.55]</w:t>
            </w:r>
          </w:p>
        </w:tc>
        <w:tc>
          <w:tcPr>
            <w:tcW w:w="2488" w:type="dxa"/>
          </w:tcPr>
          <w:p w14:paraId="7D96E2C5" w14:textId="3217D3FE" w:rsidR="00634AE7" w:rsidRPr="0048716F" w:rsidRDefault="009C1B7E" w:rsidP="004D7B5D">
            <w:pPr>
              <w:spacing w:line="360" w:lineRule="auto"/>
              <w:rPr>
                <w:sz w:val="22"/>
                <w:szCs w:val="20"/>
                <w:lang w:val="en-US"/>
              </w:rPr>
            </w:pPr>
            <w:r w:rsidRPr="0048716F">
              <w:rPr>
                <w:sz w:val="22"/>
                <w:szCs w:val="20"/>
                <w:lang w:val="en-US"/>
              </w:rPr>
              <w:t>[3.52,3.49,3.54,3.53]</w:t>
            </w:r>
          </w:p>
        </w:tc>
        <w:tc>
          <w:tcPr>
            <w:tcW w:w="2470" w:type="dxa"/>
          </w:tcPr>
          <w:p w14:paraId="2086962E" w14:textId="01CFF489" w:rsidR="00634AE7" w:rsidRPr="0048716F" w:rsidRDefault="00B76E81" w:rsidP="004D7B5D">
            <w:pPr>
              <w:spacing w:line="360" w:lineRule="auto"/>
              <w:rPr>
                <w:sz w:val="22"/>
                <w:szCs w:val="20"/>
                <w:lang w:val="en-US"/>
              </w:rPr>
            </w:pPr>
            <w:r w:rsidRPr="0048716F">
              <w:rPr>
                <w:sz w:val="22"/>
                <w:szCs w:val="20"/>
                <w:lang w:val="en-US"/>
              </w:rPr>
              <w:t>[3.6,3.55,3.62,3.51]</w:t>
            </w:r>
          </w:p>
        </w:tc>
        <w:tc>
          <w:tcPr>
            <w:tcW w:w="2579" w:type="dxa"/>
          </w:tcPr>
          <w:p w14:paraId="663C2ADD" w14:textId="7F452EE8" w:rsidR="00634AE7" w:rsidRPr="0048716F" w:rsidRDefault="000800C8" w:rsidP="004D7B5D">
            <w:pPr>
              <w:spacing w:line="360" w:lineRule="auto"/>
              <w:rPr>
                <w:sz w:val="22"/>
                <w:szCs w:val="20"/>
                <w:lang w:val="en-US"/>
              </w:rPr>
            </w:pPr>
            <w:r w:rsidRPr="0048716F">
              <w:rPr>
                <w:sz w:val="22"/>
                <w:szCs w:val="20"/>
                <w:lang w:val="en-US"/>
              </w:rPr>
              <w:t>[3.53,3.55,3.53,3.6]</w:t>
            </w:r>
          </w:p>
        </w:tc>
      </w:tr>
      <w:tr w:rsidR="008B1CE8" w14:paraId="326460E3" w14:textId="77777777" w:rsidTr="00F42163">
        <w:trPr>
          <w:trHeight w:val="653"/>
        </w:trPr>
        <w:tc>
          <w:tcPr>
            <w:tcW w:w="2158" w:type="dxa"/>
            <w:tcBorders>
              <w:right w:val="single" w:sz="18" w:space="0" w:color="auto"/>
            </w:tcBorders>
          </w:tcPr>
          <w:p w14:paraId="7C9D3E31" w14:textId="0E8896FC" w:rsidR="00634AE7" w:rsidRDefault="007A095F" w:rsidP="004D7B5D">
            <w:pPr>
              <w:spacing w:line="360" w:lineRule="auto"/>
              <w:rPr>
                <w:lang w:val="en-US"/>
              </w:rPr>
            </w:pPr>
            <w:r>
              <w:rPr>
                <w:lang w:val="en-US"/>
              </w:rPr>
              <w:t>60</w:t>
            </w:r>
          </w:p>
        </w:tc>
        <w:tc>
          <w:tcPr>
            <w:tcW w:w="2152" w:type="dxa"/>
            <w:tcBorders>
              <w:left w:val="single" w:sz="18" w:space="0" w:color="auto"/>
            </w:tcBorders>
          </w:tcPr>
          <w:p w14:paraId="3767D8C2" w14:textId="7049D9CA" w:rsidR="00634AE7" w:rsidRPr="0048716F" w:rsidRDefault="00890B75" w:rsidP="004D7B5D">
            <w:pPr>
              <w:spacing w:line="360" w:lineRule="auto"/>
              <w:rPr>
                <w:sz w:val="22"/>
                <w:szCs w:val="20"/>
                <w:lang w:val="en-US"/>
              </w:rPr>
            </w:pPr>
            <w:r w:rsidRPr="0048716F">
              <w:rPr>
                <w:sz w:val="22"/>
                <w:szCs w:val="20"/>
                <w:lang w:val="en-US"/>
              </w:rPr>
              <w:t>[</w:t>
            </w:r>
            <w:r w:rsidR="007A095F" w:rsidRPr="0048716F">
              <w:rPr>
                <w:sz w:val="22"/>
                <w:szCs w:val="20"/>
                <w:lang w:val="en-US"/>
              </w:rPr>
              <w:t>11.75,11.69,11.79,11.82</w:t>
            </w:r>
            <w:r w:rsidRPr="0048716F">
              <w:rPr>
                <w:sz w:val="22"/>
                <w:szCs w:val="20"/>
                <w:lang w:val="en-US"/>
              </w:rPr>
              <w:t>]</w:t>
            </w:r>
          </w:p>
        </w:tc>
        <w:tc>
          <w:tcPr>
            <w:tcW w:w="2488" w:type="dxa"/>
          </w:tcPr>
          <w:p w14:paraId="25F3672A" w14:textId="661E503F" w:rsidR="00634AE7" w:rsidRPr="0048716F" w:rsidRDefault="007A095F" w:rsidP="004D7B5D">
            <w:pPr>
              <w:spacing w:line="360" w:lineRule="auto"/>
              <w:rPr>
                <w:sz w:val="22"/>
                <w:szCs w:val="20"/>
                <w:lang w:val="en-US"/>
              </w:rPr>
            </w:pPr>
            <w:r w:rsidRPr="0048716F">
              <w:rPr>
                <w:sz w:val="22"/>
                <w:szCs w:val="20"/>
                <w:lang w:val="en-US"/>
              </w:rPr>
              <w:t>[11.74,11.7,11.62,11.73]</w:t>
            </w:r>
          </w:p>
        </w:tc>
        <w:tc>
          <w:tcPr>
            <w:tcW w:w="2470" w:type="dxa"/>
          </w:tcPr>
          <w:p w14:paraId="05C98430" w14:textId="0EC7C976" w:rsidR="00634AE7" w:rsidRPr="0048716F" w:rsidRDefault="00890B75" w:rsidP="004D7B5D">
            <w:pPr>
              <w:spacing w:line="360" w:lineRule="auto"/>
              <w:rPr>
                <w:sz w:val="22"/>
                <w:szCs w:val="20"/>
                <w:lang w:val="en-US"/>
              </w:rPr>
            </w:pPr>
            <w:r w:rsidRPr="0048716F">
              <w:rPr>
                <w:sz w:val="22"/>
                <w:szCs w:val="20"/>
                <w:lang w:val="en-US"/>
              </w:rPr>
              <w:t>[12.1,11.98,12.03,12.02]</w:t>
            </w:r>
          </w:p>
        </w:tc>
        <w:tc>
          <w:tcPr>
            <w:tcW w:w="2579" w:type="dxa"/>
          </w:tcPr>
          <w:p w14:paraId="1EE0D552" w14:textId="488E257B" w:rsidR="00634AE7" w:rsidRPr="0048716F" w:rsidRDefault="00890B75" w:rsidP="004D7B5D">
            <w:pPr>
              <w:spacing w:line="360" w:lineRule="auto"/>
              <w:rPr>
                <w:sz w:val="22"/>
                <w:szCs w:val="20"/>
                <w:lang w:val="en-US"/>
              </w:rPr>
            </w:pPr>
            <w:r w:rsidRPr="0048716F">
              <w:rPr>
                <w:sz w:val="22"/>
                <w:szCs w:val="20"/>
                <w:lang w:val="en-US"/>
              </w:rPr>
              <w:t>[12,11.96,12.03,11.99]</w:t>
            </w:r>
          </w:p>
        </w:tc>
      </w:tr>
    </w:tbl>
    <w:p w14:paraId="159D5F94" w14:textId="2D8F880D" w:rsidR="0074551C" w:rsidRPr="0074551C" w:rsidRDefault="0074551C" w:rsidP="004D7B5D">
      <w:pPr>
        <w:spacing w:line="360" w:lineRule="auto"/>
        <w:rPr>
          <w:lang w:val="en-US"/>
        </w:rPr>
      </w:pPr>
    </w:p>
    <w:p w14:paraId="664C3B85" w14:textId="24731A62" w:rsidR="008D5B80" w:rsidRPr="008D5B80" w:rsidRDefault="008D5B80" w:rsidP="004D7B5D">
      <w:pPr>
        <w:pStyle w:val="Caption"/>
        <w:keepNext/>
        <w:spacing w:line="360" w:lineRule="auto"/>
        <w:rPr>
          <w:lang w:val="en-US"/>
        </w:rPr>
      </w:pPr>
      <w:bookmarkStart w:id="277" w:name="_Ref105582268"/>
      <w:r w:rsidRPr="008D5B80">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7</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2</w:t>
      </w:r>
      <w:r w:rsidR="00526C25">
        <w:rPr>
          <w:lang w:val="en-US"/>
        </w:rPr>
        <w:fldChar w:fldCharType="end"/>
      </w:r>
      <w:bookmarkEnd w:id="277"/>
      <w:r w:rsidRPr="008D5B80">
        <w:rPr>
          <w:lang w:val="en-US"/>
        </w:rPr>
        <w:t>.</w:t>
      </w:r>
      <w:r w:rsidR="002C01F7">
        <w:rPr>
          <w:lang w:val="en-US"/>
        </w:rPr>
        <w:t xml:space="preserve"> </w:t>
      </w:r>
      <w:r w:rsidR="009D4442">
        <w:rPr>
          <w:lang w:val="en-US"/>
        </w:rPr>
        <w:t>The outputs from an ionization chamber</w:t>
      </w:r>
      <w:r w:rsidR="001D34B5">
        <w:rPr>
          <w:lang w:val="en-US"/>
        </w:rPr>
        <w:t xml:space="preserve"> for 5, 10 15 and 20 s exposure times</w:t>
      </w:r>
      <w:r w:rsidR="009D4442">
        <w:rPr>
          <w:lang w:val="en-US"/>
        </w:rPr>
        <w:t xml:space="preserve"> </w:t>
      </w:r>
      <w:r w:rsidR="002C01F7">
        <w:rPr>
          <w:lang w:val="en-US"/>
        </w:rPr>
        <w:t>were</w:t>
      </w:r>
      <w:r w:rsidR="009D4442">
        <w:rPr>
          <w:lang w:val="en-US"/>
        </w:rPr>
        <w:t xml:space="preserve"> converted to dose following </w:t>
      </w:r>
      <w:r w:rsidR="00AC3077">
        <w:rPr>
          <w:lang w:val="en-US"/>
        </w:rPr>
        <w:t xml:space="preserve">equation </w:t>
      </w:r>
      <w:r w:rsidR="00AC3077">
        <w:rPr>
          <w:lang w:val="en-US"/>
        </w:rPr>
        <w:fldChar w:fldCharType="begin"/>
      </w:r>
      <w:r w:rsidR="00AC3077">
        <w:rPr>
          <w:lang w:val="en-US"/>
        </w:rPr>
        <w:instrText xml:space="preserve"> REF _Ref99029824 \h </w:instrText>
      </w:r>
      <w:r w:rsidR="00AC3077">
        <w:rPr>
          <w:lang w:val="en-US"/>
        </w:rPr>
      </w:r>
      <w:r w:rsidR="00AC3077">
        <w:rPr>
          <w:lang w:val="en-US"/>
        </w:rPr>
        <w:fldChar w:fldCharType="separate"/>
      </w:r>
      <w:r w:rsidR="00AC3077" w:rsidRPr="00AC3077">
        <w:rPr>
          <w:noProof/>
          <w:lang w:val="en-US"/>
        </w:rPr>
        <w:t>2</w:t>
      </w:r>
      <w:r w:rsidR="00AC3077" w:rsidRPr="00AC3077">
        <w:rPr>
          <w:lang w:val="en-US"/>
        </w:rPr>
        <w:noBreakHyphen/>
      </w:r>
      <w:r w:rsidR="00AC3077" w:rsidRPr="00AC3077">
        <w:rPr>
          <w:noProof/>
          <w:lang w:val="en-US"/>
        </w:rPr>
        <w:t>2</w:t>
      </w:r>
      <w:r w:rsidR="00AC3077">
        <w:rPr>
          <w:lang w:val="en-US"/>
        </w:rPr>
        <w:fldChar w:fldCharType="end"/>
      </w:r>
      <w:r>
        <w:rPr>
          <w:lang w:val="en-US"/>
        </w:rPr>
        <w:t>.</w:t>
      </w:r>
      <w:r w:rsidR="002C01F7">
        <w:rPr>
          <w:lang w:val="en-US"/>
        </w:rPr>
        <w:t xml:space="preserve"> </w:t>
      </w:r>
      <w:r w:rsidR="00884ECC">
        <w:rPr>
          <w:lang w:val="en-US"/>
        </w:rPr>
        <w:t xml:space="preserve">Exposure times were estimated for </w:t>
      </w:r>
      <w:r w:rsidR="00B17A44">
        <w:rPr>
          <w:lang w:val="en-US"/>
        </w:rPr>
        <w:t>l</w:t>
      </w:r>
      <w:r>
        <w:rPr>
          <w:lang w:val="en-US"/>
        </w:rPr>
        <w:t>ow dose</w:t>
      </w:r>
      <w:r w:rsidR="00B17A44">
        <w:rPr>
          <w:lang w:val="en-US"/>
        </w:rPr>
        <w:t>s</w:t>
      </w:r>
      <w:r>
        <w:rPr>
          <w:lang w:val="en-US"/>
        </w:rPr>
        <w:t xml:space="preserve"> </w:t>
      </w:r>
      <w:r w:rsidR="006539F3">
        <w:rPr>
          <w:lang w:val="en-US"/>
        </w:rPr>
        <w:t xml:space="preserve">(0.1 to 0.5 </w:t>
      </w:r>
      <w:proofErr w:type="spellStart"/>
      <w:r w:rsidR="006539F3">
        <w:rPr>
          <w:lang w:val="en-US"/>
        </w:rPr>
        <w:t>Gy</w:t>
      </w:r>
      <w:proofErr w:type="spellEnd"/>
      <w:r w:rsidR="006539F3">
        <w:rPr>
          <w:lang w:val="en-US"/>
        </w:rPr>
        <w:t>)</w:t>
      </w:r>
      <w:r w:rsidR="00884ECC">
        <w:rPr>
          <w:lang w:val="en-US"/>
        </w:rPr>
        <w:t xml:space="preserve"> from a linear regression model fitted </w:t>
      </w:r>
      <w:r w:rsidR="00247B85">
        <w:rPr>
          <w:lang w:val="en-US"/>
        </w:rPr>
        <w:t xml:space="preserve">to the output values. For doses above 0.5 </w:t>
      </w:r>
      <w:proofErr w:type="spellStart"/>
      <w:r w:rsidR="00247B85">
        <w:rPr>
          <w:lang w:val="en-US"/>
        </w:rPr>
        <w:t>Gy</w:t>
      </w:r>
      <w:proofErr w:type="spellEnd"/>
      <w:r w:rsidR="00247B85">
        <w:rPr>
          <w:lang w:val="en-US"/>
        </w:rPr>
        <w:t xml:space="preserve"> </w:t>
      </w:r>
      <w:r w:rsidR="00666B12">
        <w:rPr>
          <w:lang w:val="en-US"/>
        </w:rPr>
        <w:t>60 second measurements were performe</w:t>
      </w:r>
      <w:r w:rsidR="00DE24D3">
        <w:rPr>
          <w:lang w:val="en-US"/>
        </w:rPr>
        <w:t xml:space="preserve">d to get a dose-rate, that was used to obtain </w:t>
      </w:r>
      <w:r w:rsidR="001B5B4F">
        <w:rPr>
          <w:lang w:val="en-US"/>
        </w:rPr>
        <w:t xml:space="preserve">exposure times. </w:t>
      </w:r>
      <w:r w:rsidR="00DE24D3">
        <w:rPr>
          <w:lang w:val="en-US"/>
        </w:rPr>
        <w:t xml:space="preserve"> </w:t>
      </w:r>
    </w:p>
    <w:tbl>
      <w:tblPr>
        <w:tblStyle w:val="TableGrid"/>
        <w:tblW w:w="10355" w:type="dxa"/>
        <w:jc w:val="center"/>
        <w:tblLook w:val="04A0" w:firstRow="1" w:lastRow="0" w:firstColumn="1" w:lastColumn="0" w:noHBand="0" w:noVBand="1"/>
      </w:tblPr>
      <w:tblGrid>
        <w:gridCol w:w="2835"/>
        <w:gridCol w:w="816"/>
        <w:gridCol w:w="806"/>
        <w:gridCol w:w="948"/>
        <w:gridCol w:w="1398"/>
        <w:gridCol w:w="1162"/>
        <w:gridCol w:w="1162"/>
        <w:gridCol w:w="1228"/>
      </w:tblGrid>
      <w:tr w:rsidR="008D5B80" w14:paraId="4C7F166A" w14:textId="77777777" w:rsidTr="008D5B80">
        <w:trPr>
          <w:trHeight w:val="935"/>
          <w:jc w:val="center"/>
        </w:trPr>
        <w:tc>
          <w:tcPr>
            <w:tcW w:w="2835" w:type="dxa"/>
            <w:tcBorders>
              <w:tl2br w:val="single" w:sz="4" w:space="0" w:color="auto"/>
            </w:tcBorders>
          </w:tcPr>
          <w:p w14:paraId="15945B80" w14:textId="77777777" w:rsidR="008D5B80" w:rsidRDefault="008D5B80" w:rsidP="004D7B5D">
            <w:pPr>
              <w:spacing w:line="360" w:lineRule="auto"/>
              <w:rPr>
                <w:lang w:val="en-US"/>
              </w:rPr>
            </w:pPr>
            <w:r>
              <w:rPr>
                <w:lang w:val="en-US"/>
              </w:rPr>
              <w:t xml:space="preserve">                  Dose [</w:t>
            </w:r>
            <w:proofErr w:type="spellStart"/>
            <w:r>
              <w:rPr>
                <w:lang w:val="en-US"/>
              </w:rPr>
              <w:t>Gy</w:t>
            </w:r>
            <w:proofErr w:type="spellEnd"/>
            <w:r>
              <w:rPr>
                <w:lang w:val="en-US"/>
              </w:rPr>
              <w:t>] Exposure                     Time</w:t>
            </w:r>
          </w:p>
        </w:tc>
        <w:tc>
          <w:tcPr>
            <w:tcW w:w="816" w:type="dxa"/>
          </w:tcPr>
          <w:p w14:paraId="7786EC7A" w14:textId="77777777" w:rsidR="008D5B80" w:rsidRDefault="008D5B80" w:rsidP="004D7B5D">
            <w:pPr>
              <w:spacing w:line="360" w:lineRule="auto"/>
              <w:rPr>
                <w:lang w:val="en-US"/>
              </w:rPr>
            </w:pPr>
            <w:r>
              <w:rPr>
                <w:lang w:val="en-US"/>
              </w:rPr>
              <w:t>0.1</w:t>
            </w:r>
          </w:p>
        </w:tc>
        <w:tc>
          <w:tcPr>
            <w:tcW w:w="806" w:type="dxa"/>
          </w:tcPr>
          <w:p w14:paraId="0E2B0041" w14:textId="4ED314E1" w:rsidR="008D5B80" w:rsidRDefault="008D5B80" w:rsidP="004D7B5D">
            <w:pPr>
              <w:spacing w:line="360" w:lineRule="auto"/>
              <w:rPr>
                <w:lang w:val="en-US"/>
              </w:rPr>
            </w:pPr>
            <w:r>
              <w:rPr>
                <w:lang w:val="en-US"/>
              </w:rPr>
              <w:t>0.2</w:t>
            </w:r>
          </w:p>
        </w:tc>
        <w:tc>
          <w:tcPr>
            <w:tcW w:w="948" w:type="dxa"/>
          </w:tcPr>
          <w:p w14:paraId="22B581E0" w14:textId="77777777" w:rsidR="008D5B80" w:rsidRDefault="008D5B80" w:rsidP="004D7B5D">
            <w:pPr>
              <w:spacing w:line="360" w:lineRule="auto"/>
              <w:rPr>
                <w:lang w:val="en-US"/>
              </w:rPr>
            </w:pPr>
            <w:r>
              <w:rPr>
                <w:lang w:val="en-US"/>
              </w:rPr>
              <w:t>0.5</w:t>
            </w:r>
          </w:p>
        </w:tc>
        <w:tc>
          <w:tcPr>
            <w:tcW w:w="1398" w:type="dxa"/>
          </w:tcPr>
          <w:p w14:paraId="2844340F" w14:textId="77777777" w:rsidR="008D5B80" w:rsidRDefault="008D5B80" w:rsidP="004D7B5D">
            <w:pPr>
              <w:spacing w:line="360" w:lineRule="auto"/>
              <w:rPr>
                <w:lang w:val="en-US"/>
              </w:rPr>
            </w:pPr>
            <w:r>
              <w:rPr>
                <w:lang w:val="en-US"/>
              </w:rPr>
              <w:t>1</w:t>
            </w:r>
          </w:p>
        </w:tc>
        <w:tc>
          <w:tcPr>
            <w:tcW w:w="1162" w:type="dxa"/>
          </w:tcPr>
          <w:p w14:paraId="5B8DFA71" w14:textId="77777777" w:rsidR="008D5B80" w:rsidRDefault="008D5B80" w:rsidP="004D7B5D">
            <w:pPr>
              <w:spacing w:line="360" w:lineRule="auto"/>
              <w:rPr>
                <w:lang w:val="en-US"/>
              </w:rPr>
            </w:pPr>
            <w:r>
              <w:rPr>
                <w:lang w:val="en-US"/>
              </w:rPr>
              <w:t>2</w:t>
            </w:r>
          </w:p>
        </w:tc>
        <w:tc>
          <w:tcPr>
            <w:tcW w:w="1162" w:type="dxa"/>
          </w:tcPr>
          <w:p w14:paraId="70CD9677" w14:textId="77777777" w:rsidR="008D5B80" w:rsidRDefault="008D5B80" w:rsidP="004D7B5D">
            <w:pPr>
              <w:spacing w:line="360" w:lineRule="auto"/>
              <w:rPr>
                <w:lang w:val="en-US"/>
              </w:rPr>
            </w:pPr>
            <w:r>
              <w:rPr>
                <w:lang w:val="en-US"/>
              </w:rPr>
              <w:t>5</w:t>
            </w:r>
          </w:p>
        </w:tc>
        <w:tc>
          <w:tcPr>
            <w:tcW w:w="1228" w:type="dxa"/>
          </w:tcPr>
          <w:p w14:paraId="1A125622" w14:textId="77777777" w:rsidR="008D5B80" w:rsidRDefault="008D5B80" w:rsidP="004D7B5D">
            <w:pPr>
              <w:spacing w:line="360" w:lineRule="auto"/>
              <w:rPr>
                <w:lang w:val="en-US"/>
              </w:rPr>
            </w:pPr>
            <w:r>
              <w:rPr>
                <w:lang w:val="en-US"/>
              </w:rPr>
              <w:t>10</w:t>
            </w:r>
          </w:p>
        </w:tc>
      </w:tr>
      <w:tr w:rsidR="008D5B80" w14:paraId="6B9C9AF3" w14:textId="77777777" w:rsidTr="008D5B80">
        <w:trPr>
          <w:jc w:val="center"/>
        </w:trPr>
        <w:tc>
          <w:tcPr>
            <w:tcW w:w="2835" w:type="dxa"/>
          </w:tcPr>
          <w:p w14:paraId="428BC5F6" w14:textId="11D32461" w:rsidR="008D5B80" w:rsidRDefault="004802A5" w:rsidP="004D7B5D">
            <w:pPr>
              <w:spacing w:line="360" w:lineRule="auto"/>
              <w:rPr>
                <w:lang w:val="en-US"/>
              </w:rPr>
            </w:pPr>
            <w:r>
              <w:rPr>
                <w:lang w:val="en-US"/>
              </w:rPr>
              <w:t>Stripes</w:t>
            </w:r>
          </w:p>
        </w:tc>
        <w:tc>
          <w:tcPr>
            <w:tcW w:w="816" w:type="dxa"/>
          </w:tcPr>
          <w:p w14:paraId="073645F6" w14:textId="6634066A" w:rsidR="008D5B80" w:rsidRDefault="008D5B80" w:rsidP="004D7B5D">
            <w:pPr>
              <w:spacing w:line="360" w:lineRule="auto"/>
              <w:rPr>
                <w:lang w:val="en-US"/>
              </w:rPr>
            </w:pPr>
            <m:oMathPara>
              <m:oMath>
                <m:r>
                  <w:rPr>
                    <w:rFonts w:ascii="Cambria Math" w:hAnsi="Cambria Math"/>
                    <w:lang w:val="en-US"/>
                  </w:rPr>
                  <m:t>13.1s±0.2</m:t>
                </m:r>
              </m:oMath>
            </m:oMathPara>
          </w:p>
        </w:tc>
        <w:tc>
          <w:tcPr>
            <w:tcW w:w="806" w:type="dxa"/>
          </w:tcPr>
          <w:p w14:paraId="4826AECE" w14:textId="77777777" w:rsidR="008D5B80" w:rsidRDefault="008D5B80" w:rsidP="004D7B5D">
            <w:pPr>
              <w:spacing w:line="360" w:lineRule="auto"/>
              <w:rPr>
                <w:lang w:val="en-US"/>
              </w:rPr>
            </w:pPr>
            <m:oMathPara>
              <m:oMath>
                <m:r>
                  <w:rPr>
                    <w:rFonts w:ascii="Cambria Math" w:hAnsi="Cambria Math"/>
                    <w:lang w:val="en-US"/>
                  </w:rPr>
                  <m:t>23.4s±0.4</m:t>
                </m:r>
              </m:oMath>
            </m:oMathPara>
          </w:p>
        </w:tc>
        <w:tc>
          <w:tcPr>
            <w:tcW w:w="948" w:type="dxa"/>
          </w:tcPr>
          <w:p w14:paraId="0F0CF6C5" w14:textId="5C6A838A" w:rsidR="008D5B80" w:rsidRDefault="008D5B80" w:rsidP="004D7B5D">
            <w:pPr>
              <w:spacing w:line="360" w:lineRule="auto"/>
              <w:rPr>
                <w:lang w:val="en-US"/>
              </w:rPr>
            </w:pPr>
            <m:oMathPara>
              <m:oMath>
                <m:r>
                  <w:rPr>
                    <w:rFonts w:ascii="Cambria Math" w:hAnsi="Cambria Math"/>
                    <w:lang w:val="en-US"/>
                  </w:rPr>
                  <m:t>54s    ±1</m:t>
                </m:r>
              </m:oMath>
            </m:oMathPara>
          </w:p>
        </w:tc>
        <w:tc>
          <w:tcPr>
            <w:tcW w:w="1398" w:type="dxa"/>
          </w:tcPr>
          <w:p w14:paraId="7F63A68C" w14:textId="60DE64B4" w:rsidR="008D5B80" w:rsidRPr="00CC2C82" w:rsidRDefault="008D5B80" w:rsidP="004D7B5D">
            <w:pPr>
              <w:spacing w:line="360" w:lineRule="auto"/>
              <w:rPr>
                <w:rFonts w:eastAsiaTheme="minorEastAsia"/>
                <w:lang w:val="en-US"/>
              </w:rPr>
            </w:pPr>
            <m:oMathPara>
              <m:oMath>
                <m:r>
                  <w:rPr>
                    <w:rFonts w:ascii="Cambria Math" w:hAnsi="Cambria Math"/>
                    <w:lang w:val="en-US"/>
                  </w:rPr>
                  <m:t xml:space="preserve">1 m 43 s </m:t>
                </m:r>
                <m:r>
                  <m:rPr>
                    <m:sty m:val="p"/>
                  </m:rPr>
                  <w:rPr>
                    <w:rFonts w:ascii="Cambria Math" w:hAnsi="Cambria Math"/>
                    <w:lang w:val="en-US"/>
                  </w:rPr>
                  <w:br/>
                </m:r>
              </m:oMath>
              <m:oMath>
                <m:r>
                  <w:rPr>
                    <w:rFonts w:ascii="Cambria Math" w:eastAsiaTheme="minorEastAsia" w:hAnsi="Cambria Math"/>
                    <w:lang w:val="en-US"/>
                  </w:rPr>
                  <m:t>± 3 s</m:t>
                </m:r>
              </m:oMath>
            </m:oMathPara>
          </w:p>
        </w:tc>
        <w:tc>
          <w:tcPr>
            <w:tcW w:w="1162" w:type="dxa"/>
          </w:tcPr>
          <w:p w14:paraId="2CF957E6" w14:textId="3BF3D83F" w:rsidR="008D5B80" w:rsidRDefault="008D5B80" w:rsidP="004D7B5D">
            <w:pPr>
              <w:spacing w:line="360" w:lineRule="auto"/>
              <w:rPr>
                <w:lang w:val="en-US"/>
              </w:rPr>
            </w:pPr>
            <m:oMathPara>
              <m:oMath>
                <m:r>
                  <w:rPr>
                    <w:rFonts w:ascii="Cambria Math" w:hAnsi="Cambria Math"/>
                    <w:lang w:val="en-US"/>
                  </w:rPr>
                  <m:t>3 m 27 s</m:t>
                </m:r>
                <m:r>
                  <m:rPr>
                    <m:sty m:val="p"/>
                  </m:rPr>
                  <w:rPr>
                    <w:rFonts w:ascii="Cambria Math" w:hAnsi="Cambria Math"/>
                    <w:lang w:val="en-US"/>
                  </w:rPr>
                  <w:br/>
                </m:r>
              </m:oMath>
              <m:oMath>
                <m:r>
                  <w:rPr>
                    <w:rFonts w:ascii="Cambria Math" w:hAnsi="Cambria Math"/>
                    <w:lang w:val="en-US"/>
                  </w:rPr>
                  <m:t>±7 s</m:t>
                </m:r>
              </m:oMath>
            </m:oMathPara>
          </w:p>
        </w:tc>
        <w:tc>
          <w:tcPr>
            <w:tcW w:w="1162" w:type="dxa"/>
          </w:tcPr>
          <w:p w14:paraId="74ADE2F3" w14:textId="44803E34" w:rsidR="008D5B80" w:rsidRDefault="008D5B80" w:rsidP="004D7B5D">
            <w:pPr>
              <w:spacing w:line="360" w:lineRule="auto"/>
              <w:rPr>
                <w:lang w:val="en-US"/>
              </w:rPr>
            </w:pPr>
            <m:oMathPara>
              <m:oMath>
                <m:r>
                  <w:rPr>
                    <w:rFonts w:ascii="Cambria Math" w:hAnsi="Cambria Math"/>
                    <w:lang w:val="en-US"/>
                  </w:rPr>
                  <m:t>8 m 39 s</m:t>
                </m:r>
                <m:r>
                  <m:rPr>
                    <m:sty m:val="p"/>
                  </m:rPr>
                  <w:rPr>
                    <w:rFonts w:ascii="Cambria Math" w:hAnsi="Cambria Math"/>
                    <w:lang w:val="en-US"/>
                  </w:rPr>
                  <w:br/>
                </m:r>
              </m:oMath>
              <m:oMath>
                <m:r>
                  <w:rPr>
                    <w:rFonts w:ascii="Cambria Math" w:hAnsi="Cambria Math"/>
                    <w:lang w:val="en-US"/>
                  </w:rPr>
                  <m:t>± 18 s</m:t>
                </m:r>
              </m:oMath>
            </m:oMathPara>
          </w:p>
        </w:tc>
        <w:tc>
          <w:tcPr>
            <w:tcW w:w="1228" w:type="dxa"/>
          </w:tcPr>
          <w:p w14:paraId="4DE880A8" w14:textId="79613B21" w:rsidR="008D5B80" w:rsidRDefault="008D5B80" w:rsidP="004D7B5D">
            <w:pPr>
              <w:spacing w:line="360" w:lineRule="auto"/>
              <w:rPr>
                <w:lang w:val="en-US"/>
              </w:rPr>
            </w:pPr>
            <m:oMathPara>
              <m:oMath>
                <m:r>
                  <w:rPr>
                    <w:rFonts w:ascii="Cambria Math" w:hAnsi="Cambria Math"/>
                    <w:lang w:val="en-US"/>
                  </w:rPr>
                  <m:t>17 m 19 s</m:t>
                </m:r>
                <m:r>
                  <m:rPr>
                    <m:sty m:val="p"/>
                  </m:rPr>
                  <w:rPr>
                    <w:rFonts w:ascii="Cambria Math" w:hAnsi="Cambria Math"/>
                    <w:lang w:val="en-US"/>
                  </w:rPr>
                  <w:br/>
                </m:r>
              </m:oMath>
              <m:oMath>
                <m:r>
                  <w:rPr>
                    <w:rFonts w:ascii="Cambria Math" w:hAnsi="Cambria Math"/>
                    <w:lang w:val="en-US"/>
                  </w:rPr>
                  <m:t>± 36 s</m:t>
                </m:r>
              </m:oMath>
            </m:oMathPara>
          </w:p>
        </w:tc>
      </w:tr>
      <w:tr w:rsidR="008D5B80" w14:paraId="50567B11" w14:textId="77777777" w:rsidTr="008D5B80">
        <w:trPr>
          <w:jc w:val="center"/>
        </w:trPr>
        <w:tc>
          <w:tcPr>
            <w:tcW w:w="2835" w:type="dxa"/>
          </w:tcPr>
          <w:p w14:paraId="71F14806" w14:textId="3D52AC39" w:rsidR="008D5B80" w:rsidRDefault="004802A5" w:rsidP="004D7B5D">
            <w:pPr>
              <w:spacing w:line="360" w:lineRule="auto"/>
              <w:rPr>
                <w:lang w:val="en-US"/>
              </w:rPr>
            </w:pPr>
            <w:r>
              <w:rPr>
                <w:lang w:val="en-US"/>
              </w:rPr>
              <w:t>Dots</w:t>
            </w:r>
          </w:p>
        </w:tc>
        <w:tc>
          <w:tcPr>
            <w:tcW w:w="816" w:type="dxa"/>
          </w:tcPr>
          <w:p w14:paraId="5064EFD0" w14:textId="365BEFA9" w:rsidR="008D5B80" w:rsidRDefault="008D5B80" w:rsidP="004D7B5D">
            <w:pPr>
              <w:spacing w:line="360" w:lineRule="auto"/>
              <w:rPr>
                <w:rFonts w:eastAsia="Calibri" w:cs="Times New Roman"/>
                <w:lang w:val="en-US"/>
              </w:rPr>
            </w:pPr>
            <m:oMathPara>
              <m:oMath>
                <m:r>
                  <w:rPr>
                    <w:rFonts w:ascii="Cambria Math" w:eastAsia="Calibri" w:hAnsi="Cambria Math" w:cs="Times New Roman"/>
                    <w:lang w:val="en-US"/>
                  </w:rPr>
                  <m:t>13.0s</m:t>
                </m:r>
                <m:r>
                  <m:rPr>
                    <m:sty m:val="p"/>
                  </m:rPr>
                  <w:rPr>
                    <w:rFonts w:ascii="Cambria Math" w:eastAsia="Calibri" w:hAnsi="Cambria Math" w:cs="Times New Roman"/>
                    <w:lang w:val="en-US"/>
                  </w:rPr>
                  <w:br/>
                </m:r>
              </m:oMath>
              <m:oMath>
                <m:r>
                  <w:rPr>
                    <w:rFonts w:ascii="Cambria Math" w:eastAsia="Calibri" w:hAnsi="Cambria Math" w:cs="Times New Roman"/>
                    <w:lang w:val="en-US"/>
                  </w:rPr>
                  <m:t xml:space="preserve">± 0.2 </m:t>
                </m:r>
              </m:oMath>
            </m:oMathPara>
          </w:p>
        </w:tc>
        <w:tc>
          <w:tcPr>
            <w:tcW w:w="806" w:type="dxa"/>
          </w:tcPr>
          <w:p w14:paraId="4B50CC1D" w14:textId="778034C6" w:rsidR="008D5B80" w:rsidRPr="001C025F" w:rsidRDefault="008D5B80" w:rsidP="004D7B5D">
            <w:pPr>
              <w:spacing w:line="360" w:lineRule="auto"/>
              <w:rPr>
                <w:rFonts w:eastAsia="Calibri" w:cs="Times New Roman"/>
                <w:lang w:val="en-US"/>
              </w:rPr>
            </w:pPr>
            <m:oMathPara>
              <m:oMath>
                <m:r>
                  <w:rPr>
                    <w:rFonts w:ascii="Cambria Math" w:eastAsia="Calibri" w:hAnsi="Cambria Math" w:cs="Times New Roman"/>
                    <w:lang w:val="en-US"/>
                  </w:rPr>
                  <m:t>23.1s±0.3</m:t>
                </m:r>
              </m:oMath>
            </m:oMathPara>
          </w:p>
        </w:tc>
        <w:tc>
          <w:tcPr>
            <w:tcW w:w="948" w:type="dxa"/>
          </w:tcPr>
          <w:p w14:paraId="75B34E4C" w14:textId="16830A61" w:rsidR="008D5B80" w:rsidRDefault="008D5B80" w:rsidP="004D7B5D">
            <w:pPr>
              <w:spacing w:line="360" w:lineRule="auto"/>
              <w:rPr>
                <w:rFonts w:eastAsia="Calibri" w:cs="Times New Roman"/>
                <w:lang w:val="en-US"/>
              </w:rPr>
            </w:pPr>
            <m:oMathPara>
              <m:oMath>
                <m:r>
                  <w:rPr>
                    <w:rFonts w:ascii="Cambria Math" w:eastAsia="Calibri" w:hAnsi="Cambria Math" w:cs="Times New Roman"/>
                    <w:lang w:val="en-US"/>
                  </w:rPr>
                  <m:t>53.3s±0.7</m:t>
                </m:r>
              </m:oMath>
            </m:oMathPara>
          </w:p>
        </w:tc>
        <w:tc>
          <w:tcPr>
            <w:tcW w:w="1398" w:type="dxa"/>
          </w:tcPr>
          <w:p w14:paraId="7ACFAAAC" w14:textId="602B84CC" w:rsidR="008D5B80" w:rsidRDefault="008D5B80" w:rsidP="004D7B5D">
            <w:pPr>
              <w:spacing w:line="360" w:lineRule="auto"/>
              <w:rPr>
                <w:rFonts w:eastAsia="Calibri" w:cs="Times New Roman"/>
                <w:lang w:val="en-US"/>
              </w:rPr>
            </w:pPr>
            <m:oMathPara>
              <m:oMath>
                <m:r>
                  <w:rPr>
                    <w:rFonts w:ascii="Cambria Math" w:hAnsi="Cambria Math"/>
                    <w:lang w:val="en-US"/>
                  </w:rPr>
                  <m:t xml:space="preserve">1 m 40 s </m:t>
                </m:r>
                <m:r>
                  <m:rPr>
                    <m:sty m:val="p"/>
                  </m:rPr>
                  <w:rPr>
                    <w:rFonts w:ascii="Cambria Math" w:hAnsi="Cambria Math"/>
                    <w:lang w:val="en-US"/>
                  </w:rPr>
                  <w:br/>
                </m:r>
              </m:oMath>
              <m:oMath>
                <m:r>
                  <w:rPr>
                    <w:rFonts w:ascii="Cambria Math" w:eastAsiaTheme="minorEastAsia" w:hAnsi="Cambria Math"/>
                    <w:lang w:val="en-US"/>
                  </w:rPr>
                  <m:t>± 2 s</m:t>
                </m:r>
              </m:oMath>
            </m:oMathPara>
          </w:p>
        </w:tc>
        <w:tc>
          <w:tcPr>
            <w:tcW w:w="1162" w:type="dxa"/>
          </w:tcPr>
          <w:p w14:paraId="0BD38C70" w14:textId="0D7CFC2A" w:rsidR="008D5B80" w:rsidRDefault="008D5B80" w:rsidP="004D7B5D">
            <w:pPr>
              <w:spacing w:line="360" w:lineRule="auto"/>
              <w:rPr>
                <w:rFonts w:eastAsia="Times New Roman" w:cs="Times New Roman"/>
                <w:lang w:val="en-US"/>
              </w:rPr>
            </w:pPr>
            <m:oMathPara>
              <m:oMath>
                <m:r>
                  <w:rPr>
                    <w:rFonts w:ascii="Cambria Math" w:hAnsi="Cambria Math"/>
                    <w:lang w:val="en-US"/>
                  </w:rPr>
                  <m:t>3 m 21 s</m:t>
                </m:r>
                <m:r>
                  <m:rPr>
                    <m:sty m:val="p"/>
                  </m:rPr>
                  <w:rPr>
                    <w:rFonts w:ascii="Cambria Math" w:hAnsi="Cambria Math"/>
                    <w:lang w:val="en-US"/>
                  </w:rPr>
                  <w:br/>
                </m:r>
              </m:oMath>
              <m:oMath>
                <m:r>
                  <w:rPr>
                    <w:rFonts w:ascii="Cambria Math" w:hAnsi="Cambria Math"/>
                    <w:lang w:val="en-US"/>
                  </w:rPr>
                  <m:t>±5 s</m:t>
                </m:r>
              </m:oMath>
            </m:oMathPara>
          </w:p>
        </w:tc>
        <w:tc>
          <w:tcPr>
            <w:tcW w:w="1162" w:type="dxa"/>
          </w:tcPr>
          <w:p w14:paraId="4DBF5338" w14:textId="350AF37E" w:rsidR="008D5B80" w:rsidRDefault="008D5B80" w:rsidP="004D7B5D">
            <w:pPr>
              <w:spacing w:line="360" w:lineRule="auto"/>
              <w:rPr>
                <w:rFonts w:eastAsia="Calibri" w:cs="Times New Roman"/>
                <w:lang w:val="en-US"/>
              </w:rPr>
            </w:pPr>
            <m:oMathPara>
              <m:oMath>
                <m:r>
                  <w:rPr>
                    <w:rFonts w:ascii="Cambria Math" w:hAnsi="Cambria Math"/>
                    <w:lang w:val="en-US"/>
                  </w:rPr>
                  <m:t>8 m 22 s</m:t>
                </m:r>
                <m:r>
                  <m:rPr>
                    <m:sty m:val="p"/>
                  </m:rPr>
                  <w:rPr>
                    <w:rFonts w:ascii="Cambria Math" w:hAnsi="Cambria Math"/>
                    <w:lang w:val="en-US"/>
                  </w:rPr>
                  <w:br/>
                </m:r>
              </m:oMath>
              <m:oMath>
                <m:r>
                  <w:rPr>
                    <w:rFonts w:ascii="Cambria Math" w:hAnsi="Cambria Math"/>
                    <w:lang w:val="en-US"/>
                  </w:rPr>
                  <m:t>± 15 s</m:t>
                </m:r>
              </m:oMath>
            </m:oMathPara>
          </w:p>
        </w:tc>
        <w:tc>
          <w:tcPr>
            <w:tcW w:w="1228" w:type="dxa"/>
          </w:tcPr>
          <w:p w14:paraId="3FE85D77" w14:textId="1677C864" w:rsidR="008D5B80" w:rsidRDefault="008D5B80" w:rsidP="004D7B5D">
            <w:pPr>
              <w:spacing w:line="360" w:lineRule="auto"/>
              <w:rPr>
                <w:rFonts w:eastAsia="Calibri" w:cs="Times New Roman"/>
                <w:lang w:val="en-US"/>
              </w:rPr>
            </w:pPr>
            <m:oMathPara>
              <m:oMath>
                <m:r>
                  <w:rPr>
                    <w:rFonts w:ascii="Cambria Math" w:hAnsi="Cambria Math"/>
                    <w:lang w:val="en-US"/>
                  </w:rPr>
                  <m:t>16 m 45 s</m:t>
                </m:r>
                <m:r>
                  <m:rPr>
                    <m:sty m:val="p"/>
                  </m:rPr>
                  <w:rPr>
                    <w:rFonts w:ascii="Cambria Math" w:hAnsi="Cambria Math"/>
                    <w:lang w:val="en-US"/>
                  </w:rPr>
                  <w:br/>
                </m:r>
              </m:oMath>
              <m:oMath>
                <m:r>
                  <w:rPr>
                    <w:rFonts w:ascii="Cambria Math" w:hAnsi="Cambria Math"/>
                    <w:lang w:val="en-US"/>
                  </w:rPr>
                  <m:t>± 28 s</m:t>
                </m:r>
              </m:oMath>
            </m:oMathPara>
          </w:p>
        </w:tc>
      </w:tr>
    </w:tbl>
    <w:p w14:paraId="20BC170A" w14:textId="77777777" w:rsidR="008D5B80" w:rsidRDefault="008D5B80" w:rsidP="004D7B5D">
      <w:pPr>
        <w:spacing w:line="360" w:lineRule="auto"/>
        <w:rPr>
          <w:lang w:val="en-US"/>
        </w:rPr>
      </w:pPr>
    </w:p>
    <w:p w14:paraId="163ABC08" w14:textId="5FBAAD1A" w:rsidR="008D5B80" w:rsidRDefault="002F7580" w:rsidP="006C7F10">
      <w:pPr>
        <w:pStyle w:val="Heading3"/>
        <w:spacing w:line="360" w:lineRule="auto"/>
        <w:jc w:val="both"/>
        <w:rPr>
          <w:lang w:val="en-US"/>
        </w:rPr>
      </w:pPr>
      <w:bookmarkStart w:id="278" w:name="_Toc107354720"/>
      <w:proofErr w:type="spellStart"/>
      <w:r>
        <w:rPr>
          <w:lang w:val="en-US"/>
        </w:rPr>
        <w:t>Gafchromic</w:t>
      </w:r>
      <w:proofErr w:type="spellEnd"/>
      <w:r>
        <w:rPr>
          <w:lang w:val="en-US"/>
        </w:rPr>
        <w:t xml:space="preserve"> </w:t>
      </w:r>
      <w:r w:rsidR="00037989">
        <w:rPr>
          <w:lang w:val="en-US"/>
        </w:rPr>
        <w:t>film fitting</w:t>
      </w:r>
      <w:bookmarkEnd w:id="278"/>
    </w:p>
    <w:p w14:paraId="145974CC" w14:textId="355D16A4" w:rsidR="00413501" w:rsidRPr="007C3F31" w:rsidRDefault="00413501" w:rsidP="004D7B5D">
      <w:pPr>
        <w:pStyle w:val="Caption"/>
        <w:keepNext/>
        <w:spacing w:line="360" w:lineRule="auto"/>
        <w:rPr>
          <w:lang w:val="en-US"/>
        </w:rPr>
      </w:pPr>
      <w:bookmarkStart w:id="279" w:name="_Ref103863424"/>
      <w:r w:rsidRPr="007C3F31">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7</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3</w:t>
      </w:r>
      <w:r w:rsidR="00526C25">
        <w:rPr>
          <w:lang w:val="en-US"/>
        </w:rPr>
        <w:fldChar w:fldCharType="end"/>
      </w:r>
      <w:bookmarkEnd w:id="279"/>
      <w:r w:rsidRPr="007C3F31">
        <w:rPr>
          <w:lang w:val="en-US"/>
        </w:rPr>
        <w:t xml:space="preserve">. </w:t>
      </w:r>
      <w:r w:rsidR="001957E0">
        <w:rPr>
          <w:lang w:val="en-US"/>
        </w:rPr>
        <w:t xml:space="preserve">A model relating </w:t>
      </w:r>
      <w:proofErr w:type="spellStart"/>
      <w:r w:rsidR="001957E0">
        <w:rPr>
          <w:lang w:val="en-US"/>
        </w:rPr>
        <w:t>netOD</w:t>
      </w:r>
      <w:proofErr w:type="spellEnd"/>
      <w:r w:rsidR="001957E0">
        <w:rPr>
          <w:lang w:val="en-US"/>
        </w:rPr>
        <w:t xml:space="preserve"> of irradiated calibration films was fitted </w:t>
      </w:r>
      <w:r w:rsidR="00F21469">
        <w:rPr>
          <w:lang w:val="en-US"/>
        </w:rPr>
        <w:t xml:space="preserve">for each separate color channel using </w:t>
      </w:r>
      <w:proofErr w:type="spellStart"/>
      <w:proofErr w:type="gramStart"/>
      <w:r w:rsidR="00F21469">
        <w:rPr>
          <w:lang w:val="en-US"/>
        </w:rPr>
        <w:t>non linear</w:t>
      </w:r>
      <w:proofErr w:type="spellEnd"/>
      <w:proofErr w:type="gramEnd"/>
      <w:r w:rsidR="00F21469">
        <w:rPr>
          <w:lang w:val="en-US"/>
        </w:rPr>
        <w:t xml:space="preserve"> regression. </w:t>
      </w:r>
      <w:r w:rsidR="008B2A76">
        <w:rPr>
          <w:lang w:val="en-US"/>
        </w:rPr>
        <w:t xml:space="preserve">The resulting fitting parameters are represented here. Because of a split response in film intensity </w:t>
      </w:r>
      <w:r w:rsidR="003D36F1">
        <w:rPr>
          <w:lang w:val="en-US"/>
        </w:rPr>
        <w:t xml:space="preserve">each film was put into </w:t>
      </w:r>
      <w:r w:rsidR="00AE4BCC">
        <w:rPr>
          <w:lang w:val="en-US"/>
        </w:rPr>
        <w:t>a</w:t>
      </w:r>
      <w:r w:rsidR="003D36F1">
        <w:rPr>
          <w:lang w:val="en-US"/>
        </w:rPr>
        <w:t xml:space="preserve"> high or low response category, </w:t>
      </w:r>
      <w:r w:rsidR="00AE4BCC">
        <w:rPr>
          <w:lang w:val="en-US"/>
        </w:rPr>
        <w:t xml:space="preserve">before fitting each category separately. </w:t>
      </w:r>
      <w:r w:rsidR="003D36F1">
        <w:rPr>
          <w:lang w:val="en-US"/>
        </w:rPr>
        <w:t xml:space="preserve"> </w:t>
      </w:r>
    </w:p>
    <w:tbl>
      <w:tblPr>
        <w:tblStyle w:val="TableGrid"/>
        <w:tblW w:w="0" w:type="auto"/>
        <w:tblLook w:val="04A0" w:firstRow="1" w:lastRow="0" w:firstColumn="1" w:lastColumn="0" w:noHBand="0" w:noVBand="1"/>
      </w:tblPr>
      <w:tblGrid>
        <w:gridCol w:w="3325"/>
        <w:gridCol w:w="1349"/>
        <w:gridCol w:w="1441"/>
        <w:gridCol w:w="1440"/>
      </w:tblGrid>
      <w:tr w:rsidR="00297562" w14:paraId="358389EC" w14:textId="49FEFD1E" w:rsidTr="001B67E2">
        <w:tc>
          <w:tcPr>
            <w:tcW w:w="3325" w:type="dxa"/>
            <w:tcBorders>
              <w:bottom w:val="single" w:sz="4" w:space="0" w:color="auto"/>
              <w:right w:val="single" w:sz="4" w:space="0" w:color="auto"/>
              <w:tl2br w:val="single" w:sz="4" w:space="0" w:color="auto"/>
            </w:tcBorders>
          </w:tcPr>
          <w:p w14:paraId="016C8133" w14:textId="074D2A69" w:rsidR="005D7BC5" w:rsidRDefault="005D7BC5" w:rsidP="004D7B5D">
            <w:pPr>
              <w:spacing w:line="360" w:lineRule="auto"/>
              <w:rPr>
                <w:lang w:val="en-US"/>
              </w:rPr>
            </w:pPr>
            <w:r>
              <w:rPr>
                <w:lang w:val="en-US"/>
              </w:rPr>
              <w:t xml:space="preserve">                     Color channel</w:t>
            </w:r>
          </w:p>
          <w:p w14:paraId="4315CA9A" w14:textId="11799C43" w:rsidR="00413501" w:rsidRDefault="00E84A1E" w:rsidP="004D7B5D">
            <w:pPr>
              <w:spacing w:line="360" w:lineRule="auto"/>
              <w:rPr>
                <w:lang w:val="en-US"/>
              </w:rPr>
            </w:pPr>
            <w:r>
              <w:rPr>
                <w:lang w:val="en-US"/>
              </w:rPr>
              <w:t>Fitting parameters</w:t>
            </w:r>
          </w:p>
        </w:tc>
        <w:tc>
          <w:tcPr>
            <w:tcW w:w="1349" w:type="dxa"/>
            <w:tcBorders>
              <w:top w:val="single" w:sz="4" w:space="0" w:color="auto"/>
              <w:left w:val="single" w:sz="4" w:space="0" w:color="auto"/>
              <w:bottom w:val="single" w:sz="4" w:space="0" w:color="auto"/>
              <w:right w:val="single" w:sz="4" w:space="0" w:color="auto"/>
            </w:tcBorders>
          </w:tcPr>
          <w:p w14:paraId="360A46B8" w14:textId="72D35E56" w:rsidR="00413501" w:rsidRDefault="00E84A1E" w:rsidP="004D7B5D">
            <w:pPr>
              <w:spacing w:line="360" w:lineRule="auto"/>
              <w:rPr>
                <w:lang w:val="en-US"/>
              </w:rPr>
            </w:pPr>
            <w:r w:rsidRPr="00E84A1E">
              <w:rPr>
                <w:color w:val="4472C4" w:themeColor="accent1"/>
                <w:lang w:val="en-US"/>
              </w:rPr>
              <w:t>BLUE</w:t>
            </w:r>
          </w:p>
        </w:tc>
        <w:tc>
          <w:tcPr>
            <w:tcW w:w="1441" w:type="dxa"/>
            <w:tcBorders>
              <w:top w:val="single" w:sz="4" w:space="0" w:color="auto"/>
              <w:left w:val="single" w:sz="4" w:space="0" w:color="auto"/>
              <w:bottom w:val="single" w:sz="4" w:space="0" w:color="auto"/>
              <w:right w:val="single" w:sz="4" w:space="0" w:color="auto"/>
            </w:tcBorders>
          </w:tcPr>
          <w:p w14:paraId="4347D357" w14:textId="0E2855FA" w:rsidR="00413501" w:rsidRDefault="00E84A1E" w:rsidP="004D7B5D">
            <w:pPr>
              <w:spacing w:line="360" w:lineRule="auto"/>
              <w:rPr>
                <w:lang w:val="en-US"/>
              </w:rPr>
            </w:pPr>
            <w:r w:rsidRPr="00E84A1E">
              <w:rPr>
                <w:color w:val="70AD47" w:themeColor="accent6"/>
                <w:lang w:val="en-US"/>
              </w:rPr>
              <w:t>GREEN</w:t>
            </w:r>
          </w:p>
        </w:tc>
        <w:tc>
          <w:tcPr>
            <w:tcW w:w="1440" w:type="dxa"/>
            <w:tcBorders>
              <w:top w:val="single" w:sz="4" w:space="0" w:color="auto"/>
              <w:left w:val="single" w:sz="4" w:space="0" w:color="auto"/>
              <w:bottom w:val="single" w:sz="4" w:space="0" w:color="auto"/>
              <w:right w:val="single" w:sz="4" w:space="0" w:color="auto"/>
            </w:tcBorders>
          </w:tcPr>
          <w:p w14:paraId="564138AC" w14:textId="213FC9A2" w:rsidR="00413501" w:rsidRDefault="00E84A1E" w:rsidP="004D7B5D">
            <w:pPr>
              <w:spacing w:line="360" w:lineRule="auto"/>
              <w:rPr>
                <w:lang w:val="en-US"/>
              </w:rPr>
            </w:pPr>
            <w:r w:rsidRPr="00E84A1E">
              <w:rPr>
                <w:color w:val="7F7F7F" w:themeColor="text1" w:themeTint="80"/>
                <w:lang w:val="en-US"/>
              </w:rPr>
              <w:t>GREY</w:t>
            </w:r>
          </w:p>
        </w:tc>
      </w:tr>
      <w:tr w:rsidR="00297562" w14:paraId="46465043" w14:textId="7C8443C1" w:rsidTr="001B67E2">
        <w:tc>
          <w:tcPr>
            <w:tcW w:w="3325" w:type="dxa"/>
            <w:tcBorders>
              <w:top w:val="single" w:sz="4" w:space="0" w:color="auto"/>
              <w:left w:val="single" w:sz="4" w:space="0" w:color="auto"/>
              <w:bottom w:val="single" w:sz="4" w:space="0" w:color="auto"/>
              <w:right w:val="single" w:sz="4" w:space="0" w:color="auto"/>
            </w:tcBorders>
          </w:tcPr>
          <w:p w14:paraId="124EE9FF" w14:textId="1D00873A" w:rsidR="00413501" w:rsidRDefault="002632A7" w:rsidP="004D7B5D">
            <w:pPr>
              <w:spacing w:line="360" w:lineRule="auto"/>
              <w:rPr>
                <w:lang w:val="en-US"/>
              </w:rPr>
            </w:pPr>
            <w:r>
              <w:rPr>
                <w:lang w:val="en-US"/>
              </w:rPr>
              <w:t>a (high</w:t>
            </w:r>
            <w:r w:rsidR="007C3F31">
              <w:rPr>
                <w:lang w:val="en-US"/>
              </w:rPr>
              <w:t>, low</w:t>
            </w:r>
            <w:r>
              <w:rPr>
                <w:lang w:val="en-US"/>
              </w:rPr>
              <w:t>)</w:t>
            </w:r>
          </w:p>
        </w:tc>
        <w:tc>
          <w:tcPr>
            <w:tcW w:w="1349" w:type="dxa"/>
            <w:tcBorders>
              <w:top w:val="single" w:sz="4" w:space="0" w:color="auto"/>
              <w:left w:val="single" w:sz="4" w:space="0" w:color="auto"/>
              <w:bottom w:val="single" w:sz="4" w:space="0" w:color="auto"/>
              <w:right w:val="single" w:sz="4" w:space="0" w:color="auto"/>
            </w:tcBorders>
          </w:tcPr>
          <w:p w14:paraId="78738525" w14:textId="7294AF88" w:rsidR="00413501" w:rsidRDefault="008F07B6" w:rsidP="004D7B5D">
            <w:pPr>
              <w:spacing w:line="360" w:lineRule="auto"/>
              <w:rPr>
                <w:lang w:val="en-US"/>
              </w:rPr>
            </w:pPr>
            <m:oMathPara>
              <m:oMath>
                <m:r>
                  <w:rPr>
                    <w:rFonts w:ascii="Cambria Math" w:eastAsiaTheme="minorEastAsia" w:hAnsi="Cambria Math"/>
                    <w:lang w:val="en-US"/>
                  </w:rPr>
                  <m:t>19±2</m:t>
                </m:r>
                <m:r>
                  <m:rPr>
                    <m:sty m:val="p"/>
                  </m:rPr>
                  <w:rPr>
                    <w:rFonts w:ascii="Cambria Math" w:eastAsiaTheme="minorEastAsia" w:hAnsi="Cambria Math"/>
                    <w:lang w:val="en-US"/>
                  </w:rPr>
                  <w:br/>
                </m:r>
              </m:oMath>
              <m:oMath>
                <m:r>
                  <w:rPr>
                    <w:rFonts w:ascii="Cambria Math" w:hAnsi="Cambria Math"/>
                    <w:lang w:val="en-US"/>
                  </w:rPr>
                  <m:t>37±9</m:t>
                </m:r>
              </m:oMath>
            </m:oMathPara>
          </w:p>
        </w:tc>
        <w:tc>
          <w:tcPr>
            <w:tcW w:w="1441" w:type="dxa"/>
            <w:tcBorders>
              <w:top w:val="single" w:sz="4" w:space="0" w:color="auto"/>
              <w:left w:val="single" w:sz="4" w:space="0" w:color="auto"/>
              <w:bottom w:val="single" w:sz="4" w:space="0" w:color="auto"/>
              <w:right w:val="single" w:sz="4" w:space="0" w:color="auto"/>
            </w:tcBorders>
          </w:tcPr>
          <w:p w14:paraId="02C7CE69" w14:textId="021B029E" w:rsidR="00413501" w:rsidRDefault="008C4888" w:rsidP="004D7B5D">
            <w:pPr>
              <w:spacing w:line="360" w:lineRule="auto"/>
              <w:rPr>
                <w:lang w:val="en-US"/>
              </w:rPr>
            </w:pPr>
            <w:r>
              <w:rPr>
                <w:lang w:val="en-US"/>
              </w:rPr>
              <w:t>8</w:t>
            </w:r>
            <m:oMath>
              <m:r>
                <w:rPr>
                  <w:rFonts w:ascii="Cambria Math" w:hAnsi="Cambria Math"/>
                  <w:lang w:val="en-US"/>
                </w:rPr>
                <m:t>.9±0.2</m:t>
              </m:r>
              <m:r>
                <m:rPr>
                  <m:sty m:val="p"/>
                </m:rPr>
                <w:rPr>
                  <w:rFonts w:ascii="Cambria Math" w:hAnsi="Cambria Math"/>
                  <w:lang w:val="en-US"/>
                </w:rPr>
                <w:br/>
              </m:r>
            </m:oMath>
            <m:oMathPara>
              <m:oMath>
                <m:r>
                  <w:rPr>
                    <w:rFonts w:ascii="Cambria Math" w:hAnsi="Cambria Math"/>
                    <w:lang w:val="en-US"/>
                  </w:rPr>
                  <m:t>11±1</m:t>
                </m:r>
              </m:oMath>
            </m:oMathPara>
          </w:p>
        </w:tc>
        <w:tc>
          <w:tcPr>
            <w:tcW w:w="1440" w:type="dxa"/>
            <w:tcBorders>
              <w:top w:val="single" w:sz="4" w:space="0" w:color="auto"/>
              <w:left w:val="single" w:sz="4" w:space="0" w:color="auto"/>
              <w:bottom w:val="single" w:sz="4" w:space="0" w:color="auto"/>
              <w:right w:val="single" w:sz="4" w:space="0" w:color="auto"/>
            </w:tcBorders>
          </w:tcPr>
          <w:p w14:paraId="79283959" w14:textId="04621382" w:rsidR="00413501" w:rsidRDefault="00EF3502" w:rsidP="004D7B5D">
            <w:pPr>
              <w:spacing w:line="360" w:lineRule="auto"/>
              <w:rPr>
                <w:lang w:val="en-US"/>
              </w:rPr>
            </w:pPr>
            <m:oMathPara>
              <m:oMath>
                <m:r>
                  <w:rPr>
                    <w:rFonts w:ascii="Cambria Math" w:hAnsi="Cambria Math"/>
                    <w:lang w:val="en-US"/>
                  </w:rPr>
                  <m:t>8.6±0.3</m:t>
                </m:r>
                <m:r>
                  <m:rPr>
                    <m:sty m:val="p"/>
                  </m:rPr>
                  <w:rPr>
                    <w:rFonts w:ascii="Cambria Math" w:hAnsi="Cambria Math"/>
                    <w:lang w:val="en-US"/>
                  </w:rPr>
                  <w:br/>
                </m:r>
              </m:oMath>
              <m:oMath>
                <m:r>
                  <w:rPr>
                    <w:rFonts w:ascii="Cambria Math" w:hAnsi="Cambria Math"/>
                    <w:lang w:val="en-US"/>
                  </w:rPr>
                  <m:t>10±2</m:t>
                </m:r>
              </m:oMath>
            </m:oMathPara>
          </w:p>
        </w:tc>
      </w:tr>
      <w:tr w:rsidR="00297562" w14:paraId="1CBE9157" w14:textId="163ADCDE" w:rsidTr="001B67E2">
        <w:tc>
          <w:tcPr>
            <w:tcW w:w="3325" w:type="dxa"/>
            <w:tcBorders>
              <w:top w:val="single" w:sz="4" w:space="0" w:color="auto"/>
              <w:left w:val="single" w:sz="4" w:space="0" w:color="auto"/>
              <w:bottom w:val="single" w:sz="4" w:space="0" w:color="auto"/>
              <w:right w:val="single" w:sz="4" w:space="0" w:color="auto"/>
            </w:tcBorders>
          </w:tcPr>
          <w:p w14:paraId="1281E413" w14:textId="26EAEE24" w:rsidR="00413501" w:rsidRDefault="00B417D1" w:rsidP="004D7B5D">
            <w:pPr>
              <w:spacing w:line="360" w:lineRule="auto"/>
              <w:rPr>
                <w:lang w:val="en-US"/>
              </w:rPr>
            </w:pPr>
            <w:r>
              <w:rPr>
                <w:lang w:val="en-US"/>
              </w:rPr>
              <w:t>b (high, low)</w:t>
            </w:r>
          </w:p>
        </w:tc>
        <w:tc>
          <w:tcPr>
            <w:tcW w:w="1349" w:type="dxa"/>
            <w:tcBorders>
              <w:top w:val="single" w:sz="4" w:space="0" w:color="auto"/>
              <w:left w:val="single" w:sz="4" w:space="0" w:color="auto"/>
              <w:bottom w:val="single" w:sz="4" w:space="0" w:color="auto"/>
              <w:right w:val="single" w:sz="4" w:space="0" w:color="auto"/>
            </w:tcBorders>
          </w:tcPr>
          <w:p w14:paraId="1C176D31" w14:textId="4E88D4A8" w:rsidR="00413501" w:rsidRDefault="00795835" w:rsidP="004D7B5D">
            <w:pPr>
              <w:spacing w:line="360" w:lineRule="auto"/>
              <w:rPr>
                <w:lang w:val="en-US"/>
              </w:rPr>
            </w:pPr>
            <m:oMathPara>
              <m:oMath>
                <m:r>
                  <w:rPr>
                    <w:rFonts w:ascii="Cambria Math" w:hAnsi="Cambria Math"/>
                    <w:lang w:val="en-US"/>
                  </w:rPr>
                  <m:t>87±8</m:t>
                </m:r>
                <m:r>
                  <m:rPr>
                    <m:sty m:val="p"/>
                  </m:rPr>
                  <w:rPr>
                    <w:rFonts w:ascii="Cambria Math" w:hAnsi="Cambria Math"/>
                    <w:lang w:val="en-US"/>
                  </w:rPr>
                  <w:br/>
                </m:r>
              </m:oMath>
              <m:oMath>
                <m:r>
                  <w:rPr>
                    <w:rFonts w:ascii="Cambria Math" w:hAnsi="Cambria Math"/>
                    <w:lang w:val="en-US"/>
                  </w:rPr>
                  <m:t>59±51</m:t>
                </m:r>
              </m:oMath>
            </m:oMathPara>
          </w:p>
        </w:tc>
        <w:tc>
          <w:tcPr>
            <w:tcW w:w="1441" w:type="dxa"/>
            <w:tcBorders>
              <w:top w:val="single" w:sz="4" w:space="0" w:color="auto"/>
              <w:left w:val="single" w:sz="4" w:space="0" w:color="auto"/>
              <w:bottom w:val="single" w:sz="4" w:space="0" w:color="auto"/>
              <w:right w:val="single" w:sz="4" w:space="0" w:color="auto"/>
            </w:tcBorders>
          </w:tcPr>
          <w:p w14:paraId="49C4C4CC" w14:textId="5BCD6A88" w:rsidR="00413501" w:rsidRDefault="00297562" w:rsidP="004D7B5D">
            <w:pPr>
              <w:spacing w:line="360" w:lineRule="auto"/>
              <w:rPr>
                <w:lang w:val="en-US"/>
              </w:rPr>
            </w:pPr>
            <m:oMathPara>
              <m:oMath>
                <m:r>
                  <w:rPr>
                    <w:rFonts w:ascii="Cambria Math" w:hAnsi="Cambria Math"/>
                    <w:lang w:val="en-US"/>
                  </w:rPr>
                  <m:t>40±1</m:t>
                </m:r>
                <m:r>
                  <m:rPr>
                    <m:sty m:val="p"/>
                  </m:rPr>
                  <w:rPr>
                    <w:rFonts w:ascii="Cambria Math" w:hAnsi="Cambria Math"/>
                    <w:lang w:val="en-US"/>
                  </w:rPr>
                  <w:br/>
                </m:r>
              </m:oMath>
              <m:oMath>
                <m:r>
                  <w:rPr>
                    <w:rFonts w:ascii="Cambria Math" w:hAnsi="Cambria Math"/>
                    <w:lang w:val="en-US"/>
                  </w:rPr>
                  <m:t>39±6</m:t>
                </m:r>
              </m:oMath>
            </m:oMathPara>
          </w:p>
        </w:tc>
        <w:tc>
          <w:tcPr>
            <w:tcW w:w="1440" w:type="dxa"/>
            <w:tcBorders>
              <w:top w:val="single" w:sz="4" w:space="0" w:color="auto"/>
              <w:left w:val="single" w:sz="4" w:space="0" w:color="auto"/>
              <w:bottom w:val="single" w:sz="4" w:space="0" w:color="auto"/>
              <w:right w:val="single" w:sz="4" w:space="0" w:color="auto"/>
            </w:tcBorders>
          </w:tcPr>
          <w:p w14:paraId="6B38010B" w14:textId="355461A3" w:rsidR="00413501" w:rsidRDefault="00701BCA" w:rsidP="004D7B5D">
            <w:pPr>
              <w:spacing w:line="360" w:lineRule="auto"/>
              <w:rPr>
                <w:lang w:val="en-US"/>
              </w:rPr>
            </w:pPr>
            <m:oMathPara>
              <m:oMath>
                <m:r>
                  <w:rPr>
                    <w:rFonts w:ascii="Cambria Math" w:hAnsi="Cambria Math"/>
                    <w:lang w:val="en-US"/>
                  </w:rPr>
                  <m:t>67±3</m:t>
                </m:r>
                <m:r>
                  <m:rPr>
                    <m:sty m:val="p"/>
                  </m:rPr>
                  <w:rPr>
                    <w:rFonts w:ascii="Cambria Math" w:hAnsi="Cambria Math"/>
                    <w:lang w:val="en-US"/>
                  </w:rPr>
                  <w:br/>
                </m:r>
              </m:oMath>
              <m:oMath>
                <m:r>
                  <w:rPr>
                    <w:rFonts w:ascii="Cambria Math" w:hAnsi="Cambria Math"/>
                    <w:lang w:val="en-US"/>
                  </w:rPr>
                  <m:t>61±10</m:t>
                </m:r>
              </m:oMath>
            </m:oMathPara>
          </w:p>
        </w:tc>
      </w:tr>
      <w:tr w:rsidR="00CE0733" w14:paraId="774C6508" w14:textId="77777777" w:rsidTr="001B67E2">
        <w:tc>
          <w:tcPr>
            <w:tcW w:w="3325" w:type="dxa"/>
            <w:tcBorders>
              <w:top w:val="single" w:sz="4" w:space="0" w:color="auto"/>
              <w:left w:val="single" w:sz="4" w:space="0" w:color="auto"/>
              <w:bottom w:val="single" w:sz="4" w:space="0" w:color="auto"/>
              <w:right w:val="single" w:sz="4" w:space="0" w:color="auto"/>
            </w:tcBorders>
          </w:tcPr>
          <w:p w14:paraId="70047B77" w14:textId="72DDB030" w:rsidR="00E84A1E" w:rsidRDefault="00082333" w:rsidP="004D7B5D">
            <w:pPr>
              <w:spacing w:line="360" w:lineRule="auto"/>
              <w:rPr>
                <w:lang w:val="en-US"/>
              </w:rPr>
            </w:pPr>
            <w:r>
              <w:rPr>
                <w:lang w:val="en-US"/>
              </w:rPr>
              <w:t>n (high, low)</w:t>
            </w:r>
          </w:p>
        </w:tc>
        <w:tc>
          <w:tcPr>
            <w:tcW w:w="1349" w:type="dxa"/>
            <w:tcBorders>
              <w:top w:val="single" w:sz="4" w:space="0" w:color="auto"/>
              <w:left w:val="single" w:sz="4" w:space="0" w:color="auto"/>
              <w:bottom w:val="single" w:sz="4" w:space="0" w:color="auto"/>
              <w:right w:val="single" w:sz="4" w:space="0" w:color="auto"/>
            </w:tcBorders>
          </w:tcPr>
          <w:p w14:paraId="770169AE" w14:textId="3A08268D" w:rsidR="00E84A1E" w:rsidRDefault="00795835" w:rsidP="004D7B5D">
            <w:pPr>
              <w:spacing w:line="360" w:lineRule="auto"/>
              <w:rPr>
                <w:lang w:val="en-US"/>
              </w:rPr>
            </w:pPr>
            <m:oMathPara>
              <m:oMath>
                <m:r>
                  <w:rPr>
                    <w:rFonts w:ascii="Cambria Math" w:hAnsi="Cambria Math"/>
                    <w:lang w:val="en-US"/>
                  </w:rPr>
                  <m:t>1.8±0.1</m:t>
                </m:r>
                <m:r>
                  <m:rPr>
                    <m:sty m:val="p"/>
                  </m:rPr>
                  <w:rPr>
                    <w:rFonts w:ascii="Cambria Math" w:hAnsi="Cambria Math"/>
                    <w:lang w:val="en-US"/>
                  </w:rPr>
                  <w:br/>
                </m:r>
              </m:oMath>
              <m:oMath>
                <m:r>
                  <w:rPr>
                    <w:rFonts w:ascii="Cambria Math" w:hAnsi="Cambria Math"/>
                    <w:lang w:val="en-US"/>
                  </w:rPr>
                  <m:t xml:space="preserve"> 1.8±0.9</m:t>
                </m:r>
              </m:oMath>
            </m:oMathPara>
          </w:p>
        </w:tc>
        <w:tc>
          <w:tcPr>
            <w:tcW w:w="1441" w:type="dxa"/>
            <w:tcBorders>
              <w:top w:val="single" w:sz="4" w:space="0" w:color="auto"/>
              <w:left w:val="single" w:sz="4" w:space="0" w:color="auto"/>
              <w:bottom w:val="single" w:sz="4" w:space="0" w:color="auto"/>
              <w:right w:val="single" w:sz="4" w:space="0" w:color="auto"/>
            </w:tcBorders>
          </w:tcPr>
          <w:p w14:paraId="0C403652" w14:textId="11820069" w:rsidR="00E84A1E" w:rsidRDefault="00CE0733" w:rsidP="004D7B5D">
            <w:pPr>
              <w:spacing w:line="360" w:lineRule="auto"/>
              <w:rPr>
                <w:lang w:val="en-US"/>
              </w:rPr>
            </w:pPr>
            <m:oMathPara>
              <m:oMath>
                <m:r>
                  <w:rPr>
                    <w:rFonts w:ascii="Cambria Math" w:hAnsi="Cambria Math"/>
                    <w:lang w:val="en-US"/>
                  </w:rPr>
                  <m:t>2.60±0.06</m:t>
                </m:r>
                <m:r>
                  <m:rPr>
                    <m:sty m:val="p"/>
                  </m:rPr>
                  <w:rPr>
                    <w:rFonts w:ascii="Cambria Math" w:hAnsi="Cambria Math"/>
                    <w:lang w:val="en-US"/>
                  </w:rPr>
                  <w:br/>
                </m:r>
              </m:oMath>
              <m:oMath>
                <m:r>
                  <w:rPr>
                    <w:rFonts w:ascii="Cambria Math" w:hAnsi="Cambria Math"/>
                    <w:lang w:val="en-US"/>
                  </w:rPr>
                  <m:t>2.4±0.3</m:t>
                </m:r>
              </m:oMath>
            </m:oMathPara>
          </w:p>
        </w:tc>
        <w:tc>
          <w:tcPr>
            <w:tcW w:w="1440" w:type="dxa"/>
            <w:tcBorders>
              <w:top w:val="single" w:sz="4" w:space="0" w:color="auto"/>
              <w:left w:val="single" w:sz="4" w:space="0" w:color="auto"/>
              <w:bottom w:val="single" w:sz="4" w:space="0" w:color="auto"/>
              <w:right w:val="single" w:sz="4" w:space="0" w:color="auto"/>
            </w:tcBorders>
          </w:tcPr>
          <w:p w14:paraId="16708FE1" w14:textId="79DA7CF0" w:rsidR="00E84A1E" w:rsidRDefault="001B67E2" w:rsidP="004D7B5D">
            <w:pPr>
              <w:spacing w:line="360" w:lineRule="auto"/>
              <w:rPr>
                <w:lang w:val="en-US"/>
              </w:rPr>
            </w:pPr>
            <m:oMathPara>
              <m:oMath>
                <m:r>
                  <w:rPr>
                    <w:rFonts w:ascii="Cambria Math" w:hAnsi="Cambria Math"/>
                    <w:lang w:val="en-US"/>
                  </w:rPr>
                  <m:t>2.59±0.06</m:t>
                </m:r>
                <m:r>
                  <m:rPr>
                    <m:sty m:val="p"/>
                  </m:rPr>
                  <w:rPr>
                    <w:rFonts w:ascii="Cambria Math" w:hAnsi="Cambria Math"/>
                    <w:lang w:val="en-US"/>
                  </w:rPr>
                  <w:br/>
                </m:r>
              </m:oMath>
              <m:oMath>
                <m:r>
                  <w:rPr>
                    <w:rFonts w:ascii="Cambria Math" w:hAnsi="Cambria Math"/>
                    <w:lang w:val="en-US"/>
                  </w:rPr>
                  <m:t>2.3±0.3</m:t>
                </m:r>
              </m:oMath>
            </m:oMathPara>
          </w:p>
        </w:tc>
      </w:tr>
    </w:tbl>
    <w:p w14:paraId="73CAF9AE" w14:textId="353F8A8A" w:rsidR="00CD111B" w:rsidRPr="00CD111B" w:rsidRDefault="00A66269" w:rsidP="004D7B5D">
      <w:pPr>
        <w:spacing w:line="360" w:lineRule="auto"/>
        <w:rPr>
          <w:lang w:val="en-US"/>
        </w:rPr>
      </w:pPr>
      <w:r>
        <w:rPr>
          <w:noProof/>
        </w:rPr>
        <w:lastRenderedPageBreak/>
        <mc:AlternateContent>
          <mc:Choice Requires="wps">
            <w:drawing>
              <wp:anchor distT="0" distB="0" distL="114300" distR="114300" simplePos="0" relativeHeight="251660425" behindDoc="1" locked="0" layoutInCell="1" allowOverlap="1" wp14:anchorId="61B293A4" wp14:editId="21F98E06">
                <wp:simplePos x="0" y="0"/>
                <wp:positionH relativeFrom="column">
                  <wp:posOffset>398145</wp:posOffset>
                </wp:positionH>
                <wp:positionV relativeFrom="paragraph">
                  <wp:posOffset>3800475</wp:posOffset>
                </wp:positionV>
                <wp:extent cx="514731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3569C1E0" w14:textId="1EA98315" w:rsidR="00A66269" w:rsidRPr="00F77470" w:rsidRDefault="00A66269" w:rsidP="00A66269">
                            <w:pPr>
                              <w:pStyle w:val="Caption"/>
                              <w:rPr>
                                <w:noProof/>
                                <w:sz w:val="24"/>
                                <w:lang w:val="en-US"/>
                              </w:rPr>
                            </w:pPr>
                            <w:r w:rsidRPr="00A66269">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w:t>
                            </w:r>
                            <w:r w:rsidR="00543048">
                              <w:rPr>
                                <w:lang w:val="en-US"/>
                              </w:rPr>
                              <w:fldChar w:fldCharType="end"/>
                            </w:r>
                            <w:r w:rsidRPr="00A66269">
                              <w:rPr>
                                <w:lang w:val="en-US"/>
                              </w:rPr>
                              <w:t xml:space="preserve">. </w:t>
                            </w:r>
                            <w:r w:rsidRPr="00D01B07">
                              <w:rPr>
                                <w:lang w:val="en-US"/>
                              </w:rPr>
                              <w:t xml:space="preserve">The resulting fit </w:t>
                            </w:r>
                            <w:r>
                              <w:rPr>
                                <w:lang w:val="en-US"/>
                              </w:rPr>
                              <w:t xml:space="preserve">for high and low responding dosimetry films for BLUE channel </w:t>
                            </w:r>
                            <w:proofErr w:type="spellStart"/>
                            <w:r>
                              <w:rPr>
                                <w:lang w:val="en-US"/>
                              </w:rPr>
                              <w:t>netOD</w:t>
                            </w:r>
                            <w:proofErr w:type="spellEnd"/>
                            <w:r>
                              <w:rPr>
                                <w:lang w:val="en-US"/>
                              </w:rPr>
                              <w:t xml:space="preserve"> values. This fit was not used for further dosimetry.  </w:t>
                            </w:r>
                            <w:r w:rsidRPr="002D3D35">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293A4" id="Text Box 18" o:spid="_x0000_s1075" type="#_x0000_t202" style="position:absolute;margin-left:31.35pt;margin-top:299.25pt;width:405.3pt;height:.05pt;z-index:-2516560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" stroked="f">
                <v:textbox style="mso-fit-shape-to-text:t" inset="0,0,0,0">
                  <w:txbxContent>
                    <w:p w14:paraId="3569C1E0" w14:textId="1EA98315" w:rsidR="00A66269" w:rsidRPr="00F77470" w:rsidRDefault="00A66269" w:rsidP="00A66269">
                      <w:pPr>
                        <w:pStyle w:val="Caption"/>
                        <w:rPr>
                          <w:noProof/>
                          <w:sz w:val="24"/>
                          <w:lang w:val="en-US"/>
                        </w:rPr>
                      </w:pPr>
                      <w:r w:rsidRPr="00A66269">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2</w:t>
                      </w:r>
                      <w:r w:rsidR="00543048">
                        <w:rPr>
                          <w:lang w:val="en-US"/>
                        </w:rPr>
                        <w:fldChar w:fldCharType="end"/>
                      </w:r>
                      <w:r w:rsidRPr="00A66269">
                        <w:rPr>
                          <w:lang w:val="en-US"/>
                        </w:rPr>
                        <w:t xml:space="preserve">. </w:t>
                      </w:r>
                      <w:r w:rsidRPr="00D01B07">
                        <w:rPr>
                          <w:lang w:val="en-US"/>
                        </w:rPr>
                        <w:t xml:space="preserve">The resulting fit </w:t>
                      </w:r>
                      <w:r>
                        <w:rPr>
                          <w:lang w:val="en-US"/>
                        </w:rPr>
                        <w:t xml:space="preserve">for high and low responding dosimetry films for BLUE channel </w:t>
                      </w:r>
                      <w:proofErr w:type="spellStart"/>
                      <w:r>
                        <w:rPr>
                          <w:lang w:val="en-US"/>
                        </w:rPr>
                        <w:t>netOD</w:t>
                      </w:r>
                      <w:proofErr w:type="spellEnd"/>
                      <w:r>
                        <w:rPr>
                          <w:lang w:val="en-US"/>
                        </w:rPr>
                        <w:t xml:space="preserve"> values. This fit was not used for further dosimetry.  </w:t>
                      </w:r>
                      <w:r w:rsidRPr="002D3D35">
                        <w:rPr>
                          <w:lang w:val="en-US"/>
                        </w:rPr>
                        <w:t xml:space="preserve"> </w:t>
                      </w:r>
                    </w:p>
                  </w:txbxContent>
                </v:textbox>
                <w10:wrap type="tight"/>
              </v:shape>
            </w:pict>
          </mc:Fallback>
        </mc:AlternateContent>
      </w:r>
      <w:r w:rsidR="009B2C40">
        <w:rPr>
          <w:noProof/>
          <w:lang w:val="en-US"/>
        </w:rPr>
        <w:drawing>
          <wp:anchor distT="0" distB="0" distL="114300" distR="114300" simplePos="0" relativeHeight="251658289" behindDoc="1" locked="0" layoutInCell="1" allowOverlap="1" wp14:anchorId="2FA83158" wp14:editId="60F1FB74">
            <wp:simplePos x="0" y="0"/>
            <wp:positionH relativeFrom="margin">
              <wp:align>center</wp:align>
            </wp:positionH>
            <wp:positionV relativeFrom="paragraph">
              <wp:posOffset>521</wp:posOffset>
            </wp:positionV>
            <wp:extent cx="5147310" cy="3743325"/>
            <wp:effectExtent l="0" t="0" r="0" b="9525"/>
            <wp:wrapTight wrapText="bothSides">
              <wp:wrapPolygon edited="0">
                <wp:start x="0" y="0"/>
                <wp:lineTo x="0" y="21545"/>
                <wp:lineTo x="21504" y="21545"/>
                <wp:lineTo x="21504" y="0"/>
                <wp:lineTo x="0" y="0"/>
              </wp:wrapPolygon>
            </wp:wrapTight>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47310" cy="3743325"/>
                    </a:xfrm>
                    <a:prstGeom prst="rect">
                      <a:avLst/>
                    </a:prstGeom>
                  </pic:spPr>
                </pic:pic>
              </a:graphicData>
            </a:graphic>
            <wp14:sizeRelH relativeFrom="margin">
              <wp14:pctWidth>0</wp14:pctWidth>
            </wp14:sizeRelH>
            <wp14:sizeRelV relativeFrom="margin">
              <wp14:pctHeight>0</wp14:pctHeight>
            </wp14:sizeRelV>
          </wp:anchor>
        </w:drawing>
      </w:r>
    </w:p>
    <w:p w14:paraId="56FEFB9C" w14:textId="1BF0797B" w:rsidR="00F90FBA" w:rsidRPr="00F90FBA" w:rsidRDefault="00F90FBA" w:rsidP="004D7B5D">
      <w:pPr>
        <w:spacing w:line="360" w:lineRule="auto"/>
        <w:rPr>
          <w:lang w:val="en-US"/>
        </w:rPr>
      </w:pPr>
    </w:p>
    <w:p w14:paraId="07DB7F19" w14:textId="496B8CBC" w:rsidR="0067377B" w:rsidRDefault="0067377B" w:rsidP="004D7B5D">
      <w:pPr>
        <w:spacing w:line="360" w:lineRule="auto"/>
        <w:rPr>
          <w:lang w:val="en-US"/>
        </w:rPr>
      </w:pPr>
    </w:p>
    <w:p w14:paraId="5CD061B6" w14:textId="73DF1298" w:rsidR="0067377B" w:rsidRDefault="0067377B" w:rsidP="004D7B5D">
      <w:pPr>
        <w:spacing w:line="360" w:lineRule="auto"/>
        <w:rPr>
          <w:lang w:val="en-US"/>
        </w:rPr>
      </w:pPr>
    </w:p>
    <w:p w14:paraId="5A00E508" w14:textId="4E297D78" w:rsidR="0067377B" w:rsidRDefault="0067377B" w:rsidP="004D7B5D">
      <w:pPr>
        <w:spacing w:line="360" w:lineRule="auto"/>
        <w:rPr>
          <w:lang w:val="en-US"/>
        </w:rPr>
      </w:pPr>
    </w:p>
    <w:p w14:paraId="4C5B08FE" w14:textId="6EA6687C" w:rsidR="0067377B" w:rsidRDefault="0067377B" w:rsidP="004D7B5D">
      <w:pPr>
        <w:spacing w:line="360" w:lineRule="auto"/>
        <w:rPr>
          <w:lang w:val="en-US"/>
        </w:rPr>
      </w:pPr>
    </w:p>
    <w:p w14:paraId="221CC8C0" w14:textId="69470C2C" w:rsidR="0067377B" w:rsidRDefault="0067377B" w:rsidP="004D7B5D">
      <w:pPr>
        <w:spacing w:line="360" w:lineRule="auto"/>
        <w:rPr>
          <w:lang w:val="en-US"/>
        </w:rPr>
      </w:pPr>
    </w:p>
    <w:p w14:paraId="2DB836A3" w14:textId="77777777" w:rsidR="0067377B" w:rsidRDefault="0067377B" w:rsidP="004D7B5D">
      <w:pPr>
        <w:spacing w:line="360" w:lineRule="auto"/>
        <w:rPr>
          <w:lang w:val="en-US"/>
        </w:rPr>
      </w:pPr>
    </w:p>
    <w:p w14:paraId="69BEBD2B" w14:textId="46CD8FE5" w:rsidR="0067377B" w:rsidRDefault="0067377B" w:rsidP="004D7B5D">
      <w:pPr>
        <w:spacing w:line="360" w:lineRule="auto"/>
        <w:rPr>
          <w:lang w:val="en-US"/>
        </w:rPr>
      </w:pPr>
    </w:p>
    <w:p w14:paraId="2A029E7A" w14:textId="221487D7" w:rsidR="0067377B" w:rsidRDefault="0067377B" w:rsidP="004D7B5D">
      <w:pPr>
        <w:spacing w:line="360" w:lineRule="auto"/>
        <w:rPr>
          <w:lang w:val="en-US"/>
        </w:rPr>
      </w:pPr>
    </w:p>
    <w:p w14:paraId="397882C1" w14:textId="74192AC5" w:rsidR="0067377B" w:rsidRDefault="002D3D35" w:rsidP="004D7B5D">
      <w:pPr>
        <w:spacing w:line="360" w:lineRule="auto"/>
        <w:rPr>
          <w:lang w:val="en-US"/>
        </w:rPr>
      </w:pPr>
      <w:r>
        <w:rPr>
          <w:noProof/>
        </w:rPr>
        <mc:AlternateContent>
          <mc:Choice Requires="wps">
            <w:drawing>
              <wp:anchor distT="0" distB="0" distL="114300" distR="114300" simplePos="0" relativeHeight="251658377" behindDoc="1" locked="0" layoutInCell="1" allowOverlap="1" wp14:anchorId="048AC1EE" wp14:editId="7D6C5AF3">
                <wp:simplePos x="0" y="0"/>
                <wp:positionH relativeFrom="column">
                  <wp:posOffset>470535</wp:posOffset>
                </wp:positionH>
                <wp:positionV relativeFrom="paragraph">
                  <wp:posOffset>3051175</wp:posOffset>
                </wp:positionV>
                <wp:extent cx="364490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394C3646" w14:textId="2A03309F" w:rsidR="002D3D35" w:rsidRPr="002D3D35" w:rsidRDefault="002D3D35" w:rsidP="002D3D35">
                            <w:pPr>
                              <w:pStyle w:val="Caption"/>
                              <w:rPr>
                                <w:noProof/>
                                <w:sz w:val="24"/>
                                <w:lang w:val="en-US"/>
                              </w:rPr>
                            </w:pPr>
                            <w:r w:rsidRPr="002D3D35">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3</w:t>
                            </w:r>
                            <w:r w:rsidR="00543048">
                              <w:rPr>
                                <w:lang w:val="en-US"/>
                              </w:rPr>
                              <w:fldChar w:fldCharType="end"/>
                            </w:r>
                            <w:r w:rsidRPr="002D3D35">
                              <w:rPr>
                                <w:lang w:val="en-US"/>
                              </w:rPr>
                              <w:t xml:space="preserve">. </w:t>
                            </w:r>
                            <w:r w:rsidRPr="00D01B07">
                              <w:rPr>
                                <w:lang w:val="en-US"/>
                              </w:rPr>
                              <w:t xml:space="preserve">The resulting fit </w:t>
                            </w:r>
                            <w:r>
                              <w:rPr>
                                <w:lang w:val="en-US"/>
                              </w:rPr>
                              <w:t xml:space="preserve">for high and low responding dosimetry films for GREY channel </w:t>
                            </w:r>
                            <w:proofErr w:type="spellStart"/>
                            <w:r>
                              <w:rPr>
                                <w:lang w:val="en-US"/>
                              </w:rPr>
                              <w:t>netOD</w:t>
                            </w:r>
                            <w:proofErr w:type="spellEnd"/>
                            <w:r>
                              <w:rPr>
                                <w:lang w:val="en-US"/>
                              </w:rPr>
                              <w:t xml:space="preserve"> values. This fit was not used for further dosimetry.  </w:t>
                            </w:r>
                            <w:r w:rsidRPr="002D3D35">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AC1EE" id="Text Box 5" o:spid="_x0000_s1076" type="#_x0000_t202" style="position:absolute;margin-left:37.05pt;margin-top:240.25pt;width:287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FmGwIAAEAEAAAOAAAAZHJzL2Uyb0RvYy54bWysU8Fu2zAMvQ/YPwi6L07aLF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p3ZhCkmKz2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" stroked="f">
                <v:textbox style="mso-fit-shape-to-text:t" inset="0,0,0,0">
                  <w:txbxContent>
                    <w:p w14:paraId="394C3646" w14:textId="2A03309F" w:rsidR="002D3D35" w:rsidRPr="002D3D35" w:rsidRDefault="002D3D35" w:rsidP="002D3D35">
                      <w:pPr>
                        <w:pStyle w:val="Caption"/>
                        <w:rPr>
                          <w:noProof/>
                          <w:sz w:val="24"/>
                          <w:lang w:val="en-US"/>
                        </w:rPr>
                      </w:pPr>
                      <w:r w:rsidRPr="002D3D35">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3</w:t>
                      </w:r>
                      <w:r w:rsidR="00543048">
                        <w:rPr>
                          <w:lang w:val="en-US"/>
                        </w:rPr>
                        <w:fldChar w:fldCharType="end"/>
                      </w:r>
                      <w:r w:rsidRPr="002D3D35">
                        <w:rPr>
                          <w:lang w:val="en-US"/>
                        </w:rPr>
                        <w:t xml:space="preserve">. </w:t>
                      </w:r>
                      <w:r w:rsidRPr="00D01B07">
                        <w:rPr>
                          <w:lang w:val="en-US"/>
                        </w:rPr>
                        <w:t xml:space="preserve">The resulting fit </w:t>
                      </w:r>
                      <w:r>
                        <w:rPr>
                          <w:lang w:val="en-US"/>
                        </w:rPr>
                        <w:t xml:space="preserve">for high and low responding dosimetry films for GREY channel </w:t>
                      </w:r>
                      <w:proofErr w:type="spellStart"/>
                      <w:r>
                        <w:rPr>
                          <w:lang w:val="en-US"/>
                        </w:rPr>
                        <w:t>netOD</w:t>
                      </w:r>
                      <w:proofErr w:type="spellEnd"/>
                      <w:r>
                        <w:rPr>
                          <w:lang w:val="en-US"/>
                        </w:rPr>
                        <w:t xml:space="preserve"> values. This fit was not used for further dosimetry.  </w:t>
                      </w:r>
                      <w:r w:rsidRPr="002D3D35">
                        <w:rPr>
                          <w:lang w:val="en-US"/>
                        </w:rPr>
                        <w:t xml:space="preserve"> </w:t>
                      </w:r>
                    </w:p>
                  </w:txbxContent>
                </v:textbox>
                <w10:wrap type="tight"/>
              </v:shape>
            </w:pict>
          </mc:Fallback>
        </mc:AlternateContent>
      </w:r>
      <w:r>
        <w:rPr>
          <w:noProof/>
          <w:lang w:val="en-US"/>
        </w:rPr>
        <w:drawing>
          <wp:anchor distT="0" distB="0" distL="114300" distR="114300" simplePos="0" relativeHeight="251658291" behindDoc="1" locked="0" layoutInCell="1" allowOverlap="1" wp14:anchorId="6020B8CC" wp14:editId="34B0E458">
            <wp:simplePos x="0" y="0"/>
            <wp:positionH relativeFrom="column">
              <wp:posOffset>470726</wp:posOffset>
            </wp:positionH>
            <wp:positionV relativeFrom="paragraph">
              <wp:posOffset>343068</wp:posOffset>
            </wp:positionV>
            <wp:extent cx="3644900" cy="2651125"/>
            <wp:effectExtent l="0" t="0" r="0" b="0"/>
            <wp:wrapTight wrapText="bothSides">
              <wp:wrapPolygon edited="0">
                <wp:start x="0" y="0"/>
                <wp:lineTo x="0" y="21419"/>
                <wp:lineTo x="21449" y="21419"/>
                <wp:lineTo x="21449" y="0"/>
                <wp:lineTo x="0" y="0"/>
              </wp:wrapPolygon>
            </wp:wrapTight>
            <wp:docPr id="108" name="Picture 1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scatter char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44900" cy="2651125"/>
                    </a:xfrm>
                    <a:prstGeom prst="rect">
                      <a:avLst/>
                    </a:prstGeom>
                  </pic:spPr>
                </pic:pic>
              </a:graphicData>
            </a:graphic>
            <wp14:sizeRelH relativeFrom="margin">
              <wp14:pctWidth>0</wp14:pctWidth>
            </wp14:sizeRelH>
            <wp14:sizeRelV relativeFrom="margin">
              <wp14:pctHeight>0</wp14:pctHeight>
            </wp14:sizeRelV>
          </wp:anchor>
        </w:drawing>
      </w:r>
    </w:p>
    <w:p w14:paraId="318A2B7F" w14:textId="3E3C05B1" w:rsidR="0067377B" w:rsidRDefault="00F77470" w:rsidP="004D7B5D">
      <w:pPr>
        <w:spacing w:line="360" w:lineRule="auto"/>
        <w:rPr>
          <w:lang w:val="en-US"/>
        </w:rPr>
      </w:pPr>
      <w:r>
        <w:rPr>
          <w:noProof/>
        </w:rPr>
        <w:lastRenderedPageBreak/>
        <mc:AlternateContent>
          <mc:Choice Requires="wps">
            <w:drawing>
              <wp:anchor distT="0" distB="0" distL="114300" distR="114300" simplePos="0" relativeHeight="251662473" behindDoc="1" locked="0" layoutInCell="1" allowOverlap="1" wp14:anchorId="1FB32681" wp14:editId="03AD72B2">
                <wp:simplePos x="0" y="0"/>
                <wp:positionH relativeFrom="column">
                  <wp:posOffset>300990</wp:posOffset>
                </wp:positionH>
                <wp:positionV relativeFrom="paragraph">
                  <wp:posOffset>4246245</wp:posOffset>
                </wp:positionV>
                <wp:extent cx="5342255"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5342255" cy="635"/>
                        </a:xfrm>
                        <a:prstGeom prst="rect">
                          <a:avLst/>
                        </a:prstGeom>
                        <a:solidFill>
                          <a:prstClr val="white"/>
                        </a:solidFill>
                        <a:ln>
                          <a:noFill/>
                        </a:ln>
                      </wps:spPr>
                      <wps:txbx>
                        <w:txbxContent>
                          <w:p w14:paraId="720829E4" w14:textId="308A4640" w:rsidR="00F77470" w:rsidRPr="006422CD" w:rsidRDefault="00F77470" w:rsidP="00F77470">
                            <w:pPr>
                              <w:pStyle w:val="Caption"/>
                              <w:rPr>
                                <w:noProof/>
                                <w:sz w:val="24"/>
                                <w:lang w:val="en-US"/>
                              </w:rPr>
                            </w:pPr>
                            <w:r w:rsidRPr="00F77470">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4</w:t>
                            </w:r>
                            <w:r w:rsidR="00543048">
                              <w:rPr>
                                <w:lang w:val="en-US"/>
                              </w:rPr>
                              <w:fldChar w:fldCharType="end"/>
                            </w:r>
                            <w:r w:rsidRPr="00F77470">
                              <w:rPr>
                                <w:lang w:val="en-US"/>
                              </w:rPr>
                              <w:t xml:space="preserve">. </w:t>
                            </w:r>
                            <w:r w:rsidRPr="00D01B07">
                              <w:rPr>
                                <w:lang w:val="en-US"/>
                              </w:rPr>
                              <w:t xml:space="preserve">The resulting fit </w:t>
                            </w:r>
                            <w:r>
                              <w:rPr>
                                <w:lang w:val="en-US"/>
                              </w:rPr>
                              <w:t xml:space="preserve">for high and low responding dosimetry films for the GREEN channel </w:t>
                            </w:r>
                            <w:proofErr w:type="spellStart"/>
                            <w:r>
                              <w:rPr>
                                <w:lang w:val="en-US"/>
                              </w:rPr>
                              <w:t>netOD</w:t>
                            </w:r>
                            <w:proofErr w:type="spellEnd"/>
                            <w:r>
                              <w:rPr>
                                <w:lang w:val="en-US"/>
                              </w:rPr>
                              <w:t xml:space="preserve"> values. This fit was not used for further dosimetry.  </w:t>
                            </w:r>
                            <w:r w:rsidRPr="002D3D35">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681" id="Text Box 30" o:spid="_x0000_s1077" type="#_x0000_t202" style="position:absolute;margin-left:23.7pt;margin-top:334.35pt;width:420.65pt;height:.05pt;z-index:-251654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b0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" stroked="f">
                <v:textbox style="mso-fit-shape-to-text:t" inset="0,0,0,0">
                  <w:txbxContent>
                    <w:p w14:paraId="720829E4" w14:textId="308A4640" w:rsidR="00F77470" w:rsidRPr="006422CD" w:rsidRDefault="00F77470" w:rsidP="00F77470">
                      <w:pPr>
                        <w:pStyle w:val="Caption"/>
                        <w:rPr>
                          <w:noProof/>
                          <w:sz w:val="24"/>
                          <w:lang w:val="en-US"/>
                        </w:rPr>
                      </w:pPr>
                      <w:r w:rsidRPr="00F77470">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4</w:t>
                      </w:r>
                      <w:r w:rsidR="00543048">
                        <w:rPr>
                          <w:lang w:val="en-US"/>
                        </w:rPr>
                        <w:fldChar w:fldCharType="end"/>
                      </w:r>
                      <w:r w:rsidRPr="00F77470">
                        <w:rPr>
                          <w:lang w:val="en-US"/>
                        </w:rPr>
                        <w:t xml:space="preserve">. </w:t>
                      </w:r>
                      <w:r w:rsidRPr="00D01B07">
                        <w:rPr>
                          <w:lang w:val="en-US"/>
                        </w:rPr>
                        <w:t xml:space="preserve">The resulting fit </w:t>
                      </w:r>
                      <w:r>
                        <w:rPr>
                          <w:lang w:val="en-US"/>
                        </w:rPr>
                        <w:t xml:space="preserve">for high and low responding dosimetry films for the GREEN channel </w:t>
                      </w:r>
                      <w:proofErr w:type="spellStart"/>
                      <w:r>
                        <w:rPr>
                          <w:lang w:val="en-US"/>
                        </w:rPr>
                        <w:t>netOD</w:t>
                      </w:r>
                      <w:proofErr w:type="spellEnd"/>
                      <w:r>
                        <w:rPr>
                          <w:lang w:val="en-US"/>
                        </w:rPr>
                        <w:t xml:space="preserve"> values. This fit was not used for further dosimetry.  </w:t>
                      </w:r>
                      <w:r w:rsidRPr="002D3D35">
                        <w:rPr>
                          <w:lang w:val="en-US"/>
                        </w:rPr>
                        <w:t xml:space="preserve"> </w:t>
                      </w:r>
                    </w:p>
                  </w:txbxContent>
                </v:textbox>
                <w10:wrap type="tight"/>
              </v:shape>
            </w:pict>
          </mc:Fallback>
        </mc:AlternateContent>
      </w:r>
      <w:r w:rsidR="002D3D35">
        <w:rPr>
          <w:noProof/>
          <w:lang w:val="en-US"/>
        </w:rPr>
        <w:drawing>
          <wp:anchor distT="0" distB="0" distL="114300" distR="114300" simplePos="0" relativeHeight="251658290" behindDoc="1" locked="0" layoutInCell="1" allowOverlap="1" wp14:anchorId="015AE6D1" wp14:editId="7C41FE2C">
            <wp:simplePos x="0" y="0"/>
            <wp:positionH relativeFrom="margin">
              <wp:align>center</wp:align>
            </wp:positionH>
            <wp:positionV relativeFrom="paragraph">
              <wp:posOffset>260935</wp:posOffset>
            </wp:positionV>
            <wp:extent cx="5342562" cy="3929059"/>
            <wp:effectExtent l="0" t="0" r="0" b="0"/>
            <wp:wrapTight wrapText="bothSides">
              <wp:wrapPolygon edited="0">
                <wp:start x="0" y="0"/>
                <wp:lineTo x="0" y="21471"/>
                <wp:lineTo x="21490" y="21471"/>
                <wp:lineTo x="21490"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42562" cy="3929059"/>
                    </a:xfrm>
                    <a:prstGeom prst="rect">
                      <a:avLst/>
                    </a:prstGeom>
                  </pic:spPr>
                </pic:pic>
              </a:graphicData>
            </a:graphic>
            <wp14:sizeRelH relativeFrom="margin">
              <wp14:pctWidth>0</wp14:pctWidth>
            </wp14:sizeRelH>
            <wp14:sizeRelV relativeFrom="margin">
              <wp14:pctHeight>0</wp14:pctHeight>
            </wp14:sizeRelV>
          </wp:anchor>
        </w:drawing>
      </w:r>
    </w:p>
    <w:p w14:paraId="7CB63F03" w14:textId="77777777" w:rsidR="00482D0A" w:rsidRDefault="00482D0A" w:rsidP="004D7B5D">
      <w:pPr>
        <w:spacing w:line="360" w:lineRule="auto"/>
        <w:rPr>
          <w:lang w:val="en-US"/>
        </w:rPr>
      </w:pPr>
    </w:p>
    <w:p w14:paraId="173D14FA" w14:textId="2E935E6E" w:rsidR="0023158D" w:rsidRDefault="0023158D" w:rsidP="004D7B5D">
      <w:pPr>
        <w:spacing w:line="360" w:lineRule="auto"/>
        <w:rPr>
          <w:lang w:val="en-US"/>
        </w:rPr>
      </w:pPr>
    </w:p>
    <w:p w14:paraId="4693D4E3" w14:textId="77777777" w:rsidR="003C491B" w:rsidRDefault="003C491B" w:rsidP="004D7B5D">
      <w:pPr>
        <w:spacing w:line="360" w:lineRule="auto"/>
        <w:rPr>
          <w:lang w:val="en-US"/>
        </w:rPr>
      </w:pPr>
    </w:p>
    <w:p w14:paraId="2A243673" w14:textId="77777777" w:rsidR="003C491B" w:rsidRDefault="003C491B" w:rsidP="004D7B5D">
      <w:pPr>
        <w:spacing w:line="360" w:lineRule="auto"/>
        <w:rPr>
          <w:lang w:val="en-US"/>
        </w:rPr>
      </w:pPr>
    </w:p>
    <w:p w14:paraId="04DC0FD9" w14:textId="77777777" w:rsidR="003C491B" w:rsidRDefault="003C491B" w:rsidP="004D7B5D">
      <w:pPr>
        <w:spacing w:line="360" w:lineRule="auto"/>
        <w:rPr>
          <w:lang w:val="en-US"/>
        </w:rPr>
      </w:pPr>
    </w:p>
    <w:p w14:paraId="27E1FC32" w14:textId="77777777" w:rsidR="003C491B" w:rsidRDefault="003C491B" w:rsidP="004D7B5D">
      <w:pPr>
        <w:spacing w:line="360" w:lineRule="auto"/>
        <w:rPr>
          <w:lang w:val="en-US"/>
        </w:rPr>
      </w:pPr>
    </w:p>
    <w:p w14:paraId="1DDCDB80" w14:textId="77777777" w:rsidR="003C491B" w:rsidRDefault="003C491B" w:rsidP="004D7B5D">
      <w:pPr>
        <w:spacing w:line="360" w:lineRule="auto"/>
        <w:rPr>
          <w:lang w:val="en-US"/>
        </w:rPr>
      </w:pPr>
    </w:p>
    <w:p w14:paraId="18A27D35" w14:textId="77777777" w:rsidR="003C491B" w:rsidRDefault="003C491B" w:rsidP="004D7B5D">
      <w:pPr>
        <w:spacing w:line="360" w:lineRule="auto"/>
        <w:rPr>
          <w:lang w:val="en-US"/>
        </w:rPr>
      </w:pPr>
    </w:p>
    <w:p w14:paraId="0ADA570B" w14:textId="77777777" w:rsidR="004064A4" w:rsidRPr="004064A4" w:rsidRDefault="004064A4">
      <w:pPr>
        <w:rPr>
          <w:lang w:val="en-US"/>
        </w:rPr>
      </w:pPr>
    </w:p>
    <w:p w14:paraId="2F96AA41" w14:textId="77777777" w:rsidR="004064A4" w:rsidRPr="004064A4" w:rsidRDefault="004064A4">
      <w:pPr>
        <w:rPr>
          <w:lang w:val="en-US"/>
        </w:rPr>
      </w:pPr>
    </w:p>
    <w:p w14:paraId="6CA736DA" w14:textId="77777777" w:rsidR="0010290D" w:rsidRDefault="0010290D">
      <w:pPr>
        <w:rPr>
          <w:lang w:val="en-US"/>
        </w:rPr>
      </w:pPr>
    </w:p>
    <w:p w14:paraId="11EDC52F" w14:textId="43068849" w:rsidR="004064A4" w:rsidRPr="004064A4" w:rsidRDefault="0010290D" w:rsidP="0010290D">
      <w:pPr>
        <w:pStyle w:val="Heading3"/>
        <w:rPr>
          <w:lang w:val="en-US"/>
        </w:rPr>
      </w:pPr>
      <w:bookmarkStart w:id="280" w:name="_Toc107354721"/>
      <w:r>
        <w:rPr>
          <w:lang w:val="en-US"/>
        </w:rPr>
        <w:t>Random initialization of the nonlinear regression</w:t>
      </w:r>
      <w:bookmarkEnd w:id="280"/>
    </w:p>
    <w:p w14:paraId="7019F912" w14:textId="5CAE406E" w:rsidR="00C91726" w:rsidRPr="00C91726" w:rsidRDefault="00C91726" w:rsidP="00C91726">
      <w:pPr>
        <w:pStyle w:val="Caption"/>
        <w:keepNext/>
        <w:rPr>
          <w:lang w:val="en-US"/>
        </w:rPr>
      </w:pPr>
      <w:bookmarkStart w:id="281" w:name="_Ref107354793"/>
      <w:r w:rsidRPr="00C91726">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7</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4</w:t>
      </w:r>
      <w:r w:rsidR="00526C25">
        <w:rPr>
          <w:lang w:val="en-US"/>
        </w:rPr>
        <w:fldChar w:fldCharType="end"/>
      </w:r>
      <w:bookmarkEnd w:id="281"/>
      <w:r w:rsidRPr="00C91726">
        <w:rPr>
          <w:lang w:val="en-US"/>
        </w:rPr>
        <w:t xml:space="preserve">. </w:t>
      </w:r>
      <w:r>
        <w:rPr>
          <w:lang w:val="en-US"/>
        </w:rPr>
        <w:t xml:space="preserve">To test robustness of the nonlinear regression algorithm, that uses initial guesses of the estimated parameters to iteratively fin the optimal parameters by randomly selecting a set of starting points from a standard normal distribution. The only criterium was that the initial guess of n was positive. </w:t>
      </w:r>
    </w:p>
    <w:tbl>
      <w:tblPr>
        <w:tblStyle w:val="TableGrid"/>
        <w:tblpPr w:leftFromText="187" w:rightFromText="187" w:topFromText="144" w:bottomFromText="144" w:vertAnchor="page" w:horzAnchor="margin" w:tblpXSpec="center" w:tblpY="4206"/>
        <w:tblW w:w="10130" w:type="dxa"/>
        <w:tblLook w:val="04A0" w:firstRow="1" w:lastRow="0" w:firstColumn="1" w:lastColumn="0" w:noHBand="0" w:noVBand="1"/>
      </w:tblPr>
      <w:tblGrid>
        <w:gridCol w:w="2065"/>
        <w:gridCol w:w="2065"/>
        <w:gridCol w:w="2065"/>
        <w:gridCol w:w="2167"/>
        <w:gridCol w:w="1768"/>
      </w:tblGrid>
      <w:tr w:rsidR="004064A4" w:rsidRPr="00151831" w14:paraId="59B3B715" w14:textId="77777777" w:rsidTr="00C91726">
        <w:trPr>
          <w:trHeight w:val="1338"/>
        </w:trPr>
        <w:tc>
          <w:tcPr>
            <w:tcW w:w="6195" w:type="dxa"/>
            <w:gridSpan w:val="3"/>
            <w:tcBorders>
              <w:top w:val="single" w:sz="4" w:space="0" w:color="auto"/>
              <w:left w:val="single" w:sz="4" w:space="0" w:color="auto"/>
              <w:bottom w:val="single" w:sz="4" w:space="0" w:color="auto"/>
              <w:right w:val="single" w:sz="4" w:space="0" w:color="auto"/>
            </w:tcBorders>
          </w:tcPr>
          <w:p w14:paraId="752A8D7F"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Initial guess of unknown parameters of the model</w:t>
            </w:r>
          </w:p>
          <w:p w14:paraId="7C833C8A" w14:textId="77777777" w:rsidR="004064A4" w:rsidRPr="00326F63" w:rsidRDefault="004064A4" w:rsidP="00C91726">
            <w:pPr>
              <w:tabs>
                <w:tab w:val="left" w:pos="4067"/>
              </w:tabs>
              <w:spacing w:line="360" w:lineRule="auto"/>
              <w:rPr>
                <w:rFonts w:eastAsiaTheme="minorEastAsia"/>
                <w:sz w:val="22"/>
                <w:szCs w:val="20"/>
                <w:lang w:val="en-US"/>
              </w:rPr>
            </w:pPr>
            <m:oMathPara>
              <m:oMath>
                <m:r>
                  <w:rPr>
                    <w:rFonts w:ascii="Cambria Math" w:eastAsiaTheme="minorEastAsia" w:hAnsi="Cambria Math"/>
                    <w:sz w:val="22"/>
                    <w:szCs w:val="20"/>
                    <w:lang w:val="en-US"/>
                  </w:rPr>
                  <m:t>D=a⋅netOD+b⋅netO</m:t>
                </m:r>
                <m:sSup>
                  <m:sSupPr>
                    <m:ctrlPr>
                      <w:rPr>
                        <w:rFonts w:ascii="Cambria Math" w:eastAsiaTheme="minorEastAsia" w:hAnsi="Cambria Math"/>
                        <w:i/>
                        <w:sz w:val="22"/>
                        <w:szCs w:val="20"/>
                        <w:lang w:val="en-US"/>
                      </w:rPr>
                    </m:ctrlPr>
                  </m:sSupPr>
                  <m:e>
                    <m:r>
                      <w:rPr>
                        <w:rFonts w:ascii="Cambria Math" w:eastAsiaTheme="minorEastAsia" w:hAnsi="Cambria Math"/>
                        <w:sz w:val="22"/>
                        <w:szCs w:val="20"/>
                        <w:lang w:val="en-US"/>
                      </w:rPr>
                      <m:t>D</m:t>
                    </m:r>
                  </m:e>
                  <m:sup>
                    <m:r>
                      <w:rPr>
                        <w:rFonts w:ascii="Cambria Math" w:eastAsiaTheme="minorEastAsia" w:hAnsi="Cambria Math"/>
                        <w:sz w:val="22"/>
                        <w:szCs w:val="20"/>
                        <w:lang w:val="en-US"/>
                      </w:rPr>
                      <m:t>n</m:t>
                    </m:r>
                  </m:sup>
                </m:sSup>
              </m:oMath>
            </m:oMathPara>
          </w:p>
        </w:tc>
        <w:tc>
          <w:tcPr>
            <w:tcW w:w="2167" w:type="dxa"/>
            <w:tcBorders>
              <w:left w:val="single" w:sz="4" w:space="0" w:color="auto"/>
            </w:tcBorders>
          </w:tcPr>
          <w:p w14:paraId="51B680A1" w14:textId="77777777" w:rsidR="004064A4" w:rsidRPr="00326F63" w:rsidRDefault="004064A4" w:rsidP="00C91726">
            <w:pPr>
              <w:tabs>
                <w:tab w:val="left" w:pos="4067"/>
              </w:tabs>
              <w:spacing w:line="360" w:lineRule="auto"/>
              <w:rPr>
                <w:rFonts w:eastAsiaTheme="minorEastAsia"/>
                <w:sz w:val="22"/>
                <w:szCs w:val="20"/>
                <w:lang w:val="en-US"/>
              </w:rPr>
            </w:pPr>
            <w:r>
              <w:rPr>
                <w:rFonts w:eastAsiaTheme="minorEastAsia"/>
                <w:sz w:val="22"/>
                <w:szCs w:val="20"/>
                <w:lang w:val="en-US"/>
              </w:rPr>
              <w:t>Estimated parameters</w:t>
            </w:r>
            <w:r w:rsidRPr="00326F63">
              <w:rPr>
                <w:rFonts w:eastAsiaTheme="minorEastAsia"/>
                <w:sz w:val="22"/>
                <w:szCs w:val="20"/>
                <w:lang w:val="en-US"/>
              </w:rPr>
              <w:t xml:space="preserve"> </w:t>
            </w:r>
            <w:r>
              <w:rPr>
                <w:rFonts w:eastAsiaTheme="minorEastAsia"/>
                <w:sz w:val="22"/>
                <w:szCs w:val="20"/>
                <w:lang w:val="en-US"/>
              </w:rPr>
              <w:br/>
            </w:r>
            <w:r w:rsidRPr="00326F63">
              <w:rPr>
                <w:rFonts w:eastAsiaTheme="minorEastAsia"/>
                <w:sz w:val="22"/>
                <w:szCs w:val="20"/>
                <w:lang w:val="en-US"/>
              </w:rPr>
              <w:t>[</w:t>
            </w:r>
            <w:proofErr w:type="spellStart"/>
            <w:proofErr w:type="gramStart"/>
            <w:r w:rsidRPr="00326F63">
              <w:rPr>
                <w:rFonts w:eastAsiaTheme="minorEastAsia"/>
                <w:sz w:val="22"/>
                <w:szCs w:val="20"/>
                <w:lang w:val="en-US"/>
              </w:rPr>
              <w:t>a,b</w:t>
            </w:r>
            <w:proofErr w:type="gramEnd"/>
            <w:r w:rsidRPr="00326F63">
              <w:rPr>
                <w:rFonts w:eastAsiaTheme="minorEastAsia"/>
                <w:sz w:val="22"/>
                <w:szCs w:val="20"/>
                <w:lang w:val="en-US"/>
              </w:rPr>
              <w:t>,n</w:t>
            </w:r>
            <w:proofErr w:type="spellEnd"/>
            <w:r w:rsidRPr="00326F63">
              <w:rPr>
                <w:rFonts w:eastAsiaTheme="minorEastAsia"/>
                <w:sz w:val="22"/>
                <w:szCs w:val="20"/>
                <w:lang w:val="en-US"/>
              </w:rPr>
              <w:t>]</w:t>
            </w:r>
          </w:p>
        </w:tc>
        <w:tc>
          <w:tcPr>
            <w:tcW w:w="1768" w:type="dxa"/>
          </w:tcPr>
          <w:p w14:paraId="61717C20" w14:textId="77777777" w:rsidR="004064A4" w:rsidRPr="00326F63" w:rsidRDefault="004064A4" w:rsidP="00C91726">
            <w:pPr>
              <w:tabs>
                <w:tab w:val="left" w:pos="4067"/>
              </w:tabs>
              <w:spacing w:line="360" w:lineRule="auto"/>
              <w:rPr>
                <w:rFonts w:eastAsiaTheme="minorEastAsia"/>
                <w:sz w:val="22"/>
                <w:szCs w:val="20"/>
                <w:lang w:val="en-US"/>
              </w:rPr>
            </w:pPr>
          </w:p>
        </w:tc>
      </w:tr>
      <w:tr w:rsidR="004064A4" w14:paraId="72BDC257" w14:textId="77777777" w:rsidTr="00C91726">
        <w:trPr>
          <w:trHeight w:val="570"/>
        </w:trPr>
        <w:tc>
          <w:tcPr>
            <w:tcW w:w="2065" w:type="dxa"/>
            <w:tcBorders>
              <w:top w:val="single" w:sz="4" w:space="0" w:color="auto"/>
            </w:tcBorders>
          </w:tcPr>
          <w:p w14:paraId="5E838A34"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 xml:space="preserve">a </w:t>
            </w:r>
          </w:p>
        </w:tc>
        <w:tc>
          <w:tcPr>
            <w:tcW w:w="2065" w:type="dxa"/>
            <w:tcBorders>
              <w:top w:val="single" w:sz="4" w:space="0" w:color="auto"/>
            </w:tcBorders>
          </w:tcPr>
          <w:p w14:paraId="7759C41B"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 xml:space="preserve">b </w:t>
            </w:r>
          </w:p>
        </w:tc>
        <w:tc>
          <w:tcPr>
            <w:tcW w:w="2065" w:type="dxa"/>
            <w:tcBorders>
              <w:top w:val="single" w:sz="4" w:space="0" w:color="auto"/>
            </w:tcBorders>
          </w:tcPr>
          <w:p w14:paraId="49C52A22"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n</w:t>
            </w:r>
          </w:p>
        </w:tc>
        <w:tc>
          <w:tcPr>
            <w:tcW w:w="2167" w:type="dxa"/>
          </w:tcPr>
          <w:p w14:paraId="2BEE2A9A"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Low response</w:t>
            </w:r>
          </w:p>
        </w:tc>
        <w:tc>
          <w:tcPr>
            <w:tcW w:w="1768" w:type="dxa"/>
          </w:tcPr>
          <w:p w14:paraId="6AE51E06"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High response</w:t>
            </w:r>
          </w:p>
        </w:tc>
      </w:tr>
      <w:tr w:rsidR="004064A4" w14:paraId="42CC7399" w14:textId="77777777" w:rsidTr="00C91726">
        <w:trPr>
          <w:trHeight w:val="957"/>
        </w:trPr>
        <w:tc>
          <w:tcPr>
            <w:tcW w:w="2065" w:type="dxa"/>
          </w:tcPr>
          <w:p w14:paraId="74D56EAD"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-2.505</w:t>
            </w:r>
          </w:p>
        </w:tc>
        <w:tc>
          <w:tcPr>
            <w:tcW w:w="2065" w:type="dxa"/>
          </w:tcPr>
          <w:p w14:paraId="3B03D26B"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-0.994</w:t>
            </w:r>
          </w:p>
        </w:tc>
        <w:tc>
          <w:tcPr>
            <w:tcW w:w="2065" w:type="dxa"/>
          </w:tcPr>
          <w:p w14:paraId="1CAC182F"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0.207</w:t>
            </w:r>
          </w:p>
        </w:tc>
        <w:tc>
          <w:tcPr>
            <w:tcW w:w="2167" w:type="dxa"/>
          </w:tcPr>
          <w:p w14:paraId="1128773A"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768" w:type="dxa"/>
          </w:tcPr>
          <w:p w14:paraId="5872AFBB"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4064A4" w14:paraId="7013C92C" w14:textId="77777777" w:rsidTr="00C91726">
        <w:trPr>
          <w:trHeight w:val="957"/>
        </w:trPr>
        <w:tc>
          <w:tcPr>
            <w:tcW w:w="2065" w:type="dxa"/>
          </w:tcPr>
          <w:p w14:paraId="387B862E"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1.333</w:t>
            </w:r>
          </w:p>
        </w:tc>
        <w:tc>
          <w:tcPr>
            <w:tcW w:w="2065" w:type="dxa"/>
          </w:tcPr>
          <w:p w14:paraId="75D76521"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-1.283</w:t>
            </w:r>
          </w:p>
        </w:tc>
        <w:tc>
          <w:tcPr>
            <w:tcW w:w="2065" w:type="dxa"/>
          </w:tcPr>
          <w:p w14:paraId="634F9BB2"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0.711</w:t>
            </w:r>
          </w:p>
        </w:tc>
        <w:tc>
          <w:tcPr>
            <w:tcW w:w="2167" w:type="dxa"/>
          </w:tcPr>
          <w:p w14:paraId="0014ED7C"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[77223.095, -77194.254, 1.0]</w:t>
            </w:r>
          </w:p>
        </w:tc>
        <w:tc>
          <w:tcPr>
            <w:tcW w:w="1768" w:type="dxa"/>
          </w:tcPr>
          <w:p w14:paraId="3DE75E27"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[100403.926, -100379.48, 1.0]</w:t>
            </w:r>
          </w:p>
        </w:tc>
      </w:tr>
      <w:tr w:rsidR="004064A4" w14:paraId="62377892" w14:textId="77777777" w:rsidTr="00C91726">
        <w:trPr>
          <w:trHeight w:val="957"/>
        </w:trPr>
        <w:tc>
          <w:tcPr>
            <w:tcW w:w="2065" w:type="dxa"/>
          </w:tcPr>
          <w:p w14:paraId="42197DA4"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-0.39</w:t>
            </w:r>
          </w:p>
        </w:tc>
        <w:tc>
          <w:tcPr>
            <w:tcW w:w="2065" w:type="dxa"/>
          </w:tcPr>
          <w:p w14:paraId="66F5E2B4"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-1.349</w:t>
            </w:r>
          </w:p>
        </w:tc>
        <w:tc>
          <w:tcPr>
            <w:tcW w:w="2065" w:type="dxa"/>
          </w:tcPr>
          <w:p w14:paraId="02070356"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1.001</w:t>
            </w:r>
          </w:p>
        </w:tc>
        <w:tc>
          <w:tcPr>
            <w:tcW w:w="2167" w:type="dxa"/>
          </w:tcPr>
          <w:p w14:paraId="6217BBF4"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768" w:type="dxa"/>
          </w:tcPr>
          <w:p w14:paraId="439264F2"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4064A4" w14:paraId="754F4225" w14:textId="77777777" w:rsidTr="00C91726">
        <w:trPr>
          <w:trHeight w:val="951"/>
        </w:trPr>
        <w:tc>
          <w:tcPr>
            <w:tcW w:w="2065" w:type="dxa"/>
          </w:tcPr>
          <w:p w14:paraId="05195F05"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0.176</w:t>
            </w:r>
          </w:p>
        </w:tc>
        <w:tc>
          <w:tcPr>
            <w:tcW w:w="2065" w:type="dxa"/>
          </w:tcPr>
          <w:p w14:paraId="395EFE76"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0.17</w:t>
            </w:r>
          </w:p>
        </w:tc>
        <w:tc>
          <w:tcPr>
            <w:tcW w:w="2065" w:type="dxa"/>
          </w:tcPr>
          <w:p w14:paraId="0C54BED3"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0.715</w:t>
            </w:r>
          </w:p>
        </w:tc>
        <w:tc>
          <w:tcPr>
            <w:tcW w:w="2167" w:type="dxa"/>
          </w:tcPr>
          <w:p w14:paraId="2A2962D8"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768" w:type="dxa"/>
          </w:tcPr>
          <w:p w14:paraId="10C1C92B"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4064A4" w14:paraId="1CB74D95" w14:textId="77777777" w:rsidTr="00C91726">
        <w:trPr>
          <w:trHeight w:val="957"/>
        </w:trPr>
        <w:tc>
          <w:tcPr>
            <w:tcW w:w="2065" w:type="dxa"/>
          </w:tcPr>
          <w:p w14:paraId="7CA9893D"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-0.3</w:t>
            </w:r>
          </w:p>
        </w:tc>
        <w:tc>
          <w:tcPr>
            <w:tcW w:w="2065" w:type="dxa"/>
          </w:tcPr>
          <w:p w14:paraId="0F02D67C"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-0.358</w:t>
            </w:r>
          </w:p>
        </w:tc>
        <w:tc>
          <w:tcPr>
            <w:tcW w:w="2065" w:type="dxa"/>
          </w:tcPr>
          <w:p w14:paraId="7AEB071E"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0.114</w:t>
            </w:r>
          </w:p>
        </w:tc>
        <w:tc>
          <w:tcPr>
            <w:tcW w:w="2167" w:type="dxa"/>
          </w:tcPr>
          <w:p w14:paraId="257D1352"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[7.238, 50.374, 2.625]</w:t>
            </w:r>
          </w:p>
        </w:tc>
        <w:tc>
          <w:tcPr>
            <w:tcW w:w="1768" w:type="dxa"/>
          </w:tcPr>
          <w:p w14:paraId="4A5AE95C"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4064A4" w14:paraId="77B90DE6" w14:textId="77777777" w:rsidTr="00C91726">
        <w:trPr>
          <w:trHeight w:val="957"/>
        </w:trPr>
        <w:tc>
          <w:tcPr>
            <w:tcW w:w="2065" w:type="dxa"/>
          </w:tcPr>
          <w:p w14:paraId="3F281AD4"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-0.551</w:t>
            </w:r>
          </w:p>
        </w:tc>
        <w:tc>
          <w:tcPr>
            <w:tcW w:w="2065" w:type="dxa"/>
          </w:tcPr>
          <w:p w14:paraId="009A1EB8"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-0.035</w:t>
            </w:r>
          </w:p>
        </w:tc>
        <w:tc>
          <w:tcPr>
            <w:tcW w:w="2065" w:type="dxa"/>
          </w:tcPr>
          <w:p w14:paraId="33993B4E"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0.535</w:t>
            </w:r>
          </w:p>
        </w:tc>
        <w:tc>
          <w:tcPr>
            <w:tcW w:w="2167" w:type="dxa"/>
          </w:tcPr>
          <w:p w14:paraId="1884FD9A"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768" w:type="dxa"/>
          </w:tcPr>
          <w:p w14:paraId="4101A8E4"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4064A4" w14:paraId="5AAD55FC" w14:textId="77777777" w:rsidTr="00C91726">
        <w:trPr>
          <w:trHeight w:val="957"/>
        </w:trPr>
        <w:tc>
          <w:tcPr>
            <w:tcW w:w="2065" w:type="dxa"/>
          </w:tcPr>
          <w:p w14:paraId="11573BA0"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1.387</w:t>
            </w:r>
          </w:p>
        </w:tc>
        <w:tc>
          <w:tcPr>
            <w:tcW w:w="2065" w:type="dxa"/>
          </w:tcPr>
          <w:p w14:paraId="5A972165"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-1.142</w:t>
            </w:r>
          </w:p>
        </w:tc>
        <w:tc>
          <w:tcPr>
            <w:tcW w:w="2065" w:type="dxa"/>
          </w:tcPr>
          <w:p w14:paraId="72E90956"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0.445</w:t>
            </w:r>
          </w:p>
        </w:tc>
        <w:tc>
          <w:tcPr>
            <w:tcW w:w="2167" w:type="dxa"/>
          </w:tcPr>
          <w:p w14:paraId="71182CCA"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768" w:type="dxa"/>
          </w:tcPr>
          <w:p w14:paraId="477B27A9" w14:textId="77777777" w:rsidR="004064A4" w:rsidRPr="00326F63" w:rsidRDefault="004064A4" w:rsidP="00C91726">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4064A4" w14:paraId="192EE179" w14:textId="77777777" w:rsidTr="00C91726">
        <w:trPr>
          <w:trHeight w:val="951"/>
        </w:trPr>
        <w:tc>
          <w:tcPr>
            <w:tcW w:w="2065" w:type="dxa"/>
          </w:tcPr>
          <w:p w14:paraId="46C88B59" w14:textId="77777777" w:rsidR="004064A4" w:rsidRPr="00326F63" w:rsidRDefault="004064A4" w:rsidP="00C91726">
            <w:pPr>
              <w:tabs>
                <w:tab w:val="left" w:pos="4067"/>
              </w:tabs>
              <w:spacing w:line="360" w:lineRule="auto"/>
              <w:rPr>
                <w:rFonts w:eastAsiaTheme="minorEastAsia"/>
                <w:sz w:val="22"/>
                <w:szCs w:val="20"/>
                <w:lang w:val="en-US"/>
              </w:rPr>
            </w:pPr>
            <w:r w:rsidRPr="00326F63">
              <w:rPr>
                <w:sz w:val="22"/>
                <w:szCs w:val="20"/>
              </w:rPr>
              <w:t>-0.328</w:t>
            </w:r>
          </w:p>
        </w:tc>
        <w:tc>
          <w:tcPr>
            <w:tcW w:w="2065" w:type="dxa"/>
          </w:tcPr>
          <w:p w14:paraId="1696B744" w14:textId="77777777" w:rsidR="004064A4" w:rsidRPr="00326F63" w:rsidRDefault="004064A4" w:rsidP="00C91726">
            <w:pPr>
              <w:tabs>
                <w:tab w:val="left" w:pos="4067"/>
              </w:tabs>
              <w:spacing w:line="360" w:lineRule="auto"/>
              <w:rPr>
                <w:rFonts w:eastAsiaTheme="minorEastAsia"/>
                <w:sz w:val="22"/>
                <w:szCs w:val="20"/>
                <w:lang w:val="en-US"/>
              </w:rPr>
            </w:pPr>
            <w:r w:rsidRPr="00326F63">
              <w:rPr>
                <w:sz w:val="22"/>
                <w:szCs w:val="20"/>
              </w:rPr>
              <w:t>-0.096</w:t>
            </w:r>
          </w:p>
        </w:tc>
        <w:tc>
          <w:tcPr>
            <w:tcW w:w="2065" w:type="dxa"/>
          </w:tcPr>
          <w:p w14:paraId="2F016EB1" w14:textId="77777777" w:rsidR="004064A4" w:rsidRPr="00326F63" w:rsidRDefault="004064A4" w:rsidP="00C91726">
            <w:pPr>
              <w:tabs>
                <w:tab w:val="left" w:pos="4067"/>
              </w:tabs>
              <w:spacing w:line="360" w:lineRule="auto"/>
              <w:rPr>
                <w:rFonts w:eastAsiaTheme="minorEastAsia"/>
                <w:sz w:val="22"/>
                <w:szCs w:val="20"/>
                <w:lang w:val="en-US"/>
              </w:rPr>
            </w:pPr>
            <w:r w:rsidRPr="00326F63">
              <w:rPr>
                <w:sz w:val="22"/>
                <w:szCs w:val="20"/>
              </w:rPr>
              <w:t>0.88</w:t>
            </w:r>
          </w:p>
        </w:tc>
        <w:tc>
          <w:tcPr>
            <w:tcW w:w="2167" w:type="dxa"/>
          </w:tcPr>
          <w:p w14:paraId="65003E9C" w14:textId="77777777" w:rsidR="004064A4" w:rsidRPr="00326F63" w:rsidRDefault="004064A4" w:rsidP="00C91726">
            <w:pPr>
              <w:tabs>
                <w:tab w:val="left" w:pos="4067"/>
              </w:tabs>
              <w:spacing w:line="360" w:lineRule="auto"/>
              <w:rPr>
                <w:sz w:val="22"/>
                <w:szCs w:val="20"/>
              </w:rPr>
            </w:pPr>
            <w:r w:rsidRPr="00326F63">
              <w:rPr>
                <w:sz w:val="22"/>
                <w:szCs w:val="20"/>
              </w:rPr>
              <w:t>[7.238, 50.374, 2.625]</w:t>
            </w:r>
          </w:p>
        </w:tc>
        <w:tc>
          <w:tcPr>
            <w:tcW w:w="1768" w:type="dxa"/>
          </w:tcPr>
          <w:p w14:paraId="556EDD5B" w14:textId="77777777" w:rsidR="004064A4" w:rsidRPr="00326F63" w:rsidRDefault="004064A4" w:rsidP="00C91726">
            <w:pPr>
              <w:tabs>
                <w:tab w:val="left" w:pos="4067"/>
              </w:tabs>
              <w:spacing w:line="360" w:lineRule="auto"/>
              <w:rPr>
                <w:sz w:val="22"/>
                <w:szCs w:val="20"/>
              </w:rPr>
            </w:pPr>
            <w:r w:rsidRPr="00326F63">
              <w:rPr>
                <w:sz w:val="22"/>
                <w:szCs w:val="20"/>
              </w:rPr>
              <w:t>[6.205, 50.815, 2.954]</w:t>
            </w:r>
          </w:p>
        </w:tc>
      </w:tr>
      <w:tr w:rsidR="004064A4" w14:paraId="28818003" w14:textId="77777777" w:rsidTr="00C91726">
        <w:trPr>
          <w:trHeight w:val="957"/>
        </w:trPr>
        <w:tc>
          <w:tcPr>
            <w:tcW w:w="2065" w:type="dxa"/>
          </w:tcPr>
          <w:p w14:paraId="368CAAA3" w14:textId="77777777" w:rsidR="004064A4" w:rsidRPr="00326F63" w:rsidRDefault="004064A4" w:rsidP="00C91726">
            <w:pPr>
              <w:tabs>
                <w:tab w:val="left" w:pos="4067"/>
              </w:tabs>
              <w:spacing w:line="360" w:lineRule="auto"/>
              <w:rPr>
                <w:sz w:val="22"/>
                <w:szCs w:val="20"/>
              </w:rPr>
            </w:pPr>
            <w:r w:rsidRPr="00326F63">
              <w:rPr>
                <w:sz w:val="22"/>
                <w:szCs w:val="20"/>
              </w:rPr>
              <w:lastRenderedPageBreak/>
              <w:t>-0.428</w:t>
            </w:r>
          </w:p>
        </w:tc>
        <w:tc>
          <w:tcPr>
            <w:tcW w:w="2065" w:type="dxa"/>
          </w:tcPr>
          <w:p w14:paraId="4D7AF439" w14:textId="77777777" w:rsidR="004064A4" w:rsidRPr="00326F63" w:rsidRDefault="004064A4" w:rsidP="00C91726">
            <w:pPr>
              <w:tabs>
                <w:tab w:val="left" w:pos="4067"/>
              </w:tabs>
              <w:spacing w:line="360" w:lineRule="auto"/>
              <w:rPr>
                <w:sz w:val="22"/>
                <w:szCs w:val="20"/>
              </w:rPr>
            </w:pPr>
            <w:r w:rsidRPr="00326F63">
              <w:rPr>
                <w:sz w:val="22"/>
                <w:szCs w:val="20"/>
              </w:rPr>
              <w:t>0.308</w:t>
            </w:r>
          </w:p>
        </w:tc>
        <w:tc>
          <w:tcPr>
            <w:tcW w:w="2065" w:type="dxa"/>
          </w:tcPr>
          <w:p w14:paraId="00F813B7" w14:textId="77777777" w:rsidR="004064A4" w:rsidRPr="00326F63" w:rsidRDefault="004064A4" w:rsidP="00C91726">
            <w:pPr>
              <w:tabs>
                <w:tab w:val="left" w:pos="4067"/>
              </w:tabs>
              <w:spacing w:line="360" w:lineRule="auto"/>
              <w:rPr>
                <w:sz w:val="22"/>
                <w:szCs w:val="20"/>
              </w:rPr>
            </w:pPr>
            <w:r w:rsidRPr="00326F63">
              <w:rPr>
                <w:sz w:val="22"/>
                <w:szCs w:val="20"/>
              </w:rPr>
              <w:t>0.468</w:t>
            </w:r>
          </w:p>
        </w:tc>
        <w:tc>
          <w:tcPr>
            <w:tcW w:w="2167" w:type="dxa"/>
          </w:tcPr>
          <w:p w14:paraId="48190143" w14:textId="77777777" w:rsidR="004064A4" w:rsidRPr="00326F63" w:rsidRDefault="004064A4" w:rsidP="00C91726">
            <w:pPr>
              <w:tabs>
                <w:tab w:val="left" w:pos="4067"/>
              </w:tabs>
              <w:spacing w:line="360" w:lineRule="auto"/>
              <w:rPr>
                <w:sz w:val="22"/>
                <w:szCs w:val="20"/>
              </w:rPr>
            </w:pPr>
            <w:r w:rsidRPr="00326F63">
              <w:rPr>
                <w:sz w:val="22"/>
                <w:szCs w:val="20"/>
              </w:rPr>
              <w:t>[7.238, 50.375, 2.625]</w:t>
            </w:r>
          </w:p>
        </w:tc>
        <w:tc>
          <w:tcPr>
            <w:tcW w:w="1768" w:type="dxa"/>
          </w:tcPr>
          <w:p w14:paraId="02524083" w14:textId="77777777" w:rsidR="004064A4" w:rsidRPr="00326F63" w:rsidRDefault="004064A4" w:rsidP="00C91726">
            <w:pPr>
              <w:tabs>
                <w:tab w:val="left" w:pos="4067"/>
              </w:tabs>
              <w:spacing w:line="360" w:lineRule="auto"/>
              <w:rPr>
                <w:sz w:val="22"/>
                <w:szCs w:val="20"/>
              </w:rPr>
            </w:pPr>
            <w:r w:rsidRPr="00326F63">
              <w:rPr>
                <w:sz w:val="22"/>
                <w:szCs w:val="20"/>
              </w:rPr>
              <w:t>[6.205, 50.815, 2.954]</w:t>
            </w:r>
          </w:p>
        </w:tc>
      </w:tr>
      <w:tr w:rsidR="004064A4" w14:paraId="408BA1A8" w14:textId="77777777" w:rsidTr="00C91726">
        <w:trPr>
          <w:trHeight w:val="951"/>
        </w:trPr>
        <w:tc>
          <w:tcPr>
            <w:tcW w:w="2065" w:type="dxa"/>
          </w:tcPr>
          <w:p w14:paraId="0B18C332" w14:textId="77777777" w:rsidR="004064A4" w:rsidRPr="00326F63" w:rsidRDefault="004064A4" w:rsidP="00C91726">
            <w:pPr>
              <w:tabs>
                <w:tab w:val="left" w:pos="4067"/>
              </w:tabs>
              <w:spacing w:line="360" w:lineRule="auto"/>
              <w:rPr>
                <w:sz w:val="22"/>
                <w:szCs w:val="20"/>
              </w:rPr>
            </w:pPr>
            <w:r w:rsidRPr="00326F63">
              <w:rPr>
                <w:sz w:val="22"/>
                <w:szCs w:val="20"/>
              </w:rPr>
              <w:t xml:space="preserve">-1.604 </w:t>
            </w:r>
          </w:p>
        </w:tc>
        <w:tc>
          <w:tcPr>
            <w:tcW w:w="2065" w:type="dxa"/>
          </w:tcPr>
          <w:p w14:paraId="5004FFF3" w14:textId="77777777" w:rsidR="004064A4" w:rsidRPr="00326F63" w:rsidRDefault="004064A4" w:rsidP="00C91726">
            <w:pPr>
              <w:tabs>
                <w:tab w:val="left" w:pos="4067"/>
              </w:tabs>
              <w:spacing w:line="360" w:lineRule="auto"/>
              <w:rPr>
                <w:sz w:val="22"/>
                <w:szCs w:val="20"/>
              </w:rPr>
            </w:pPr>
            <w:r w:rsidRPr="00326F63">
              <w:rPr>
                <w:sz w:val="22"/>
                <w:szCs w:val="20"/>
              </w:rPr>
              <w:t>-1.323</w:t>
            </w:r>
          </w:p>
        </w:tc>
        <w:tc>
          <w:tcPr>
            <w:tcW w:w="2065" w:type="dxa"/>
          </w:tcPr>
          <w:p w14:paraId="6ADBDC40" w14:textId="77777777" w:rsidR="004064A4" w:rsidRPr="00326F63" w:rsidRDefault="004064A4" w:rsidP="00C91726">
            <w:pPr>
              <w:tabs>
                <w:tab w:val="left" w:pos="4067"/>
              </w:tabs>
              <w:spacing w:line="360" w:lineRule="auto"/>
              <w:rPr>
                <w:sz w:val="22"/>
                <w:szCs w:val="20"/>
              </w:rPr>
            </w:pPr>
            <w:r w:rsidRPr="00326F63">
              <w:rPr>
                <w:sz w:val="22"/>
                <w:szCs w:val="20"/>
              </w:rPr>
              <w:t>0.271</w:t>
            </w:r>
          </w:p>
        </w:tc>
        <w:tc>
          <w:tcPr>
            <w:tcW w:w="2167" w:type="dxa"/>
          </w:tcPr>
          <w:p w14:paraId="0F9D6E53" w14:textId="77777777" w:rsidR="004064A4" w:rsidRPr="00326F63" w:rsidRDefault="004064A4" w:rsidP="00C91726">
            <w:pPr>
              <w:tabs>
                <w:tab w:val="left" w:pos="4067"/>
              </w:tabs>
              <w:spacing w:line="360" w:lineRule="auto"/>
              <w:rPr>
                <w:sz w:val="22"/>
                <w:szCs w:val="20"/>
              </w:rPr>
            </w:pPr>
            <w:r w:rsidRPr="00326F63">
              <w:rPr>
                <w:sz w:val="22"/>
                <w:szCs w:val="20"/>
              </w:rPr>
              <w:t>[7.238, 50.374, 2.625]</w:t>
            </w:r>
          </w:p>
        </w:tc>
        <w:tc>
          <w:tcPr>
            <w:tcW w:w="1768" w:type="dxa"/>
          </w:tcPr>
          <w:p w14:paraId="259E2F5C" w14:textId="77777777" w:rsidR="004064A4" w:rsidRPr="00326F63" w:rsidRDefault="004064A4" w:rsidP="00C91726">
            <w:pPr>
              <w:tabs>
                <w:tab w:val="left" w:pos="4067"/>
              </w:tabs>
              <w:spacing w:line="360" w:lineRule="auto"/>
              <w:rPr>
                <w:sz w:val="22"/>
                <w:szCs w:val="20"/>
              </w:rPr>
            </w:pPr>
            <w:r w:rsidRPr="00326F63">
              <w:rPr>
                <w:sz w:val="22"/>
                <w:szCs w:val="20"/>
              </w:rPr>
              <w:t>[6.205, 50.815, 2.954]</w:t>
            </w:r>
          </w:p>
        </w:tc>
      </w:tr>
    </w:tbl>
    <w:p w14:paraId="590D92EC" w14:textId="1703C143" w:rsidR="002D3D35" w:rsidRPr="002D3D35" w:rsidRDefault="002D3D35" w:rsidP="002D3D35">
      <w:pPr>
        <w:rPr>
          <w:lang w:val="en-US"/>
        </w:rPr>
      </w:pPr>
    </w:p>
    <w:p w14:paraId="21A737FB" w14:textId="05C3A276" w:rsidR="00D52B12" w:rsidRDefault="00D52B12" w:rsidP="004D7B5D">
      <w:pPr>
        <w:tabs>
          <w:tab w:val="left" w:pos="4067"/>
        </w:tabs>
        <w:spacing w:line="360" w:lineRule="auto"/>
        <w:rPr>
          <w:rFonts w:eastAsiaTheme="minorEastAsia"/>
          <w:lang w:val="en-US"/>
        </w:rPr>
      </w:pPr>
      <w:r>
        <w:rPr>
          <w:rFonts w:eastAsiaTheme="minorEastAsia"/>
          <w:lang w:val="en-US"/>
        </w:rPr>
        <w:tab/>
      </w:r>
    </w:p>
    <w:p w14:paraId="163B5841" w14:textId="42396B77" w:rsidR="00B962E2" w:rsidRDefault="00C60396" w:rsidP="00C222A7">
      <w:pPr>
        <w:pStyle w:val="Heading2"/>
        <w:rPr>
          <w:rFonts w:eastAsiaTheme="minorEastAsia"/>
          <w:lang w:val="en-US"/>
        </w:rPr>
      </w:pPr>
      <w:bookmarkStart w:id="282" w:name="_Toc107354722"/>
      <w:r>
        <w:rPr>
          <w:rFonts w:eastAsiaTheme="minorEastAsia"/>
          <w:lang w:val="en-US"/>
        </w:rPr>
        <w:t>Cell Segmentation</w:t>
      </w:r>
      <w:bookmarkEnd w:id="282"/>
    </w:p>
    <w:p w14:paraId="1CD0A916" w14:textId="77777777" w:rsidR="00326F63" w:rsidRDefault="00326F63" w:rsidP="00326F63">
      <w:pPr>
        <w:keepNext/>
        <w:spacing w:after="160" w:line="360" w:lineRule="auto"/>
      </w:pPr>
      <w:r>
        <w:rPr>
          <w:rFonts w:eastAsiaTheme="minorEastAsia"/>
          <w:noProof/>
          <w:lang w:val="en-US"/>
        </w:rPr>
        <w:drawing>
          <wp:inline distT="0" distB="0" distL="0" distR="0" wp14:anchorId="0AB12A18" wp14:editId="6BE8A19B">
            <wp:extent cx="5749047" cy="4721118"/>
            <wp:effectExtent l="0" t="0" r="4445" b="3810"/>
            <wp:docPr id="224" name="Picture 2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10;&#10;Description automatically generated"/>
                    <pic:cNvPicPr/>
                  </pic:nvPicPr>
                  <pic:blipFill rotWithShape="1">
                    <a:blip r:embed="rId107">
                      <a:extLst>
                        <a:ext uri="{28A0092B-C50C-407E-A947-70E740481C1C}">
                          <a14:useLocalDpi xmlns:a14="http://schemas.microsoft.com/office/drawing/2010/main" val="0"/>
                        </a:ext>
                      </a:extLst>
                    </a:blip>
                    <a:srcRect l="6711" t="4075" r="38461" b="15880"/>
                    <a:stretch/>
                  </pic:blipFill>
                  <pic:spPr bwMode="auto">
                    <a:xfrm>
                      <a:off x="0" y="0"/>
                      <a:ext cx="5767332" cy="4736134"/>
                    </a:xfrm>
                    <a:prstGeom prst="rect">
                      <a:avLst/>
                    </a:prstGeom>
                    <a:ln>
                      <a:noFill/>
                    </a:ln>
                    <a:extLst>
                      <a:ext uri="{53640926-AAD7-44D8-BBD7-CCE9431645EC}">
                        <a14:shadowObscured xmlns:a14="http://schemas.microsoft.com/office/drawing/2010/main"/>
                      </a:ext>
                    </a:extLst>
                  </pic:spPr>
                </pic:pic>
              </a:graphicData>
            </a:graphic>
          </wp:inline>
        </w:drawing>
      </w:r>
    </w:p>
    <w:p w14:paraId="0BF38178" w14:textId="2C07D413" w:rsidR="00326F63" w:rsidRPr="00250C31" w:rsidRDefault="00326F63" w:rsidP="00326F63">
      <w:pPr>
        <w:pStyle w:val="Caption"/>
        <w:rPr>
          <w:lang w:val="en-US"/>
        </w:rPr>
      </w:pPr>
      <w:bookmarkStart w:id="283" w:name="_Ref106005657"/>
      <w:r w:rsidRPr="00250C3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5</w:t>
      </w:r>
      <w:r w:rsidR="00543048">
        <w:rPr>
          <w:lang w:val="en-US"/>
        </w:rPr>
        <w:fldChar w:fldCharType="end"/>
      </w:r>
      <w:bookmarkEnd w:id="283"/>
      <w:r w:rsidR="00250C31" w:rsidRPr="00250C31">
        <w:rPr>
          <w:lang w:val="en-US"/>
        </w:rPr>
        <w:t>. Stained control flasks (top) and segmented control flask (bottom)</w:t>
      </w:r>
      <w:r w:rsidR="0010290D">
        <w:rPr>
          <w:lang w:val="en-US"/>
        </w:rPr>
        <w:t xml:space="preserve">. The flasks were analyzed to </w:t>
      </w:r>
      <w:r w:rsidR="009E1C8E">
        <w:rPr>
          <w:lang w:val="en-US"/>
        </w:rPr>
        <w:t xml:space="preserve">qualitatively evaluate the performance of the segmentation algorithm. </w:t>
      </w:r>
    </w:p>
    <w:p w14:paraId="2BEE31AF" w14:textId="1B0EAB5C" w:rsidR="00B962E2" w:rsidRDefault="00B962E2" w:rsidP="004D7B5D">
      <w:pPr>
        <w:spacing w:after="160" w:line="360" w:lineRule="auto"/>
        <w:rPr>
          <w:rFonts w:eastAsiaTheme="minorEastAsia"/>
          <w:lang w:val="en-US"/>
        </w:rPr>
      </w:pPr>
      <w:r>
        <w:rPr>
          <w:rFonts w:eastAsiaTheme="minorEastAsia"/>
          <w:lang w:val="en-US"/>
        </w:rPr>
        <w:br w:type="page"/>
      </w:r>
    </w:p>
    <w:p w14:paraId="57E8E865" w14:textId="2333B68E" w:rsidR="00DA69D4" w:rsidRDefault="00885F4B" w:rsidP="00C222A7">
      <w:pPr>
        <w:pStyle w:val="Heading2"/>
        <w:rPr>
          <w:rFonts w:eastAsiaTheme="minorEastAsia"/>
          <w:lang w:val="en-US"/>
        </w:rPr>
      </w:pPr>
      <w:bookmarkStart w:id="284" w:name="_Toc107354723"/>
      <w:r>
        <w:rPr>
          <w:rFonts w:eastAsiaTheme="minorEastAsia"/>
          <w:lang w:val="en-US"/>
        </w:rPr>
        <w:lastRenderedPageBreak/>
        <w:t>Cell flask registration</w:t>
      </w:r>
      <w:bookmarkEnd w:id="284"/>
      <w:r>
        <w:rPr>
          <w:rFonts w:eastAsiaTheme="minorEastAsia"/>
          <w:lang w:val="en-US"/>
        </w:rPr>
        <w:t xml:space="preserve"> </w:t>
      </w:r>
    </w:p>
    <w:p w14:paraId="17553BCC" w14:textId="3F933774" w:rsidR="00B92C68" w:rsidRPr="004D5F2D" w:rsidRDefault="00B652D8" w:rsidP="004D7B5D">
      <w:pPr>
        <w:spacing w:line="360" w:lineRule="auto"/>
        <w:rPr>
          <w:lang w:val="en-US"/>
        </w:rPr>
      </w:pPr>
      <w:commentRangeStart w:id="285"/>
      <w:r>
        <w:rPr>
          <w:noProof/>
        </w:rPr>
        <w:drawing>
          <wp:anchor distT="0" distB="0" distL="114300" distR="114300" simplePos="0" relativeHeight="251658317" behindDoc="1" locked="0" layoutInCell="1" allowOverlap="1" wp14:anchorId="03E6C214" wp14:editId="25C1F5DD">
            <wp:simplePos x="0" y="0"/>
            <wp:positionH relativeFrom="page">
              <wp:posOffset>5242588</wp:posOffset>
            </wp:positionH>
            <wp:positionV relativeFrom="paragraph">
              <wp:posOffset>653856</wp:posOffset>
            </wp:positionV>
            <wp:extent cx="2516505" cy="2680970"/>
            <wp:effectExtent l="0" t="0" r="0" b="5080"/>
            <wp:wrapTight wrapText="bothSides">
              <wp:wrapPolygon edited="0">
                <wp:start x="0" y="0"/>
                <wp:lineTo x="0" y="21487"/>
                <wp:lineTo x="21420" y="21487"/>
                <wp:lineTo x="21420" y="0"/>
                <wp:lineTo x="0" y="0"/>
              </wp:wrapPolygon>
            </wp:wrapTight>
            <wp:docPr id="92" name="Picture 9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lendar&#10;&#10;Description automatically generated with medium confidence"/>
                    <pic:cNvPicPr/>
                  </pic:nvPicPr>
                  <pic:blipFill rotWithShape="1">
                    <a:blip r:embed="rId108" cstate="print">
                      <a:extLst>
                        <a:ext uri="{28A0092B-C50C-407E-A947-70E740481C1C}">
                          <a14:useLocalDpi xmlns:a14="http://schemas.microsoft.com/office/drawing/2010/main" val="0"/>
                        </a:ext>
                      </a:extLst>
                    </a:blip>
                    <a:srcRect l="6410" t="8333" r="12820" b="5609"/>
                    <a:stretch/>
                  </pic:blipFill>
                  <pic:spPr bwMode="auto">
                    <a:xfrm>
                      <a:off x="0" y="0"/>
                      <a:ext cx="2516505" cy="268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06" behindDoc="1" locked="0" layoutInCell="1" allowOverlap="1" wp14:anchorId="06B5C0CE" wp14:editId="2D3BA6AE">
            <wp:simplePos x="0" y="0"/>
            <wp:positionH relativeFrom="column">
              <wp:posOffset>1813560</wp:posOffset>
            </wp:positionH>
            <wp:positionV relativeFrom="paragraph">
              <wp:posOffset>694055</wp:posOffset>
            </wp:positionV>
            <wp:extent cx="2506345" cy="2614930"/>
            <wp:effectExtent l="0" t="0" r="8255" b="0"/>
            <wp:wrapTight wrapText="bothSides">
              <wp:wrapPolygon edited="0">
                <wp:start x="0" y="0"/>
                <wp:lineTo x="0" y="21401"/>
                <wp:lineTo x="21507" y="21401"/>
                <wp:lineTo x="21507" y="0"/>
                <wp:lineTo x="0" y="0"/>
              </wp:wrapPolygon>
            </wp:wrapTight>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rotWithShape="1">
                    <a:blip r:embed="rId109" cstate="print">
                      <a:extLst>
                        <a:ext uri="{28A0092B-C50C-407E-A947-70E740481C1C}">
                          <a14:useLocalDpi xmlns:a14="http://schemas.microsoft.com/office/drawing/2010/main" val="0"/>
                        </a:ext>
                      </a:extLst>
                    </a:blip>
                    <a:srcRect l="8653" t="8974" r="9295" b="5449"/>
                    <a:stretch/>
                  </pic:blipFill>
                  <pic:spPr bwMode="auto">
                    <a:xfrm>
                      <a:off x="0" y="0"/>
                      <a:ext cx="2506345" cy="261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921">
        <w:rPr>
          <w:lang w:val="en-US"/>
        </w:rPr>
        <w:t>Dose map registered to segmented cell flasks for</w:t>
      </w:r>
      <w:r w:rsidR="00B92C68" w:rsidRPr="00B52E23">
        <w:rPr>
          <w:lang w:val="en-US"/>
        </w:rPr>
        <w:t xml:space="preserve"> 2, 5 </w:t>
      </w:r>
      <w:proofErr w:type="spellStart"/>
      <w:r w:rsidR="00B92C68" w:rsidRPr="00B52E23">
        <w:rPr>
          <w:lang w:val="en-US"/>
        </w:rPr>
        <w:t>og</w:t>
      </w:r>
      <w:proofErr w:type="spellEnd"/>
      <w:r w:rsidR="00B92C68" w:rsidRPr="00B52E23">
        <w:rPr>
          <w:lang w:val="en-US"/>
        </w:rPr>
        <w:t xml:space="preserve"> 10 </w:t>
      </w:r>
      <w:proofErr w:type="spellStart"/>
      <w:r w:rsidR="00B92C68" w:rsidRPr="00B52E23">
        <w:rPr>
          <w:lang w:val="en-US"/>
        </w:rPr>
        <w:t>Gy</w:t>
      </w:r>
      <w:proofErr w:type="spellEnd"/>
      <w:r w:rsidR="00B92C68" w:rsidRPr="00B52E23">
        <w:rPr>
          <w:lang w:val="en-US"/>
        </w:rPr>
        <w:t xml:space="preserve"> </w:t>
      </w:r>
      <w:r w:rsidR="00B52E23" w:rsidRPr="00B52E23">
        <w:rPr>
          <w:lang w:val="en-US"/>
        </w:rPr>
        <w:t>stripes and</w:t>
      </w:r>
      <w:r w:rsidR="00B52E23">
        <w:rPr>
          <w:lang w:val="en-US"/>
        </w:rPr>
        <w:t xml:space="preserve"> dots</w:t>
      </w:r>
      <w:r w:rsidR="005A2921">
        <w:rPr>
          <w:lang w:val="en-US"/>
        </w:rPr>
        <w:t xml:space="preserve"> with quadrat size of 0.5</w:t>
      </w:r>
      <w:r w:rsidR="0045697B">
        <w:rPr>
          <w:lang w:val="en-US"/>
        </w:rPr>
        <w:t xml:space="preserve"> (top)</w:t>
      </w:r>
      <w:r w:rsidR="005A2921">
        <w:rPr>
          <w:lang w:val="en-US"/>
        </w:rPr>
        <w:t xml:space="preserve"> </w:t>
      </w:r>
      <w:r w:rsidR="0046294E">
        <w:rPr>
          <w:lang w:val="en-US"/>
        </w:rPr>
        <w:t>and 4</w:t>
      </w:r>
      <w:r w:rsidR="0045697B">
        <w:rPr>
          <w:lang w:val="en-US"/>
        </w:rPr>
        <w:t xml:space="preserve"> (bottom)</w:t>
      </w:r>
      <w:r w:rsidR="0046294E">
        <w:rPr>
          <w:lang w:val="en-US"/>
        </w:rPr>
        <w:t xml:space="preserve"> mm</w:t>
      </w:r>
      <w:r w:rsidR="004D5F2D">
        <w:rPr>
          <w:lang w:val="en-US"/>
        </w:rPr>
        <w:t xml:space="preserve">. </w:t>
      </w:r>
      <w:commentRangeEnd w:id="285"/>
      <w:r w:rsidR="00EB067D">
        <w:rPr>
          <w:rStyle w:val="CommentReference"/>
        </w:rPr>
        <w:commentReference w:id="285"/>
      </w:r>
    </w:p>
    <w:p w14:paraId="3BE3BE07" w14:textId="7D6F6DD3" w:rsidR="00B92C68" w:rsidRPr="00B52E23" w:rsidRDefault="00A50946" w:rsidP="004D7B5D">
      <w:pPr>
        <w:spacing w:after="160" w:line="360" w:lineRule="auto"/>
        <w:rPr>
          <w:lang w:val="en-US"/>
        </w:rPr>
      </w:pPr>
      <w:r>
        <w:rPr>
          <w:noProof/>
          <w:lang w:val="en-US"/>
        </w:rPr>
        <w:drawing>
          <wp:anchor distT="0" distB="0" distL="114300" distR="114300" simplePos="0" relativeHeight="251658314" behindDoc="1" locked="0" layoutInCell="1" allowOverlap="1" wp14:anchorId="3A5031B9" wp14:editId="03393EE7">
            <wp:simplePos x="0" y="0"/>
            <wp:positionH relativeFrom="margin">
              <wp:posOffset>1772970</wp:posOffset>
            </wp:positionH>
            <wp:positionV relativeFrom="paragraph">
              <wp:posOffset>2900869</wp:posOffset>
            </wp:positionV>
            <wp:extent cx="2557145" cy="2621280"/>
            <wp:effectExtent l="0" t="0" r="0" b="7620"/>
            <wp:wrapTight wrapText="bothSides">
              <wp:wrapPolygon edited="0">
                <wp:start x="0" y="0"/>
                <wp:lineTo x="0" y="21506"/>
                <wp:lineTo x="21402" y="21506"/>
                <wp:lineTo x="21402" y="0"/>
                <wp:lineTo x="0" y="0"/>
              </wp:wrapPolygon>
            </wp:wrapTight>
            <wp:docPr id="120" name="Picture 12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atter chart&#10;&#10;Description automatically generated with medium confidence"/>
                    <pic:cNvPicPr/>
                  </pic:nvPicPr>
                  <pic:blipFill rotWithShape="1">
                    <a:blip r:embed="rId110" cstate="print">
                      <a:extLst>
                        <a:ext uri="{28A0092B-C50C-407E-A947-70E740481C1C}">
                          <a14:useLocalDpi xmlns:a14="http://schemas.microsoft.com/office/drawing/2010/main" val="0"/>
                        </a:ext>
                      </a:extLst>
                    </a:blip>
                    <a:srcRect l="5723" t="9217" r="10280" b="4715"/>
                    <a:stretch/>
                  </pic:blipFill>
                  <pic:spPr bwMode="auto">
                    <a:xfrm>
                      <a:off x="0" y="0"/>
                      <a:ext cx="2557145"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2D8">
        <w:rPr>
          <w:noProof/>
          <w:lang w:val="en-US"/>
        </w:rPr>
        <w:drawing>
          <wp:anchor distT="0" distB="0" distL="114300" distR="114300" simplePos="0" relativeHeight="251658316" behindDoc="1" locked="0" layoutInCell="1" allowOverlap="1" wp14:anchorId="7C64EAB5" wp14:editId="44C81761">
            <wp:simplePos x="0" y="0"/>
            <wp:positionH relativeFrom="page">
              <wp:align>right</wp:align>
            </wp:positionH>
            <wp:positionV relativeFrom="paragraph">
              <wp:posOffset>2908300</wp:posOffset>
            </wp:positionV>
            <wp:extent cx="2507615" cy="2592705"/>
            <wp:effectExtent l="0" t="0" r="6985" b="0"/>
            <wp:wrapTight wrapText="bothSides">
              <wp:wrapPolygon edited="0">
                <wp:start x="0" y="0"/>
                <wp:lineTo x="0" y="21425"/>
                <wp:lineTo x="21496" y="21425"/>
                <wp:lineTo x="21496" y="0"/>
                <wp:lineTo x="0" y="0"/>
              </wp:wrapPolygon>
            </wp:wrapTight>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rotWithShape="1">
                    <a:blip r:embed="rId111" cstate="print">
                      <a:extLst>
                        <a:ext uri="{28A0092B-C50C-407E-A947-70E740481C1C}">
                          <a14:useLocalDpi xmlns:a14="http://schemas.microsoft.com/office/drawing/2010/main" val="0"/>
                        </a:ext>
                      </a:extLst>
                    </a:blip>
                    <a:srcRect l="5352" t="9291" r="11909" b="5160"/>
                    <a:stretch/>
                  </pic:blipFill>
                  <pic:spPr bwMode="auto">
                    <a:xfrm>
                      <a:off x="0" y="0"/>
                      <a:ext cx="2507615" cy="2592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2D8">
        <w:rPr>
          <w:noProof/>
          <w:lang w:val="en-US"/>
        </w:rPr>
        <w:drawing>
          <wp:anchor distT="0" distB="0" distL="114300" distR="114300" simplePos="0" relativeHeight="251658315" behindDoc="1" locked="0" layoutInCell="1" allowOverlap="1" wp14:anchorId="09244B5B" wp14:editId="63C71FCB">
            <wp:simplePos x="0" y="0"/>
            <wp:positionH relativeFrom="page">
              <wp:posOffset>123190</wp:posOffset>
            </wp:positionH>
            <wp:positionV relativeFrom="paragraph">
              <wp:posOffset>2881630</wp:posOffset>
            </wp:positionV>
            <wp:extent cx="2588260" cy="2625090"/>
            <wp:effectExtent l="0" t="0" r="2540" b="3810"/>
            <wp:wrapTight wrapText="bothSides">
              <wp:wrapPolygon edited="0">
                <wp:start x="0" y="0"/>
                <wp:lineTo x="0" y="21475"/>
                <wp:lineTo x="21462" y="21475"/>
                <wp:lineTo x="21462" y="0"/>
                <wp:lineTo x="0" y="0"/>
              </wp:wrapPolygon>
            </wp:wrapTight>
            <wp:docPr id="121" name="Picture 1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low confidence"/>
                    <pic:cNvPicPr/>
                  </pic:nvPicPr>
                  <pic:blipFill rotWithShape="1">
                    <a:blip r:embed="rId112" cstate="print">
                      <a:extLst>
                        <a:ext uri="{28A0092B-C50C-407E-A947-70E740481C1C}">
                          <a14:useLocalDpi xmlns:a14="http://schemas.microsoft.com/office/drawing/2010/main" val="0"/>
                        </a:ext>
                      </a:extLst>
                    </a:blip>
                    <a:srcRect l="6021" t="9662" r="9829" b="5010"/>
                    <a:stretch/>
                  </pic:blipFill>
                  <pic:spPr bwMode="auto">
                    <a:xfrm>
                      <a:off x="0" y="0"/>
                      <a:ext cx="2588260" cy="262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2D8">
        <w:rPr>
          <w:noProof/>
        </w:rPr>
        <w:drawing>
          <wp:anchor distT="0" distB="0" distL="114300" distR="114300" simplePos="0" relativeHeight="251658305" behindDoc="1" locked="0" layoutInCell="1" allowOverlap="1" wp14:anchorId="70B9BACB" wp14:editId="45E68DA9">
            <wp:simplePos x="0" y="0"/>
            <wp:positionH relativeFrom="column">
              <wp:posOffset>-770255</wp:posOffset>
            </wp:positionH>
            <wp:positionV relativeFrom="paragraph">
              <wp:posOffset>23495</wp:posOffset>
            </wp:positionV>
            <wp:extent cx="2519045" cy="2581275"/>
            <wp:effectExtent l="0" t="0" r="0" b="9525"/>
            <wp:wrapTight wrapText="bothSides">
              <wp:wrapPolygon edited="0">
                <wp:start x="0" y="0"/>
                <wp:lineTo x="0" y="21520"/>
                <wp:lineTo x="21399" y="21520"/>
                <wp:lineTo x="21399" y="0"/>
                <wp:lineTo x="0" y="0"/>
              </wp:wrapPolygon>
            </wp:wrapTight>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rotWithShape="1">
                    <a:blip r:embed="rId113" cstate="print">
                      <a:extLst>
                        <a:ext uri="{28A0092B-C50C-407E-A947-70E740481C1C}">
                          <a14:useLocalDpi xmlns:a14="http://schemas.microsoft.com/office/drawing/2010/main" val="0"/>
                        </a:ext>
                      </a:extLst>
                    </a:blip>
                    <a:srcRect l="5128" t="8814" r="10737" b="4968"/>
                    <a:stretch/>
                  </pic:blipFill>
                  <pic:spPr bwMode="auto">
                    <a:xfrm>
                      <a:off x="0" y="0"/>
                      <a:ext cx="251904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DDFDF" w14:textId="04B77118" w:rsidR="00B92C68" w:rsidRPr="00B52E23" w:rsidRDefault="009D3715" w:rsidP="004D7B5D">
      <w:pPr>
        <w:spacing w:after="160" w:line="360" w:lineRule="auto"/>
        <w:rPr>
          <w:lang w:val="en-US"/>
        </w:rPr>
      </w:pPr>
      <w:r>
        <w:rPr>
          <w:noProof/>
        </w:rPr>
        <mc:AlternateContent>
          <mc:Choice Requires="wps">
            <w:drawing>
              <wp:anchor distT="0" distB="0" distL="114300" distR="114300" simplePos="0" relativeHeight="251658307" behindDoc="1" locked="0" layoutInCell="1" allowOverlap="1" wp14:anchorId="23E1A630" wp14:editId="0C7A5766">
                <wp:simplePos x="0" y="0"/>
                <wp:positionH relativeFrom="margin">
                  <wp:align>right</wp:align>
                </wp:positionH>
                <wp:positionV relativeFrom="paragraph">
                  <wp:posOffset>2794854</wp:posOffset>
                </wp:positionV>
                <wp:extent cx="5855335" cy="635"/>
                <wp:effectExtent l="0" t="0" r="0" b="0"/>
                <wp:wrapTight wrapText="bothSides">
                  <wp:wrapPolygon edited="0">
                    <wp:start x="0" y="0"/>
                    <wp:lineTo x="0" y="20052"/>
                    <wp:lineTo x="21504" y="20052"/>
                    <wp:lineTo x="21504"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5855335" cy="635"/>
                        </a:xfrm>
                        <a:prstGeom prst="rect">
                          <a:avLst/>
                        </a:prstGeom>
                        <a:solidFill>
                          <a:prstClr val="white"/>
                        </a:solidFill>
                        <a:ln>
                          <a:noFill/>
                        </a:ln>
                      </wps:spPr>
                      <wps:txbx>
                        <w:txbxContent>
                          <w:p w14:paraId="4D3797DB" w14:textId="542DE3BD" w:rsidR="00B92C68" w:rsidRPr="001D5801" w:rsidRDefault="00B92C68" w:rsidP="00B92C68">
                            <w:pPr>
                              <w:pStyle w:val="Caption"/>
                              <w:rPr>
                                <w:noProof/>
                                <w:sz w:val="24"/>
                                <w:lang w:val="en-US"/>
                              </w:rPr>
                            </w:pPr>
                            <w:bookmarkStart w:id="286" w:name="_Ref105244692"/>
                            <w:r w:rsidRPr="001D580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6</w:t>
                            </w:r>
                            <w:r w:rsidR="00543048">
                              <w:rPr>
                                <w:lang w:val="en-US"/>
                              </w:rPr>
                              <w:fldChar w:fldCharType="end"/>
                            </w:r>
                            <w:bookmarkEnd w:id="286"/>
                            <w:r w:rsidRPr="001D5801">
                              <w:rPr>
                                <w:lang w:val="en-US"/>
                              </w:rPr>
                              <w:t xml:space="preserve">. </w:t>
                            </w:r>
                            <w:r w:rsidR="0079531A">
                              <w:rPr>
                                <w:lang w:val="en-US"/>
                              </w:rPr>
                              <w:t>Colony maps generated from scanned and segmented c</w:t>
                            </w:r>
                            <w:r w:rsidR="0079531A" w:rsidRPr="001D5801">
                              <w:rPr>
                                <w:lang w:val="en-US"/>
                              </w:rPr>
                              <w:t>ell flasks</w:t>
                            </w:r>
                            <w:r w:rsidR="0079531A">
                              <w:rPr>
                                <w:lang w:val="en-US"/>
                              </w:rPr>
                              <w:t xml:space="preserve"> irradiated using a dotted GRID configuration and</w:t>
                            </w:r>
                            <w:r w:rsidR="0079531A" w:rsidRPr="001D5801">
                              <w:rPr>
                                <w:lang w:val="en-US"/>
                              </w:rPr>
                              <w:t xml:space="preserve"> registered t</w:t>
                            </w:r>
                            <w:r w:rsidR="0079531A">
                              <w:rPr>
                                <w:lang w:val="en-US"/>
                              </w:rPr>
                              <w:t>o their respective dose map. These colony maps were used in 2D survival analysis by dividing them into quadrats. Here we see an example of 0.5 x 0.5 mm</w:t>
                            </w:r>
                            <w:r w:rsidR="0079531A">
                              <w:rPr>
                                <w:vertAlign w:val="superscript"/>
                                <w:lang w:val="en-US"/>
                              </w:rPr>
                              <w:t xml:space="preserve">2 </w:t>
                            </w:r>
                            <w:r w:rsidR="0079531A">
                              <w:rPr>
                                <w:lang w:val="en-US"/>
                              </w:rPr>
                              <w:t>(upper row) and 4 x 4 mm</w:t>
                            </w:r>
                            <w:r w:rsidR="0079531A">
                              <w:rPr>
                                <w:vertAlign w:val="superscript"/>
                                <w:lang w:val="en-US"/>
                              </w:rPr>
                              <w:t>2</w:t>
                            </w:r>
                            <w:r w:rsidR="0079531A">
                              <w:rPr>
                                <w:lang w:val="en-US"/>
                              </w:rPr>
                              <w:t xml:space="preserve"> (lower row) quadrats with increasing dose to the right (2, 5, 10 </w:t>
                            </w:r>
                            <w:proofErr w:type="spellStart"/>
                            <w:r w:rsidR="0079531A">
                              <w:rPr>
                                <w:lang w:val="en-US"/>
                              </w:rPr>
                              <w:t>Gy</w:t>
                            </w:r>
                            <w:proofErr w:type="spellEnd"/>
                            <w:r w:rsidR="0079531A">
                              <w:rPr>
                                <w:lang w:val="en-US"/>
                              </w:rPr>
                              <w:t>).</w:t>
                            </w:r>
                            <w:r w:rsidR="00A1327D">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E1A630" id="Text Box 94" o:spid="_x0000_s1078" type="#_x0000_t202" style="position:absolute;margin-left:409.85pt;margin-top:220.05pt;width:461.05pt;height:.05pt;z-index:-2516581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" stroked="f">
                <v:textbox style="mso-fit-shape-to-text:t" inset="0,0,0,0">
                  <w:txbxContent>
                    <w:p w14:paraId="4D3797DB" w14:textId="542DE3BD" w:rsidR="00B92C68" w:rsidRPr="001D5801" w:rsidRDefault="00B92C68" w:rsidP="00B92C68">
                      <w:pPr>
                        <w:pStyle w:val="Caption"/>
                        <w:rPr>
                          <w:noProof/>
                          <w:sz w:val="24"/>
                          <w:lang w:val="en-US"/>
                        </w:rPr>
                      </w:pPr>
                      <w:bookmarkStart w:id="287" w:name="_Ref105244692"/>
                      <w:r w:rsidRPr="001D5801">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6</w:t>
                      </w:r>
                      <w:r w:rsidR="00543048">
                        <w:rPr>
                          <w:lang w:val="en-US"/>
                        </w:rPr>
                        <w:fldChar w:fldCharType="end"/>
                      </w:r>
                      <w:bookmarkEnd w:id="287"/>
                      <w:r w:rsidRPr="001D5801">
                        <w:rPr>
                          <w:lang w:val="en-US"/>
                        </w:rPr>
                        <w:t xml:space="preserve">. </w:t>
                      </w:r>
                      <w:r w:rsidR="0079531A">
                        <w:rPr>
                          <w:lang w:val="en-US"/>
                        </w:rPr>
                        <w:t>Colony maps generated from scanned and segmented c</w:t>
                      </w:r>
                      <w:r w:rsidR="0079531A" w:rsidRPr="001D5801">
                        <w:rPr>
                          <w:lang w:val="en-US"/>
                        </w:rPr>
                        <w:t>ell flasks</w:t>
                      </w:r>
                      <w:r w:rsidR="0079531A">
                        <w:rPr>
                          <w:lang w:val="en-US"/>
                        </w:rPr>
                        <w:t xml:space="preserve"> irradiated using a dotted GRID configuration and</w:t>
                      </w:r>
                      <w:r w:rsidR="0079531A" w:rsidRPr="001D5801">
                        <w:rPr>
                          <w:lang w:val="en-US"/>
                        </w:rPr>
                        <w:t xml:space="preserve"> registered t</w:t>
                      </w:r>
                      <w:r w:rsidR="0079531A">
                        <w:rPr>
                          <w:lang w:val="en-US"/>
                        </w:rPr>
                        <w:t>o their respective dose map. These colony maps were used in 2D survival analysis by dividing them into quadrats. Here we see an example of 0.5 x 0.5 mm</w:t>
                      </w:r>
                      <w:r w:rsidR="0079531A">
                        <w:rPr>
                          <w:vertAlign w:val="superscript"/>
                          <w:lang w:val="en-US"/>
                        </w:rPr>
                        <w:t xml:space="preserve">2 </w:t>
                      </w:r>
                      <w:r w:rsidR="0079531A">
                        <w:rPr>
                          <w:lang w:val="en-US"/>
                        </w:rPr>
                        <w:t>(upper row) and 4 x 4 mm</w:t>
                      </w:r>
                      <w:r w:rsidR="0079531A">
                        <w:rPr>
                          <w:vertAlign w:val="superscript"/>
                          <w:lang w:val="en-US"/>
                        </w:rPr>
                        <w:t>2</w:t>
                      </w:r>
                      <w:r w:rsidR="0079531A">
                        <w:rPr>
                          <w:lang w:val="en-US"/>
                        </w:rPr>
                        <w:t xml:space="preserve"> (lower row) quadrats with increasing dose to the right (2, 5, 10 </w:t>
                      </w:r>
                      <w:proofErr w:type="spellStart"/>
                      <w:r w:rsidR="0079531A">
                        <w:rPr>
                          <w:lang w:val="en-US"/>
                        </w:rPr>
                        <w:t>Gy</w:t>
                      </w:r>
                      <w:proofErr w:type="spellEnd"/>
                      <w:r w:rsidR="0079531A">
                        <w:rPr>
                          <w:lang w:val="en-US"/>
                        </w:rPr>
                        <w:t>).</w:t>
                      </w:r>
                      <w:r w:rsidR="00A1327D">
                        <w:rPr>
                          <w:lang w:val="en-US"/>
                        </w:rPr>
                        <w:t xml:space="preserve"> </w:t>
                      </w:r>
                    </w:p>
                  </w:txbxContent>
                </v:textbox>
                <w10:wrap type="tight" anchorx="margin"/>
              </v:shape>
            </w:pict>
          </mc:Fallback>
        </mc:AlternateContent>
      </w:r>
    </w:p>
    <w:p w14:paraId="688232DE" w14:textId="4101FF99" w:rsidR="00B92C68" w:rsidRPr="00B52E23" w:rsidRDefault="00B92C68" w:rsidP="004D7B5D">
      <w:pPr>
        <w:spacing w:after="160" w:line="360" w:lineRule="auto"/>
        <w:rPr>
          <w:lang w:val="en-US"/>
        </w:rPr>
      </w:pPr>
    </w:p>
    <w:p w14:paraId="65E66C14" w14:textId="24BFDF30" w:rsidR="00B92C68" w:rsidRPr="00B52E23" w:rsidRDefault="00B92C68" w:rsidP="004D7B5D">
      <w:pPr>
        <w:spacing w:after="160" w:line="360" w:lineRule="auto"/>
        <w:rPr>
          <w:lang w:val="en-US"/>
        </w:rPr>
      </w:pPr>
    </w:p>
    <w:p w14:paraId="53CD17A7" w14:textId="05AFA1DC" w:rsidR="00B92C68" w:rsidRPr="00B52E23" w:rsidRDefault="00B92C68" w:rsidP="004D7B5D">
      <w:pPr>
        <w:spacing w:after="160" w:line="360" w:lineRule="auto"/>
        <w:rPr>
          <w:lang w:val="en-US"/>
        </w:rPr>
      </w:pPr>
    </w:p>
    <w:p w14:paraId="7E113A14" w14:textId="7019741B" w:rsidR="00B92C68" w:rsidRPr="00B52E23" w:rsidRDefault="00667436" w:rsidP="004D7B5D">
      <w:pPr>
        <w:spacing w:after="160" w:line="360" w:lineRule="auto"/>
        <w:rPr>
          <w:lang w:val="en-US"/>
        </w:rPr>
      </w:pPr>
      <w:r>
        <w:rPr>
          <w:noProof/>
          <w:lang w:val="en-US"/>
        </w:rPr>
        <w:drawing>
          <wp:anchor distT="0" distB="0" distL="114300" distR="114300" simplePos="0" relativeHeight="251658320" behindDoc="1" locked="0" layoutInCell="1" allowOverlap="1" wp14:anchorId="7264A882" wp14:editId="526D37A6">
            <wp:simplePos x="0" y="0"/>
            <wp:positionH relativeFrom="page">
              <wp:posOffset>5352553</wp:posOffset>
            </wp:positionH>
            <wp:positionV relativeFrom="paragraph">
              <wp:posOffset>3025168</wp:posOffset>
            </wp:positionV>
            <wp:extent cx="2348865" cy="2495550"/>
            <wp:effectExtent l="0" t="0" r="0" b="0"/>
            <wp:wrapTight wrapText="bothSides">
              <wp:wrapPolygon edited="0">
                <wp:start x="0" y="0"/>
                <wp:lineTo x="0" y="21435"/>
                <wp:lineTo x="21372" y="21435"/>
                <wp:lineTo x="21372" y="0"/>
                <wp:lineTo x="0" y="0"/>
              </wp:wrapPolygon>
            </wp:wrapTight>
            <wp:docPr id="193" name="Picture 1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scatter chart&#10;&#10;Description automatically generated"/>
                    <pic:cNvPicPr/>
                  </pic:nvPicPr>
                  <pic:blipFill rotWithShape="1">
                    <a:blip r:embed="rId114" cstate="print">
                      <a:extLst>
                        <a:ext uri="{28A0092B-C50C-407E-A947-70E740481C1C}">
                          <a14:useLocalDpi xmlns:a14="http://schemas.microsoft.com/office/drawing/2010/main" val="0"/>
                        </a:ext>
                      </a:extLst>
                    </a:blip>
                    <a:srcRect l="6540" t="9514" r="12813" b="4794"/>
                    <a:stretch/>
                  </pic:blipFill>
                  <pic:spPr bwMode="auto">
                    <a:xfrm>
                      <a:off x="0" y="0"/>
                      <a:ext cx="2348865"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310" behindDoc="1" locked="0" layoutInCell="1" allowOverlap="1" wp14:anchorId="73713957" wp14:editId="691A490E">
            <wp:simplePos x="0" y="0"/>
            <wp:positionH relativeFrom="margin">
              <wp:posOffset>4469765</wp:posOffset>
            </wp:positionH>
            <wp:positionV relativeFrom="paragraph">
              <wp:posOffset>436880</wp:posOffset>
            </wp:positionV>
            <wp:extent cx="2303780" cy="2486660"/>
            <wp:effectExtent l="0" t="0" r="1270" b="8890"/>
            <wp:wrapTight wrapText="bothSides">
              <wp:wrapPolygon edited="0">
                <wp:start x="0" y="0"/>
                <wp:lineTo x="0" y="21512"/>
                <wp:lineTo x="21433" y="21512"/>
                <wp:lineTo x="21433" y="0"/>
                <wp:lineTo x="0" y="0"/>
              </wp:wrapPolygon>
            </wp:wrapTight>
            <wp:docPr id="116" name="Picture 11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scatter chart&#10;&#10;Description automatically generated"/>
                    <pic:cNvPicPr/>
                  </pic:nvPicPr>
                  <pic:blipFill rotWithShape="1">
                    <a:blip r:embed="rId115" cstate="print">
                      <a:extLst>
                        <a:ext uri="{28A0092B-C50C-407E-A947-70E740481C1C}">
                          <a14:useLocalDpi xmlns:a14="http://schemas.microsoft.com/office/drawing/2010/main" val="0"/>
                        </a:ext>
                      </a:extLst>
                    </a:blip>
                    <a:srcRect l="9148" t="10256" r="12536" b="5197"/>
                    <a:stretch/>
                  </pic:blipFill>
                  <pic:spPr bwMode="auto">
                    <a:xfrm>
                      <a:off x="0" y="0"/>
                      <a:ext cx="2303780"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308" behindDoc="1" locked="0" layoutInCell="1" allowOverlap="1" wp14:anchorId="497B5E30" wp14:editId="16264E17">
            <wp:simplePos x="0" y="0"/>
            <wp:positionH relativeFrom="column">
              <wp:posOffset>-503748</wp:posOffset>
            </wp:positionH>
            <wp:positionV relativeFrom="paragraph">
              <wp:posOffset>371006</wp:posOffset>
            </wp:positionV>
            <wp:extent cx="2455545" cy="2553970"/>
            <wp:effectExtent l="0" t="0" r="1905" b="0"/>
            <wp:wrapTight wrapText="bothSides">
              <wp:wrapPolygon edited="0">
                <wp:start x="0" y="0"/>
                <wp:lineTo x="0" y="21428"/>
                <wp:lineTo x="21449" y="21428"/>
                <wp:lineTo x="21449" y="0"/>
                <wp:lineTo x="0" y="0"/>
              </wp:wrapPolygon>
            </wp:wrapTight>
            <wp:docPr id="117" name="Picture 117"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atter chart&#10;&#10;Description automatically generated"/>
                    <pic:cNvPicPr/>
                  </pic:nvPicPr>
                  <pic:blipFill rotWithShape="1">
                    <a:blip r:embed="rId116" cstate="print">
                      <a:extLst>
                        <a:ext uri="{28A0092B-C50C-407E-A947-70E740481C1C}">
                          <a14:useLocalDpi xmlns:a14="http://schemas.microsoft.com/office/drawing/2010/main" val="0"/>
                        </a:ext>
                      </a:extLst>
                    </a:blip>
                    <a:srcRect l="5961" t="9426" r="11008" b="4218"/>
                    <a:stretch/>
                  </pic:blipFill>
                  <pic:spPr bwMode="auto">
                    <a:xfrm>
                      <a:off x="0" y="0"/>
                      <a:ext cx="2455545" cy="255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E1E5A" w14:textId="78F3CE1D" w:rsidR="00B92C68" w:rsidRPr="00B52E23" w:rsidRDefault="00E408D3" w:rsidP="004D7B5D">
      <w:pPr>
        <w:spacing w:after="160" w:line="360" w:lineRule="auto"/>
        <w:rPr>
          <w:lang w:val="en-US"/>
        </w:rPr>
      </w:pPr>
      <w:r>
        <w:rPr>
          <w:noProof/>
        </w:rPr>
        <mc:AlternateContent>
          <mc:Choice Requires="wps">
            <w:drawing>
              <wp:anchor distT="0" distB="0" distL="114300" distR="114300" simplePos="0" relativeHeight="251658311" behindDoc="1" locked="0" layoutInCell="1" allowOverlap="1" wp14:anchorId="51757749" wp14:editId="3C372107">
                <wp:simplePos x="0" y="0"/>
                <wp:positionH relativeFrom="margin">
                  <wp:align>center</wp:align>
                </wp:positionH>
                <wp:positionV relativeFrom="paragraph">
                  <wp:posOffset>5416329</wp:posOffset>
                </wp:positionV>
                <wp:extent cx="3473450" cy="635"/>
                <wp:effectExtent l="0" t="0" r="0" b="0"/>
                <wp:wrapTight wrapText="bothSides">
                  <wp:wrapPolygon edited="0">
                    <wp:start x="0" y="0"/>
                    <wp:lineTo x="0" y="20802"/>
                    <wp:lineTo x="21442" y="20802"/>
                    <wp:lineTo x="21442"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68C98DE3" w14:textId="66F44A2F" w:rsidR="00B92C68" w:rsidRPr="006965CE" w:rsidRDefault="00B92C68" w:rsidP="00B92C68">
                            <w:pPr>
                              <w:pStyle w:val="Caption"/>
                              <w:rPr>
                                <w:noProof/>
                                <w:sz w:val="24"/>
                                <w:lang w:val="en-US"/>
                              </w:rPr>
                            </w:pPr>
                            <w:bookmarkStart w:id="288" w:name="_Ref105244694"/>
                            <w:r w:rsidRPr="00225A84">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7</w:t>
                            </w:r>
                            <w:r w:rsidR="00543048">
                              <w:rPr>
                                <w:lang w:val="en-US"/>
                              </w:rPr>
                              <w:fldChar w:fldCharType="end"/>
                            </w:r>
                            <w:bookmarkEnd w:id="288"/>
                            <w:r w:rsidRPr="00225A84">
                              <w:rPr>
                                <w:lang w:val="en-US"/>
                              </w:rPr>
                              <w:t>.</w:t>
                            </w:r>
                            <w:r w:rsidR="00614DD4">
                              <w:rPr>
                                <w:lang w:val="en-US"/>
                              </w:rPr>
                              <w:t xml:space="preserve"> Colony maps generated from scanned and segmented c</w:t>
                            </w:r>
                            <w:r w:rsidRPr="001D5801">
                              <w:rPr>
                                <w:lang w:val="en-US"/>
                              </w:rPr>
                              <w:t>ell flasks</w:t>
                            </w:r>
                            <w:r w:rsidR="00614DD4">
                              <w:rPr>
                                <w:lang w:val="en-US"/>
                              </w:rPr>
                              <w:t xml:space="preserve"> </w:t>
                            </w:r>
                            <w:r>
                              <w:rPr>
                                <w:lang w:val="en-US"/>
                              </w:rPr>
                              <w:t>irradiated using a dotted GRID configuration and</w:t>
                            </w:r>
                            <w:r w:rsidRPr="001D5801">
                              <w:rPr>
                                <w:lang w:val="en-US"/>
                              </w:rPr>
                              <w:t xml:space="preserve"> registered t</w:t>
                            </w:r>
                            <w:r>
                              <w:rPr>
                                <w:lang w:val="en-US"/>
                              </w:rPr>
                              <w:t xml:space="preserve">o their respective dose map. </w:t>
                            </w:r>
                            <w:r w:rsidR="00D157E0">
                              <w:rPr>
                                <w:lang w:val="en-US"/>
                              </w:rPr>
                              <w:t>These colony maps were used in 2D survival analysis by dividing them into quadrats</w:t>
                            </w:r>
                            <w:r w:rsidR="006965CE">
                              <w:rPr>
                                <w:lang w:val="en-US"/>
                              </w:rPr>
                              <w:t>. Here we see an example of 0.5 x 0.5 mm</w:t>
                            </w:r>
                            <w:r w:rsidR="006965CE">
                              <w:rPr>
                                <w:vertAlign w:val="superscript"/>
                                <w:lang w:val="en-US"/>
                              </w:rPr>
                              <w:t xml:space="preserve">2 </w:t>
                            </w:r>
                            <w:r w:rsidR="006965CE">
                              <w:rPr>
                                <w:lang w:val="en-US"/>
                              </w:rPr>
                              <w:t>(upper row) and 4 x 4 mm</w:t>
                            </w:r>
                            <w:r w:rsidR="006965CE">
                              <w:rPr>
                                <w:vertAlign w:val="superscript"/>
                                <w:lang w:val="en-US"/>
                              </w:rPr>
                              <w:t>2</w:t>
                            </w:r>
                            <w:r w:rsidR="006965CE">
                              <w:rPr>
                                <w:lang w:val="en-US"/>
                              </w:rPr>
                              <w:t xml:space="preserve"> (lower row) quadrats with increasing dose to the right (2, 5, 10 </w:t>
                            </w:r>
                            <w:proofErr w:type="spellStart"/>
                            <w:r w:rsidR="006965CE">
                              <w:rPr>
                                <w:lang w:val="en-US"/>
                              </w:rPr>
                              <w:t>Gy</w:t>
                            </w:r>
                            <w:proofErr w:type="spellEnd"/>
                            <w:r w:rsidR="006965C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57749" id="Text Box 118" o:spid="_x0000_s1079" type="#_x0000_t202" style="position:absolute;margin-left:0;margin-top:426.5pt;width:273.5pt;height:.05pt;z-index:-25165816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" stroked="f">
                <v:textbox style="mso-fit-shape-to-text:t" inset="0,0,0,0">
                  <w:txbxContent>
                    <w:p w14:paraId="68C98DE3" w14:textId="66F44A2F" w:rsidR="00B92C68" w:rsidRPr="006965CE" w:rsidRDefault="00B92C68" w:rsidP="00B92C68">
                      <w:pPr>
                        <w:pStyle w:val="Caption"/>
                        <w:rPr>
                          <w:noProof/>
                          <w:sz w:val="24"/>
                          <w:lang w:val="en-US"/>
                        </w:rPr>
                      </w:pPr>
                      <w:bookmarkStart w:id="289" w:name="_Ref105244694"/>
                      <w:r w:rsidRPr="00225A84">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7</w:t>
                      </w:r>
                      <w:r w:rsidR="00543048">
                        <w:rPr>
                          <w:lang w:val="en-US"/>
                        </w:rPr>
                        <w:fldChar w:fldCharType="end"/>
                      </w:r>
                      <w:bookmarkEnd w:id="289"/>
                      <w:r w:rsidRPr="00225A84">
                        <w:rPr>
                          <w:lang w:val="en-US"/>
                        </w:rPr>
                        <w:t>.</w:t>
                      </w:r>
                      <w:r w:rsidR="00614DD4">
                        <w:rPr>
                          <w:lang w:val="en-US"/>
                        </w:rPr>
                        <w:t xml:space="preserve"> Colony maps generated from scanned and segmented c</w:t>
                      </w:r>
                      <w:r w:rsidRPr="001D5801">
                        <w:rPr>
                          <w:lang w:val="en-US"/>
                        </w:rPr>
                        <w:t>ell flasks</w:t>
                      </w:r>
                      <w:r w:rsidR="00614DD4">
                        <w:rPr>
                          <w:lang w:val="en-US"/>
                        </w:rPr>
                        <w:t xml:space="preserve"> </w:t>
                      </w:r>
                      <w:r>
                        <w:rPr>
                          <w:lang w:val="en-US"/>
                        </w:rPr>
                        <w:t>irradiated using a dotted GRID configuration and</w:t>
                      </w:r>
                      <w:r w:rsidRPr="001D5801">
                        <w:rPr>
                          <w:lang w:val="en-US"/>
                        </w:rPr>
                        <w:t xml:space="preserve"> registered t</w:t>
                      </w:r>
                      <w:r>
                        <w:rPr>
                          <w:lang w:val="en-US"/>
                        </w:rPr>
                        <w:t xml:space="preserve">o their respective dose map. </w:t>
                      </w:r>
                      <w:r w:rsidR="00D157E0">
                        <w:rPr>
                          <w:lang w:val="en-US"/>
                        </w:rPr>
                        <w:t>These colony maps were used in 2D survival analysis by dividing them into quadrats</w:t>
                      </w:r>
                      <w:r w:rsidR="006965CE">
                        <w:rPr>
                          <w:lang w:val="en-US"/>
                        </w:rPr>
                        <w:t>. Here we see an example of 0.5 x 0.5 mm</w:t>
                      </w:r>
                      <w:r w:rsidR="006965CE">
                        <w:rPr>
                          <w:vertAlign w:val="superscript"/>
                          <w:lang w:val="en-US"/>
                        </w:rPr>
                        <w:t xml:space="preserve">2 </w:t>
                      </w:r>
                      <w:r w:rsidR="006965CE">
                        <w:rPr>
                          <w:lang w:val="en-US"/>
                        </w:rPr>
                        <w:t>(upper row) and 4 x 4 mm</w:t>
                      </w:r>
                      <w:r w:rsidR="006965CE">
                        <w:rPr>
                          <w:vertAlign w:val="superscript"/>
                          <w:lang w:val="en-US"/>
                        </w:rPr>
                        <w:t>2</w:t>
                      </w:r>
                      <w:r w:rsidR="006965CE">
                        <w:rPr>
                          <w:lang w:val="en-US"/>
                        </w:rPr>
                        <w:t xml:space="preserve"> (lower row) quadrats with increasing dose to the right (2, 5, 10 </w:t>
                      </w:r>
                      <w:proofErr w:type="spellStart"/>
                      <w:r w:rsidR="006965CE">
                        <w:rPr>
                          <w:lang w:val="en-US"/>
                        </w:rPr>
                        <w:t>Gy</w:t>
                      </w:r>
                      <w:proofErr w:type="spellEnd"/>
                      <w:r w:rsidR="006965CE">
                        <w:rPr>
                          <w:lang w:val="en-US"/>
                        </w:rPr>
                        <w:t>).</w:t>
                      </w:r>
                    </w:p>
                  </w:txbxContent>
                </v:textbox>
                <w10:wrap type="tight" anchorx="margin"/>
              </v:shape>
            </w:pict>
          </mc:Fallback>
        </mc:AlternateContent>
      </w:r>
      <w:r w:rsidR="00667436">
        <w:rPr>
          <w:noProof/>
          <w:lang w:val="en-US"/>
        </w:rPr>
        <w:drawing>
          <wp:anchor distT="0" distB="0" distL="114300" distR="114300" simplePos="0" relativeHeight="251658319" behindDoc="1" locked="0" layoutInCell="1" allowOverlap="1" wp14:anchorId="23C4118D" wp14:editId="19E14638">
            <wp:simplePos x="0" y="0"/>
            <wp:positionH relativeFrom="column">
              <wp:posOffset>1965214</wp:posOffset>
            </wp:positionH>
            <wp:positionV relativeFrom="paragraph">
              <wp:posOffset>2696652</wp:posOffset>
            </wp:positionV>
            <wp:extent cx="2451735" cy="2459990"/>
            <wp:effectExtent l="0" t="0" r="5715" b="0"/>
            <wp:wrapTight wrapText="bothSides">
              <wp:wrapPolygon edited="0">
                <wp:start x="0" y="0"/>
                <wp:lineTo x="0" y="21410"/>
                <wp:lineTo x="21483" y="21410"/>
                <wp:lineTo x="21483" y="0"/>
                <wp:lineTo x="0" y="0"/>
              </wp:wrapPolygon>
            </wp:wrapTight>
            <wp:docPr id="192" name="Picture 1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scatter chart&#10;&#10;Description automatically generated"/>
                    <pic:cNvPicPr/>
                  </pic:nvPicPr>
                  <pic:blipFill rotWithShape="1">
                    <a:blip r:embed="rId117" cstate="print">
                      <a:extLst>
                        <a:ext uri="{28A0092B-C50C-407E-A947-70E740481C1C}">
                          <a14:useLocalDpi xmlns:a14="http://schemas.microsoft.com/office/drawing/2010/main" val="0"/>
                        </a:ext>
                      </a:extLst>
                    </a:blip>
                    <a:srcRect l="5946" t="10256" r="9685" b="5091"/>
                    <a:stretch/>
                  </pic:blipFill>
                  <pic:spPr bwMode="auto">
                    <a:xfrm>
                      <a:off x="0" y="0"/>
                      <a:ext cx="2451735"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436">
        <w:rPr>
          <w:noProof/>
          <w:lang w:val="en-US"/>
        </w:rPr>
        <w:drawing>
          <wp:anchor distT="0" distB="0" distL="114300" distR="114300" simplePos="0" relativeHeight="251658318" behindDoc="1" locked="0" layoutInCell="1" allowOverlap="1" wp14:anchorId="1087B16B" wp14:editId="419F9F1F">
            <wp:simplePos x="0" y="0"/>
            <wp:positionH relativeFrom="column">
              <wp:posOffset>-477520</wp:posOffset>
            </wp:positionH>
            <wp:positionV relativeFrom="paragraph">
              <wp:posOffset>2660650</wp:posOffset>
            </wp:positionV>
            <wp:extent cx="2455545" cy="2503805"/>
            <wp:effectExtent l="0" t="0" r="1905" b="0"/>
            <wp:wrapTight wrapText="bothSides">
              <wp:wrapPolygon edited="0">
                <wp:start x="0" y="0"/>
                <wp:lineTo x="0" y="21364"/>
                <wp:lineTo x="21449" y="21364"/>
                <wp:lineTo x="21449" y="0"/>
                <wp:lineTo x="0" y="0"/>
              </wp:wrapPolygon>
            </wp:wrapTight>
            <wp:docPr id="126" name="Picture 1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low confidence"/>
                    <pic:cNvPicPr/>
                  </pic:nvPicPr>
                  <pic:blipFill rotWithShape="1">
                    <a:blip r:embed="rId118" cstate="print">
                      <a:extLst>
                        <a:ext uri="{28A0092B-C50C-407E-A947-70E740481C1C}">
                          <a14:useLocalDpi xmlns:a14="http://schemas.microsoft.com/office/drawing/2010/main" val="0"/>
                        </a:ext>
                      </a:extLst>
                    </a:blip>
                    <a:srcRect l="6095" t="9810" r="10874" b="5530"/>
                    <a:stretch/>
                  </pic:blipFill>
                  <pic:spPr bwMode="auto">
                    <a:xfrm>
                      <a:off x="0" y="0"/>
                      <a:ext cx="2455545" cy="250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436">
        <w:rPr>
          <w:noProof/>
          <w:lang w:val="en-US"/>
        </w:rPr>
        <w:drawing>
          <wp:anchor distT="0" distB="0" distL="114300" distR="114300" simplePos="0" relativeHeight="251658309" behindDoc="1" locked="0" layoutInCell="1" allowOverlap="1" wp14:anchorId="52995E0A" wp14:editId="4B86C35D">
            <wp:simplePos x="0" y="0"/>
            <wp:positionH relativeFrom="column">
              <wp:posOffset>2035810</wp:posOffset>
            </wp:positionH>
            <wp:positionV relativeFrom="paragraph">
              <wp:posOffset>5715</wp:posOffset>
            </wp:positionV>
            <wp:extent cx="2355850" cy="2543810"/>
            <wp:effectExtent l="0" t="0" r="6350" b="8890"/>
            <wp:wrapTight wrapText="bothSides">
              <wp:wrapPolygon edited="0">
                <wp:start x="0" y="0"/>
                <wp:lineTo x="0" y="21514"/>
                <wp:lineTo x="21484" y="21514"/>
                <wp:lineTo x="21484" y="0"/>
                <wp:lineTo x="0" y="0"/>
              </wp:wrapPolygon>
            </wp:wrapTight>
            <wp:docPr id="101" name="Picture 10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atter chart&#10;&#10;Description automatically generated"/>
                    <pic:cNvPicPr/>
                  </pic:nvPicPr>
                  <pic:blipFill rotWithShape="1">
                    <a:blip r:embed="rId119" cstate="print">
                      <a:extLst>
                        <a:ext uri="{28A0092B-C50C-407E-A947-70E740481C1C}">
                          <a14:useLocalDpi xmlns:a14="http://schemas.microsoft.com/office/drawing/2010/main" val="0"/>
                        </a:ext>
                      </a:extLst>
                    </a:blip>
                    <a:srcRect l="9148" t="8732" r="10880" b="4912"/>
                    <a:stretch/>
                  </pic:blipFill>
                  <pic:spPr bwMode="auto">
                    <a:xfrm>
                      <a:off x="0" y="0"/>
                      <a:ext cx="2355850" cy="254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F6419" w14:textId="23BD6AB5" w:rsidR="00B92C68" w:rsidRPr="00B52E23" w:rsidRDefault="00B92C68" w:rsidP="004D7B5D">
      <w:pPr>
        <w:spacing w:after="160" w:line="360" w:lineRule="auto"/>
        <w:rPr>
          <w:lang w:val="en-US"/>
        </w:rPr>
      </w:pPr>
    </w:p>
    <w:p w14:paraId="1345C847" w14:textId="77777777" w:rsidR="00364134" w:rsidRDefault="00364134" w:rsidP="004D7B5D">
      <w:pPr>
        <w:spacing w:line="360" w:lineRule="auto"/>
        <w:rPr>
          <w:lang w:val="en-US"/>
        </w:rPr>
      </w:pPr>
    </w:p>
    <w:p w14:paraId="027DBE00" w14:textId="77777777" w:rsidR="007E3431" w:rsidRDefault="007E3431" w:rsidP="004D7B5D">
      <w:pPr>
        <w:spacing w:line="360" w:lineRule="auto"/>
        <w:rPr>
          <w:lang w:val="en-US"/>
        </w:rPr>
      </w:pPr>
    </w:p>
    <w:p w14:paraId="2AAFF1E2" w14:textId="77777777" w:rsidR="007E3431" w:rsidRDefault="007E3431" w:rsidP="004D7B5D">
      <w:pPr>
        <w:spacing w:line="360" w:lineRule="auto"/>
        <w:rPr>
          <w:lang w:val="en-US"/>
        </w:rPr>
      </w:pPr>
    </w:p>
    <w:p w14:paraId="3CFA6A85" w14:textId="3CE6B931" w:rsidR="007E1C73" w:rsidRDefault="007E1C73" w:rsidP="007E3431">
      <w:pPr>
        <w:pStyle w:val="Heading2"/>
        <w:rPr>
          <w:lang w:val="en-US"/>
        </w:rPr>
      </w:pPr>
      <w:bookmarkStart w:id="290" w:name="_Ref107262932"/>
      <w:bookmarkStart w:id="291" w:name="_Toc107354724"/>
      <w:r>
        <w:rPr>
          <w:lang w:val="en-US"/>
        </w:rPr>
        <w:lastRenderedPageBreak/>
        <w:t xml:space="preserve">Poisson </w:t>
      </w:r>
      <w:r w:rsidR="007E3431">
        <w:rPr>
          <w:lang w:val="en-US"/>
        </w:rPr>
        <w:t>evaluation</w:t>
      </w:r>
      <w:bookmarkEnd w:id="290"/>
      <w:bookmarkEnd w:id="291"/>
    </w:p>
    <w:p w14:paraId="4B346E68" w14:textId="7BC40EC8" w:rsidR="00391816" w:rsidRDefault="007E3431" w:rsidP="004D7B5D">
      <w:pPr>
        <w:spacing w:line="360" w:lineRule="auto"/>
        <w:rPr>
          <w:lang w:val="en-US"/>
        </w:rPr>
      </w:pPr>
      <w:r>
        <w:rPr>
          <w:noProof/>
          <w:lang w:val="en-US"/>
        </w:rPr>
        <w:drawing>
          <wp:anchor distT="0" distB="0" distL="114300" distR="114300" simplePos="0" relativeHeight="251658302" behindDoc="1" locked="0" layoutInCell="1" allowOverlap="1" wp14:anchorId="06C6D486" wp14:editId="3A1B4120">
            <wp:simplePos x="0" y="0"/>
            <wp:positionH relativeFrom="page">
              <wp:posOffset>196339</wp:posOffset>
            </wp:positionH>
            <wp:positionV relativeFrom="paragraph">
              <wp:posOffset>5572306</wp:posOffset>
            </wp:positionV>
            <wp:extent cx="7528560" cy="2131060"/>
            <wp:effectExtent l="0" t="0" r="0" b="2540"/>
            <wp:wrapTight wrapText="bothSides">
              <wp:wrapPolygon edited="0">
                <wp:start x="0" y="0"/>
                <wp:lineTo x="0" y="21433"/>
                <wp:lineTo x="21534" y="21433"/>
                <wp:lineTo x="21534"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rotWithShape="1">
                    <a:blip r:embed="rId120">
                      <a:extLst>
                        <a:ext uri="{28A0092B-C50C-407E-A947-70E740481C1C}">
                          <a14:useLocalDpi xmlns:a14="http://schemas.microsoft.com/office/drawing/2010/main" val="0"/>
                        </a:ext>
                      </a:extLst>
                    </a:blip>
                    <a:srcRect t="22095" b="27570"/>
                    <a:stretch/>
                  </pic:blipFill>
                  <pic:spPr bwMode="auto">
                    <a:xfrm>
                      <a:off x="0" y="0"/>
                      <a:ext cx="7528560"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301" behindDoc="1" locked="0" layoutInCell="1" allowOverlap="1" wp14:anchorId="164E628E" wp14:editId="28EFFD6E">
            <wp:simplePos x="0" y="0"/>
            <wp:positionH relativeFrom="page">
              <wp:align>right</wp:align>
            </wp:positionH>
            <wp:positionV relativeFrom="paragraph">
              <wp:posOffset>3353781</wp:posOffset>
            </wp:positionV>
            <wp:extent cx="7725410" cy="2207260"/>
            <wp:effectExtent l="0" t="0" r="8890" b="2540"/>
            <wp:wrapTight wrapText="bothSides">
              <wp:wrapPolygon edited="0">
                <wp:start x="0" y="0"/>
                <wp:lineTo x="0" y="21438"/>
                <wp:lineTo x="21572" y="21438"/>
                <wp:lineTo x="21572"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121">
                      <a:extLst>
                        <a:ext uri="{28A0092B-C50C-407E-A947-70E740481C1C}">
                          <a14:useLocalDpi xmlns:a14="http://schemas.microsoft.com/office/drawing/2010/main" val="0"/>
                        </a:ext>
                      </a:extLst>
                    </a:blip>
                    <a:srcRect t="19106" b="30076"/>
                    <a:stretch/>
                  </pic:blipFill>
                  <pic:spPr bwMode="auto">
                    <a:xfrm>
                      <a:off x="0" y="0"/>
                      <a:ext cx="7725410" cy="220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300" behindDoc="1" locked="0" layoutInCell="1" allowOverlap="1" wp14:anchorId="39A6BB3A" wp14:editId="5EA0AC4B">
            <wp:simplePos x="0" y="0"/>
            <wp:positionH relativeFrom="page">
              <wp:align>right</wp:align>
            </wp:positionH>
            <wp:positionV relativeFrom="paragraph">
              <wp:posOffset>1251403</wp:posOffset>
            </wp:positionV>
            <wp:extent cx="7695565" cy="2188845"/>
            <wp:effectExtent l="0" t="0" r="635" b="1905"/>
            <wp:wrapTight wrapText="bothSides">
              <wp:wrapPolygon edited="0">
                <wp:start x="0" y="0"/>
                <wp:lineTo x="0" y="21431"/>
                <wp:lineTo x="21548" y="21431"/>
                <wp:lineTo x="2154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rotWithShape="1">
                    <a:blip r:embed="rId122">
                      <a:extLst>
                        <a:ext uri="{28A0092B-C50C-407E-A947-70E740481C1C}">
                          <a14:useLocalDpi xmlns:a14="http://schemas.microsoft.com/office/drawing/2010/main" val="0"/>
                        </a:ext>
                      </a:extLst>
                    </a:blip>
                    <a:srcRect t="22092" b="27330"/>
                    <a:stretch/>
                  </pic:blipFill>
                  <pic:spPr bwMode="auto">
                    <a:xfrm>
                      <a:off x="0" y="0"/>
                      <a:ext cx="7695565"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B4E">
        <w:rPr>
          <w:lang w:val="en-US"/>
        </w:rPr>
        <w:t xml:space="preserve">Histograms generated from survival data of striped GRID irradiated cell flasks. Each datapoint is </w:t>
      </w:r>
      <w:r w:rsidR="00364134">
        <w:rPr>
          <w:lang w:val="en-US"/>
        </w:rPr>
        <w:t xml:space="preserve">the number of colonies found within a </w:t>
      </w:r>
      <w:r w:rsidR="00C00845">
        <w:rPr>
          <w:lang w:val="en-US"/>
        </w:rPr>
        <w:t xml:space="preserve">quadrat </w:t>
      </w:r>
      <w:r w:rsidR="00216F76">
        <w:rPr>
          <w:lang w:val="en-US"/>
        </w:rPr>
        <w:t>put into peak</w:t>
      </w:r>
      <w:r w:rsidR="00A72E8E">
        <w:rPr>
          <w:lang w:val="en-US"/>
        </w:rPr>
        <w:t xml:space="preserve"> (doses above 70% max)</w:t>
      </w:r>
      <w:r w:rsidR="00216F76">
        <w:rPr>
          <w:lang w:val="en-US"/>
        </w:rPr>
        <w:t xml:space="preserve"> or valley</w:t>
      </w:r>
      <w:r w:rsidR="00A72E8E">
        <w:rPr>
          <w:lang w:val="en-US"/>
        </w:rPr>
        <w:t xml:space="preserve"> (doses below 115% min). </w:t>
      </w:r>
      <w:r w:rsidR="00A81083">
        <w:rPr>
          <w:lang w:val="en-US"/>
        </w:rPr>
        <w:t>A theoretical distribution wa</w:t>
      </w:r>
      <w:r w:rsidR="007E1C73">
        <w:rPr>
          <w:lang w:val="en-US"/>
        </w:rPr>
        <w:t>s generated from the mean of the observed data.</w:t>
      </w:r>
      <w:r>
        <w:rPr>
          <w:lang w:val="en-US"/>
        </w:rPr>
        <w:t xml:space="preserve"> </w:t>
      </w:r>
      <w:r w:rsidR="00591FF2">
        <w:rPr>
          <w:lang w:val="en-US"/>
        </w:rPr>
        <w:t>Plots are arranged with increasing dose to the right and increasing quadrat size down</w:t>
      </w:r>
      <w:r w:rsidR="0009136D">
        <w:rPr>
          <w:lang w:val="en-US"/>
        </w:rPr>
        <w:t>ward.</w:t>
      </w:r>
      <w:r w:rsidR="00591FF2">
        <w:rPr>
          <w:lang w:val="en-US"/>
        </w:rPr>
        <w:t xml:space="preserve"> </w:t>
      </w:r>
    </w:p>
    <w:p w14:paraId="6924FBE8" w14:textId="646EE4BE" w:rsidR="00891CEF" w:rsidRPr="00891CEF" w:rsidRDefault="007E3431" w:rsidP="004D7B5D">
      <w:pPr>
        <w:spacing w:line="360" w:lineRule="auto"/>
        <w:rPr>
          <w:lang w:val="en-US"/>
        </w:rPr>
      </w:pPr>
      <w:r>
        <w:rPr>
          <w:noProof/>
          <w:lang w:val="en-US"/>
        </w:rPr>
        <w:lastRenderedPageBreak/>
        <w:drawing>
          <wp:anchor distT="0" distB="0" distL="114300" distR="114300" simplePos="0" relativeHeight="251658304" behindDoc="1" locked="0" layoutInCell="1" allowOverlap="1" wp14:anchorId="5051F87D" wp14:editId="0D4A36E7">
            <wp:simplePos x="0" y="0"/>
            <wp:positionH relativeFrom="margin">
              <wp:align>center</wp:align>
            </wp:positionH>
            <wp:positionV relativeFrom="paragraph">
              <wp:posOffset>1953607</wp:posOffset>
            </wp:positionV>
            <wp:extent cx="7691755" cy="2163445"/>
            <wp:effectExtent l="0" t="0" r="4445" b="8255"/>
            <wp:wrapTight wrapText="bothSides">
              <wp:wrapPolygon edited="0">
                <wp:start x="0" y="0"/>
                <wp:lineTo x="0" y="21492"/>
                <wp:lineTo x="21559" y="21492"/>
                <wp:lineTo x="21559"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rotWithShape="1">
                    <a:blip r:embed="rId123">
                      <a:extLst>
                        <a:ext uri="{28A0092B-C50C-407E-A947-70E740481C1C}">
                          <a14:useLocalDpi xmlns:a14="http://schemas.microsoft.com/office/drawing/2010/main" val="0"/>
                        </a:ext>
                      </a:extLst>
                    </a:blip>
                    <a:srcRect t="18523" b="31452"/>
                    <a:stretch/>
                  </pic:blipFill>
                  <pic:spPr bwMode="auto">
                    <a:xfrm>
                      <a:off x="0" y="0"/>
                      <a:ext cx="7691755"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303" behindDoc="1" locked="0" layoutInCell="1" allowOverlap="1" wp14:anchorId="791562A1" wp14:editId="6A44502B">
            <wp:simplePos x="0" y="0"/>
            <wp:positionH relativeFrom="page">
              <wp:posOffset>242702</wp:posOffset>
            </wp:positionH>
            <wp:positionV relativeFrom="paragraph">
              <wp:posOffset>2919</wp:posOffset>
            </wp:positionV>
            <wp:extent cx="7143750" cy="1875790"/>
            <wp:effectExtent l="0" t="0" r="0" b="0"/>
            <wp:wrapTight wrapText="bothSides">
              <wp:wrapPolygon edited="0">
                <wp:start x="0" y="0"/>
                <wp:lineTo x="0" y="21278"/>
                <wp:lineTo x="21542" y="21278"/>
                <wp:lineTo x="21542"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rotWithShape="1">
                    <a:blip r:embed="rId124">
                      <a:extLst>
                        <a:ext uri="{28A0092B-C50C-407E-A947-70E740481C1C}">
                          <a14:useLocalDpi xmlns:a14="http://schemas.microsoft.com/office/drawing/2010/main" val="0"/>
                        </a:ext>
                      </a:extLst>
                    </a:blip>
                    <a:srcRect t="22012" b="31287"/>
                    <a:stretch/>
                  </pic:blipFill>
                  <pic:spPr bwMode="auto">
                    <a:xfrm>
                      <a:off x="0" y="0"/>
                      <a:ext cx="7143750"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4E5912" w14:textId="59BB2DB1" w:rsidR="00340BA5" w:rsidRDefault="00340BA5" w:rsidP="004D7B5D">
      <w:pPr>
        <w:spacing w:line="360" w:lineRule="auto"/>
        <w:rPr>
          <w:lang w:val="en-US"/>
        </w:rPr>
      </w:pPr>
    </w:p>
    <w:p w14:paraId="0F44996B" w14:textId="15020516" w:rsidR="00E37415" w:rsidRDefault="00E37415" w:rsidP="004D7B5D">
      <w:pPr>
        <w:spacing w:line="360" w:lineRule="auto"/>
        <w:rPr>
          <w:lang w:val="en-US"/>
        </w:rPr>
      </w:pPr>
    </w:p>
    <w:p w14:paraId="03689C4F" w14:textId="362FD799" w:rsidR="00E37415" w:rsidRDefault="00E37415" w:rsidP="004D7B5D">
      <w:pPr>
        <w:spacing w:line="360" w:lineRule="auto"/>
        <w:rPr>
          <w:lang w:val="en-US"/>
        </w:rPr>
      </w:pPr>
    </w:p>
    <w:p w14:paraId="3BA91F4E" w14:textId="2A73333D" w:rsidR="00891CEF" w:rsidRDefault="00891CEF" w:rsidP="004D7B5D">
      <w:pPr>
        <w:spacing w:line="360" w:lineRule="auto"/>
        <w:rPr>
          <w:lang w:val="en-US"/>
        </w:rPr>
      </w:pPr>
    </w:p>
    <w:p w14:paraId="2D560444" w14:textId="781C389D" w:rsidR="00B1189C" w:rsidRDefault="00B1189C" w:rsidP="004D7B5D">
      <w:pPr>
        <w:spacing w:line="360" w:lineRule="auto"/>
        <w:rPr>
          <w:lang w:val="en-US"/>
        </w:rPr>
      </w:pPr>
    </w:p>
    <w:p w14:paraId="71B62078" w14:textId="244AEF7F" w:rsidR="00B1189C" w:rsidRDefault="00B1189C" w:rsidP="004D7B5D">
      <w:pPr>
        <w:spacing w:line="360" w:lineRule="auto"/>
        <w:rPr>
          <w:lang w:val="en-US"/>
        </w:rPr>
      </w:pPr>
    </w:p>
    <w:p w14:paraId="663B3FA6" w14:textId="253544CF" w:rsidR="009B073D" w:rsidRDefault="009B073D" w:rsidP="004D7B5D">
      <w:pPr>
        <w:spacing w:line="360" w:lineRule="auto"/>
        <w:rPr>
          <w:lang w:val="en-US"/>
        </w:rPr>
      </w:pPr>
    </w:p>
    <w:p w14:paraId="1EE830DD" w14:textId="77777777" w:rsidR="00BB5F98" w:rsidRDefault="00BB5F98" w:rsidP="004D7B5D">
      <w:pPr>
        <w:spacing w:line="360" w:lineRule="auto"/>
        <w:rPr>
          <w:lang w:val="en-US"/>
        </w:rPr>
      </w:pPr>
    </w:p>
    <w:p w14:paraId="4B559C30" w14:textId="77777777" w:rsidR="00BB5F98" w:rsidRDefault="00BB5F98" w:rsidP="004D7B5D">
      <w:pPr>
        <w:spacing w:line="360" w:lineRule="auto"/>
        <w:rPr>
          <w:lang w:val="en-US"/>
        </w:rPr>
      </w:pPr>
    </w:p>
    <w:p w14:paraId="178C6209" w14:textId="5D07F6E8" w:rsidR="009B073D" w:rsidRDefault="00515692" w:rsidP="00C222A7">
      <w:pPr>
        <w:pStyle w:val="Heading2"/>
        <w:rPr>
          <w:lang w:val="en-US"/>
        </w:rPr>
      </w:pPr>
      <w:r>
        <w:rPr>
          <w:lang w:val="en-US"/>
        </w:rPr>
        <w:lastRenderedPageBreak/>
        <w:t xml:space="preserve"> </w:t>
      </w:r>
      <w:bookmarkStart w:id="292" w:name="_Toc107354725"/>
      <w:r>
        <w:rPr>
          <w:lang w:val="en-US"/>
        </w:rPr>
        <w:t>4 x 4 mm</w:t>
      </w:r>
      <w:r>
        <w:rPr>
          <w:vertAlign w:val="superscript"/>
          <w:lang w:val="en-US"/>
        </w:rPr>
        <w:t>2</w:t>
      </w:r>
      <w:r>
        <w:rPr>
          <w:lang w:val="en-US"/>
        </w:rPr>
        <w:t xml:space="preserve"> 2D analysis results</w:t>
      </w:r>
      <w:bookmarkEnd w:id="292"/>
      <w:r>
        <w:rPr>
          <w:lang w:val="en-US"/>
        </w:rPr>
        <w:t xml:space="preserve"> </w:t>
      </w:r>
    </w:p>
    <w:p w14:paraId="2F30877F" w14:textId="28F41106" w:rsidR="004F74A9" w:rsidRPr="002A6257" w:rsidRDefault="007314DA" w:rsidP="004F74A9">
      <w:r w:rsidRPr="002A6257">
        <w:t xml:space="preserve">2D analysis results </w:t>
      </w:r>
      <w:r w:rsidR="002A6257" w:rsidRPr="002A6257">
        <w:t>for 4 x 4 mm</w:t>
      </w:r>
      <w:r w:rsidR="002A6257" w:rsidRPr="002A6257">
        <w:rPr>
          <w:vertAlign w:val="superscript"/>
        </w:rPr>
        <w:t>2</w:t>
      </w:r>
      <w:r w:rsidR="002A6257" w:rsidRPr="002A6257">
        <w:t xml:space="preserve"> quadrat</w:t>
      </w:r>
      <w:r w:rsidR="002A6257">
        <w:t xml:space="preserve"> sizes. </w:t>
      </w:r>
    </w:p>
    <w:p w14:paraId="4AC830B4" w14:textId="4A348DF4" w:rsidR="004F74A9" w:rsidRPr="00B26EAF" w:rsidRDefault="004F74A9" w:rsidP="004F74A9">
      <w:pPr>
        <w:pStyle w:val="Caption"/>
        <w:keepNext/>
        <w:rPr>
          <w:i w:val="0"/>
          <w:iCs w:val="0"/>
          <w:lang w:val="en-US"/>
        </w:rPr>
      </w:pPr>
      <w:bookmarkStart w:id="293" w:name="_Ref105413627"/>
      <w:r w:rsidRPr="004F74A9">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7</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5</w:t>
      </w:r>
      <w:r w:rsidR="00526C25">
        <w:rPr>
          <w:lang w:val="en-US"/>
        </w:rPr>
        <w:fldChar w:fldCharType="end"/>
      </w:r>
      <w:bookmarkEnd w:id="293"/>
      <w:r w:rsidRPr="004F74A9">
        <w:rPr>
          <w:lang w:val="en-US"/>
        </w:rPr>
        <w:t xml:space="preserve">,. </w:t>
      </w:r>
      <w:r w:rsidR="00151C93" w:rsidRPr="00913890">
        <w:rPr>
          <w:lang w:val="en-US"/>
        </w:rPr>
        <w:t xml:space="preserve">Poisson regression output for </w:t>
      </w:r>
      <w:r w:rsidR="00151C93">
        <w:rPr>
          <w:lang w:val="en-US"/>
        </w:rPr>
        <w:t>4 x 4 mm</w:t>
      </w:r>
      <w:r w:rsidR="00151C93">
        <w:rPr>
          <w:vertAlign w:val="superscript"/>
          <w:lang w:val="en-US"/>
        </w:rPr>
        <w:t>2</w:t>
      </w:r>
      <w:r w:rsidR="00151C93">
        <w:rPr>
          <w:lang w:val="en-US"/>
        </w:rPr>
        <w:t xml:space="preserve"> with increasing number of explanatory variables. The fitting parameters are const, x1, x2, x3 and x4. Const is the intercept, x1 and x2 is dose and dose squared, respectively. </w:t>
      </w:r>
      <w:r w:rsidR="00151C93">
        <w:rPr>
          <w:i w:val="0"/>
          <w:iCs w:val="0"/>
          <w:lang w:val="en-US"/>
        </w:rPr>
        <w:t xml:space="preserve">x3 is either peak distance or PAR when number of explanatory variables are 3. x4 is peak distance when all explanatory variables are included. </w:t>
      </w:r>
      <w:r w:rsidR="00151C93">
        <w:rPr>
          <w:lang w:val="en-US"/>
        </w:rPr>
        <w:t xml:space="preserve">The p-value of the coefficients show if there is a significant correlation between the explanatory variable and the independent variable. The p-value in the right column was calculated from the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sidR="00151C93">
        <w:rPr>
          <w:rFonts w:eastAsiaTheme="minorEastAsia"/>
          <w:lang w:val="en-US"/>
        </w:rPr>
        <w:t xml:space="preserve"> output gathered from the regression result, indicating a goodness of fit between the observed data and the model.</w:t>
      </w:r>
    </w:p>
    <w:tbl>
      <w:tblPr>
        <w:tblStyle w:val="TableGrid"/>
        <w:tblpPr w:leftFromText="180" w:rightFromText="180" w:vertAnchor="text" w:horzAnchor="margin" w:tblpXSpec="center" w:tblpY="69"/>
        <w:tblW w:w="0" w:type="auto"/>
        <w:tblLook w:val="04A0" w:firstRow="1" w:lastRow="0" w:firstColumn="1" w:lastColumn="0" w:noHBand="0" w:noVBand="1"/>
      </w:tblPr>
      <w:tblGrid>
        <w:gridCol w:w="1349"/>
        <w:gridCol w:w="6396"/>
        <w:gridCol w:w="1605"/>
      </w:tblGrid>
      <w:tr w:rsidR="00175B56" w:rsidRPr="0061046B" w14:paraId="16A5C90F" w14:textId="0501AE58" w:rsidTr="00175B56">
        <w:tc>
          <w:tcPr>
            <w:tcW w:w="1218" w:type="dxa"/>
          </w:tcPr>
          <w:p w14:paraId="26432439" w14:textId="56E8FDB9" w:rsidR="00175B56" w:rsidRDefault="00175B56" w:rsidP="00894CFE">
            <w:pPr>
              <w:spacing w:line="360" w:lineRule="auto"/>
              <w:rPr>
                <w:lang w:val="en-US"/>
              </w:rPr>
            </w:pPr>
            <w:r>
              <w:rPr>
                <w:lang w:val="en-US"/>
              </w:rPr>
              <w:t xml:space="preserve">Number of </w:t>
            </w:r>
            <w:r w:rsidR="00920371">
              <w:rPr>
                <w:lang w:val="en-US"/>
              </w:rPr>
              <w:t>explanatory variables</w:t>
            </w:r>
          </w:p>
        </w:tc>
        <w:tc>
          <w:tcPr>
            <w:tcW w:w="6396" w:type="dxa"/>
          </w:tcPr>
          <w:p w14:paraId="78D175EC" w14:textId="02DCE84E" w:rsidR="00175B56" w:rsidRPr="00913890" w:rsidRDefault="00175B56" w:rsidP="00894CFE">
            <w:pPr>
              <w:spacing w:line="360" w:lineRule="auto"/>
              <w:rPr>
                <w:lang w:val="en-US"/>
              </w:rPr>
            </w:pPr>
            <w:r>
              <w:rPr>
                <w:lang w:val="en-US"/>
              </w:rPr>
              <w:t>Poisson regression output 4 x 4 mm</w:t>
            </w:r>
            <w:r>
              <w:rPr>
                <w:vertAlign w:val="superscript"/>
                <w:lang w:val="en-US"/>
              </w:rPr>
              <w:t xml:space="preserve">2 </w:t>
            </w:r>
            <w:r>
              <w:rPr>
                <w:lang w:val="en-US"/>
              </w:rPr>
              <w:t>quadrat size</w:t>
            </w:r>
          </w:p>
        </w:tc>
        <w:tc>
          <w:tcPr>
            <w:tcW w:w="1736" w:type="dxa"/>
          </w:tcPr>
          <w:p w14:paraId="2C8A2549" w14:textId="059F46DB" w:rsidR="00175B56" w:rsidRDefault="008573DA" w:rsidP="00175B56">
            <w:pPr>
              <w:spacing w:line="360" w:lineRule="auto"/>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175B56">
              <w:rPr>
                <w:rFonts w:eastAsiaTheme="minorEastAsia"/>
                <w:lang w:val="en-US"/>
              </w:rPr>
              <w:t xml:space="preserve"> (p-value)</w:t>
            </w:r>
          </w:p>
        </w:tc>
      </w:tr>
      <w:tr w:rsidR="00175B56" w14:paraId="08A10520" w14:textId="72D04ADC" w:rsidTr="00175B56">
        <w:tc>
          <w:tcPr>
            <w:tcW w:w="1218" w:type="dxa"/>
          </w:tcPr>
          <w:p w14:paraId="711F14B2" w14:textId="77777777" w:rsidR="00175B56" w:rsidRDefault="00175B56" w:rsidP="00894CFE">
            <w:pPr>
              <w:spacing w:line="360" w:lineRule="auto"/>
              <w:rPr>
                <w:lang w:val="en-US"/>
              </w:rPr>
            </w:pPr>
            <w:r>
              <w:rPr>
                <w:lang w:val="en-US"/>
              </w:rPr>
              <w:t>2</w:t>
            </w:r>
          </w:p>
        </w:tc>
        <w:tc>
          <w:tcPr>
            <w:tcW w:w="6396" w:type="dxa"/>
          </w:tcPr>
          <w:p w14:paraId="5069DF1C" w14:textId="0BDE8D5E" w:rsidR="00175B56" w:rsidRDefault="00175B56" w:rsidP="00894CFE">
            <w:pPr>
              <w:spacing w:line="360" w:lineRule="auto"/>
              <w:rPr>
                <w:lang w:val="en-US"/>
              </w:rPr>
            </w:pPr>
            <w:r w:rsidRPr="00B85A00">
              <w:rPr>
                <w:noProof/>
                <w:lang w:val="en-US"/>
              </w:rPr>
              <w:drawing>
                <wp:inline distT="0" distB="0" distL="0" distR="0" wp14:anchorId="73E1F6DC" wp14:editId="13C57AF4">
                  <wp:extent cx="3735333" cy="773723"/>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7536" r="10021" b="14434"/>
                          <a:stretch/>
                        </pic:blipFill>
                        <pic:spPr bwMode="auto">
                          <a:xfrm>
                            <a:off x="0" y="0"/>
                            <a:ext cx="3738477" cy="774374"/>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3BD4DF12" w14:textId="183B54F0" w:rsidR="00175B56" w:rsidRPr="00B85A00" w:rsidRDefault="00CA5288" w:rsidP="00175B56">
            <w:pPr>
              <w:spacing w:line="360" w:lineRule="auto"/>
              <w:jc w:val="center"/>
              <w:rPr>
                <w:noProof/>
                <w:lang w:val="en-US"/>
              </w:rPr>
            </w:pPr>
            <w:r>
              <w:rPr>
                <w:noProof/>
                <w:lang w:val="en-US"/>
              </w:rPr>
              <w:t>0.885</w:t>
            </w:r>
          </w:p>
        </w:tc>
      </w:tr>
      <w:tr w:rsidR="00175B56" w14:paraId="252C83E5" w14:textId="5C11957F" w:rsidTr="00175B56">
        <w:trPr>
          <w:trHeight w:val="1516"/>
        </w:trPr>
        <w:tc>
          <w:tcPr>
            <w:tcW w:w="1218" w:type="dxa"/>
          </w:tcPr>
          <w:p w14:paraId="244E48D6" w14:textId="77777777" w:rsidR="00175B56" w:rsidRDefault="00175B56" w:rsidP="00894CFE">
            <w:pPr>
              <w:spacing w:line="360" w:lineRule="auto"/>
              <w:rPr>
                <w:lang w:val="en-US"/>
              </w:rPr>
            </w:pPr>
            <w:r>
              <w:rPr>
                <w:lang w:val="en-US"/>
              </w:rPr>
              <w:t xml:space="preserve">3 (peak </w:t>
            </w:r>
            <w:proofErr w:type="spellStart"/>
            <w:r>
              <w:rPr>
                <w:lang w:val="en-US"/>
              </w:rPr>
              <w:t>dist</w:t>
            </w:r>
            <w:proofErr w:type="spellEnd"/>
            <w:r>
              <w:rPr>
                <w:lang w:val="en-US"/>
              </w:rPr>
              <w:t>)</w:t>
            </w:r>
          </w:p>
        </w:tc>
        <w:tc>
          <w:tcPr>
            <w:tcW w:w="6396" w:type="dxa"/>
          </w:tcPr>
          <w:p w14:paraId="6A4CF3A9" w14:textId="5E994EB5" w:rsidR="00175B56" w:rsidRDefault="00175B56" w:rsidP="00894CFE">
            <w:pPr>
              <w:spacing w:line="360" w:lineRule="auto"/>
              <w:rPr>
                <w:lang w:val="en-US"/>
              </w:rPr>
            </w:pPr>
            <w:r w:rsidRPr="00512B9F">
              <w:rPr>
                <w:noProof/>
                <w:lang w:val="en-US"/>
              </w:rPr>
              <w:drawing>
                <wp:inline distT="0" distB="0" distL="0" distR="0" wp14:anchorId="3A6D616D" wp14:editId="113F6D1D">
                  <wp:extent cx="3858163" cy="93358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8163" cy="933580"/>
                          </a:xfrm>
                          <a:prstGeom prst="rect">
                            <a:avLst/>
                          </a:prstGeom>
                        </pic:spPr>
                      </pic:pic>
                    </a:graphicData>
                  </a:graphic>
                </wp:inline>
              </w:drawing>
            </w:r>
          </w:p>
        </w:tc>
        <w:tc>
          <w:tcPr>
            <w:tcW w:w="1736" w:type="dxa"/>
          </w:tcPr>
          <w:p w14:paraId="29A11962" w14:textId="247A5A7C" w:rsidR="00175B56" w:rsidRPr="00512B9F" w:rsidRDefault="006757DC" w:rsidP="00175B56">
            <w:pPr>
              <w:spacing w:line="360" w:lineRule="auto"/>
              <w:jc w:val="center"/>
              <w:rPr>
                <w:noProof/>
                <w:lang w:val="en-US"/>
              </w:rPr>
            </w:pPr>
            <w:r>
              <w:rPr>
                <w:noProof/>
                <w:lang w:val="en-US"/>
              </w:rPr>
              <w:t>0.982</w:t>
            </w:r>
          </w:p>
        </w:tc>
      </w:tr>
      <w:tr w:rsidR="00175B56" w14:paraId="199BDB27" w14:textId="76D5471B" w:rsidTr="00175B56">
        <w:tc>
          <w:tcPr>
            <w:tcW w:w="1218" w:type="dxa"/>
          </w:tcPr>
          <w:p w14:paraId="37CCB871" w14:textId="77777777" w:rsidR="00175B56" w:rsidRDefault="00175B56" w:rsidP="00894CFE">
            <w:pPr>
              <w:spacing w:line="360" w:lineRule="auto"/>
              <w:rPr>
                <w:lang w:val="en-US"/>
              </w:rPr>
            </w:pPr>
            <w:r>
              <w:rPr>
                <w:lang w:val="en-US"/>
              </w:rPr>
              <w:t>3 (peak area)</w:t>
            </w:r>
          </w:p>
        </w:tc>
        <w:tc>
          <w:tcPr>
            <w:tcW w:w="6396" w:type="dxa"/>
          </w:tcPr>
          <w:p w14:paraId="43CC8F22" w14:textId="107C99F2" w:rsidR="00175B56" w:rsidRDefault="00175B56" w:rsidP="00894CFE">
            <w:pPr>
              <w:spacing w:line="360" w:lineRule="auto"/>
              <w:rPr>
                <w:lang w:val="en-US"/>
              </w:rPr>
            </w:pPr>
            <w:r w:rsidRPr="00F41D46">
              <w:rPr>
                <w:noProof/>
                <w:lang w:val="en-US"/>
              </w:rPr>
              <w:drawing>
                <wp:inline distT="0" distB="0" distL="0" distR="0" wp14:anchorId="172A898C" wp14:editId="55EB6EEA">
                  <wp:extent cx="3877216" cy="88594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77216" cy="885949"/>
                          </a:xfrm>
                          <a:prstGeom prst="rect">
                            <a:avLst/>
                          </a:prstGeom>
                        </pic:spPr>
                      </pic:pic>
                    </a:graphicData>
                  </a:graphic>
                </wp:inline>
              </w:drawing>
            </w:r>
          </w:p>
        </w:tc>
        <w:tc>
          <w:tcPr>
            <w:tcW w:w="1736" w:type="dxa"/>
          </w:tcPr>
          <w:p w14:paraId="6F15DE20" w14:textId="71EAE633" w:rsidR="00175B56" w:rsidRPr="00F41D46" w:rsidRDefault="006757DC" w:rsidP="00175B56">
            <w:pPr>
              <w:spacing w:line="360" w:lineRule="auto"/>
              <w:jc w:val="center"/>
              <w:rPr>
                <w:noProof/>
                <w:lang w:val="en-US"/>
              </w:rPr>
            </w:pPr>
            <w:r>
              <w:rPr>
                <w:noProof/>
                <w:lang w:val="en-US"/>
              </w:rPr>
              <w:t>0.990</w:t>
            </w:r>
          </w:p>
        </w:tc>
      </w:tr>
      <w:tr w:rsidR="00175B56" w14:paraId="1AB80264" w14:textId="02EF3D94" w:rsidTr="00175B56">
        <w:tc>
          <w:tcPr>
            <w:tcW w:w="1218" w:type="dxa"/>
          </w:tcPr>
          <w:p w14:paraId="0B332BCE" w14:textId="77777777" w:rsidR="00175B56" w:rsidRDefault="00175B56" w:rsidP="00894CFE">
            <w:pPr>
              <w:spacing w:line="360" w:lineRule="auto"/>
              <w:rPr>
                <w:lang w:val="en-US"/>
              </w:rPr>
            </w:pPr>
            <w:r>
              <w:rPr>
                <w:lang w:val="en-US"/>
              </w:rPr>
              <w:t>4</w:t>
            </w:r>
          </w:p>
        </w:tc>
        <w:tc>
          <w:tcPr>
            <w:tcW w:w="6396" w:type="dxa"/>
          </w:tcPr>
          <w:p w14:paraId="45243FFF" w14:textId="3451D29E" w:rsidR="00175B56" w:rsidRDefault="00175B56" w:rsidP="00894CFE">
            <w:pPr>
              <w:spacing w:line="360" w:lineRule="auto"/>
              <w:rPr>
                <w:lang w:val="en-US"/>
              </w:rPr>
            </w:pPr>
            <w:r w:rsidRPr="00F41D46">
              <w:rPr>
                <w:noProof/>
                <w:lang w:val="en-US"/>
              </w:rPr>
              <w:drawing>
                <wp:inline distT="0" distB="0" distL="0" distR="0" wp14:anchorId="35C14E78" wp14:editId="53EC200B">
                  <wp:extent cx="3915321" cy="1105054"/>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5321" cy="1105054"/>
                          </a:xfrm>
                          <a:prstGeom prst="rect">
                            <a:avLst/>
                          </a:prstGeom>
                        </pic:spPr>
                      </pic:pic>
                    </a:graphicData>
                  </a:graphic>
                </wp:inline>
              </w:drawing>
            </w:r>
          </w:p>
        </w:tc>
        <w:tc>
          <w:tcPr>
            <w:tcW w:w="1736" w:type="dxa"/>
          </w:tcPr>
          <w:p w14:paraId="2F1A0380" w14:textId="1783EF31" w:rsidR="00175B56" w:rsidRPr="00F41D46" w:rsidRDefault="006757DC" w:rsidP="00175B56">
            <w:pPr>
              <w:spacing w:line="360" w:lineRule="auto"/>
              <w:jc w:val="center"/>
              <w:rPr>
                <w:noProof/>
                <w:lang w:val="en-US"/>
              </w:rPr>
            </w:pPr>
            <w:r>
              <w:rPr>
                <w:noProof/>
                <w:lang w:val="en-US"/>
              </w:rPr>
              <w:t>0.956</w:t>
            </w:r>
          </w:p>
        </w:tc>
      </w:tr>
    </w:tbl>
    <w:p w14:paraId="292CBE3C" w14:textId="28D87AB6" w:rsidR="00891CEF" w:rsidRDefault="00891CEF" w:rsidP="004D7B5D">
      <w:pPr>
        <w:spacing w:line="360" w:lineRule="auto"/>
        <w:rPr>
          <w:lang w:val="en-US"/>
        </w:rPr>
      </w:pPr>
    </w:p>
    <w:p w14:paraId="13E85483" w14:textId="52FEE880" w:rsidR="00993B1D" w:rsidRDefault="00993B1D" w:rsidP="004D7B5D">
      <w:pPr>
        <w:spacing w:line="360" w:lineRule="auto"/>
        <w:rPr>
          <w:lang w:val="en-US"/>
        </w:rPr>
      </w:pPr>
    </w:p>
    <w:p w14:paraId="182A5836" w14:textId="2B86BDB3" w:rsidR="00993B1D" w:rsidRDefault="00993B1D" w:rsidP="004D7B5D">
      <w:pPr>
        <w:spacing w:line="360" w:lineRule="auto"/>
        <w:rPr>
          <w:lang w:val="en-US"/>
        </w:rPr>
      </w:pPr>
    </w:p>
    <w:p w14:paraId="6B284AB3" w14:textId="5EBF2F39" w:rsidR="00993B1D" w:rsidRDefault="00B26EAF" w:rsidP="004D7B5D">
      <w:pPr>
        <w:spacing w:line="360" w:lineRule="auto"/>
        <w:rPr>
          <w:lang w:val="en-US"/>
        </w:rPr>
      </w:pPr>
      <w:r>
        <w:rPr>
          <w:noProof/>
          <w:lang w:val="en-US"/>
        </w:rPr>
        <w:lastRenderedPageBreak/>
        <w:drawing>
          <wp:anchor distT="0" distB="0" distL="114300" distR="114300" simplePos="0" relativeHeight="251658325" behindDoc="1" locked="0" layoutInCell="1" allowOverlap="1" wp14:anchorId="2A742E07" wp14:editId="291288F6">
            <wp:simplePos x="0" y="0"/>
            <wp:positionH relativeFrom="margin">
              <wp:posOffset>121920</wp:posOffset>
            </wp:positionH>
            <wp:positionV relativeFrom="paragraph">
              <wp:posOffset>0</wp:posOffset>
            </wp:positionV>
            <wp:extent cx="4921250" cy="3763645"/>
            <wp:effectExtent l="0" t="0" r="0" b="8255"/>
            <wp:wrapTight wrapText="bothSides">
              <wp:wrapPolygon edited="0">
                <wp:start x="0" y="0"/>
                <wp:lineTo x="0" y="21538"/>
                <wp:lineTo x="21489" y="21538"/>
                <wp:lineTo x="21489" y="0"/>
                <wp:lineTo x="0" y="0"/>
              </wp:wrapPolygon>
            </wp:wrapTight>
            <wp:docPr id="220" name="Picture 2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10;&#10;Description automatically generated with medium confidence"/>
                    <pic:cNvPicPr/>
                  </pic:nvPicPr>
                  <pic:blipFill rotWithShape="1">
                    <a:blip r:embed="rId129" cstate="print">
                      <a:extLst>
                        <a:ext uri="{28A0092B-C50C-407E-A947-70E740481C1C}">
                          <a14:useLocalDpi xmlns:a14="http://schemas.microsoft.com/office/drawing/2010/main" val="0"/>
                        </a:ext>
                      </a:extLst>
                    </a:blip>
                    <a:srcRect l="6763" t="6147" r="8866"/>
                    <a:stretch/>
                  </pic:blipFill>
                  <pic:spPr bwMode="auto">
                    <a:xfrm>
                      <a:off x="0" y="0"/>
                      <a:ext cx="4921250" cy="376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8B3C8B" w14:textId="78E75BF1" w:rsidR="00993B1D" w:rsidRDefault="00993B1D" w:rsidP="004D7B5D">
      <w:pPr>
        <w:spacing w:line="360" w:lineRule="auto"/>
        <w:rPr>
          <w:lang w:val="en-US"/>
        </w:rPr>
      </w:pPr>
    </w:p>
    <w:p w14:paraId="6437CAD9" w14:textId="4B6DDAAC" w:rsidR="00993B1D" w:rsidRDefault="00993B1D" w:rsidP="004D7B5D">
      <w:pPr>
        <w:spacing w:line="360" w:lineRule="auto"/>
        <w:rPr>
          <w:lang w:val="en-US"/>
        </w:rPr>
      </w:pPr>
    </w:p>
    <w:p w14:paraId="506ACB48" w14:textId="2C0557FB" w:rsidR="00993B1D" w:rsidRDefault="00993B1D" w:rsidP="004D7B5D">
      <w:pPr>
        <w:spacing w:line="360" w:lineRule="auto"/>
        <w:rPr>
          <w:lang w:val="en-US"/>
        </w:rPr>
      </w:pPr>
    </w:p>
    <w:p w14:paraId="640D1551" w14:textId="64F7BC29" w:rsidR="00993B1D" w:rsidRDefault="00993B1D" w:rsidP="004D7B5D">
      <w:pPr>
        <w:spacing w:line="360" w:lineRule="auto"/>
        <w:rPr>
          <w:lang w:val="en-US"/>
        </w:rPr>
      </w:pPr>
    </w:p>
    <w:p w14:paraId="0EFA54C7" w14:textId="34930EA4" w:rsidR="00993B1D" w:rsidRDefault="00993B1D" w:rsidP="004D7B5D">
      <w:pPr>
        <w:spacing w:line="360" w:lineRule="auto"/>
        <w:rPr>
          <w:lang w:val="en-US"/>
        </w:rPr>
      </w:pPr>
    </w:p>
    <w:p w14:paraId="08A573D6" w14:textId="4E598C71" w:rsidR="00993B1D" w:rsidRDefault="00993B1D" w:rsidP="004D7B5D">
      <w:pPr>
        <w:spacing w:line="360" w:lineRule="auto"/>
        <w:rPr>
          <w:lang w:val="en-US"/>
        </w:rPr>
      </w:pPr>
    </w:p>
    <w:p w14:paraId="5C6DB1A0" w14:textId="77443A83" w:rsidR="00993B1D" w:rsidRDefault="00993B1D" w:rsidP="004D7B5D">
      <w:pPr>
        <w:spacing w:line="360" w:lineRule="auto"/>
        <w:rPr>
          <w:lang w:val="en-US"/>
        </w:rPr>
      </w:pPr>
    </w:p>
    <w:p w14:paraId="0F85A94E" w14:textId="15BCD69A" w:rsidR="00993B1D" w:rsidRDefault="00993B1D" w:rsidP="004D7B5D">
      <w:pPr>
        <w:spacing w:line="360" w:lineRule="auto"/>
        <w:rPr>
          <w:lang w:val="en-US"/>
        </w:rPr>
      </w:pPr>
    </w:p>
    <w:p w14:paraId="5300C1D1" w14:textId="77777777" w:rsidR="00B26EAF" w:rsidRDefault="00B26EAF" w:rsidP="00993B1D">
      <w:pPr>
        <w:pStyle w:val="Caption"/>
        <w:rPr>
          <w:lang w:val="en-US"/>
        </w:rPr>
      </w:pPr>
      <w:bookmarkStart w:id="294" w:name="_Ref105234796"/>
    </w:p>
    <w:p w14:paraId="28CF6D32" w14:textId="6AD1F0DE" w:rsidR="00993B1D" w:rsidRDefault="00993B1D" w:rsidP="00993B1D">
      <w:pPr>
        <w:pStyle w:val="Caption"/>
        <w:rPr>
          <w:lang w:val="en-US"/>
        </w:rPr>
      </w:pPr>
      <w:r w:rsidRPr="00D85F2F">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8</w:t>
      </w:r>
      <w:r w:rsidR="00543048">
        <w:rPr>
          <w:lang w:val="en-US"/>
        </w:rPr>
        <w:fldChar w:fldCharType="end"/>
      </w:r>
      <w:bookmarkEnd w:id="294"/>
      <w:r w:rsidRPr="00D85F2F">
        <w:rPr>
          <w:lang w:val="en-US"/>
        </w:rPr>
        <w:t xml:space="preserve">. </w:t>
      </w:r>
      <w:r w:rsidR="00B26EAF">
        <w:rPr>
          <w:lang w:val="en-US"/>
        </w:rPr>
        <w:t>O</w:t>
      </w:r>
      <w:r w:rsidR="00B26EAF" w:rsidRPr="00D85F2F">
        <w:rPr>
          <w:lang w:val="en-US"/>
        </w:rPr>
        <w:t>bserved</w:t>
      </w:r>
      <w:r w:rsidR="00B26EAF">
        <w:rPr>
          <w:lang w:val="en-US"/>
        </w:rPr>
        <w:t xml:space="preserve"> survival vs survival predicted by a trained Poisson regression model</w:t>
      </w:r>
      <w:r w:rsidR="00B26EAF" w:rsidRPr="00D85F2F">
        <w:rPr>
          <w:lang w:val="en-US"/>
        </w:rPr>
        <w:t xml:space="preserve"> </w:t>
      </w:r>
      <w:r w:rsidR="00B26EAF">
        <w:rPr>
          <w:lang w:val="en-US"/>
        </w:rPr>
        <w:t>for 4 x 4 mm</w:t>
      </w:r>
      <w:r w:rsidR="00B26EAF">
        <w:rPr>
          <w:vertAlign w:val="superscript"/>
          <w:lang w:val="en-US"/>
        </w:rPr>
        <w:t>2</w:t>
      </w:r>
      <w:r w:rsidR="00B26EAF">
        <w:rPr>
          <w:lang w:val="en-US"/>
        </w:rPr>
        <w:t xml:space="preserve"> quadrat size and </w:t>
      </w:r>
      <w:r w:rsidR="006240E5">
        <w:rPr>
          <w:lang w:val="en-US"/>
        </w:rPr>
        <w:t>4</w:t>
      </w:r>
      <w:r w:rsidR="00B26EAF">
        <w:rPr>
          <w:lang w:val="en-US"/>
        </w:rPr>
        <w:t xml:space="preserve"> explanatory variables (D,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006240E5">
        <w:rPr>
          <w:rFonts w:eastAsiaTheme="minorEastAsia"/>
          <w:lang w:val="en-US"/>
        </w:rPr>
        <w:t>,</w:t>
      </w:r>
      <w:r w:rsidR="00B26EAF">
        <w:rPr>
          <w:rFonts w:eastAsiaTheme="minorEastAsia"/>
          <w:lang w:val="en-US"/>
        </w:rPr>
        <w:t xml:space="preserve"> </w:t>
      </w:r>
      <w:r w:rsidR="006240E5">
        <w:rPr>
          <w:rFonts w:eastAsiaTheme="minorEastAsia"/>
          <w:lang w:val="en-US"/>
        </w:rPr>
        <w:t>PAR and</w:t>
      </w:r>
      <w:r w:rsidR="00B26EAF">
        <w:rPr>
          <w:rFonts w:eastAsiaTheme="minorEastAsia"/>
          <w:lang w:val="en-US"/>
        </w:rPr>
        <w:t xml:space="preserve"> peak distance</w:t>
      </w:r>
      <w:r w:rsidR="00B26EAF">
        <w:rPr>
          <w:lang w:val="en-US"/>
        </w:rPr>
        <w:t>). All survival data was fed to the model, but we plotted each irradiation configuration separately. SC stands for surviving colonies.</w:t>
      </w:r>
    </w:p>
    <w:p w14:paraId="777AB459" w14:textId="55EC0671" w:rsidR="00993B1D" w:rsidRDefault="00BB5F98" w:rsidP="004D7B5D">
      <w:pPr>
        <w:spacing w:line="360" w:lineRule="auto"/>
        <w:rPr>
          <w:lang w:val="en-US"/>
        </w:rPr>
      </w:pPr>
      <w:r>
        <w:rPr>
          <w:noProof/>
          <w:lang w:val="en-US"/>
        </w:rPr>
        <w:drawing>
          <wp:anchor distT="0" distB="0" distL="114300" distR="114300" simplePos="0" relativeHeight="251658361" behindDoc="1" locked="0" layoutInCell="1" allowOverlap="1" wp14:anchorId="3C8C800B" wp14:editId="1568ECB9">
            <wp:simplePos x="0" y="0"/>
            <wp:positionH relativeFrom="margin">
              <wp:posOffset>11430</wp:posOffset>
            </wp:positionH>
            <wp:positionV relativeFrom="paragraph">
              <wp:posOffset>5715</wp:posOffset>
            </wp:positionV>
            <wp:extent cx="3387090" cy="3141980"/>
            <wp:effectExtent l="0" t="0" r="3810" b="1270"/>
            <wp:wrapTight wrapText="bothSides">
              <wp:wrapPolygon edited="0">
                <wp:start x="0" y="0"/>
                <wp:lineTo x="0" y="21478"/>
                <wp:lineTo x="21503" y="21478"/>
                <wp:lineTo x="2150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rotWithShape="1">
                    <a:blip r:embed="rId130" cstate="print">
                      <a:extLst>
                        <a:ext uri="{28A0092B-C50C-407E-A947-70E740481C1C}">
                          <a14:useLocalDpi xmlns:a14="http://schemas.microsoft.com/office/drawing/2010/main" val="0"/>
                        </a:ext>
                      </a:extLst>
                    </a:blip>
                    <a:srcRect l="50621" t="-455" r="329" b="455"/>
                    <a:stretch/>
                  </pic:blipFill>
                  <pic:spPr bwMode="auto">
                    <a:xfrm>
                      <a:off x="0" y="0"/>
                      <a:ext cx="3387090" cy="314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92066" w14:textId="3B311AB5" w:rsidR="00993B1D" w:rsidRDefault="00993B1D" w:rsidP="004D7B5D">
      <w:pPr>
        <w:spacing w:line="360" w:lineRule="auto"/>
        <w:rPr>
          <w:lang w:val="en-US"/>
        </w:rPr>
      </w:pPr>
    </w:p>
    <w:p w14:paraId="23B9439B" w14:textId="3C16D000" w:rsidR="00993B1D" w:rsidRDefault="009B3752" w:rsidP="004D7B5D">
      <w:pPr>
        <w:spacing w:line="360" w:lineRule="auto"/>
        <w:rPr>
          <w:lang w:val="en-US"/>
        </w:rPr>
      </w:pPr>
      <w:r>
        <w:rPr>
          <w:noProof/>
        </w:rPr>
        <mc:AlternateContent>
          <mc:Choice Requires="wps">
            <w:drawing>
              <wp:anchor distT="0" distB="0" distL="114300" distR="114300" simplePos="0" relativeHeight="251658362" behindDoc="1" locked="0" layoutInCell="1" allowOverlap="1" wp14:anchorId="2B0BD808" wp14:editId="523670E2">
                <wp:simplePos x="0" y="0"/>
                <wp:positionH relativeFrom="margin">
                  <wp:align>right</wp:align>
                </wp:positionH>
                <wp:positionV relativeFrom="paragraph">
                  <wp:posOffset>234950</wp:posOffset>
                </wp:positionV>
                <wp:extent cx="2484120" cy="635"/>
                <wp:effectExtent l="0" t="0" r="0" b="2540"/>
                <wp:wrapTight wrapText="bothSides">
                  <wp:wrapPolygon edited="0">
                    <wp:start x="0" y="0"/>
                    <wp:lineTo x="0" y="21297"/>
                    <wp:lineTo x="21368" y="21297"/>
                    <wp:lineTo x="21368" y="0"/>
                    <wp:lineTo x="0" y="0"/>
                  </wp:wrapPolygon>
                </wp:wrapTight>
                <wp:docPr id="232" name="Text Box 232"/>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14:paraId="0DC7190A" w14:textId="74AC60FB" w:rsidR="00515692" w:rsidRPr="006240E5" w:rsidRDefault="00515692" w:rsidP="00515692">
                            <w:pPr>
                              <w:pStyle w:val="Caption"/>
                              <w:rPr>
                                <w:noProof/>
                                <w:sz w:val="24"/>
                                <w:lang w:val="en-US"/>
                              </w:rPr>
                            </w:pPr>
                            <w:bookmarkStart w:id="295" w:name="_Ref106536035"/>
                            <w:r w:rsidRPr="006240E5">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9</w:t>
                            </w:r>
                            <w:r w:rsidR="00543048">
                              <w:rPr>
                                <w:lang w:val="en-US"/>
                              </w:rPr>
                              <w:fldChar w:fldCharType="end"/>
                            </w:r>
                            <w:bookmarkEnd w:id="295"/>
                            <w:r w:rsidR="006240E5" w:rsidRPr="006240E5">
                              <w:rPr>
                                <w:lang w:val="en-US"/>
                              </w:rPr>
                              <w:t xml:space="preserve">. </w:t>
                            </w:r>
                            <w:r w:rsidR="006240E5" w:rsidRPr="00435DEC">
                              <w:rPr>
                                <w:lang w:val="en-US"/>
                              </w:rPr>
                              <w:t xml:space="preserve">AIC score for increasing </w:t>
                            </w:r>
                            <w:r w:rsidR="006240E5">
                              <w:rPr>
                                <w:lang w:val="en-US"/>
                              </w:rPr>
                              <w:t>model complexity. The first and second explanatory variables were always dose and dose squared. The plot compares adding peak distance or PAR as the third explanatory variable to predict SC in the Poisson regression. When four variables were added to the model, we had both peak distance and PAR, and the score was therefore equal.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0BD808" id="Text Box 232" o:spid="_x0000_s1080" type="#_x0000_t202" style="position:absolute;margin-left:144.4pt;margin-top:18.5pt;width:195.6pt;height:.05pt;z-index:-25165811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iuGw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" stroked="f">
                <v:textbox style="mso-fit-shape-to-text:t" inset="0,0,0,0">
                  <w:txbxContent>
                    <w:p w14:paraId="0DC7190A" w14:textId="74AC60FB" w:rsidR="00515692" w:rsidRPr="006240E5" w:rsidRDefault="00515692" w:rsidP="00515692">
                      <w:pPr>
                        <w:pStyle w:val="Caption"/>
                        <w:rPr>
                          <w:noProof/>
                          <w:sz w:val="24"/>
                          <w:lang w:val="en-US"/>
                        </w:rPr>
                      </w:pPr>
                      <w:bookmarkStart w:id="296" w:name="_Ref106536035"/>
                      <w:r w:rsidRPr="006240E5">
                        <w:rPr>
                          <w:lang w:val="en-US"/>
                        </w:rPr>
                        <w:t xml:space="preserve">Figure </w:t>
                      </w:r>
                      <w:r w:rsidR="00543048">
                        <w:rPr>
                          <w:lang w:val="en-US"/>
                        </w:rPr>
                        <w:fldChar w:fldCharType="begin"/>
                      </w:r>
                      <w:r w:rsidR="00543048">
                        <w:rPr>
                          <w:lang w:val="en-US"/>
                        </w:rPr>
                        <w:instrText xml:space="preserve"> STYLEREF 1 \s </w:instrText>
                      </w:r>
                      <w:r w:rsidR="00543048">
                        <w:rPr>
                          <w:lang w:val="en-US"/>
                        </w:rPr>
                        <w:fldChar w:fldCharType="separate"/>
                      </w:r>
                      <w:r w:rsidR="00543048">
                        <w:rPr>
                          <w:noProof/>
                          <w:lang w:val="en-US"/>
                        </w:rPr>
                        <w:t>7</w:t>
                      </w:r>
                      <w:r w:rsidR="00543048">
                        <w:rPr>
                          <w:lang w:val="en-US"/>
                        </w:rPr>
                        <w:fldChar w:fldCharType="end"/>
                      </w:r>
                      <w:r w:rsidR="00543048">
                        <w:rPr>
                          <w:lang w:val="en-US"/>
                        </w:rPr>
                        <w:noBreakHyphen/>
                      </w:r>
                      <w:r w:rsidR="00543048">
                        <w:rPr>
                          <w:lang w:val="en-US"/>
                        </w:rPr>
                        <w:fldChar w:fldCharType="begin"/>
                      </w:r>
                      <w:r w:rsidR="00543048">
                        <w:rPr>
                          <w:lang w:val="en-US"/>
                        </w:rPr>
                        <w:instrText xml:space="preserve"> SEQ Figure \* ARABIC \s 1 </w:instrText>
                      </w:r>
                      <w:r w:rsidR="00543048">
                        <w:rPr>
                          <w:lang w:val="en-US"/>
                        </w:rPr>
                        <w:fldChar w:fldCharType="separate"/>
                      </w:r>
                      <w:r w:rsidR="00543048">
                        <w:rPr>
                          <w:noProof/>
                          <w:lang w:val="en-US"/>
                        </w:rPr>
                        <w:t>9</w:t>
                      </w:r>
                      <w:r w:rsidR="00543048">
                        <w:rPr>
                          <w:lang w:val="en-US"/>
                        </w:rPr>
                        <w:fldChar w:fldCharType="end"/>
                      </w:r>
                      <w:bookmarkEnd w:id="296"/>
                      <w:r w:rsidR="006240E5" w:rsidRPr="006240E5">
                        <w:rPr>
                          <w:lang w:val="en-US"/>
                        </w:rPr>
                        <w:t xml:space="preserve">. </w:t>
                      </w:r>
                      <w:r w:rsidR="006240E5" w:rsidRPr="00435DEC">
                        <w:rPr>
                          <w:lang w:val="en-US"/>
                        </w:rPr>
                        <w:t xml:space="preserve">AIC score for increasing </w:t>
                      </w:r>
                      <w:r w:rsidR="006240E5">
                        <w:rPr>
                          <w:lang w:val="en-US"/>
                        </w:rPr>
                        <w:t>model complexity. The first and second explanatory variables were always dose and dose squared. The plot compares adding peak distance or PAR as the third explanatory variable to predict SC in the Poisson regression. When four variables were added to the model, we had both peak distance and PAR, and the score was therefore equal.</w:t>
                      </w:r>
                    </w:p>
                  </w:txbxContent>
                </v:textbox>
                <w10:wrap type="tight" anchorx="margin"/>
              </v:shape>
            </w:pict>
          </mc:Fallback>
        </mc:AlternateContent>
      </w:r>
    </w:p>
    <w:p w14:paraId="52618480" w14:textId="3F5507BE" w:rsidR="00515692" w:rsidRDefault="00515692" w:rsidP="00BB5F98">
      <w:pPr>
        <w:spacing w:line="360" w:lineRule="auto"/>
        <w:rPr>
          <w:lang w:val="en-US"/>
        </w:rPr>
      </w:pPr>
    </w:p>
    <w:p w14:paraId="36F54368" w14:textId="77777777" w:rsidR="009B3752" w:rsidRPr="00BB5F98" w:rsidRDefault="009B3752" w:rsidP="00BB5F98">
      <w:pPr>
        <w:spacing w:line="360" w:lineRule="auto"/>
        <w:rPr>
          <w:lang w:val="en-US"/>
        </w:rPr>
      </w:pPr>
    </w:p>
    <w:p w14:paraId="0971B2CB" w14:textId="6FF72600" w:rsidR="00BB5F98" w:rsidRPr="00103524" w:rsidRDefault="00BB5F98" w:rsidP="00BB0084">
      <w:pPr>
        <w:pStyle w:val="Caption"/>
        <w:keepNext/>
        <w:rPr>
          <w:lang w:val="en-US"/>
        </w:rPr>
      </w:pPr>
      <w:bookmarkStart w:id="297" w:name="_Ref106536167"/>
    </w:p>
    <w:p w14:paraId="474B1DEC" w14:textId="115FBFC3" w:rsidR="00BB0084" w:rsidRDefault="00BB0084" w:rsidP="00BB0084">
      <w:pPr>
        <w:pStyle w:val="Caption"/>
        <w:keepNext/>
      </w:pPr>
      <w:bookmarkStart w:id="298" w:name="_Ref107355060"/>
      <w:r w:rsidRPr="00CC03B4">
        <w:rPr>
          <w:lang w:val="en-US"/>
        </w:rPr>
        <w:t xml:space="preserve">Table </w:t>
      </w:r>
      <w:r w:rsidR="00526C25">
        <w:rPr>
          <w:lang w:val="en-US"/>
        </w:rPr>
        <w:fldChar w:fldCharType="begin"/>
      </w:r>
      <w:r w:rsidR="00526C25">
        <w:rPr>
          <w:lang w:val="en-US"/>
        </w:rPr>
        <w:instrText xml:space="preserve"> STYLEREF 1 \s </w:instrText>
      </w:r>
      <w:r w:rsidR="00526C25">
        <w:rPr>
          <w:lang w:val="en-US"/>
        </w:rPr>
        <w:fldChar w:fldCharType="separate"/>
      </w:r>
      <w:r w:rsidR="00526C25">
        <w:rPr>
          <w:noProof/>
          <w:lang w:val="en-US"/>
        </w:rPr>
        <w:t>7</w:t>
      </w:r>
      <w:r w:rsidR="00526C25">
        <w:rPr>
          <w:lang w:val="en-US"/>
        </w:rPr>
        <w:fldChar w:fldCharType="end"/>
      </w:r>
      <w:r w:rsidR="00526C25">
        <w:rPr>
          <w:lang w:val="en-US"/>
        </w:rPr>
        <w:noBreakHyphen/>
      </w:r>
      <w:r w:rsidR="00526C25">
        <w:rPr>
          <w:lang w:val="en-US"/>
        </w:rPr>
        <w:fldChar w:fldCharType="begin"/>
      </w:r>
      <w:r w:rsidR="00526C25">
        <w:rPr>
          <w:lang w:val="en-US"/>
        </w:rPr>
        <w:instrText xml:space="preserve"> SEQ Table \* ARABIC \s 1 </w:instrText>
      </w:r>
      <w:r w:rsidR="00526C25">
        <w:rPr>
          <w:lang w:val="en-US"/>
        </w:rPr>
        <w:fldChar w:fldCharType="separate"/>
      </w:r>
      <w:r w:rsidR="00526C25">
        <w:rPr>
          <w:noProof/>
          <w:lang w:val="en-US"/>
        </w:rPr>
        <w:t>6</w:t>
      </w:r>
      <w:r w:rsidR="00526C25">
        <w:rPr>
          <w:lang w:val="en-US"/>
        </w:rPr>
        <w:fldChar w:fldCharType="end"/>
      </w:r>
      <w:bookmarkEnd w:id="297"/>
      <w:bookmarkEnd w:id="298"/>
      <w:r w:rsidRPr="00CC03B4">
        <w:rPr>
          <w:lang w:val="en-US"/>
        </w:rPr>
        <w:t xml:space="preserve">. </w:t>
      </w:r>
      <w:r w:rsidR="00CC03B4" w:rsidRPr="00104D1B">
        <w:rPr>
          <w:lang w:val="en-US"/>
        </w:rPr>
        <w:t>Correlation matrix between t</w:t>
      </w:r>
      <w:r w:rsidR="00CC03B4">
        <w:rPr>
          <w:lang w:val="en-US"/>
        </w:rPr>
        <w:t>he explanatory variables used in the Poisson regression. D represents dose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tblGrid>
      <w:tr w:rsidR="003A7C5C" w14:paraId="51EA8205" w14:textId="77777777" w:rsidTr="000107FB">
        <w:tc>
          <w:tcPr>
            <w:tcW w:w="1558" w:type="dxa"/>
            <w:tcBorders>
              <w:bottom w:val="single" w:sz="4" w:space="0" w:color="auto"/>
              <w:right w:val="single" w:sz="4" w:space="0" w:color="auto"/>
            </w:tcBorders>
          </w:tcPr>
          <w:p w14:paraId="17C1C9D9" w14:textId="77777777" w:rsidR="003A7C5C" w:rsidRDefault="003A7C5C" w:rsidP="000107FB">
            <w:pPr>
              <w:rPr>
                <w:lang w:val="en-US"/>
              </w:rPr>
            </w:pPr>
            <w:r>
              <w:rPr>
                <w:lang w:val="en-US"/>
              </w:rPr>
              <w:t>Explanatory variables</w:t>
            </w:r>
          </w:p>
        </w:tc>
        <w:tc>
          <w:tcPr>
            <w:tcW w:w="1558" w:type="dxa"/>
            <w:tcBorders>
              <w:left w:val="single" w:sz="4" w:space="0" w:color="auto"/>
              <w:bottom w:val="single" w:sz="4" w:space="0" w:color="auto"/>
            </w:tcBorders>
          </w:tcPr>
          <w:p w14:paraId="006939CA" w14:textId="77777777" w:rsidR="003A7C5C" w:rsidRDefault="003A7C5C" w:rsidP="000107FB">
            <w:pPr>
              <w:rPr>
                <w:lang w:val="en-US"/>
              </w:rPr>
            </w:pPr>
            <m:oMathPara>
              <m:oMath>
                <m:r>
                  <w:rPr>
                    <w:rFonts w:ascii="Cambria Math" w:hAnsi="Cambria Math"/>
                    <w:lang w:val="en-US"/>
                  </w:rPr>
                  <m:t>D</m:t>
                </m:r>
              </m:oMath>
            </m:oMathPara>
          </w:p>
        </w:tc>
        <w:tc>
          <w:tcPr>
            <w:tcW w:w="1558" w:type="dxa"/>
            <w:tcBorders>
              <w:bottom w:val="single" w:sz="4" w:space="0" w:color="auto"/>
            </w:tcBorders>
          </w:tcPr>
          <w:p w14:paraId="5FDAB773" w14:textId="77777777" w:rsidR="003A7C5C" w:rsidRDefault="008573DA" w:rsidP="000107FB">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bottom w:val="single" w:sz="4" w:space="0" w:color="auto"/>
            </w:tcBorders>
          </w:tcPr>
          <w:p w14:paraId="64BC920A" w14:textId="77777777" w:rsidR="003A7C5C" w:rsidRDefault="003A7C5C" w:rsidP="000107FB">
            <w:pPr>
              <w:rPr>
                <w:lang w:val="en-US"/>
              </w:rPr>
            </w:pPr>
            <w:r>
              <w:rPr>
                <w:lang w:val="en-US"/>
              </w:rPr>
              <w:t>PAR</w:t>
            </w:r>
          </w:p>
        </w:tc>
        <w:tc>
          <w:tcPr>
            <w:tcW w:w="1559" w:type="dxa"/>
            <w:tcBorders>
              <w:bottom w:val="single" w:sz="4" w:space="0" w:color="auto"/>
            </w:tcBorders>
          </w:tcPr>
          <w:p w14:paraId="313B7B00" w14:textId="77777777" w:rsidR="003A7C5C" w:rsidRDefault="003A7C5C" w:rsidP="000107FB">
            <w:pPr>
              <w:rPr>
                <w:lang w:val="en-US"/>
              </w:rPr>
            </w:pPr>
            <w:r>
              <w:rPr>
                <w:lang w:val="en-US"/>
              </w:rPr>
              <w:t>Peak Distance</w:t>
            </w:r>
          </w:p>
        </w:tc>
      </w:tr>
      <w:tr w:rsidR="00785813" w14:paraId="663BC72F" w14:textId="77777777" w:rsidTr="00B87A3C">
        <w:tc>
          <w:tcPr>
            <w:tcW w:w="1558" w:type="dxa"/>
            <w:tcBorders>
              <w:top w:val="single" w:sz="4" w:space="0" w:color="auto"/>
              <w:right w:val="single" w:sz="4" w:space="0" w:color="auto"/>
            </w:tcBorders>
          </w:tcPr>
          <w:p w14:paraId="2C8ADD8C" w14:textId="77777777" w:rsidR="00785813" w:rsidRDefault="00785813" w:rsidP="00785813">
            <w:pPr>
              <w:rPr>
                <w:lang w:val="en-US"/>
              </w:rPr>
            </w:pPr>
            <m:oMathPara>
              <m:oMath>
                <m:r>
                  <w:rPr>
                    <w:rFonts w:ascii="Cambria Math" w:hAnsi="Cambria Math"/>
                    <w:lang w:val="en-US"/>
                  </w:rPr>
                  <m:t>D</m:t>
                </m:r>
              </m:oMath>
            </m:oMathPara>
          </w:p>
        </w:tc>
        <w:tc>
          <w:tcPr>
            <w:tcW w:w="1558" w:type="dxa"/>
            <w:tcBorders>
              <w:top w:val="single" w:sz="4" w:space="0" w:color="auto"/>
              <w:left w:val="single" w:sz="4" w:space="0" w:color="auto"/>
            </w:tcBorders>
            <w:vAlign w:val="bottom"/>
          </w:tcPr>
          <w:p w14:paraId="666214A1" w14:textId="5200EEB0" w:rsidR="00785813" w:rsidRDefault="00785813" w:rsidP="00785813">
            <w:pPr>
              <w:jc w:val="center"/>
              <w:rPr>
                <w:lang w:val="en-US"/>
              </w:rPr>
            </w:pPr>
            <w:r>
              <w:rPr>
                <w:rFonts w:ascii="Calibri" w:hAnsi="Calibri" w:cs="Calibri"/>
                <w:color w:val="000000"/>
                <w:sz w:val="22"/>
              </w:rPr>
              <w:t>1</w:t>
            </w:r>
          </w:p>
        </w:tc>
        <w:tc>
          <w:tcPr>
            <w:tcW w:w="1558" w:type="dxa"/>
            <w:tcBorders>
              <w:top w:val="single" w:sz="4" w:space="0" w:color="auto"/>
            </w:tcBorders>
            <w:vAlign w:val="bottom"/>
          </w:tcPr>
          <w:p w14:paraId="5BBE5D59" w14:textId="65D6C14B" w:rsidR="00785813" w:rsidRDefault="00785813" w:rsidP="00785813">
            <w:pPr>
              <w:jc w:val="center"/>
              <w:rPr>
                <w:lang w:val="en-US"/>
              </w:rPr>
            </w:pPr>
            <w:r>
              <w:rPr>
                <w:rFonts w:ascii="Calibri" w:hAnsi="Calibri" w:cs="Calibri"/>
                <w:color w:val="000000"/>
                <w:sz w:val="22"/>
              </w:rPr>
              <w:t>0.94</w:t>
            </w:r>
          </w:p>
        </w:tc>
        <w:tc>
          <w:tcPr>
            <w:tcW w:w="1558" w:type="dxa"/>
            <w:tcBorders>
              <w:top w:val="single" w:sz="4" w:space="0" w:color="auto"/>
            </w:tcBorders>
            <w:vAlign w:val="bottom"/>
          </w:tcPr>
          <w:p w14:paraId="310FF8A6" w14:textId="5E77D3BF" w:rsidR="00785813" w:rsidRDefault="00785813" w:rsidP="00785813">
            <w:pPr>
              <w:jc w:val="center"/>
              <w:rPr>
                <w:lang w:val="en-US"/>
              </w:rPr>
            </w:pPr>
            <w:r>
              <w:rPr>
                <w:rFonts w:ascii="Calibri" w:hAnsi="Calibri" w:cs="Calibri"/>
                <w:color w:val="000000"/>
                <w:sz w:val="22"/>
              </w:rPr>
              <w:t>0.60</w:t>
            </w:r>
          </w:p>
        </w:tc>
        <w:tc>
          <w:tcPr>
            <w:tcW w:w="1559" w:type="dxa"/>
            <w:tcBorders>
              <w:top w:val="single" w:sz="4" w:space="0" w:color="auto"/>
            </w:tcBorders>
            <w:vAlign w:val="bottom"/>
          </w:tcPr>
          <w:p w14:paraId="4CC2BF90" w14:textId="1D338CDA" w:rsidR="00785813" w:rsidRDefault="00785813" w:rsidP="00785813">
            <w:pPr>
              <w:jc w:val="center"/>
              <w:rPr>
                <w:lang w:val="en-US"/>
              </w:rPr>
            </w:pPr>
            <w:r>
              <w:rPr>
                <w:rFonts w:ascii="Calibri" w:hAnsi="Calibri" w:cs="Calibri"/>
                <w:color w:val="000000"/>
                <w:sz w:val="22"/>
              </w:rPr>
              <w:t>-0.37</w:t>
            </w:r>
          </w:p>
        </w:tc>
      </w:tr>
      <w:tr w:rsidR="00785813" w14:paraId="0D155084" w14:textId="77777777" w:rsidTr="00B87A3C">
        <w:tc>
          <w:tcPr>
            <w:tcW w:w="1558" w:type="dxa"/>
            <w:tcBorders>
              <w:right w:val="single" w:sz="4" w:space="0" w:color="auto"/>
            </w:tcBorders>
          </w:tcPr>
          <w:p w14:paraId="1E55480B" w14:textId="77777777" w:rsidR="00785813" w:rsidRDefault="008573DA" w:rsidP="00785813">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left w:val="single" w:sz="4" w:space="0" w:color="auto"/>
            </w:tcBorders>
            <w:vAlign w:val="bottom"/>
          </w:tcPr>
          <w:p w14:paraId="48B98C09" w14:textId="7B037AFD" w:rsidR="00785813" w:rsidRDefault="00785813" w:rsidP="00785813">
            <w:pPr>
              <w:jc w:val="center"/>
              <w:rPr>
                <w:lang w:val="en-US"/>
              </w:rPr>
            </w:pPr>
            <w:r>
              <w:rPr>
                <w:rFonts w:ascii="Calibri" w:hAnsi="Calibri" w:cs="Calibri"/>
                <w:color w:val="000000"/>
                <w:sz w:val="22"/>
              </w:rPr>
              <w:t>0.94</w:t>
            </w:r>
          </w:p>
        </w:tc>
        <w:tc>
          <w:tcPr>
            <w:tcW w:w="1558" w:type="dxa"/>
            <w:vAlign w:val="bottom"/>
          </w:tcPr>
          <w:p w14:paraId="113E1E66" w14:textId="30429F65" w:rsidR="00785813" w:rsidRDefault="00785813" w:rsidP="00785813">
            <w:pPr>
              <w:jc w:val="center"/>
              <w:rPr>
                <w:lang w:val="en-US"/>
              </w:rPr>
            </w:pPr>
            <w:r>
              <w:rPr>
                <w:rFonts w:ascii="Calibri" w:hAnsi="Calibri" w:cs="Calibri"/>
                <w:color w:val="000000"/>
                <w:sz w:val="22"/>
              </w:rPr>
              <w:t>1</w:t>
            </w:r>
          </w:p>
        </w:tc>
        <w:tc>
          <w:tcPr>
            <w:tcW w:w="1558" w:type="dxa"/>
            <w:vAlign w:val="bottom"/>
          </w:tcPr>
          <w:p w14:paraId="1720DC77" w14:textId="5E563618" w:rsidR="00785813" w:rsidRDefault="00785813" w:rsidP="00785813">
            <w:pPr>
              <w:jc w:val="center"/>
              <w:rPr>
                <w:lang w:val="en-US"/>
              </w:rPr>
            </w:pPr>
            <w:r>
              <w:rPr>
                <w:rFonts w:ascii="Calibri" w:hAnsi="Calibri" w:cs="Calibri"/>
                <w:color w:val="000000"/>
                <w:sz w:val="22"/>
              </w:rPr>
              <w:t>0.40</w:t>
            </w:r>
          </w:p>
        </w:tc>
        <w:tc>
          <w:tcPr>
            <w:tcW w:w="1559" w:type="dxa"/>
            <w:vAlign w:val="bottom"/>
          </w:tcPr>
          <w:p w14:paraId="62B6778D" w14:textId="086170DD" w:rsidR="00785813" w:rsidRDefault="00785813" w:rsidP="00785813">
            <w:pPr>
              <w:jc w:val="center"/>
              <w:rPr>
                <w:lang w:val="en-US"/>
              </w:rPr>
            </w:pPr>
            <w:r>
              <w:rPr>
                <w:rFonts w:ascii="Calibri" w:hAnsi="Calibri" w:cs="Calibri"/>
                <w:color w:val="000000"/>
                <w:sz w:val="22"/>
              </w:rPr>
              <w:t>-0.32</w:t>
            </w:r>
          </w:p>
        </w:tc>
      </w:tr>
      <w:tr w:rsidR="00785813" w14:paraId="2B05B039" w14:textId="77777777" w:rsidTr="00B87A3C">
        <w:tc>
          <w:tcPr>
            <w:tcW w:w="1558" w:type="dxa"/>
            <w:tcBorders>
              <w:right w:val="single" w:sz="4" w:space="0" w:color="auto"/>
            </w:tcBorders>
          </w:tcPr>
          <w:p w14:paraId="05BE87D6" w14:textId="77777777" w:rsidR="00785813" w:rsidRDefault="00785813" w:rsidP="00785813">
            <w:pPr>
              <w:rPr>
                <w:lang w:val="en-US"/>
              </w:rPr>
            </w:pPr>
            <w:r>
              <w:rPr>
                <w:lang w:val="en-US"/>
              </w:rPr>
              <w:t>PAR</w:t>
            </w:r>
          </w:p>
        </w:tc>
        <w:tc>
          <w:tcPr>
            <w:tcW w:w="1558" w:type="dxa"/>
            <w:tcBorders>
              <w:left w:val="single" w:sz="4" w:space="0" w:color="auto"/>
            </w:tcBorders>
            <w:vAlign w:val="bottom"/>
          </w:tcPr>
          <w:p w14:paraId="796DD2D6" w14:textId="6C2593DC" w:rsidR="00785813" w:rsidRDefault="00785813" w:rsidP="00785813">
            <w:pPr>
              <w:jc w:val="center"/>
              <w:rPr>
                <w:lang w:val="en-US"/>
              </w:rPr>
            </w:pPr>
            <w:r>
              <w:rPr>
                <w:rFonts w:ascii="Calibri" w:hAnsi="Calibri" w:cs="Calibri"/>
                <w:color w:val="000000"/>
                <w:sz w:val="22"/>
              </w:rPr>
              <w:t>0.60</w:t>
            </w:r>
          </w:p>
        </w:tc>
        <w:tc>
          <w:tcPr>
            <w:tcW w:w="1558" w:type="dxa"/>
            <w:vAlign w:val="bottom"/>
          </w:tcPr>
          <w:p w14:paraId="053E617E" w14:textId="227B0E0D" w:rsidR="00785813" w:rsidRDefault="00785813" w:rsidP="00785813">
            <w:pPr>
              <w:jc w:val="center"/>
              <w:rPr>
                <w:lang w:val="en-US"/>
              </w:rPr>
            </w:pPr>
            <w:r>
              <w:rPr>
                <w:rFonts w:ascii="Calibri" w:hAnsi="Calibri" w:cs="Calibri"/>
                <w:color w:val="000000"/>
                <w:sz w:val="22"/>
              </w:rPr>
              <w:t>0.40</w:t>
            </w:r>
          </w:p>
        </w:tc>
        <w:tc>
          <w:tcPr>
            <w:tcW w:w="1558" w:type="dxa"/>
            <w:vAlign w:val="bottom"/>
          </w:tcPr>
          <w:p w14:paraId="452EDB17" w14:textId="30719B31" w:rsidR="00785813" w:rsidRDefault="00785813" w:rsidP="00785813">
            <w:pPr>
              <w:jc w:val="center"/>
              <w:rPr>
                <w:lang w:val="en-US"/>
              </w:rPr>
            </w:pPr>
            <w:r>
              <w:rPr>
                <w:rFonts w:ascii="Calibri" w:hAnsi="Calibri" w:cs="Calibri"/>
                <w:color w:val="000000"/>
                <w:sz w:val="22"/>
              </w:rPr>
              <w:t>1</w:t>
            </w:r>
          </w:p>
        </w:tc>
        <w:tc>
          <w:tcPr>
            <w:tcW w:w="1559" w:type="dxa"/>
            <w:vAlign w:val="bottom"/>
          </w:tcPr>
          <w:p w14:paraId="3197E3AA" w14:textId="4FD3B8B2" w:rsidR="00785813" w:rsidRDefault="00785813" w:rsidP="00785813">
            <w:pPr>
              <w:jc w:val="center"/>
              <w:rPr>
                <w:lang w:val="en-US"/>
              </w:rPr>
            </w:pPr>
            <w:r>
              <w:rPr>
                <w:rFonts w:ascii="Calibri" w:hAnsi="Calibri" w:cs="Calibri"/>
                <w:color w:val="000000"/>
                <w:sz w:val="22"/>
              </w:rPr>
              <w:t>-0.44</w:t>
            </w:r>
          </w:p>
        </w:tc>
      </w:tr>
      <w:tr w:rsidR="00785813" w14:paraId="04F4EAF9" w14:textId="77777777" w:rsidTr="00B87A3C">
        <w:tc>
          <w:tcPr>
            <w:tcW w:w="1558" w:type="dxa"/>
            <w:tcBorders>
              <w:right w:val="single" w:sz="4" w:space="0" w:color="auto"/>
            </w:tcBorders>
          </w:tcPr>
          <w:p w14:paraId="14464EC8" w14:textId="77777777" w:rsidR="00785813" w:rsidRDefault="00785813" w:rsidP="00785813">
            <w:pPr>
              <w:rPr>
                <w:lang w:val="en-US"/>
              </w:rPr>
            </w:pPr>
            <w:r>
              <w:rPr>
                <w:lang w:val="en-US"/>
              </w:rPr>
              <w:t>Peak Distance</w:t>
            </w:r>
          </w:p>
        </w:tc>
        <w:tc>
          <w:tcPr>
            <w:tcW w:w="1558" w:type="dxa"/>
            <w:tcBorders>
              <w:left w:val="single" w:sz="4" w:space="0" w:color="auto"/>
            </w:tcBorders>
            <w:vAlign w:val="bottom"/>
          </w:tcPr>
          <w:p w14:paraId="6848FA7D" w14:textId="78A64486" w:rsidR="00785813" w:rsidRDefault="00785813" w:rsidP="00785813">
            <w:pPr>
              <w:jc w:val="center"/>
              <w:rPr>
                <w:lang w:val="en-US"/>
              </w:rPr>
            </w:pPr>
            <w:r>
              <w:rPr>
                <w:rFonts w:ascii="Calibri" w:hAnsi="Calibri" w:cs="Calibri"/>
                <w:color w:val="000000"/>
                <w:sz w:val="22"/>
              </w:rPr>
              <w:t>-0.37</w:t>
            </w:r>
          </w:p>
        </w:tc>
        <w:tc>
          <w:tcPr>
            <w:tcW w:w="1558" w:type="dxa"/>
            <w:vAlign w:val="bottom"/>
          </w:tcPr>
          <w:p w14:paraId="52BE7137" w14:textId="1D9FAE36" w:rsidR="00785813" w:rsidRDefault="00785813" w:rsidP="00785813">
            <w:pPr>
              <w:jc w:val="center"/>
              <w:rPr>
                <w:lang w:val="en-US"/>
              </w:rPr>
            </w:pPr>
            <w:r>
              <w:rPr>
                <w:rFonts w:ascii="Calibri" w:hAnsi="Calibri" w:cs="Calibri"/>
                <w:color w:val="000000"/>
                <w:sz w:val="22"/>
              </w:rPr>
              <w:t>-0.32</w:t>
            </w:r>
          </w:p>
        </w:tc>
        <w:tc>
          <w:tcPr>
            <w:tcW w:w="1558" w:type="dxa"/>
            <w:vAlign w:val="bottom"/>
          </w:tcPr>
          <w:p w14:paraId="6F0A22B8" w14:textId="44F62B27" w:rsidR="00785813" w:rsidRDefault="00785813" w:rsidP="00785813">
            <w:pPr>
              <w:jc w:val="center"/>
              <w:rPr>
                <w:lang w:val="en-US"/>
              </w:rPr>
            </w:pPr>
            <w:r>
              <w:rPr>
                <w:rFonts w:ascii="Calibri" w:hAnsi="Calibri" w:cs="Calibri"/>
                <w:color w:val="000000"/>
                <w:sz w:val="22"/>
              </w:rPr>
              <w:t>-0.44</w:t>
            </w:r>
          </w:p>
        </w:tc>
        <w:tc>
          <w:tcPr>
            <w:tcW w:w="1559" w:type="dxa"/>
            <w:vAlign w:val="bottom"/>
          </w:tcPr>
          <w:p w14:paraId="72E2E194" w14:textId="2128B225" w:rsidR="00785813" w:rsidRDefault="00785813" w:rsidP="00785813">
            <w:pPr>
              <w:jc w:val="center"/>
              <w:rPr>
                <w:lang w:val="en-US"/>
              </w:rPr>
            </w:pPr>
            <w:r>
              <w:rPr>
                <w:rFonts w:ascii="Calibri" w:hAnsi="Calibri" w:cs="Calibri"/>
                <w:color w:val="000000"/>
                <w:sz w:val="22"/>
              </w:rPr>
              <w:t>1</w:t>
            </w:r>
          </w:p>
        </w:tc>
      </w:tr>
    </w:tbl>
    <w:p w14:paraId="62D7E069" w14:textId="77777777" w:rsidR="00BB5F98" w:rsidRPr="00E62F03" w:rsidRDefault="00BB5F98" w:rsidP="00E62F03">
      <w:pPr>
        <w:rPr>
          <w:lang w:val="en-US"/>
        </w:rPr>
      </w:pPr>
    </w:p>
    <w:p w14:paraId="18A73457" w14:textId="2F0843D5" w:rsidR="00F21CFA" w:rsidRPr="009D0829" w:rsidRDefault="009B621F" w:rsidP="00C222A7">
      <w:pPr>
        <w:pStyle w:val="Heading2"/>
        <w:rPr>
          <w:lang w:val="en-US"/>
        </w:rPr>
      </w:pPr>
      <w:bookmarkStart w:id="299" w:name="_Ref104800850"/>
      <w:r>
        <w:rPr>
          <w:lang w:val="en-US"/>
        </w:rPr>
        <w:t xml:space="preserve"> </w:t>
      </w:r>
      <w:bookmarkStart w:id="300" w:name="_Toc107354726"/>
      <w:r w:rsidR="00F21CFA">
        <w:rPr>
          <w:lang w:val="en-US"/>
        </w:rPr>
        <w:t xml:space="preserve">Average </w:t>
      </w:r>
      <w:r>
        <w:rPr>
          <w:lang w:val="en-US"/>
        </w:rPr>
        <w:t>d</w:t>
      </w:r>
      <w:r w:rsidR="00F21CFA">
        <w:rPr>
          <w:lang w:val="en-US"/>
        </w:rPr>
        <w:t>istance</w:t>
      </w:r>
      <w:bookmarkEnd w:id="299"/>
      <w:bookmarkEnd w:id="300"/>
    </w:p>
    <w:p w14:paraId="34F7F386" w14:textId="2CDF2F2A" w:rsidR="00CA4907" w:rsidRDefault="00CE4307" w:rsidP="004D7B5D">
      <w:pPr>
        <w:spacing w:before="240" w:line="360" w:lineRule="auto"/>
        <w:rPr>
          <w:lang w:val="en-US"/>
        </w:rPr>
      </w:pPr>
      <w:r>
        <w:rPr>
          <w:lang w:val="en-US"/>
        </w:rPr>
        <w:t>The average distance between</w:t>
      </w:r>
      <w:r w:rsidR="00295CFB">
        <w:rPr>
          <w:lang w:val="en-US"/>
        </w:rPr>
        <w:t xml:space="preserve"> the 30 000 cells in the T25 cell flask (25</w:t>
      </w:r>
      <w:r w:rsidR="00AA445C">
        <w:rPr>
          <w:lang w:val="en-US"/>
        </w:rPr>
        <w:t xml:space="preserve"> cm</w:t>
      </w:r>
      <w:r w:rsidR="00295CFB">
        <w:rPr>
          <w:vertAlign w:val="superscript"/>
          <w:lang w:val="en-US"/>
        </w:rPr>
        <w:t>2</w:t>
      </w:r>
      <w:r w:rsidR="00295CFB">
        <w:rPr>
          <w:lang w:val="en-US"/>
        </w:rPr>
        <w:t>)</w:t>
      </w:r>
      <w:r>
        <w:rPr>
          <w:lang w:val="en-US"/>
        </w:rPr>
        <w:t xml:space="preserve"> was done </w:t>
      </w:r>
      <w:r w:rsidR="0049762C">
        <w:rPr>
          <w:lang w:val="en-US"/>
        </w:rPr>
        <w:t xml:space="preserve">using a result from the mathematical concept of square line picking </w:t>
      </w:r>
      <w:r w:rsidR="0049762C">
        <w:rPr>
          <w:lang w:val="en-US"/>
        </w:rPr>
        <w:fldChar w:fldCharType="begin"/>
      </w:r>
      <w:r w:rsidR="0049762C">
        <w:rPr>
          <w:lang w:val="en-US"/>
        </w:rPr>
        <w:instrText xml:space="preserve"> ADDIN ZOTERO_ITEM CSL_CITATION {"citationID":"4WmWFNG9","properties":{"formattedCitation":"(Weisstein, n.d.)","plainCitation":"(Weisstein, n.d.)","noteIndex":0},"citationItems":[{"id":562,"uris":["http://zotero.org/users/9228513/items/99PYPYTF"],"itemData":{"id":562,"type":"webpage","abstract":"Square line picking is the selection of pairs of points (corresponding to endpoints of a line segment) randomly placed inside a square. n random line segments can be picked in a unit square in the Wolfram Language using the function RandomPoint[Rectangle[], {n, 2}]. Picking two points at random from the interior of a unit square, the average distance between them is the n=2 case of hypercube line picking, i.e., Delta(2) = 1/(15)[sqrt(2)+2+5ln(1+sqrt(2))] (1)   = 1/(15)(2+sqrt(2)+5sinh^(-1)1)...","genre":"Text","language":"en","note":"publisher: Wolfram Research, Inc.","title":"Square Line Picking","URL":"https://mathworld.wolfram.com/","author":[{"family":"Weisstein","given":"Eric W."}],"accessed":{"date-parts":[["2022",5,25]]}}}],"schema":"https://github.com/citation-style-language/schema/raw/master/csl-citation.json"} </w:instrText>
      </w:r>
      <w:r w:rsidR="0049762C">
        <w:rPr>
          <w:lang w:val="en-US"/>
        </w:rPr>
        <w:fldChar w:fldCharType="separate"/>
      </w:r>
      <w:r w:rsidR="0049762C" w:rsidRPr="0049762C">
        <w:rPr>
          <w:rFonts w:cs="Times New Roman"/>
          <w:lang w:val="en-US"/>
        </w:rPr>
        <w:t>(Weisstein, n.d.)</w:t>
      </w:r>
      <w:r w:rsidR="0049762C">
        <w:rPr>
          <w:lang w:val="en-US"/>
        </w:rPr>
        <w:fldChar w:fldCharType="end"/>
      </w:r>
      <w:r w:rsidR="009D0829">
        <w:rPr>
          <w:lang w:val="en-US"/>
        </w:rPr>
        <w:t xml:space="preserve">, </w:t>
      </w:r>
      <w:r w:rsidR="00CE60EE">
        <w:rPr>
          <w:lang w:val="en-US"/>
        </w:rPr>
        <w:t>which</w:t>
      </w:r>
      <w:r w:rsidR="009D0829">
        <w:rPr>
          <w:lang w:val="en-US"/>
        </w:rPr>
        <w:t xml:space="preserve"> states that picking two </w:t>
      </w:r>
      <w:r w:rsidR="00CD63BA">
        <w:rPr>
          <w:lang w:val="en-US"/>
        </w:rPr>
        <w:t>points randomly placed inside a</w:t>
      </w:r>
      <w:r w:rsidR="00A22742">
        <w:rPr>
          <w:lang w:val="en-US"/>
        </w:rPr>
        <w:t xml:space="preserve"> unit</w:t>
      </w:r>
      <w:r w:rsidR="00CD63BA">
        <w:rPr>
          <w:lang w:val="en-US"/>
        </w:rPr>
        <w:t xml:space="preserve"> </w:t>
      </w:r>
      <w:r w:rsidR="00CA16E0">
        <w:rPr>
          <w:lang w:val="en-US"/>
        </w:rPr>
        <w:t xml:space="preserve">square </w:t>
      </w:r>
      <w:r w:rsidR="00AB37E7">
        <w:rPr>
          <w:lang w:val="en-US"/>
        </w:rPr>
        <w:t xml:space="preserve">the average distance between them will be 0.52. </w:t>
      </w:r>
      <w:r w:rsidR="00583803">
        <w:rPr>
          <w:lang w:val="en-US"/>
        </w:rPr>
        <w:t>Assuming</w:t>
      </w:r>
      <w:r w:rsidR="00EC7FB9">
        <w:rPr>
          <w:lang w:val="en-US"/>
        </w:rPr>
        <w:t xml:space="preserve"> uniformly </w:t>
      </w:r>
      <w:r w:rsidR="00A7123C">
        <w:rPr>
          <w:lang w:val="en-US"/>
        </w:rPr>
        <w:t>distributed cells, we have a cell density of 12 cells pe</w:t>
      </w:r>
      <w:r w:rsidR="005B71F5">
        <w:rPr>
          <w:lang w:val="en-US"/>
        </w:rPr>
        <w:t>r mm</w:t>
      </w:r>
      <w:r w:rsidR="005B71F5">
        <w:rPr>
          <w:vertAlign w:val="superscript"/>
          <w:lang w:val="en-US"/>
        </w:rPr>
        <w:t>2</w:t>
      </w:r>
      <w:r w:rsidR="005B71F5">
        <w:rPr>
          <w:lang w:val="en-US"/>
        </w:rPr>
        <w:t xml:space="preserve">. </w:t>
      </w:r>
      <w:r w:rsidR="00263812">
        <w:rPr>
          <w:lang w:val="en-US"/>
        </w:rPr>
        <w:t xml:space="preserve">We want to know, how large the square needs </w:t>
      </w:r>
      <w:r w:rsidR="00373DF7">
        <w:rPr>
          <w:lang w:val="en-US"/>
        </w:rPr>
        <w:t>to be to have 2 cells within</w:t>
      </w:r>
      <w:r w:rsidR="00B208A6">
        <w:rPr>
          <w:lang w:val="en-US"/>
        </w:rPr>
        <w:t xml:space="preserve"> the square. </w:t>
      </w:r>
      <w:r w:rsidR="006E2256">
        <w:rPr>
          <w:lang w:val="en-US"/>
        </w:rPr>
        <w:br/>
        <w:t xml:space="preserve">Solving the equation </w:t>
      </w:r>
    </w:p>
    <w:p w14:paraId="4B60C934" w14:textId="053F7BD4" w:rsidR="00295CFB" w:rsidRDefault="004C5173" w:rsidP="004D7B5D">
      <w:pPr>
        <w:spacing w:before="240" w:line="360" w:lineRule="auto"/>
        <w:jc w:val="center"/>
        <w:rPr>
          <w:rFonts w:eastAsiaTheme="minorEastAsia"/>
          <w:lang w:val="en-US"/>
        </w:rPr>
      </w:pPr>
      <m:oMath>
        <m:r>
          <w:rPr>
            <w:rFonts w:ascii="Cambria Math" w:hAnsi="Cambria Math"/>
            <w:lang w:val="en-US"/>
          </w:rPr>
          <m:t>12</m:t>
        </m:r>
        <m:f>
          <m:fPr>
            <m:ctrlPr>
              <w:rPr>
                <w:rFonts w:ascii="Cambria Math" w:hAnsi="Cambria Math"/>
                <w:i/>
                <w:lang w:val="en-US"/>
              </w:rPr>
            </m:ctrlPr>
          </m:fPr>
          <m:num>
            <m:r>
              <w:rPr>
                <w:rFonts w:ascii="Cambria Math" w:hAnsi="Cambria Math"/>
                <w:lang w:val="en-US"/>
              </w:rPr>
              <m:t>cells</m:t>
            </m:r>
          </m:num>
          <m:den>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r>
          <w:rPr>
            <w:rFonts w:ascii="Cambria Math" w:hAnsi="Cambria Math"/>
            <w:lang w:val="en-US"/>
          </w:rPr>
          <m:t>⋅x=2</m:t>
        </m:r>
        <m:f>
          <m:fPr>
            <m:ctrlPr>
              <w:rPr>
                <w:rFonts w:ascii="Cambria Math" w:hAnsi="Cambria Math"/>
                <w:i/>
                <w:lang w:val="en-US"/>
              </w:rPr>
            </m:ctrlPr>
          </m:fPr>
          <m:num>
            <m:r>
              <w:rPr>
                <w:rFonts w:ascii="Cambria Math" w:hAnsi="Cambria Math"/>
                <w:lang w:val="en-US"/>
              </w:rPr>
              <m:t>cells</m:t>
            </m:r>
          </m:num>
          <m:den>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r>
          <w:rPr>
            <w:rFonts w:ascii="Cambria Math" w:eastAsiaTheme="minorEastAsia" w:hAnsi="Cambria Math"/>
            <w:lang w:val="en-US"/>
          </w:rPr>
          <m:t xml:space="preserve"> </m:t>
        </m:r>
      </m:oMath>
      <w:r w:rsidR="00B8576D">
        <w:rPr>
          <w:rFonts w:eastAsiaTheme="minorEastAsia"/>
          <w:lang w:val="en-US"/>
        </w:rPr>
        <w:t>.</w:t>
      </w:r>
    </w:p>
    <w:p w14:paraId="774681D8" w14:textId="2323CBE1" w:rsidR="00631494" w:rsidRDefault="006E2256" w:rsidP="004D7B5D">
      <w:pPr>
        <w:spacing w:before="240" w:line="360" w:lineRule="auto"/>
        <w:jc w:val="both"/>
        <w:rPr>
          <w:rFonts w:eastAsiaTheme="minorEastAsia"/>
          <w:lang w:val="en-US"/>
        </w:rPr>
      </w:pPr>
      <w:r>
        <w:rPr>
          <w:rFonts w:eastAsiaTheme="minorEastAsia"/>
          <w:lang w:val="en-US"/>
        </w:rPr>
        <w:t xml:space="preserve">We get </w:t>
      </w:r>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oMath>
      <w:r w:rsidR="004B72B4">
        <w:rPr>
          <w:rFonts w:eastAsiaTheme="minorEastAsia"/>
          <w:lang w:val="en-US"/>
        </w:rPr>
        <w:t xml:space="preserve">. Which means that </w:t>
      </w:r>
      <w:r w:rsidR="0094668F">
        <w:rPr>
          <w:rFonts w:eastAsiaTheme="minorEastAsia"/>
          <w:lang w:val="en-US"/>
        </w:rPr>
        <w:t xml:space="preserve">we need to reduce the </w:t>
      </w:r>
      <w:r w:rsidR="00AB4528">
        <w:rPr>
          <w:rFonts w:eastAsiaTheme="minorEastAsia"/>
          <w:lang w:val="en-US"/>
        </w:rPr>
        <w:t>1 x 1 mm</w:t>
      </w:r>
      <w:r w:rsidR="00AB4528">
        <w:rPr>
          <w:rFonts w:eastAsiaTheme="minorEastAsia"/>
          <w:vertAlign w:val="superscript"/>
          <w:lang w:val="en-US"/>
        </w:rPr>
        <w:t>2</w:t>
      </w:r>
      <w:r w:rsidR="00AB4528">
        <w:rPr>
          <w:rFonts w:eastAsiaTheme="minorEastAsia"/>
          <w:lang w:val="en-US"/>
        </w:rPr>
        <w:t xml:space="preserve"> square by 1/6</w:t>
      </w:r>
      <w:r w:rsidR="00010522">
        <w:rPr>
          <w:rFonts w:eastAsiaTheme="minorEastAsia"/>
          <w:lang w:val="en-US"/>
        </w:rPr>
        <w:t>,</w:t>
      </w:r>
      <w:r w:rsidR="00970B58">
        <w:rPr>
          <w:rFonts w:eastAsiaTheme="minorEastAsia"/>
          <w:lang w:val="en-US"/>
        </w:rPr>
        <w:t xml:space="preserve"> thus a square of size </w:t>
      </w:r>
      <m:oMath>
        <m:f>
          <m:fPr>
            <m:ctrlPr>
              <w:rPr>
                <w:rFonts w:ascii="Cambria Math" w:eastAsiaTheme="minorEastAsia" w:hAnsi="Cambria Math"/>
                <w:i/>
                <w:lang w:val="en-US"/>
              </w:rPr>
            </m:ctrlPr>
          </m:fPr>
          <m:num>
            <m:r>
              <w:rPr>
                <w:rFonts w:ascii="Cambria Math" w:eastAsiaTheme="minorEastAsia" w:hAnsi="Cambria Math"/>
                <w:lang w:val="en-US"/>
              </w:rPr>
              <m:t>1</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6</m:t>
                </m:r>
              </m:e>
            </m:rad>
          </m:den>
        </m:f>
      </m:oMath>
      <w:r w:rsidR="00970B58">
        <w:rPr>
          <w:rFonts w:eastAsiaTheme="minorEastAsia"/>
          <w:lang w:val="en-US"/>
        </w:rPr>
        <w:t xml:space="preserve"> is expected to contain 2 cells on average with an average distance between those points of</w:t>
      </w:r>
      <w:r w:rsidR="00FD2F46">
        <w:rPr>
          <w:rFonts w:eastAsiaTheme="minorEastAsia"/>
          <w:lang w:val="en-US"/>
        </w:rPr>
        <w:t xml:space="preserve"> </w:t>
      </w:r>
    </w:p>
    <w:p w14:paraId="1B8F9F27" w14:textId="50FD8CB4" w:rsidR="00631494" w:rsidRDefault="00631494" w:rsidP="004D7B5D">
      <w:pPr>
        <w:spacing w:before="240" w:line="360" w:lineRule="auto"/>
        <w:jc w:val="both"/>
        <w:rPr>
          <w:rFonts w:eastAsiaTheme="minorEastAsia"/>
          <w:lang w:val="en-US"/>
        </w:rPr>
      </w:pPr>
      <m:oMathPara>
        <m:oMath>
          <m:r>
            <w:rPr>
              <w:rFonts w:ascii="Cambria Math" w:eastAsiaTheme="minorEastAsia" w:hAnsi="Cambria Math"/>
              <w:lang w:val="en-US"/>
            </w:rPr>
            <m:t>0.52⋅</m:t>
          </m:r>
          <m:f>
            <m:fPr>
              <m:ctrlPr>
                <w:rPr>
                  <w:rFonts w:ascii="Cambria Math" w:eastAsiaTheme="minorEastAsia" w:hAnsi="Cambria Math"/>
                  <w:i/>
                  <w:lang w:val="en-US"/>
                </w:rPr>
              </m:ctrlPr>
            </m:fPr>
            <m:num>
              <m:r>
                <w:rPr>
                  <w:rFonts w:ascii="Cambria Math" w:eastAsiaTheme="minorEastAsia" w:hAnsi="Cambria Math"/>
                  <w:lang w:val="en-US"/>
                </w:rPr>
                <m:t>1</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6</m:t>
                  </m:r>
                </m:e>
              </m:rad>
            </m:den>
          </m:f>
          <m:r>
            <w:rPr>
              <w:rFonts w:ascii="Cambria Math" w:eastAsiaTheme="minorEastAsia" w:hAnsi="Cambria Math"/>
              <w:lang w:val="en-US"/>
            </w:rPr>
            <m:t>= 0.2123≈0.2 mm .</m:t>
          </m:r>
        </m:oMath>
      </m:oMathPara>
    </w:p>
    <w:p w14:paraId="57BD876D" w14:textId="49C2F8F0" w:rsidR="006E2256" w:rsidRPr="00AB4528" w:rsidRDefault="00BD69E5" w:rsidP="004D7B5D">
      <w:pPr>
        <w:spacing w:before="240" w:line="360" w:lineRule="auto"/>
        <w:jc w:val="both"/>
        <w:rPr>
          <w:lang w:val="en-US"/>
        </w:rPr>
      </w:pPr>
      <w:r>
        <w:rPr>
          <w:rFonts w:eastAsiaTheme="minorEastAsia"/>
          <w:lang w:val="en-US"/>
        </w:rPr>
        <w:t xml:space="preserve"> </w:t>
      </w:r>
    </w:p>
    <w:sectPr w:rsidR="006E2256" w:rsidRPr="00AB4528" w:rsidSect="00E44D5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0" w:author="Jacob Lie" w:date="2022-06-22T19:14:00Z" w:initials="JL">
    <w:p w14:paraId="4F7247AD" w14:textId="77777777" w:rsidR="00915BA7" w:rsidRDefault="00915BA7" w:rsidP="00E4369D">
      <w:pPr>
        <w:pStyle w:val="CommentText"/>
      </w:pPr>
      <w:r>
        <w:rPr>
          <w:rStyle w:val="CommentReference"/>
        </w:rPr>
        <w:annotationRef/>
      </w:r>
      <w:r>
        <w:t>Invisible text because word is a bitch</w:t>
      </w:r>
    </w:p>
  </w:comment>
  <w:comment w:id="87" w:author="Jacob Lie" w:date="2022-06-21T16:45:00Z" w:initials="JL">
    <w:p w14:paraId="742E49C1" w14:textId="26E6BB67" w:rsidR="002A2CAC" w:rsidRDefault="002A2CAC" w:rsidP="003B0565">
      <w:pPr>
        <w:pStyle w:val="CommentText"/>
      </w:pPr>
      <w:r>
        <w:rPr>
          <w:rStyle w:val="CommentReference"/>
        </w:rPr>
        <w:annotationRef/>
      </w:r>
      <w:r>
        <w:t>Cell is not a person</w:t>
      </w:r>
    </w:p>
  </w:comment>
  <w:comment w:id="146" w:author="Jacob Lie" w:date="2022-05-20T15:15:00Z" w:initials="JL">
    <w:p w14:paraId="2E156988" w14:textId="15D5DF67" w:rsidR="00F7651D" w:rsidRDefault="00F7651D" w:rsidP="00910EB2">
      <w:pPr>
        <w:pStyle w:val="CommentText"/>
      </w:pPr>
      <w:r>
        <w:rPr>
          <w:rStyle w:val="CommentReference"/>
        </w:rPr>
        <w:annotationRef/>
      </w:r>
      <w:r>
        <w:t>Too much?</w:t>
      </w:r>
    </w:p>
  </w:comment>
  <w:comment w:id="152" w:author="Jacob Lie" w:date="2022-04-05T11:10:00Z" w:initials="JL">
    <w:p w14:paraId="60125451" w14:textId="067E4174" w:rsidR="000B1A09" w:rsidRDefault="000B1A09" w:rsidP="002F0968">
      <w:pPr>
        <w:pStyle w:val="CommentText"/>
      </w:pPr>
      <w:r>
        <w:rPr>
          <w:rStyle w:val="CommentReference"/>
        </w:rPr>
        <w:annotationRef/>
      </w:r>
      <w:r>
        <w:t>Remove we when refering to what someone else did</w:t>
      </w:r>
    </w:p>
  </w:comment>
  <w:comment w:id="153" w:author="Jacob Lie" w:date="2022-06-23T21:02:00Z" w:initials="JL">
    <w:p w14:paraId="047223BB" w14:textId="77777777" w:rsidR="003B6FF1" w:rsidRDefault="003B6FF1" w:rsidP="00F910D5">
      <w:pPr>
        <w:pStyle w:val="CommentText"/>
      </w:pPr>
      <w:r>
        <w:rPr>
          <w:rStyle w:val="CommentReference"/>
        </w:rPr>
        <w:annotationRef/>
      </w:r>
      <w:r>
        <w:t>Mention that height difference between sensitive volume and cells was not accounted for here</w:t>
      </w:r>
    </w:p>
  </w:comment>
  <w:comment w:id="242" w:author="Jacob Lie" w:date="2022-06-28T18:05:00Z" w:initials="JL">
    <w:p w14:paraId="402C57C6" w14:textId="77777777" w:rsidR="00064D8F" w:rsidRDefault="00064D8F" w:rsidP="00C51E5D">
      <w:pPr>
        <w:pStyle w:val="CommentText"/>
      </w:pPr>
      <w:r>
        <w:rPr>
          <w:rStyle w:val="CommentReference"/>
        </w:rPr>
        <w:annotationRef/>
      </w:r>
      <w:r>
        <w:t>Important result</w:t>
      </w:r>
    </w:p>
  </w:comment>
  <w:comment w:id="253" w:author="Jacob Lie" w:date="2022-06-28T18:35:00Z" w:initials="JL">
    <w:p w14:paraId="372C0AEC" w14:textId="77777777" w:rsidR="00DE146F" w:rsidRDefault="00DE146F" w:rsidP="000F70BB">
      <w:pPr>
        <w:pStyle w:val="CommentText"/>
      </w:pPr>
      <w:r>
        <w:rPr>
          <w:rStyle w:val="CommentReference"/>
        </w:rPr>
        <w:annotationRef/>
      </w:r>
      <w:r>
        <w:t>How?</w:t>
      </w:r>
    </w:p>
  </w:comment>
  <w:comment w:id="258" w:author="Jacob Lie" w:date="2022-06-28T18:05:00Z" w:initials="JL">
    <w:p w14:paraId="25AD8DC7" w14:textId="2FABD561" w:rsidR="00064D8F" w:rsidRDefault="00064D8F" w:rsidP="00FB128E">
      <w:pPr>
        <w:pStyle w:val="CommentText"/>
      </w:pPr>
      <w:r>
        <w:rPr>
          <w:rStyle w:val="CommentReference"/>
        </w:rPr>
        <w:annotationRef/>
      </w:r>
      <w:r>
        <w:t>Important result</w:t>
      </w:r>
    </w:p>
  </w:comment>
  <w:comment w:id="285" w:author="Jacob Lie" w:date="2022-06-24T21:16:00Z" w:initials="JL">
    <w:p w14:paraId="4DC800C2" w14:textId="0E24DF24" w:rsidR="00EB067D" w:rsidRDefault="00EB067D" w:rsidP="0088237F">
      <w:pPr>
        <w:pStyle w:val="CommentText"/>
      </w:pPr>
      <w:r>
        <w:rPr>
          <w:rStyle w:val="CommentReference"/>
        </w:rPr>
        <w:annotationRef/>
      </w:r>
      <w:r>
        <w:t>Fix these when you know where you have talked about them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7247AD" w15:done="0"/>
  <w15:commentEx w15:paraId="742E49C1" w15:done="0"/>
  <w15:commentEx w15:paraId="2E156988" w15:done="0"/>
  <w15:commentEx w15:paraId="60125451" w15:done="0"/>
  <w15:commentEx w15:paraId="047223BB" w15:done="0"/>
  <w15:commentEx w15:paraId="402C57C6" w15:done="0"/>
  <w15:commentEx w15:paraId="372C0AEC" w15:done="0"/>
  <w15:commentEx w15:paraId="25AD8DC7" w15:done="0"/>
  <w15:commentEx w15:paraId="4DC800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DE878" w16cex:dateUtc="2022-06-22T17:14:00Z"/>
  <w16cex:commentExtensible w16cex:durableId="265C7434" w16cex:dateUtc="2022-06-21T14:45:00Z"/>
  <w16cex:commentExtensible w16cex:durableId="26322EFD" w16cex:dateUtc="2022-05-20T13:15:00Z"/>
  <w16cex:commentExtensible w16cex:durableId="25F6A210" w16cex:dateUtc="2022-04-05T09:10:00Z"/>
  <w16cex:commentExtensible w16cex:durableId="265F537A" w16cex:dateUtc="2022-06-23T19:02:00Z"/>
  <w16cex:commentExtensible w16cex:durableId="2665C167" w16cex:dateUtc="2022-06-28T16:05:00Z"/>
  <w16cex:commentExtensible w16cex:durableId="2665C867" w16cex:dateUtc="2022-06-28T16:35:00Z"/>
  <w16cex:commentExtensible w16cex:durableId="2665C14E" w16cex:dateUtc="2022-06-28T16:05:00Z"/>
  <w16cex:commentExtensible w16cex:durableId="2660A818" w16cex:dateUtc="2022-06-24T1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7247AD" w16cid:durableId="265DE878"/>
  <w16cid:commentId w16cid:paraId="742E49C1" w16cid:durableId="265C7434"/>
  <w16cid:commentId w16cid:paraId="2E156988" w16cid:durableId="26322EFD"/>
  <w16cid:commentId w16cid:paraId="60125451" w16cid:durableId="25F6A210"/>
  <w16cid:commentId w16cid:paraId="047223BB" w16cid:durableId="265F537A"/>
  <w16cid:commentId w16cid:paraId="402C57C6" w16cid:durableId="2665C167"/>
  <w16cid:commentId w16cid:paraId="372C0AEC" w16cid:durableId="2665C867"/>
  <w16cid:commentId w16cid:paraId="25AD8DC7" w16cid:durableId="2665C14E"/>
  <w16cid:commentId w16cid:paraId="4DC800C2" w16cid:durableId="2660A8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02E5B" w14:textId="77777777" w:rsidR="00044118" w:rsidRDefault="00044118" w:rsidP="00D622F0">
      <w:pPr>
        <w:spacing w:after="0" w:line="240" w:lineRule="auto"/>
      </w:pPr>
      <w:r>
        <w:separator/>
      </w:r>
    </w:p>
  </w:endnote>
  <w:endnote w:type="continuationSeparator" w:id="0">
    <w:p w14:paraId="4F232DBD" w14:textId="77777777" w:rsidR="00044118" w:rsidRDefault="00044118" w:rsidP="00D622F0">
      <w:pPr>
        <w:spacing w:after="0" w:line="240" w:lineRule="auto"/>
      </w:pPr>
      <w:r>
        <w:continuationSeparator/>
      </w:r>
    </w:p>
  </w:endnote>
  <w:endnote w:type="continuationNotice" w:id="1">
    <w:p w14:paraId="4382B086" w14:textId="77777777" w:rsidR="00044118" w:rsidRDefault="000441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206548"/>
      <w:docPartObj>
        <w:docPartGallery w:val="Page Numbers (Bottom of Page)"/>
        <w:docPartUnique/>
      </w:docPartObj>
    </w:sdtPr>
    <w:sdtEndPr>
      <w:rPr>
        <w:noProof/>
      </w:rPr>
    </w:sdtEndPr>
    <w:sdtContent>
      <w:p w14:paraId="5D5C106A" w14:textId="721FCF3C" w:rsidR="000B4D3E" w:rsidRDefault="000B4D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19711F" w14:textId="77777777" w:rsidR="000B4D3E" w:rsidRDefault="000B4D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3BE84" w14:textId="3A809583" w:rsidR="006B0056" w:rsidRDefault="006B0056" w:rsidP="006B0056">
    <w:pPr>
      <w:pStyle w:val="Footer"/>
      <w:tabs>
        <w:tab w:val="clear" w:pos="4680"/>
        <w:tab w:val="clear" w:pos="9360"/>
        <w:tab w:val="left" w:pos="860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128DD" w14:textId="77777777" w:rsidR="00044118" w:rsidRDefault="00044118" w:rsidP="00D622F0">
      <w:pPr>
        <w:spacing w:after="0" w:line="240" w:lineRule="auto"/>
      </w:pPr>
      <w:r>
        <w:separator/>
      </w:r>
    </w:p>
  </w:footnote>
  <w:footnote w:type="continuationSeparator" w:id="0">
    <w:p w14:paraId="36B7D5FC" w14:textId="77777777" w:rsidR="00044118" w:rsidRDefault="00044118" w:rsidP="00D622F0">
      <w:pPr>
        <w:spacing w:after="0" w:line="240" w:lineRule="auto"/>
      </w:pPr>
      <w:r>
        <w:continuationSeparator/>
      </w:r>
    </w:p>
  </w:footnote>
  <w:footnote w:type="continuationNotice" w:id="1">
    <w:p w14:paraId="18A9160C" w14:textId="77777777" w:rsidR="00044118" w:rsidRDefault="0004411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D5AB4" w14:textId="77777777" w:rsidR="00F60EB0" w:rsidRDefault="00F60E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B44F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A5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34B3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C77695E"/>
    <w:multiLevelType w:val="hybridMultilevel"/>
    <w:tmpl w:val="A9D4CA8A"/>
    <w:lvl w:ilvl="0" w:tplc="4C420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949C7"/>
    <w:multiLevelType w:val="multilevel"/>
    <w:tmpl w:val="2E2EEC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B4C3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F44B58"/>
    <w:multiLevelType w:val="hybridMultilevel"/>
    <w:tmpl w:val="563C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E4FC8"/>
    <w:multiLevelType w:val="hybridMultilevel"/>
    <w:tmpl w:val="D76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5F151B"/>
    <w:multiLevelType w:val="hybridMultilevel"/>
    <w:tmpl w:val="00062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9515F9"/>
    <w:multiLevelType w:val="hybridMultilevel"/>
    <w:tmpl w:val="A7A86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0A44C7"/>
    <w:multiLevelType w:val="multilevel"/>
    <w:tmpl w:val="04090025"/>
    <w:lvl w:ilvl="0">
      <w:start w:val="1"/>
      <w:numFmt w:val="decimal"/>
      <w:pStyle w:val="Heading1"/>
      <w:lvlText w:val="%1"/>
      <w:lvlJc w:val="left"/>
      <w:pPr>
        <w:ind w:left="882" w:hanging="432"/>
      </w:pPr>
    </w:lvl>
    <w:lvl w:ilvl="1">
      <w:start w:val="1"/>
      <w:numFmt w:val="decimal"/>
      <w:pStyle w:val="Heading2"/>
      <w:lvlText w:val="%1.%2"/>
      <w:lvlJc w:val="left"/>
      <w:pPr>
        <w:ind w:left="48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594" w:hanging="864"/>
      </w:pPr>
    </w:lvl>
    <w:lvl w:ilvl="4">
      <w:start w:val="1"/>
      <w:numFmt w:val="decimal"/>
      <w:pStyle w:val="Heading5"/>
      <w:lvlText w:val="%1.%2.%3.%4.%5"/>
      <w:lvlJc w:val="left"/>
      <w:pPr>
        <w:ind w:left="738" w:hanging="1008"/>
      </w:pPr>
    </w:lvl>
    <w:lvl w:ilvl="5">
      <w:start w:val="1"/>
      <w:numFmt w:val="decimal"/>
      <w:pStyle w:val="Heading6"/>
      <w:lvlText w:val="%1.%2.%3.%4.%5.%6"/>
      <w:lvlJc w:val="left"/>
      <w:pPr>
        <w:ind w:left="882" w:hanging="1152"/>
      </w:pPr>
    </w:lvl>
    <w:lvl w:ilvl="6">
      <w:start w:val="1"/>
      <w:numFmt w:val="decimal"/>
      <w:pStyle w:val="Heading7"/>
      <w:lvlText w:val="%1.%2.%3.%4.%5.%6.%7"/>
      <w:lvlJc w:val="left"/>
      <w:pPr>
        <w:ind w:left="1026" w:hanging="1296"/>
      </w:pPr>
    </w:lvl>
    <w:lvl w:ilvl="7">
      <w:start w:val="1"/>
      <w:numFmt w:val="decimal"/>
      <w:pStyle w:val="Heading8"/>
      <w:lvlText w:val="%1.%2.%3.%4.%5.%6.%7.%8"/>
      <w:lvlJc w:val="left"/>
      <w:pPr>
        <w:ind w:left="1170" w:hanging="1440"/>
      </w:pPr>
    </w:lvl>
    <w:lvl w:ilvl="8">
      <w:start w:val="1"/>
      <w:numFmt w:val="decimal"/>
      <w:pStyle w:val="Heading9"/>
      <w:lvlText w:val="%1.%2.%3.%4.%5.%6.%7.%8.%9"/>
      <w:lvlJc w:val="left"/>
      <w:pPr>
        <w:ind w:left="1314" w:hanging="1584"/>
      </w:pPr>
    </w:lvl>
  </w:abstractNum>
  <w:abstractNum w:abstractNumId="11" w15:restartNumberingAfterBreak="0">
    <w:nsid w:val="6C287C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E1D2537"/>
    <w:multiLevelType w:val="hybridMultilevel"/>
    <w:tmpl w:val="03F07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020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3055665">
    <w:abstractNumId w:val="11"/>
  </w:num>
  <w:num w:numId="2" w16cid:durableId="717977269">
    <w:abstractNumId w:val="2"/>
  </w:num>
  <w:num w:numId="3" w16cid:durableId="438834060">
    <w:abstractNumId w:val="13"/>
  </w:num>
  <w:num w:numId="4" w16cid:durableId="731075872">
    <w:abstractNumId w:val="1"/>
  </w:num>
  <w:num w:numId="5" w16cid:durableId="438336850">
    <w:abstractNumId w:val="5"/>
  </w:num>
  <w:num w:numId="6" w16cid:durableId="1571771507">
    <w:abstractNumId w:val="10"/>
  </w:num>
  <w:num w:numId="7" w16cid:durableId="1223716218">
    <w:abstractNumId w:val="12"/>
  </w:num>
  <w:num w:numId="8" w16cid:durableId="1620528419">
    <w:abstractNumId w:val="6"/>
  </w:num>
  <w:num w:numId="9" w16cid:durableId="918051994">
    <w:abstractNumId w:val="7"/>
  </w:num>
  <w:num w:numId="10" w16cid:durableId="197086465">
    <w:abstractNumId w:val="0"/>
  </w:num>
  <w:num w:numId="11" w16cid:durableId="1235318430">
    <w:abstractNumId w:val="8"/>
  </w:num>
  <w:num w:numId="12" w16cid:durableId="972248046">
    <w:abstractNumId w:val="9"/>
  </w:num>
  <w:num w:numId="13" w16cid:durableId="701175586">
    <w:abstractNumId w:val="3"/>
  </w:num>
  <w:num w:numId="14" w16cid:durableId="8523086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6772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7269483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Lie">
    <w15:presenceInfo w15:providerId="Windows Live" w15:userId="bdcf7bb324381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yMDQzMLcwMLM0MjZT0lEKTi0uzszPAykwNqsFAGb3r7ktAAAA"/>
  </w:docVars>
  <w:rsids>
    <w:rsidRoot w:val="007C3A94"/>
    <w:rsid w:val="0000012B"/>
    <w:rsid w:val="0000022A"/>
    <w:rsid w:val="00000272"/>
    <w:rsid w:val="000002E3"/>
    <w:rsid w:val="0000031A"/>
    <w:rsid w:val="0000041E"/>
    <w:rsid w:val="0000060E"/>
    <w:rsid w:val="0000068F"/>
    <w:rsid w:val="0000073D"/>
    <w:rsid w:val="00000791"/>
    <w:rsid w:val="00000D4C"/>
    <w:rsid w:val="000010D4"/>
    <w:rsid w:val="000010E7"/>
    <w:rsid w:val="0000115F"/>
    <w:rsid w:val="0000189E"/>
    <w:rsid w:val="00001929"/>
    <w:rsid w:val="000019D7"/>
    <w:rsid w:val="00001B68"/>
    <w:rsid w:val="00001D02"/>
    <w:rsid w:val="00002138"/>
    <w:rsid w:val="000021DF"/>
    <w:rsid w:val="00002280"/>
    <w:rsid w:val="000024B9"/>
    <w:rsid w:val="00002639"/>
    <w:rsid w:val="000029E5"/>
    <w:rsid w:val="00002B82"/>
    <w:rsid w:val="00002DF7"/>
    <w:rsid w:val="0000339F"/>
    <w:rsid w:val="000034B7"/>
    <w:rsid w:val="000037D1"/>
    <w:rsid w:val="00003A73"/>
    <w:rsid w:val="00003B6C"/>
    <w:rsid w:val="00003BC3"/>
    <w:rsid w:val="00003C70"/>
    <w:rsid w:val="00003EAD"/>
    <w:rsid w:val="000041C6"/>
    <w:rsid w:val="000041F5"/>
    <w:rsid w:val="000042AE"/>
    <w:rsid w:val="00004361"/>
    <w:rsid w:val="00004811"/>
    <w:rsid w:val="000049D7"/>
    <w:rsid w:val="00004CD0"/>
    <w:rsid w:val="00004CF1"/>
    <w:rsid w:val="00004DA4"/>
    <w:rsid w:val="00004DCB"/>
    <w:rsid w:val="000051E1"/>
    <w:rsid w:val="00005852"/>
    <w:rsid w:val="00005891"/>
    <w:rsid w:val="000058B8"/>
    <w:rsid w:val="00005906"/>
    <w:rsid w:val="00005943"/>
    <w:rsid w:val="000059EF"/>
    <w:rsid w:val="00005AA5"/>
    <w:rsid w:val="00005CEC"/>
    <w:rsid w:val="00005D7B"/>
    <w:rsid w:val="000061DF"/>
    <w:rsid w:val="000061FA"/>
    <w:rsid w:val="000063BC"/>
    <w:rsid w:val="0000668E"/>
    <w:rsid w:val="0000669D"/>
    <w:rsid w:val="000066A5"/>
    <w:rsid w:val="000066DE"/>
    <w:rsid w:val="00006E18"/>
    <w:rsid w:val="00006E44"/>
    <w:rsid w:val="00007196"/>
    <w:rsid w:val="00007309"/>
    <w:rsid w:val="000074DA"/>
    <w:rsid w:val="0000770E"/>
    <w:rsid w:val="00007884"/>
    <w:rsid w:val="00007A39"/>
    <w:rsid w:val="00007C7A"/>
    <w:rsid w:val="00007E16"/>
    <w:rsid w:val="00010522"/>
    <w:rsid w:val="000106C6"/>
    <w:rsid w:val="00010C13"/>
    <w:rsid w:val="00010CED"/>
    <w:rsid w:val="00010E12"/>
    <w:rsid w:val="00010E78"/>
    <w:rsid w:val="000111A5"/>
    <w:rsid w:val="00011255"/>
    <w:rsid w:val="0001157E"/>
    <w:rsid w:val="00011798"/>
    <w:rsid w:val="00011804"/>
    <w:rsid w:val="00011916"/>
    <w:rsid w:val="0001196B"/>
    <w:rsid w:val="00011AF2"/>
    <w:rsid w:val="00011BBD"/>
    <w:rsid w:val="00011FC1"/>
    <w:rsid w:val="00012214"/>
    <w:rsid w:val="00012325"/>
    <w:rsid w:val="00012346"/>
    <w:rsid w:val="000123BB"/>
    <w:rsid w:val="0001246A"/>
    <w:rsid w:val="00012490"/>
    <w:rsid w:val="00012531"/>
    <w:rsid w:val="0001292B"/>
    <w:rsid w:val="00012A04"/>
    <w:rsid w:val="00012A7F"/>
    <w:rsid w:val="00012BDF"/>
    <w:rsid w:val="00012E76"/>
    <w:rsid w:val="0001310A"/>
    <w:rsid w:val="00013138"/>
    <w:rsid w:val="00013281"/>
    <w:rsid w:val="00013623"/>
    <w:rsid w:val="000138A0"/>
    <w:rsid w:val="00013F35"/>
    <w:rsid w:val="0001409B"/>
    <w:rsid w:val="000141EF"/>
    <w:rsid w:val="00014536"/>
    <w:rsid w:val="0001487A"/>
    <w:rsid w:val="00014A49"/>
    <w:rsid w:val="00014B6A"/>
    <w:rsid w:val="00014B93"/>
    <w:rsid w:val="00014BD7"/>
    <w:rsid w:val="00014FBA"/>
    <w:rsid w:val="000152CF"/>
    <w:rsid w:val="0001580D"/>
    <w:rsid w:val="0001580E"/>
    <w:rsid w:val="00015984"/>
    <w:rsid w:val="000159FA"/>
    <w:rsid w:val="00015AF6"/>
    <w:rsid w:val="00015B0B"/>
    <w:rsid w:val="00015B5E"/>
    <w:rsid w:val="00015B94"/>
    <w:rsid w:val="00015BFC"/>
    <w:rsid w:val="00015C67"/>
    <w:rsid w:val="00015D0F"/>
    <w:rsid w:val="00015F94"/>
    <w:rsid w:val="000160DD"/>
    <w:rsid w:val="0001624E"/>
    <w:rsid w:val="000163F8"/>
    <w:rsid w:val="000166DC"/>
    <w:rsid w:val="00016955"/>
    <w:rsid w:val="00016A56"/>
    <w:rsid w:val="000170B5"/>
    <w:rsid w:val="0001716B"/>
    <w:rsid w:val="00017248"/>
    <w:rsid w:val="000173EC"/>
    <w:rsid w:val="000178C7"/>
    <w:rsid w:val="00017AC2"/>
    <w:rsid w:val="00017BD0"/>
    <w:rsid w:val="00017C1D"/>
    <w:rsid w:val="00017F72"/>
    <w:rsid w:val="00017FCD"/>
    <w:rsid w:val="0002009D"/>
    <w:rsid w:val="000200F5"/>
    <w:rsid w:val="00020405"/>
    <w:rsid w:val="00020795"/>
    <w:rsid w:val="000209F1"/>
    <w:rsid w:val="00020B40"/>
    <w:rsid w:val="00020E1B"/>
    <w:rsid w:val="00020F65"/>
    <w:rsid w:val="00020F9D"/>
    <w:rsid w:val="000210BD"/>
    <w:rsid w:val="0002115C"/>
    <w:rsid w:val="00021763"/>
    <w:rsid w:val="00021902"/>
    <w:rsid w:val="000219C5"/>
    <w:rsid w:val="00021CDD"/>
    <w:rsid w:val="00021F68"/>
    <w:rsid w:val="00021F96"/>
    <w:rsid w:val="000221C9"/>
    <w:rsid w:val="00022244"/>
    <w:rsid w:val="000227CF"/>
    <w:rsid w:val="0002289D"/>
    <w:rsid w:val="00022F2E"/>
    <w:rsid w:val="00023079"/>
    <w:rsid w:val="00023230"/>
    <w:rsid w:val="000234F3"/>
    <w:rsid w:val="00023A0D"/>
    <w:rsid w:val="00023F27"/>
    <w:rsid w:val="00024776"/>
    <w:rsid w:val="0002478A"/>
    <w:rsid w:val="0002482B"/>
    <w:rsid w:val="0002494B"/>
    <w:rsid w:val="00024B0B"/>
    <w:rsid w:val="00024C9C"/>
    <w:rsid w:val="00024EAE"/>
    <w:rsid w:val="00025058"/>
    <w:rsid w:val="0002516D"/>
    <w:rsid w:val="00025485"/>
    <w:rsid w:val="000254F5"/>
    <w:rsid w:val="00025702"/>
    <w:rsid w:val="00025CD3"/>
    <w:rsid w:val="00025E0A"/>
    <w:rsid w:val="00026410"/>
    <w:rsid w:val="00026D1E"/>
    <w:rsid w:val="000270CE"/>
    <w:rsid w:val="000273B5"/>
    <w:rsid w:val="00027443"/>
    <w:rsid w:val="0002757E"/>
    <w:rsid w:val="0002763E"/>
    <w:rsid w:val="00027646"/>
    <w:rsid w:val="00027956"/>
    <w:rsid w:val="00027976"/>
    <w:rsid w:val="00027A84"/>
    <w:rsid w:val="00027BD8"/>
    <w:rsid w:val="00027D70"/>
    <w:rsid w:val="00027FBB"/>
    <w:rsid w:val="00030466"/>
    <w:rsid w:val="0003080B"/>
    <w:rsid w:val="00030BCD"/>
    <w:rsid w:val="00030ECD"/>
    <w:rsid w:val="000313DB"/>
    <w:rsid w:val="00031648"/>
    <w:rsid w:val="00031690"/>
    <w:rsid w:val="0003183B"/>
    <w:rsid w:val="00031865"/>
    <w:rsid w:val="00031997"/>
    <w:rsid w:val="00031B16"/>
    <w:rsid w:val="00031E4E"/>
    <w:rsid w:val="00031E66"/>
    <w:rsid w:val="0003214B"/>
    <w:rsid w:val="00032276"/>
    <w:rsid w:val="00032418"/>
    <w:rsid w:val="00032766"/>
    <w:rsid w:val="000327A8"/>
    <w:rsid w:val="00032BAC"/>
    <w:rsid w:val="00032C40"/>
    <w:rsid w:val="00032C61"/>
    <w:rsid w:val="00032C8F"/>
    <w:rsid w:val="00033093"/>
    <w:rsid w:val="000335E7"/>
    <w:rsid w:val="000336A7"/>
    <w:rsid w:val="00033723"/>
    <w:rsid w:val="00033843"/>
    <w:rsid w:val="00033C6F"/>
    <w:rsid w:val="000341AC"/>
    <w:rsid w:val="000341C4"/>
    <w:rsid w:val="000343E2"/>
    <w:rsid w:val="0003451F"/>
    <w:rsid w:val="00034624"/>
    <w:rsid w:val="00034A9F"/>
    <w:rsid w:val="00034B38"/>
    <w:rsid w:val="00034B82"/>
    <w:rsid w:val="00034FB7"/>
    <w:rsid w:val="0003504E"/>
    <w:rsid w:val="000355B1"/>
    <w:rsid w:val="000355BD"/>
    <w:rsid w:val="000357F4"/>
    <w:rsid w:val="00035BB1"/>
    <w:rsid w:val="00035C7F"/>
    <w:rsid w:val="00035FE9"/>
    <w:rsid w:val="0003633F"/>
    <w:rsid w:val="0003639C"/>
    <w:rsid w:val="000366F1"/>
    <w:rsid w:val="0003693A"/>
    <w:rsid w:val="00036A2B"/>
    <w:rsid w:val="00036A4C"/>
    <w:rsid w:val="00036C9C"/>
    <w:rsid w:val="0003709D"/>
    <w:rsid w:val="000372F3"/>
    <w:rsid w:val="00037373"/>
    <w:rsid w:val="00037842"/>
    <w:rsid w:val="000378C4"/>
    <w:rsid w:val="00037989"/>
    <w:rsid w:val="0003798D"/>
    <w:rsid w:val="00037EDF"/>
    <w:rsid w:val="00037F6C"/>
    <w:rsid w:val="00037FA3"/>
    <w:rsid w:val="00037FC4"/>
    <w:rsid w:val="00037FFE"/>
    <w:rsid w:val="0004037C"/>
    <w:rsid w:val="0004044C"/>
    <w:rsid w:val="00040A70"/>
    <w:rsid w:val="00040B08"/>
    <w:rsid w:val="00040B15"/>
    <w:rsid w:val="00040B29"/>
    <w:rsid w:val="00040D4F"/>
    <w:rsid w:val="00040DBC"/>
    <w:rsid w:val="0004115E"/>
    <w:rsid w:val="0004120C"/>
    <w:rsid w:val="00041280"/>
    <w:rsid w:val="0004128C"/>
    <w:rsid w:val="00041632"/>
    <w:rsid w:val="000418F1"/>
    <w:rsid w:val="00041C17"/>
    <w:rsid w:val="0004208A"/>
    <w:rsid w:val="00042336"/>
    <w:rsid w:val="00042365"/>
    <w:rsid w:val="00042406"/>
    <w:rsid w:val="000424AE"/>
    <w:rsid w:val="00042519"/>
    <w:rsid w:val="000425CA"/>
    <w:rsid w:val="00042647"/>
    <w:rsid w:val="00042A34"/>
    <w:rsid w:val="00042C02"/>
    <w:rsid w:val="00042C89"/>
    <w:rsid w:val="00042CC2"/>
    <w:rsid w:val="00042CDC"/>
    <w:rsid w:val="00042EBA"/>
    <w:rsid w:val="00042FB7"/>
    <w:rsid w:val="0004301E"/>
    <w:rsid w:val="0004307B"/>
    <w:rsid w:val="00043322"/>
    <w:rsid w:val="00043881"/>
    <w:rsid w:val="0004399F"/>
    <w:rsid w:val="000439DE"/>
    <w:rsid w:val="00043C27"/>
    <w:rsid w:val="00043C70"/>
    <w:rsid w:val="00043E58"/>
    <w:rsid w:val="00044118"/>
    <w:rsid w:val="00044202"/>
    <w:rsid w:val="00044386"/>
    <w:rsid w:val="00044851"/>
    <w:rsid w:val="000448A2"/>
    <w:rsid w:val="00044AB4"/>
    <w:rsid w:val="00044D16"/>
    <w:rsid w:val="00044D58"/>
    <w:rsid w:val="00044D8C"/>
    <w:rsid w:val="00044F3B"/>
    <w:rsid w:val="000452DC"/>
    <w:rsid w:val="00045486"/>
    <w:rsid w:val="00045511"/>
    <w:rsid w:val="0004561C"/>
    <w:rsid w:val="000458B5"/>
    <w:rsid w:val="00045921"/>
    <w:rsid w:val="00045ACF"/>
    <w:rsid w:val="00045BD2"/>
    <w:rsid w:val="00046260"/>
    <w:rsid w:val="0004633D"/>
    <w:rsid w:val="000463C9"/>
    <w:rsid w:val="000465F4"/>
    <w:rsid w:val="0004685F"/>
    <w:rsid w:val="000469A3"/>
    <w:rsid w:val="00046D20"/>
    <w:rsid w:val="00046D94"/>
    <w:rsid w:val="00047009"/>
    <w:rsid w:val="00047189"/>
    <w:rsid w:val="0004746D"/>
    <w:rsid w:val="00047837"/>
    <w:rsid w:val="000479E8"/>
    <w:rsid w:val="00047F35"/>
    <w:rsid w:val="00047FCD"/>
    <w:rsid w:val="0005012B"/>
    <w:rsid w:val="00050359"/>
    <w:rsid w:val="000503D5"/>
    <w:rsid w:val="000503DA"/>
    <w:rsid w:val="000503FE"/>
    <w:rsid w:val="0005083E"/>
    <w:rsid w:val="000508DD"/>
    <w:rsid w:val="00050969"/>
    <w:rsid w:val="00050B4E"/>
    <w:rsid w:val="00050C57"/>
    <w:rsid w:val="00050E00"/>
    <w:rsid w:val="00050E10"/>
    <w:rsid w:val="00050E46"/>
    <w:rsid w:val="000510A2"/>
    <w:rsid w:val="000514A0"/>
    <w:rsid w:val="000514FD"/>
    <w:rsid w:val="000515A2"/>
    <w:rsid w:val="000515E3"/>
    <w:rsid w:val="00051C2F"/>
    <w:rsid w:val="00051F4E"/>
    <w:rsid w:val="00052090"/>
    <w:rsid w:val="00052118"/>
    <w:rsid w:val="00052160"/>
    <w:rsid w:val="0005266A"/>
    <w:rsid w:val="00052955"/>
    <w:rsid w:val="00052AF5"/>
    <w:rsid w:val="00052D8D"/>
    <w:rsid w:val="00052FB6"/>
    <w:rsid w:val="000539E6"/>
    <w:rsid w:val="00053CA8"/>
    <w:rsid w:val="00053F4D"/>
    <w:rsid w:val="0005452D"/>
    <w:rsid w:val="000547CF"/>
    <w:rsid w:val="00054892"/>
    <w:rsid w:val="0005492A"/>
    <w:rsid w:val="00054969"/>
    <w:rsid w:val="00054AB2"/>
    <w:rsid w:val="00054AF4"/>
    <w:rsid w:val="00054B39"/>
    <w:rsid w:val="00054FE5"/>
    <w:rsid w:val="00054FEF"/>
    <w:rsid w:val="00055037"/>
    <w:rsid w:val="0005519E"/>
    <w:rsid w:val="000551CA"/>
    <w:rsid w:val="00055315"/>
    <w:rsid w:val="0005541E"/>
    <w:rsid w:val="0005573E"/>
    <w:rsid w:val="00055808"/>
    <w:rsid w:val="00055842"/>
    <w:rsid w:val="00055868"/>
    <w:rsid w:val="00055987"/>
    <w:rsid w:val="00055B13"/>
    <w:rsid w:val="00055D91"/>
    <w:rsid w:val="0005625F"/>
    <w:rsid w:val="000562D4"/>
    <w:rsid w:val="00056395"/>
    <w:rsid w:val="000565F9"/>
    <w:rsid w:val="00056683"/>
    <w:rsid w:val="00056B65"/>
    <w:rsid w:val="00056C83"/>
    <w:rsid w:val="00056CE5"/>
    <w:rsid w:val="00056EA6"/>
    <w:rsid w:val="00056F71"/>
    <w:rsid w:val="00056F7D"/>
    <w:rsid w:val="00056FEE"/>
    <w:rsid w:val="000574FA"/>
    <w:rsid w:val="0005753E"/>
    <w:rsid w:val="00057636"/>
    <w:rsid w:val="000576A8"/>
    <w:rsid w:val="00057952"/>
    <w:rsid w:val="00057B4D"/>
    <w:rsid w:val="00057C63"/>
    <w:rsid w:val="00057CF6"/>
    <w:rsid w:val="00057D59"/>
    <w:rsid w:val="000609C8"/>
    <w:rsid w:val="00060AA8"/>
    <w:rsid w:val="00060BA7"/>
    <w:rsid w:val="00060C71"/>
    <w:rsid w:val="00060DA1"/>
    <w:rsid w:val="00060F12"/>
    <w:rsid w:val="00061127"/>
    <w:rsid w:val="0006112D"/>
    <w:rsid w:val="00061508"/>
    <w:rsid w:val="000616CC"/>
    <w:rsid w:val="00061791"/>
    <w:rsid w:val="0006182D"/>
    <w:rsid w:val="00061884"/>
    <w:rsid w:val="00061F73"/>
    <w:rsid w:val="000621A4"/>
    <w:rsid w:val="00062B93"/>
    <w:rsid w:val="00062C40"/>
    <w:rsid w:val="00062C55"/>
    <w:rsid w:val="00062DF8"/>
    <w:rsid w:val="00062E31"/>
    <w:rsid w:val="00063286"/>
    <w:rsid w:val="00063391"/>
    <w:rsid w:val="000639B3"/>
    <w:rsid w:val="00063CD1"/>
    <w:rsid w:val="00063F83"/>
    <w:rsid w:val="00064117"/>
    <w:rsid w:val="00064134"/>
    <w:rsid w:val="000643F6"/>
    <w:rsid w:val="0006447D"/>
    <w:rsid w:val="0006451C"/>
    <w:rsid w:val="000645CB"/>
    <w:rsid w:val="0006480F"/>
    <w:rsid w:val="0006488C"/>
    <w:rsid w:val="00064A4F"/>
    <w:rsid w:val="00064D66"/>
    <w:rsid w:val="00064D8F"/>
    <w:rsid w:val="00065046"/>
    <w:rsid w:val="0006513C"/>
    <w:rsid w:val="00065172"/>
    <w:rsid w:val="0006531C"/>
    <w:rsid w:val="0006584B"/>
    <w:rsid w:val="00065855"/>
    <w:rsid w:val="00065EA4"/>
    <w:rsid w:val="000660C2"/>
    <w:rsid w:val="00066216"/>
    <w:rsid w:val="000662A2"/>
    <w:rsid w:val="000663DA"/>
    <w:rsid w:val="00066561"/>
    <w:rsid w:val="000666D2"/>
    <w:rsid w:val="0006689B"/>
    <w:rsid w:val="00066BED"/>
    <w:rsid w:val="00066D9E"/>
    <w:rsid w:val="00067238"/>
    <w:rsid w:val="0006746C"/>
    <w:rsid w:val="0006760C"/>
    <w:rsid w:val="00067C15"/>
    <w:rsid w:val="00067C3A"/>
    <w:rsid w:val="00067C96"/>
    <w:rsid w:val="00067F91"/>
    <w:rsid w:val="000704EA"/>
    <w:rsid w:val="00070505"/>
    <w:rsid w:val="00070958"/>
    <w:rsid w:val="00070A92"/>
    <w:rsid w:val="00070B2E"/>
    <w:rsid w:val="00070C83"/>
    <w:rsid w:val="00070FCF"/>
    <w:rsid w:val="000710D1"/>
    <w:rsid w:val="000710DB"/>
    <w:rsid w:val="000718FE"/>
    <w:rsid w:val="00072169"/>
    <w:rsid w:val="000723E2"/>
    <w:rsid w:val="000726C6"/>
    <w:rsid w:val="00072793"/>
    <w:rsid w:val="00072924"/>
    <w:rsid w:val="00072999"/>
    <w:rsid w:val="00073040"/>
    <w:rsid w:val="0007331A"/>
    <w:rsid w:val="0007333B"/>
    <w:rsid w:val="000735F2"/>
    <w:rsid w:val="00073627"/>
    <w:rsid w:val="0007376A"/>
    <w:rsid w:val="00073890"/>
    <w:rsid w:val="00073926"/>
    <w:rsid w:val="00073B55"/>
    <w:rsid w:val="00073BD7"/>
    <w:rsid w:val="00073FA5"/>
    <w:rsid w:val="00073FC9"/>
    <w:rsid w:val="000748EB"/>
    <w:rsid w:val="00074AE7"/>
    <w:rsid w:val="00074C86"/>
    <w:rsid w:val="00074D23"/>
    <w:rsid w:val="00074FF7"/>
    <w:rsid w:val="00075239"/>
    <w:rsid w:val="000753E8"/>
    <w:rsid w:val="00075483"/>
    <w:rsid w:val="0007571F"/>
    <w:rsid w:val="00075A70"/>
    <w:rsid w:val="00075C16"/>
    <w:rsid w:val="00075FC9"/>
    <w:rsid w:val="0007609E"/>
    <w:rsid w:val="00076395"/>
    <w:rsid w:val="0007697E"/>
    <w:rsid w:val="00076C4E"/>
    <w:rsid w:val="00076C85"/>
    <w:rsid w:val="00076CC7"/>
    <w:rsid w:val="0007702C"/>
    <w:rsid w:val="00077057"/>
    <w:rsid w:val="0007714E"/>
    <w:rsid w:val="000772C1"/>
    <w:rsid w:val="00077312"/>
    <w:rsid w:val="00077550"/>
    <w:rsid w:val="000777AE"/>
    <w:rsid w:val="000778B0"/>
    <w:rsid w:val="00077A82"/>
    <w:rsid w:val="00077D25"/>
    <w:rsid w:val="00080055"/>
    <w:rsid w:val="000800C8"/>
    <w:rsid w:val="00080488"/>
    <w:rsid w:val="000804CB"/>
    <w:rsid w:val="0008074C"/>
    <w:rsid w:val="00080E46"/>
    <w:rsid w:val="00080EFB"/>
    <w:rsid w:val="00081436"/>
    <w:rsid w:val="000814F5"/>
    <w:rsid w:val="00081583"/>
    <w:rsid w:val="000816BC"/>
    <w:rsid w:val="0008191D"/>
    <w:rsid w:val="000819D3"/>
    <w:rsid w:val="00081C6A"/>
    <w:rsid w:val="000821D2"/>
    <w:rsid w:val="00082333"/>
    <w:rsid w:val="000825D0"/>
    <w:rsid w:val="000827DA"/>
    <w:rsid w:val="00082A02"/>
    <w:rsid w:val="00082CE4"/>
    <w:rsid w:val="00082EEA"/>
    <w:rsid w:val="000830E9"/>
    <w:rsid w:val="000833C4"/>
    <w:rsid w:val="000837A5"/>
    <w:rsid w:val="00083AE0"/>
    <w:rsid w:val="00083CF9"/>
    <w:rsid w:val="0008412C"/>
    <w:rsid w:val="0008415F"/>
    <w:rsid w:val="000849B0"/>
    <w:rsid w:val="00084C27"/>
    <w:rsid w:val="00084C53"/>
    <w:rsid w:val="00084FF9"/>
    <w:rsid w:val="000852EC"/>
    <w:rsid w:val="00085412"/>
    <w:rsid w:val="00085928"/>
    <w:rsid w:val="00085AC4"/>
    <w:rsid w:val="00086686"/>
    <w:rsid w:val="00086898"/>
    <w:rsid w:val="000869C1"/>
    <w:rsid w:val="00086A59"/>
    <w:rsid w:val="00086A6E"/>
    <w:rsid w:val="00086AC6"/>
    <w:rsid w:val="00086E4A"/>
    <w:rsid w:val="00087336"/>
    <w:rsid w:val="00087413"/>
    <w:rsid w:val="000879F3"/>
    <w:rsid w:val="000879F7"/>
    <w:rsid w:val="00087EE4"/>
    <w:rsid w:val="0009031B"/>
    <w:rsid w:val="000905C6"/>
    <w:rsid w:val="0009061E"/>
    <w:rsid w:val="00090B34"/>
    <w:rsid w:val="00090B99"/>
    <w:rsid w:val="00090C2E"/>
    <w:rsid w:val="00090CC1"/>
    <w:rsid w:val="00090E23"/>
    <w:rsid w:val="00090F62"/>
    <w:rsid w:val="000910A6"/>
    <w:rsid w:val="0009136D"/>
    <w:rsid w:val="0009138F"/>
    <w:rsid w:val="00091398"/>
    <w:rsid w:val="00091607"/>
    <w:rsid w:val="00091710"/>
    <w:rsid w:val="0009199D"/>
    <w:rsid w:val="00092038"/>
    <w:rsid w:val="000924BA"/>
    <w:rsid w:val="000927EE"/>
    <w:rsid w:val="00092BEE"/>
    <w:rsid w:val="00092F90"/>
    <w:rsid w:val="000930CF"/>
    <w:rsid w:val="0009318A"/>
    <w:rsid w:val="000933BB"/>
    <w:rsid w:val="000934C3"/>
    <w:rsid w:val="000936B1"/>
    <w:rsid w:val="0009387F"/>
    <w:rsid w:val="0009395B"/>
    <w:rsid w:val="000939A9"/>
    <w:rsid w:val="00093D42"/>
    <w:rsid w:val="00093E1B"/>
    <w:rsid w:val="00093F20"/>
    <w:rsid w:val="00093FE9"/>
    <w:rsid w:val="00094106"/>
    <w:rsid w:val="000942C9"/>
    <w:rsid w:val="000942D9"/>
    <w:rsid w:val="000943F4"/>
    <w:rsid w:val="000946E0"/>
    <w:rsid w:val="00094CC6"/>
    <w:rsid w:val="00094CCE"/>
    <w:rsid w:val="00095532"/>
    <w:rsid w:val="000955A6"/>
    <w:rsid w:val="000955D0"/>
    <w:rsid w:val="0009560E"/>
    <w:rsid w:val="000959B6"/>
    <w:rsid w:val="00095BEE"/>
    <w:rsid w:val="00095E53"/>
    <w:rsid w:val="00095F2D"/>
    <w:rsid w:val="000960BC"/>
    <w:rsid w:val="0009614E"/>
    <w:rsid w:val="00096327"/>
    <w:rsid w:val="00096465"/>
    <w:rsid w:val="000964D6"/>
    <w:rsid w:val="00096528"/>
    <w:rsid w:val="0009675C"/>
    <w:rsid w:val="0009697C"/>
    <w:rsid w:val="00096C37"/>
    <w:rsid w:val="00096E3F"/>
    <w:rsid w:val="00096EDB"/>
    <w:rsid w:val="00096FE2"/>
    <w:rsid w:val="0009729F"/>
    <w:rsid w:val="00097402"/>
    <w:rsid w:val="0009745E"/>
    <w:rsid w:val="000974A4"/>
    <w:rsid w:val="000975CE"/>
    <w:rsid w:val="000977B8"/>
    <w:rsid w:val="00097965"/>
    <w:rsid w:val="00097D89"/>
    <w:rsid w:val="00097E9A"/>
    <w:rsid w:val="00097FD5"/>
    <w:rsid w:val="000A0584"/>
    <w:rsid w:val="000A058F"/>
    <w:rsid w:val="000A07E6"/>
    <w:rsid w:val="000A0861"/>
    <w:rsid w:val="000A0B88"/>
    <w:rsid w:val="000A127C"/>
    <w:rsid w:val="000A1508"/>
    <w:rsid w:val="000A195D"/>
    <w:rsid w:val="000A1BC0"/>
    <w:rsid w:val="000A1CC3"/>
    <w:rsid w:val="000A1F86"/>
    <w:rsid w:val="000A1FAA"/>
    <w:rsid w:val="000A21B5"/>
    <w:rsid w:val="000A229A"/>
    <w:rsid w:val="000A2C41"/>
    <w:rsid w:val="000A2CE5"/>
    <w:rsid w:val="000A33FC"/>
    <w:rsid w:val="000A33FF"/>
    <w:rsid w:val="000A362E"/>
    <w:rsid w:val="000A3659"/>
    <w:rsid w:val="000A3B8E"/>
    <w:rsid w:val="000A3EDD"/>
    <w:rsid w:val="000A4193"/>
    <w:rsid w:val="000A427D"/>
    <w:rsid w:val="000A4626"/>
    <w:rsid w:val="000A471F"/>
    <w:rsid w:val="000A48FF"/>
    <w:rsid w:val="000A4CEE"/>
    <w:rsid w:val="000A54EF"/>
    <w:rsid w:val="000A55F9"/>
    <w:rsid w:val="000A58B7"/>
    <w:rsid w:val="000A59B2"/>
    <w:rsid w:val="000A59D8"/>
    <w:rsid w:val="000A5C78"/>
    <w:rsid w:val="000A5CB8"/>
    <w:rsid w:val="000A62CB"/>
    <w:rsid w:val="000A67DB"/>
    <w:rsid w:val="000A6A61"/>
    <w:rsid w:val="000A6AB1"/>
    <w:rsid w:val="000A6C23"/>
    <w:rsid w:val="000A6E9C"/>
    <w:rsid w:val="000A7125"/>
    <w:rsid w:val="000A732B"/>
    <w:rsid w:val="000A7401"/>
    <w:rsid w:val="000A741B"/>
    <w:rsid w:val="000A745B"/>
    <w:rsid w:val="000A7489"/>
    <w:rsid w:val="000A74B1"/>
    <w:rsid w:val="000A7604"/>
    <w:rsid w:val="000A7A81"/>
    <w:rsid w:val="000A7C30"/>
    <w:rsid w:val="000A7D38"/>
    <w:rsid w:val="000A7F5B"/>
    <w:rsid w:val="000A7FAA"/>
    <w:rsid w:val="000A7FE2"/>
    <w:rsid w:val="000B004B"/>
    <w:rsid w:val="000B02A9"/>
    <w:rsid w:val="000B066A"/>
    <w:rsid w:val="000B07D9"/>
    <w:rsid w:val="000B153E"/>
    <w:rsid w:val="000B1810"/>
    <w:rsid w:val="000B1A09"/>
    <w:rsid w:val="000B1A20"/>
    <w:rsid w:val="000B1A2B"/>
    <w:rsid w:val="000B1D62"/>
    <w:rsid w:val="000B1E9D"/>
    <w:rsid w:val="000B1F5D"/>
    <w:rsid w:val="000B26EE"/>
    <w:rsid w:val="000B2978"/>
    <w:rsid w:val="000B29E1"/>
    <w:rsid w:val="000B2A12"/>
    <w:rsid w:val="000B2BA7"/>
    <w:rsid w:val="000B2C40"/>
    <w:rsid w:val="000B2E00"/>
    <w:rsid w:val="000B2E23"/>
    <w:rsid w:val="000B2E2C"/>
    <w:rsid w:val="000B313B"/>
    <w:rsid w:val="000B3146"/>
    <w:rsid w:val="000B325B"/>
    <w:rsid w:val="000B3523"/>
    <w:rsid w:val="000B3BF2"/>
    <w:rsid w:val="000B3CC1"/>
    <w:rsid w:val="000B3FA8"/>
    <w:rsid w:val="000B43A2"/>
    <w:rsid w:val="000B473E"/>
    <w:rsid w:val="000B4800"/>
    <w:rsid w:val="000B4A1C"/>
    <w:rsid w:val="000B4BC7"/>
    <w:rsid w:val="000B4C6B"/>
    <w:rsid w:val="000B4D3E"/>
    <w:rsid w:val="000B5286"/>
    <w:rsid w:val="000B56C7"/>
    <w:rsid w:val="000B5B15"/>
    <w:rsid w:val="000B5F12"/>
    <w:rsid w:val="000B6498"/>
    <w:rsid w:val="000B6814"/>
    <w:rsid w:val="000B6DE4"/>
    <w:rsid w:val="000B6F79"/>
    <w:rsid w:val="000B6FAE"/>
    <w:rsid w:val="000B7038"/>
    <w:rsid w:val="000B72C1"/>
    <w:rsid w:val="000B758C"/>
    <w:rsid w:val="000B7789"/>
    <w:rsid w:val="000B79AC"/>
    <w:rsid w:val="000B79FF"/>
    <w:rsid w:val="000B7B67"/>
    <w:rsid w:val="000B7B7D"/>
    <w:rsid w:val="000B7BA1"/>
    <w:rsid w:val="000B7C10"/>
    <w:rsid w:val="000B7D1F"/>
    <w:rsid w:val="000C0591"/>
    <w:rsid w:val="000C05E4"/>
    <w:rsid w:val="000C0608"/>
    <w:rsid w:val="000C08B2"/>
    <w:rsid w:val="000C1195"/>
    <w:rsid w:val="000C1BE8"/>
    <w:rsid w:val="000C1D35"/>
    <w:rsid w:val="000C1EBF"/>
    <w:rsid w:val="000C2351"/>
    <w:rsid w:val="000C25D7"/>
    <w:rsid w:val="000C2624"/>
    <w:rsid w:val="000C2810"/>
    <w:rsid w:val="000C2937"/>
    <w:rsid w:val="000C2B89"/>
    <w:rsid w:val="000C2E34"/>
    <w:rsid w:val="000C34BE"/>
    <w:rsid w:val="000C357E"/>
    <w:rsid w:val="000C3C04"/>
    <w:rsid w:val="000C3CD9"/>
    <w:rsid w:val="000C3D29"/>
    <w:rsid w:val="000C3D78"/>
    <w:rsid w:val="000C3E6C"/>
    <w:rsid w:val="000C40A5"/>
    <w:rsid w:val="000C4173"/>
    <w:rsid w:val="000C43C1"/>
    <w:rsid w:val="000C465E"/>
    <w:rsid w:val="000C4792"/>
    <w:rsid w:val="000C4B89"/>
    <w:rsid w:val="000C4EAF"/>
    <w:rsid w:val="000C51CC"/>
    <w:rsid w:val="000C51FA"/>
    <w:rsid w:val="000C520F"/>
    <w:rsid w:val="000C5296"/>
    <w:rsid w:val="000C52B1"/>
    <w:rsid w:val="000C575B"/>
    <w:rsid w:val="000C57A7"/>
    <w:rsid w:val="000C5925"/>
    <w:rsid w:val="000C5B62"/>
    <w:rsid w:val="000C5C9B"/>
    <w:rsid w:val="000C5E85"/>
    <w:rsid w:val="000C5F98"/>
    <w:rsid w:val="000C5FB0"/>
    <w:rsid w:val="000C65E2"/>
    <w:rsid w:val="000C6692"/>
    <w:rsid w:val="000C684E"/>
    <w:rsid w:val="000C68C0"/>
    <w:rsid w:val="000C6B69"/>
    <w:rsid w:val="000C6CAD"/>
    <w:rsid w:val="000C6F82"/>
    <w:rsid w:val="000C7056"/>
    <w:rsid w:val="000C751A"/>
    <w:rsid w:val="000C751C"/>
    <w:rsid w:val="000C759F"/>
    <w:rsid w:val="000C75E7"/>
    <w:rsid w:val="000C7630"/>
    <w:rsid w:val="000C7B97"/>
    <w:rsid w:val="000C7D83"/>
    <w:rsid w:val="000C7EB9"/>
    <w:rsid w:val="000C7FA1"/>
    <w:rsid w:val="000D0420"/>
    <w:rsid w:val="000D0707"/>
    <w:rsid w:val="000D071A"/>
    <w:rsid w:val="000D0B8F"/>
    <w:rsid w:val="000D0D70"/>
    <w:rsid w:val="000D0D85"/>
    <w:rsid w:val="000D0E0B"/>
    <w:rsid w:val="000D1067"/>
    <w:rsid w:val="000D10E7"/>
    <w:rsid w:val="000D1116"/>
    <w:rsid w:val="000D1357"/>
    <w:rsid w:val="000D154F"/>
    <w:rsid w:val="000D160D"/>
    <w:rsid w:val="000D16A7"/>
    <w:rsid w:val="000D1BFA"/>
    <w:rsid w:val="000D1E00"/>
    <w:rsid w:val="000D2031"/>
    <w:rsid w:val="000D20A0"/>
    <w:rsid w:val="000D2129"/>
    <w:rsid w:val="000D2245"/>
    <w:rsid w:val="000D22C3"/>
    <w:rsid w:val="000D22E4"/>
    <w:rsid w:val="000D234B"/>
    <w:rsid w:val="000D2435"/>
    <w:rsid w:val="000D2657"/>
    <w:rsid w:val="000D2704"/>
    <w:rsid w:val="000D278D"/>
    <w:rsid w:val="000D29D7"/>
    <w:rsid w:val="000D2BC0"/>
    <w:rsid w:val="000D2C1E"/>
    <w:rsid w:val="000D2D61"/>
    <w:rsid w:val="000D2DE2"/>
    <w:rsid w:val="000D2E91"/>
    <w:rsid w:val="000D310F"/>
    <w:rsid w:val="000D3634"/>
    <w:rsid w:val="000D384A"/>
    <w:rsid w:val="000D3965"/>
    <w:rsid w:val="000D3A5A"/>
    <w:rsid w:val="000D3AB4"/>
    <w:rsid w:val="000D3CF3"/>
    <w:rsid w:val="000D41EF"/>
    <w:rsid w:val="000D4548"/>
    <w:rsid w:val="000D4622"/>
    <w:rsid w:val="000D4636"/>
    <w:rsid w:val="000D466F"/>
    <w:rsid w:val="000D47B6"/>
    <w:rsid w:val="000D4A63"/>
    <w:rsid w:val="000D4D9A"/>
    <w:rsid w:val="000D4DC2"/>
    <w:rsid w:val="000D502B"/>
    <w:rsid w:val="000D5078"/>
    <w:rsid w:val="000D58D6"/>
    <w:rsid w:val="000D5948"/>
    <w:rsid w:val="000D5950"/>
    <w:rsid w:val="000D5ACF"/>
    <w:rsid w:val="000D5E88"/>
    <w:rsid w:val="000D60A3"/>
    <w:rsid w:val="000D66A9"/>
    <w:rsid w:val="000D6787"/>
    <w:rsid w:val="000D679F"/>
    <w:rsid w:val="000D67D4"/>
    <w:rsid w:val="000D6BD5"/>
    <w:rsid w:val="000D6C41"/>
    <w:rsid w:val="000D6F66"/>
    <w:rsid w:val="000D6FE0"/>
    <w:rsid w:val="000D7292"/>
    <w:rsid w:val="000D7489"/>
    <w:rsid w:val="000D78FB"/>
    <w:rsid w:val="000D7AB3"/>
    <w:rsid w:val="000D7C2C"/>
    <w:rsid w:val="000D7C2F"/>
    <w:rsid w:val="000D7C66"/>
    <w:rsid w:val="000D7E23"/>
    <w:rsid w:val="000D7E7F"/>
    <w:rsid w:val="000D7EB1"/>
    <w:rsid w:val="000E007D"/>
    <w:rsid w:val="000E0089"/>
    <w:rsid w:val="000E02D6"/>
    <w:rsid w:val="000E02D9"/>
    <w:rsid w:val="000E0626"/>
    <w:rsid w:val="000E06A2"/>
    <w:rsid w:val="000E085E"/>
    <w:rsid w:val="000E09E0"/>
    <w:rsid w:val="000E0A3A"/>
    <w:rsid w:val="000E0C0A"/>
    <w:rsid w:val="000E11C6"/>
    <w:rsid w:val="000E1227"/>
    <w:rsid w:val="000E145B"/>
    <w:rsid w:val="000E168B"/>
    <w:rsid w:val="000E19EF"/>
    <w:rsid w:val="000E1E79"/>
    <w:rsid w:val="000E1FAA"/>
    <w:rsid w:val="000E22FC"/>
    <w:rsid w:val="000E244C"/>
    <w:rsid w:val="000E2537"/>
    <w:rsid w:val="000E2646"/>
    <w:rsid w:val="000E27B3"/>
    <w:rsid w:val="000E2A92"/>
    <w:rsid w:val="000E2DB2"/>
    <w:rsid w:val="000E2FDA"/>
    <w:rsid w:val="000E3321"/>
    <w:rsid w:val="000E3559"/>
    <w:rsid w:val="000E35BA"/>
    <w:rsid w:val="000E379C"/>
    <w:rsid w:val="000E3907"/>
    <w:rsid w:val="000E3B90"/>
    <w:rsid w:val="000E3D7B"/>
    <w:rsid w:val="000E44B8"/>
    <w:rsid w:val="000E4744"/>
    <w:rsid w:val="000E47A9"/>
    <w:rsid w:val="000E47D7"/>
    <w:rsid w:val="000E4A35"/>
    <w:rsid w:val="000E4A9D"/>
    <w:rsid w:val="000E4E3E"/>
    <w:rsid w:val="000E511C"/>
    <w:rsid w:val="000E51CC"/>
    <w:rsid w:val="000E536C"/>
    <w:rsid w:val="000E551F"/>
    <w:rsid w:val="000E5717"/>
    <w:rsid w:val="000E5725"/>
    <w:rsid w:val="000E59A1"/>
    <w:rsid w:val="000E5E42"/>
    <w:rsid w:val="000E64DA"/>
    <w:rsid w:val="000E64E1"/>
    <w:rsid w:val="000E6730"/>
    <w:rsid w:val="000E6999"/>
    <w:rsid w:val="000E6A10"/>
    <w:rsid w:val="000E6A5F"/>
    <w:rsid w:val="000E6A75"/>
    <w:rsid w:val="000E7192"/>
    <w:rsid w:val="000E72FE"/>
    <w:rsid w:val="000E756A"/>
    <w:rsid w:val="000E7655"/>
    <w:rsid w:val="000E765F"/>
    <w:rsid w:val="000E7A0D"/>
    <w:rsid w:val="000E7A7D"/>
    <w:rsid w:val="000E7AFD"/>
    <w:rsid w:val="000E7B5C"/>
    <w:rsid w:val="000E7EDD"/>
    <w:rsid w:val="000F02A1"/>
    <w:rsid w:val="000F09F7"/>
    <w:rsid w:val="000F0CF8"/>
    <w:rsid w:val="000F0E58"/>
    <w:rsid w:val="000F1162"/>
    <w:rsid w:val="000F140A"/>
    <w:rsid w:val="000F14A0"/>
    <w:rsid w:val="000F17BE"/>
    <w:rsid w:val="000F1AC3"/>
    <w:rsid w:val="000F22EB"/>
    <w:rsid w:val="000F242A"/>
    <w:rsid w:val="000F268C"/>
    <w:rsid w:val="000F26FC"/>
    <w:rsid w:val="000F27A5"/>
    <w:rsid w:val="000F2807"/>
    <w:rsid w:val="000F2BAB"/>
    <w:rsid w:val="000F2C61"/>
    <w:rsid w:val="000F2C8A"/>
    <w:rsid w:val="000F2D30"/>
    <w:rsid w:val="000F2E2F"/>
    <w:rsid w:val="000F2ECD"/>
    <w:rsid w:val="000F2F1C"/>
    <w:rsid w:val="000F3462"/>
    <w:rsid w:val="000F34AE"/>
    <w:rsid w:val="000F35F9"/>
    <w:rsid w:val="000F395C"/>
    <w:rsid w:val="000F39D4"/>
    <w:rsid w:val="000F3E39"/>
    <w:rsid w:val="000F3F01"/>
    <w:rsid w:val="000F413D"/>
    <w:rsid w:val="000F4147"/>
    <w:rsid w:val="000F4185"/>
    <w:rsid w:val="000F41B1"/>
    <w:rsid w:val="000F4341"/>
    <w:rsid w:val="000F43F1"/>
    <w:rsid w:val="000F4580"/>
    <w:rsid w:val="000F4592"/>
    <w:rsid w:val="000F4796"/>
    <w:rsid w:val="000F48ED"/>
    <w:rsid w:val="000F49FB"/>
    <w:rsid w:val="000F4A6D"/>
    <w:rsid w:val="000F4F43"/>
    <w:rsid w:val="000F5274"/>
    <w:rsid w:val="000F52C0"/>
    <w:rsid w:val="000F583C"/>
    <w:rsid w:val="000F5920"/>
    <w:rsid w:val="000F5B46"/>
    <w:rsid w:val="000F5C75"/>
    <w:rsid w:val="000F5D28"/>
    <w:rsid w:val="000F5E51"/>
    <w:rsid w:val="000F6140"/>
    <w:rsid w:val="000F6454"/>
    <w:rsid w:val="000F659F"/>
    <w:rsid w:val="000F664E"/>
    <w:rsid w:val="000F6747"/>
    <w:rsid w:val="000F6A3C"/>
    <w:rsid w:val="000F6F19"/>
    <w:rsid w:val="000F7186"/>
    <w:rsid w:val="000F749A"/>
    <w:rsid w:val="000F74C6"/>
    <w:rsid w:val="000F75AC"/>
    <w:rsid w:val="000F75DE"/>
    <w:rsid w:val="000F7784"/>
    <w:rsid w:val="000F7842"/>
    <w:rsid w:val="000F78A2"/>
    <w:rsid w:val="000F7D28"/>
    <w:rsid w:val="000F7D47"/>
    <w:rsid w:val="000F7D56"/>
    <w:rsid w:val="000F7F10"/>
    <w:rsid w:val="001001A5"/>
    <w:rsid w:val="0010036E"/>
    <w:rsid w:val="001003EA"/>
    <w:rsid w:val="00100642"/>
    <w:rsid w:val="00100935"/>
    <w:rsid w:val="00100A87"/>
    <w:rsid w:val="00100AEB"/>
    <w:rsid w:val="00100E50"/>
    <w:rsid w:val="00100F2B"/>
    <w:rsid w:val="00100F32"/>
    <w:rsid w:val="00100F56"/>
    <w:rsid w:val="0010110D"/>
    <w:rsid w:val="001011C6"/>
    <w:rsid w:val="0010183F"/>
    <w:rsid w:val="00101984"/>
    <w:rsid w:val="001019DD"/>
    <w:rsid w:val="00101EA1"/>
    <w:rsid w:val="00102052"/>
    <w:rsid w:val="00102087"/>
    <w:rsid w:val="00102162"/>
    <w:rsid w:val="00102243"/>
    <w:rsid w:val="001024FE"/>
    <w:rsid w:val="001025F5"/>
    <w:rsid w:val="00102789"/>
    <w:rsid w:val="001028C1"/>
    <w:rsid w:val="0010290D"/>
    <w:rsid w:val="001029CF"/>
    <w:rsid w:val="00102B67"/>
    <w:rsid w:val="0010302C"/>
    <w:rsid w:val="00103168"/>
    <w:rsid w:val="0010331A"/>
    <w:rsid w:val="001033A7"/>
    <w:rsid w:val="00103524"/>
    <w:rsid w:val="00103627"/>
    <w:rsid w:val="001036DE"/>
    <w:rsid w:val="00103831"/>
    <w:rsid w:val="0010383F"/>
    <w:rsid w:val="00103B47"/>
    <w:rsid w:val="00103BB4"/>
    <w:rsid w:val="00103BDB"/>
    <w:rsid w:val="00103D73"/>
    <w:rsid w:val="00103DFD"/>
    <w:rsid w:val="00104699"/>
    <w:rsid w:val="00104878"/>
    <w:rsid w:val="00104A8C"/>
    <w:rsid w:val="00104CA3"/>
    <w:rsid w:val="00104D1B"/>
    <w:rsid w:val="00104F88"/>
    <w:rsid w:val="0010507F"/>
    <w:rsid w:val="001054B5"/>
    <w:rsid w:val="00105500"/>
    <w:rsid w:val="00105508"/>
    <w:rsid w:val="001058BA"/>
    <w:rsid w:val="0010592A"/>
    <w:rsid w:val="001059B2"/>
    <w:rsid w:val="00105C90"/>
    <w:rsid w:val="00105CE6"/>
    <w:rsid w:val="00105F09"/>
    <w:rsid w:val="00106252"/>
    <w:rsid w:val="001063E6"/>
    <w:rsid w:val="00106711"/>
    <w:rsid w:val="001069B7"/>
    <w:rsid w:val="001069BD"/>
    <w:rsid w:val="00106C3D"/>
    <w:rsid w:val="00106CE3"/>
    <w:rsid w:val="00106EE6"/>
    <w:rsid w:val="00106F55"/>
    <w:rsid w:val="00106FD3"/>
    <w:rsid w:val="00107643"/>
    <w:rsid w:val="00107721"/>
    <w:rsid w:val="00107A26"/>
    <w:rsid w:val="00107B18"/>
    <w:rsid w:val="00107C3C"/>
    <w:rsid w:val="00107C96"/>
    <w:rsid w:val="00107EFB"/>
    <w:rsid w:val="00107F69"/>
    <w:rsid w:val="001100A0"/>
    <w:rsid w:val="001101F0"/>
    <w:rsid w:val="00110797"/>
    <w:rsid w:val="0011084E"/>
    <w:rsid w:val="00110C95"/>
    <w:rsid w:val="00110CB9"/>
    <w:rsid w:val="00110CFB"/>
    <w:rsid w:val="00110D7C"/>
    <w:rsid w:val="001110D3"/>
    <w:rsid w:val="00111604"/>
    <w:rsid w:val="00111698"/>
    <w:rsid w:val="0011169B"/>
    <w:rsid w:val="001117BB"/>
    <w:rsid w:val="001117D5"/>
    <w:rsid w:val="001118C6"/>
    <w:rsid w:val="00111911"/>
    <w:rsid w:val="00111A03"/>
    <w:rsid w:val="0011214C"/>
    <w:rsid w:val="0011241A"/>
    <w:rsid w:val="00112619"/>
    <w:rsid w:val="001129ED"/>
    <w:rsid w:val="00112AE0"/>
    <w:rsid w:val="00112C74"/>
    <w:rsid w:val="00112D61"/>
    <w:rsid w:val="00112E29"/>
    <w:rsid w:val="00113450"/>
    <w:rsid w:val="00113672"/>
    <w:rsid w:val="001136F3"/>
    <w:rsid w:val="00113742"/>
    <w:rsid w:val="00113956"/>
    <w:rsid w:val="0011398D"/>
    <w:rsid w:val="00113C53"/>
    <w:rsid w:val="00113EF7"/>
    <w:rsid w:val="00113EFA"/>
    <w:rsid w:val="00113EFF"/>
    <w:rsid w:val="00114075"/>
    <w:rsid w:val="001141D3"/>
    <w:rsid w:val="00114278"/>
    <w:rsid w:val="00114303"/>
    <w:rsid w:val="0011455F"/>
    <w:rsid w:val="0011466B"/>
    <w:rsid w:val="001146E0"/>
    <w:rsid w:val="0011479E"/>
    <w:rsid w:val="00114C72"/>
    <w:rsid w:val="00114F0C"/>
    <w:rsid w:val="00114F6E"/>
    <w:rsid w:val="00114F88"/>
    <w:rsid w:val="00114F96"/>
    <w:rsid w:val="00114FDB"/>
    <w:rsid w:val="0011558D"/>
    <w:rsid w:val="00115B45"/>
    <w:rsid w:val="001160BE"/>
    <w:rsid w:val="0011632F"/>
    <w:rsid w:val="0011646B"/>
    <w:rsid w:val="001164DD"/>
    <w:rsid w:val="001165AA"/>
    <w:rsid w:val="0011664D"/>
    <w:rsid w:val="00116A78"/>
    <w:rsid w:val="00116FEB"/>
    <w:rsid w:val="0011718D"/>
    <w:rsid w:val="00117450"/>
    <w:rsid w:val="0011774E"/>
    <w:rsid w:val="00117B53"/>
    <w:rsid w:val="00117BAD"/>
    <w:rsid w:val="00117BF9"/>
    <w:rsid w:val="00117C46"/>
    <w:rsid w:val="00117E19"/>
    <w:rsid w:val="00120131"/>
    <w:rsid w:val="001204E8"/>
    <w:rsid w:val="00120B90"/>
    <w:rsid w:val="00120D78"/>
    <w:rsid w:val="0012121C"/>
    <w:rsid w:val="001212F7"/>
    <w:rsid w:val="00121361"/>
    <w:rsid w:val="001217DD"/>
    <w:rsid w:val="00122469"/>
    <w:rsid w:val="00122607"/>
    <w:rsid w:val="001226B3"/>
    <w:rsid w:val="001228EB"/>
    <w:rsid w:val="00122C19"/>
    <w:rsid w:val="00122C33"/>
    <w:rsid w:val="00122C5A"/>
    <w:rsid w:val="00122CD3"/>
    <w:rsid w:val="001231FF"/>
    <w:rsid w:val="00123272"/>
    <w:rsid w:val="0012327A"/>
    <w:rsid w:val="001232A8"/>
    <w:rsid w:val="001232F7"/>
    <w:rsid w:val="00123699"/>
    <w:rsid w:val="00123774"/>
    <w:rsid w:val="0012399D"/>
    <w:rsid w:val="00123AA0"/>
    <w:rsid w:val="00123B8C"/>
    <w:rsid w:val="00123CA4"/>
    <w:rsid w:val="00123CAC"/>
    <w:rsid w:val="00123D17"/>
    <w:rsid w:val="00123D3D"/>
    <w:rsid w:val="00123F19"/>
    <w:rsid w:val="00123F62"/>
    <w:rsid w:val="00124146"/>
    <w:rsid w:val="0012416E"/>
    <w:rsid w:val="00124255"/>
    <w:rsid w:val="001242DC"/>
    <w:rsid w:val="0012432A"/>
    <w:rsid w:val="00124361"/>
    <w:rsid w:val="001244E8"/>
    <w:rsid w:val="0012456A"/>
    <w:rsid w:val="001245C3"/>
    <w:rsid w:val="0012477F"/>
    <w:rsid w:val="001248B3"/>
    <w:rsid w:val="001248D0"/>
    <w:rsid w:val="001248F2"/>
    <w:rsid w:val="00124B39"/>
    <w:rsid w:val="00124B72"/>
    <w:rsid w:val="00124BB5"/>
    <w:rsid w:val="001250B6"/>
    <w:rsid w:val="001250F0"/>
    <w:rsid w:val="00125189"/>
    <w:rsid w:val="001251A9"/>
    <w:rsid w:val="001252A4"/>
    <w:rsid w:val="0012566B"/>
    <w:rsid w:val="0012589B"/>
    <w:rsid w:val="00125957"/>
    <w:rsid w:val="00125ACA"/>
    <w:rsid w:val="00125B7B"/>
    <w:rsid w:val="00125C00"/>
    <w:rsid w:val="00126605"/>
    <w:rsid w:val="0012669C"/>
    <w:rsid w:val="001267F4"/>
    <w:rsid w:val="00126DFA"/>
    <w:rsid w:val="00126E13"/>
    <w:rsid w:val="0012720D"/>
    <w:rsid w:val="00127396"/>
    <w:rsid w:val="001275EA"/>
    <w:rsid w:val="001276E5"/>
    <w:rsid w:val="00127722"/>
    <w:rsid w:val="00127DB3"/>
    <w:rsid w:val="00127FB1"/>
    <w:rsid w:val="00130083"/>
    <w:rsid w:val="00130191"/>
    <w:rsid w:val="00130322"/>
    <w:rsid w:val="00130381"/>
    <w:rsid w:val="00130429"/>
    <w:rsid w:val="001305A4"/>
    <w:rsid w:val="00130950"/>
    <w:rsid w:val="00130B1E"/>
    <w:rsid w:val="00130CD1"/>
    <w:rsid w:val="00130F69"/>
    <w:rsid w:val="00130F80"/>
    <w:rsid w:val="00130FA4"/>
    <w:rsid w:val="00131062"/>
    <w:rsid w:val="00131140"/>
    <w:rsid w:val="00131317"/>
    <w:rsid w:val="001314EF"/>
    <w:rsid w:val="00131C21"/>
    <w:rsid w:val="00131E49"/>
    <w:rsid w:val="00131E9A"/>
    <w:rsid w:val="00131F49"/>
    <w:rsid w:val="00132334"/>
    <w:rsid w:val="001323D0"/>
    <w:rsid w:val="001326DD"/>
    <w:rsid w:val="0013287B"/>
    <w:rsid w:val="0013291C"/>
    <w:rsid w:val="00132C6C"/>
    <w:rsid w:val="001331AC"/>
    <w:rsid w:val="00133283"/>
    <w:rsid w:val="00133A60"/>
    <w:rsid w:val="00133C11"/>
    <w:rsid w:val="0013405B"/>
    <w:rsid w:val="00134149"/>
    <w:rsid w:val="0013451F"/>
    <w:rsid w:val="0013478F"/>
    <w:rsid w:val="00134904"/>
    <w:rsid w:val="00134A94"/>
    <w:rsid w:val="00134F33"/>
    <w:rsid w:val="00135257"/>
    <w:rsid w:val="0013545F"/>
    <w:rsid w:val="00135756"/>
    <w:rsid w:val="001358E2"/>
    <w:rsid w:val="001358E4"/>
    <w:rsid w:val="0013590E"/>
    <w:rsid w:val="00135A90"/>
    <w:rsid w:val="00135B99"/>
    <w:rsid w:val="00135BD7"/>
    <w:rsid w:val="00135CCD"/>
    <w:rsid w:val="00135D42"/>
    <w:rsid w:val="00135E55"/>
    <w:rsid w:val="00136182"/>
    <w:rsid w:val="00136457"/>
    <w:rsid w:val="00136582"/>
    <w:rsid w:val="0013677D"/>
    <w:rsid w:val="00136782"/>
    <w:rsid w:val="00136AC3"/>
    <w:rsid w:val="00136AD2"/>
    <w:rsid w:val="00136B6C"/>
    <w:rsid w:val="00136B74"/>
    <w:rsid w:val="00136C56"/>
    <w:rsid w:val="00136CC7"/>
    <w:rsid w:val="00136CFF"/>
    <w:rsid w:val="00136E79"/>
    <w:rsid w:val="00137005"/>
    <w:rsid w:val="0013703D"/>
    <w:rsid w:val="0013710E"/>
    <w:rsid w:val="00137208"/>
    <w:rsid w:val="00137278"/>
    <w:rsid w:val="001372A6"/>
    <w:rsid w:val="00137514"/>
    <w:rsid w:val="001375A9"/>
    <w:rsid w:val="001375E1"/>
    <w:rsid w:val="00137794"/>
    <w:rsid w:val="001378A8"/>
    <w:rsid w:val="00137D23"/>
    <w:rsid w:val="00137E5A"/>
    <w:rsid w:val="00140216"/>
    <w:rsid w:val="001403FB"/>
    <w:rsid w:val="00140437"/>
    <w:rsid w:val="0014065B"/>
    <w:rsid w:val="0014069A"/>
    <w:rsid w:val="001407CC"/>
    <w:rsid w:val="0014087D"/>
    <w:rsid w:val="00140955"/>
    <w:rsid w:val="00140A82"/>
    <w:rsid w:val="00140BF2"/>
    <w:rsid w:val="00140E02"/>
    <w:rsid w:val="00141024"/>
    <w:rsid w:val="001410C3"/>
    <w:rsid w:val="00141107"/>
    <w:rsid w:val="00141143"/>
    <w:rsid w:val="00141208"/>
    <w:rsid w:val="00141239"/>
    <w:rsid w:val="00141276"/>
    <w:rsid w:val="00141324"/>
    <w:rsid w:val="0014166A"/>
    <w:rsid w:val="001416D2"/>
    <w:rsid w:val="00141D2A"/>
    <w:rsid w:val="00141FAE"/>
    <w:rsid w:val="00141FE0"/>
    <w:rsid w:val="001420F6"/>
    <w:rsid w:val="00142109"/>
    <w:rsid w:val="0014233C"/>
    <w:rsid w:val="001424CF"/>
    <w:rsid w:val="0014294A"/>
    <w:rsid w:val="00142B68"/>
    <w:rsid w:val="00142C6D"/>
    <w:rsid w:val="0014320E"/>
    <w:rsid w:val="00143211"/>
    <w:rsid w:val="00143268"/>
    <w:rsid w:val="0014332F"/>
    <w:rsid w:val="001433C0"/>
    <w:rsid w:val="00143509"/>
    <w:rsid w:val="001435D1"/>
    <w:rsid w:val="00143653"/>
    <w:rsid w:val="00143712"/>
    <w:rsid w:val="00143924"/>
    <w:rsid w:val="001439AD"/>
    <w:rsid w:val="001439D4"/>
    <w:rsid w:val="00143AF1"/>
    <w:rsid w:val="00143C56"/>
    <w:rsid w:val="00143E85"/>
    <w:rsid w:val="00143EA1"/>
    <w:rsid w:val="00143F9B"/>
    <w:rsid w:val="001440A9"/>
    <w:rsid w:val="00144127"/>
    <w:rsid w:val="001441C3"/>
    <w:rsid w:val="001445FA"/>
    <w:rsid w:val="00144730"/>
    <w:rsid w:val="0014492B"/>
    <w:rsid w:val="00144E7B"/>
    <w:rsid w:val="00144E93"/>
    <w:rsid w:val="00145097"/>
    <w:rsid w:val="001452AE"/>
    <w:rsid w:val="0014547F"/>
    <w:rsid w:val="0014551B"/>
    <w:rsid w:val="001455FC"/>
    <w:rsid w:val="001457EF"/>
    <w:rsid w:val="0014607D"/>
    <w:rsid w:val="00146126"/>
    <w:rsid w:val="001461E2"/>
    <w:rsid w:val="0014620E"/>
    <w:rsid w:val="00146513"/>
    <w:rsid w:val="00146783"/>
    <w:rsid w:val="00146A57"/>
    <w:rsid w:val="00146B8A"/>
    <w:rsid w:val="00146BA0"/>
    <w:rsid w:val="00146C2E"/>
    <w:rsid w:val="00146EFE"/>
    <w:rsid w:val="00146F3C"/>
    <w:rsid w:val="00147001"/>
    <w:rsid w:val="001470D8"/>
    <w:rsid w:val="00147220"/>
    <w:rsid w:val="001472A0"/>
    <w:rsid w:val="00147418"/>
    <w:rsid w:val="001475BA"/>
    <w:rsid w:val="0014789C"/>
    <w:rsid w:val="001478AE"/>
    <w:rsid w:val="0014792A"/>
    <w:rsid w:val="00147AF3"/>
    <w:rsid w:val="00147ECA"/>
    <w:rsid w:val="00147EE6"/>
    <w:rsid w:val="00147FBF"/>
    <w:rsid w:val="00150269"/>
    <w:rsid w:val="00150578"/>
    <w:rsid w:val="001507A2"/>
    <w:rsid w:val="00150BE2"/>
    <w:rsid w:val="001511D6"/>
    <w:rsid w:val="0015136A"/>
    <w:rsid w:val="001513CA"/>
    <w:rsid w:val="00151584"/>
    <w:rsid w:val="00151634"/>
    <w:rsid w:val="00151639"/>
    <w:rsid w:val="00151716"/>
    <w:rsid w:val="001517E0"/>
    <w:rsid w:val="00151831"/>
    <w:rsid w:val="0015183F"/>
    <w:rsid w:val="00151A33"/>
    <w:rsid w:val="00151C57"/>
    <w:rsid w:val="00151C93"/>
    <w:rsid w:val="00151E79"/>
    <w:rsid w:val="0015234E"/>
    <w:rsid w:val="001523AE"/>
    <w:rsid w:val="0015280C"/>
    <w:rsid w:val="001529F1"/>
    <w:rsid w:val="00152AE3"/>
    <w:rsid w:val="00152C2D"/>
    <w:rsid w:val="00152C50"/>
    <w:rsid w:val="00152C85"/>
    <w:rsid w:val="00152DB3"/>
    <w:rsid w:val="00152DEF"/>
    <w:rsid w:val="00152E1F"/>
    <w:rsid w:val="001531D4"/>
    <w:rsid w:val="00153329"/>
    <w:rsid w:val="0015334E"/>
    <w:rsid w:val="00153B37"/>
    <w:rsid w:val="00153E39"/>
    <w:rsid w:val="00153E65"/>
    <w:rsid w:val="00153FAF"/>
    <w:rsid w:val="00154030"/>
    <w:rsid w:val="001543D4"/>
    <w:rsid w:val="001544AE"/>
    <w:rsid w:val="00154846"/>
    <w:rsid w:val="001548C2"/>
    <w:rsid w:val="001549B7"/>
    <w:rsid w:val="00154FDB"/>
    <w:rsid w:val="00155025"/>
    <w:rsid w:val="00155103"/>
    <w:rsid w:val="0015531C"/>
    <w:rsid w:val="0015533E"/>
    <w:rsid w:val="001553BA"/>
    <w:rsid w:val="001553BD"/>
    <w:rsid w:val="00155A88"/>
    <w:rsid w:val="00155BEF"/>
    <w:rsid w:val="00155C19"/>
    <w:rsid w:val="00155C43"/>
    <w:rsid w:val="00155FBC"/>
    <w:rsid w:val="00156536"/>
    <w:rsid w:val="00156541"/>
    <w:rsid w:val="001565A0"/>
    <w:rsid w:val="00156757"/>
    <w:rsid w:val="001567B9"/>
    <w:rsid w:val="0015698B"/>
    <w:rsid w:val="00156B55"/>
    <w:rsid w:val="00156CDB"/>
    <w:rsid w:val="00156F39"/>
    <w:rsid w:val="00156FA8"/>
    <w:rsid w:val="00157056"/>
    <w:rsid w:val="00157118"/>
    <w:rsid w:val="0015718C"/>
    <w:rsid w:val="00157335"/>
    <w:rsid w:val="001575C7"/>
    <w:rsid w:val="0015786A"/>
    <w:rsid w:val="001578F0"/>
    <w:rsid w:val="00157CBC"/>
    <w:rsid w:val="00157E46"/>
    <w:rsid w:val="00157E7E"/>
    <w:rsid w:val="00160820"/>
    <w:rsid w:val="0016093E"/>
    <w:rsid w:val="00160A5D"/>
    <w:rsid w:val="00160CCD"/>
    <w:rsid w:val="00160F05"/>
    <w:rsid w:val="00161346"/>
    <w:rsid w:val="0016165C"/>
    <w:rsid w:val="0016188B"/>
    <w:rsid w:val="0016197F"/>
    <w:rsid w:val="00161A14"/>
    <w:rsid w:val="00161A91"/>
    <w:rsid w:val="00161B1C"/>
    <w:rsid w:val="00161F00"/>
    <w:rsid w:val="00161F25"/>
    <w:rsid w:val="001624D4"/>
    <w:rsid w:val="00162721"/>
    <w:rsid w:val="0016273C"/>
    <w:rsid w:val="00162837"/>
    <w:rsid w:val="00162A31"/>
    <w:rsid w:val="00163164"/>
    <w:rsid w:val="00163190"/>
    <w:rsid w:val="001631C7"/>
    <w:rsid w:val="00163837"/>
    <w:rsid w:val="00163904"/>
    <w:rsid w:val="00163982"/>
    <w:rsid w:val="00163D59"/>
    <w:rsid w:val="0016403D"/>
    <w:rsid w:val="00164484"/>
    <w:rsid w:val="001646DF"/>
    <w:rsid w:val="001648A4"/>
    <w:rsid w:val="00164AFF"/>
    <w:rsid w:val="00164D33"/>
    <w:rsid w:val="00165231"/>
    <w:rsid w:val="00165490"/>
    <w:rsid w:val="00165546"/>
    <w:rsid w:val="0016572A"/>
    <w:rsid w:val="001657CE"/>
    <w:rsid w:val="001657E8"/>
    <w:rsid w:val="001657FD"/>
    <w:rsid w:val="00165876"/>
    <w:rsid w:val="001658A8"/>
    <w:rsid w:val="00165905"/>
    <w:rsid w:val="00165968"/>
    <w:rsid w:val="00165DDC"/>
    <w:rsid w:val="00165FAA"/>
    <w:rsid w:val="00166394"/>
    <w:rsid w:val="001665A2"/>
    <w:rsid w:val="00166605"/>
    <w:rsid w:val="00166620"/>
    <w:rsid w:val="00166BD6"/>
    <w:rsid w:val="00166D8C"/>
    <w:rsid w:val="00166E4B"/>
    <w:rsid w:val="00167038"/>
    <w:rsid w:val="00167488"/>
    <w:rsid w:val="001676D0"/>
    <w:rsid w:val="00167717"/>
    <w:rsid w:val="001677BA"/>
    <w:rsid w:val="00167912"/>
    <w:rsid w:val="0016792E"/>
    <w:rsid w:val="00167B18"/>
    <w:rsid w:val="00167CBB"/>
    <w:rsid w:val="00167D7A"/>
    <w:rsid w:val="00167D8D"/>
    <w:rsid w:val="00167E7C"/>
    <w:rsid w:val="001703A0"/>
    <w:rsid w:val="001707B1"/>
    <w:rsid w:val="0017083A"/>
    <w:rsid w:val="00170A5C"/>
    <w:rsid w:val="00170CA8"/>
    <w:rsid w:val="00170CD1"/>
    <w:rsid w:val="00171142"/>
    <w:rsid w:val="0017117F"/>
    <w:rsid w:val="00171735"/>
    <w:rsid w:val="00171759"/>
    <w:rsid w:val="001718D6"/>
    <w:rsid w:val="00171A5B"/>
    <w:rsid w:val="00171C44"/>
    <w:rsid w:val="00171DDE"/>
    <w:rsid w:val="00171E1B"/>
    <w:rsid w:val="00171F13"/>
    <w:rsid w:val="0017209B"/>
    <w:rsid w:val="001721B7"/>
    <w:rsid w:val="001721C3"/>
    <w:rsid w:val="0017239C"/>
    <w:rsid w:val="00172BCA"/>
    <w:rsid w:val="00172D4C"/>
    <w:rsid w:val="00172DFE"/>
    <w:rsid w:val="00173350"/>
    <w:rsid w:val="00173651"/>
    <w:rsid w:val="0017368C"/>
    <w:rsid w:val="00173B05"/>
    <w:rsid w:val="00174096"/>
    <w:rsid w:val="00174287"/>
    <w:rsid w:val="001746B8"/>
    <w:rsid w:val="00174745"/>
    <w:rsid w:val="001747AE"/>
    <w:rsid w:val="00174996"/>
    <w:rsid w:val="00174BE7"/>
    <w:rsid w:val="00175319"/>
    <w:rsid w:val="001755B5"/>
    <w:rsid w:val="0017564D"/>
    <w:rsid w:val="0017587E"/>
    <w:rsid w:val="00175B39"/>
    <w:rsid w:val="00175B56"/>
    <w:rsid w:val="00175D73"/>
    <w:rsid w:val="00176248"/>
    <w:rsid w:val="0017656D"/>
    <w:rsid w:val="00176753"/>
    <w:rsid w:val="001769D1"/>
    <w:rsid w:val="001769E1"/>
    <w:rsid w:val="00177319"/>
    <w:rsid w:val="0017734D"/>
    <w:rsid w:val="0017787D"/>
    <w:rsid w:val="001779FB"/>
    <w:rsid w:val="00177C26"/>
    <w:rsid w:val="00177C79"/>
    <w:rsid w:val="00180773"/>
    <w:rsid w:val="00180A89"/>
    <w:rsid w:val="00180B29"/>
    <w:rsid w:val="00180B57"/>
    <w:rsid w:val="00180BE4"/>
    <w:rsid w:val="00180D87"/>
    <w:rsid w:val="00180F86"/>
    <w:rsid w:val="0018129D"/>
    <w:rsid w:val="001812C7"/>
    <w:rsid w:val="00181535"/>
    <w:rsid w:val="00181544"/>
    <w:rsid w:val="001815AF"/>
    <w:rsid w:val="001817E5"/>
    <w:rsid w:val="001818DB"/>
    <w:rsid w:val="001819E9"/>
    <w:rsid w:val="00181A18"/>
    <w:rsid w:val="00181B87"/>
    <w:rsid w:val="00181B91"/>
    <w:rsid w:val="00181CA7"/>
    <w:rsid w:val="00181CE4"/>
    <w:rsid w:val="00182156"/>
    <w:rsid w:val="00182233"/>
    <w:rsid w:val="0018292C"/>
    <w:rsid w:val="00182AA7"/>
    <w:rsid w:val="00182C9C"/>
    <w:rsid w:val="00182FE9"/>
    <w:rsid w:val="0018325E"/>
    <w:rsid w:val="001836BB"/>
    <w:rsid w:val="00183831"/>
    <w:rsid w:val="00183872"/>
    <w:rsid w:val="00183894"/>
    <w:rsid w:val="00183906"/>
    <w:rsid w:val="0018391D"/>
    <w:rsid w:val="001839A4"/>
    <w:rsid w:val="00183C7E"/>
    <w:rsid w:val="0018405A"/>
    <w:rsid w:val="0018448E"/>
    <w:rsid w:val="00184528"/>
    <w:rsid w:val="00184582"/>
    <w:rsid w:val="00184A41"/>
    <w:rsid w:val="00184C87"/>
    <w:rsid w:val="00184FFE"/>
    <w:rsid w:val="001854B9"/>
    <w:rsid w:val="001855C3"/>
    <w:rsid w:val="0018592D"/>
    <w:rsid w:val="00185A5B"/>
    <w:rsid w:val="00185C02"/>
    <w:rsid w:val="00185CEA"/>
    <w:rsid w:val="00185D75"/>
    <w:rsid w:val="00185E5E"/>
    <w:rsid w:val="00185F1F"/>
    <w:rsid w:val="00185FA9"/>
    <w:rsid w:val="001860A9"/>
    <w:rsid w:val="00186100"/>
    <w:rsid w:val="0018621C"/>
    <w:rsid w:val="0018641F"/>
    <w:rsid w:val="0018652A"/>
    <w:rsid w:val="00186A1F"/>
    <w:rsid w:val="00186ED9"/>
    <w:rsid w:val="00186F1D"/>
    <w:rsid w:val="00187109"/>
    <w:rsid w:val="0018710E"/>
    <w:rsid w:val="00187698"/>
    <w:rsid w:val="001876A6"/>
    <w:rsid w:val="00187965"/>
    <w:rsid w:val="0018796D"/>
    <w:rsid w:val="00187A2D"/>
    <w:rsid w:val="00187A71"/>
    <w:rsid w:val="00187B27"/>
    <w:rsid w:val="0019001D"/>
    <w:rsid w:val="001900F4"/>
    <w:rsid w:val="00190517"/>
    <w:rsid w:val="00190685"/>
    <w:rsid w:val="001906AF"/>
    <w:rsid w:val="001909E2"/>
    <w:rsid w:val="00190B73"/>
    <w:rsid w:val="00190BE1"/>
    <w:rsid w:val="00190D9D"/>
    <w:rsid w:val="00190EAE"/>
    <w:rsid w:val="00191075"/>
    <w:rsid w:val="00191139"/>
    <w:rsid w:val="001912A4"/>
    <w:rsid w:val="0019131D"/>
    <w:rsid w:val="00191352"/>
    <w:rsid w:val="001919AC"/>
    <w:rsid w:val="00191A12"/>
    <w:rsid w:val="00191A53"/>
    <w:rsid w:val="00191C33"/>
    <w:rsid w:val="00191C60"/>
    <w:rsid w:val="00191E3F"/>
    <w:rsid w:val="00191F22"/>
    <w:rsid w:val="00191FBC"/>
    <w:rsid w:val="001921C4"/>
    <w:rsid w:val="001924CA"/>
    <w:rsid w:val="00192638"/>
    <w:rsid w:val="0019287B"/>
    <w:rsid w:val="001929B2"/>
    <w:rsid w:val="001929C2"/>
    <w:rsid w:val="00192A22"/>
    <w:rsid w:val="00192A4A"/>
    <w:rsid w:val="00192B8E"/>
    <w:rsid w:val="00192C18"/>
    <w:rsid w:val="00192CE7"/>
    <w:rsid w:val="00192D19"/>
    <w:rsid w:val="00192D57"/>
    <w:rsid w:val="00192F50"/>
    <w:rsid w:val="001930B7"/>
    <w:rsid w:val="001932A2"/>
    <w:rsid w:val="001936FB"/>
    <w:rsid w:val="00193737"/>
    <w:rsid w:val="00193C27"/>
    <w:rsid w:val="00193D64"/>
    <w:rsid w:val="00194201"/>
    <w:rsid w:val="0019460A"/>
    <w:rsid w:val="00194943"/>
    <w:rsid w:val="00194F18"/>
    <w:rsid w:val="00194F3E"/>
    <w:rsid w:val="00194FEF"/>
    <w:rsid w:val="00195032"/>
    <w:rsid w:val="001950F6"/>
    <w:rsid w:val="001953F6"/>
    <w:rsid w:val="0019546B"/>
    <w:rsid w:val="001956F9"/>
    <w:rsid w:val="001957E0"/>
    <w:rsid w:val="00195BD9"/>
    <w:rsid w:val="00196037"/>
    <w:rsid w:val="00196053"/>
    <w:rsid w:val="001962D9"/>
    <w:rsid w:val="001962F0"/>
    <w:rsid w:val="0019631B"/>
    <w:rsid w:val="00196363"/>
    <w:rsid w:val="00196530"/>
    <w:rsid w:val="00196856"/>
    <w:rsid w:val="00196BA5"/>
    <w:rsid w:val="00196C71"/>
    <w:rsid w:val="00196D48"/>
    <w:rsid w:val="00196DFC"/>
    <w:rsid w:val="00196E1F"/>
    <w:rsid w:val="001971CE"/>
    <w:rsid w:val="001974BC"/>
    <w:rsid w:val="00197653"/>
    <w:rsid w:val="00197772"/>
    <w:rsid w:val="00197E96"/>
    <w:rsid w:val="00197F0F"/>
    <w:rsid w:val="001A0087"/>
    <w:rsid w:val="001A02C7"/>
    <w:rsid w:val="001A04AA"/>
    <w:rsid w:val="001A05F3"/>
    <w:rsid w:val="001A0752"/>
    <w:rsid w:val="001A0758"/>
    <w:rsid w:val="001A0A04"/>
    <w:rsid w:val="001A0A8F"/>
    <w:rsid w:val="001A0D66"/>
    <w:rsid w:val="001A1026"/>
    <w:rsid w:val="001A1201"/>
    <w:rsid w:val="001A12B8"/>
    <w:rsid w:val="001A139B"/>
    <w:rsid w:val="001A170C"/>
    <w:rsid w:val="001A173A"/>
    <w:rsid w:val="001A1957"/>
    <w:rsid w:val="001A19EB"/>
    <w:rsid w:val="001A1ADD"/>
    <w:rsid w:val="001A1AED"/>
    <w:rsid w:val="001A1B8E"/>
    <w:rsid w:val="001A1B9D"/>
    <w:rsid w:val="001A1C49"/>
    <w:rsid w:val="001A1CAA"/>
    <w:rsid w:val="001A1CC4"/>
    <w:rsid w:val="001A1E7F"/>
    <w:rsid w:val="001A1E8C"/>
    <w:rsid w:val="001A1EAA"/>
    <w:rsid w:val="001A214E"/>
    <w:rsid w:val="001A225F"/>
    <w:rsid w:val="001A23CF"/>
    <w:rsid w:val="001A23EA"/>
    <w:rsid w:val="001A246E"/>
    <w:rsid w:val="001A2596"/>
    <w:rsid w:val="001A2809"/>
    <w:rsid w:val="001A292D"/>
    <w:rsid w:val="001A2E13"/>
    <w:rsid w:val="001A2F41"/>
    <w:rsid w:val="001A3113"/>
    <w:rsid w:val="001A32AD"/>
    <w:rsid w:val="001A3781"/>
    <w:rsid w:val="001A39EA"/>
    <w:rsid w:val="001A3FCE"/>
    <w:rsid w:val="001A4219"/>
    <w:rsid w:val="001A42A5"/>
    <w:rsid w:val="001A485B"/>
    <w:rsid w:val="001A498B"/>
    <w:rsid w:val="001A4D19"/>
    <w:rsid w:val="001A4FE9"/>
    <w:rsid w:val="001A50AF"/>
    <w:rsid w:val="001A50C8"/>
    <w:rsid w:val="001A5719"/>
    <w:rsid w:val="001A57A8"/>
    <w:rsid w:val="001A59A7"/>
    <w:rsid w:val="001A5C0B"/>
    <w:rsid w:val="001A5C9E"/>
    <w:rsid w:val="001A5E85"/>
    <w:rsid w:val="001A5EB3"/>
    <w:rsid w:val="001A5EBE"/>
    <w:rsid w:val="001A5F01"/>
    <w:rsid w:val="001A60DE"/>
    <w:rsid w:val="001A621A"/>
    <w:rsid w:val="001A6617"/>
    <w:rsid w:val="001A661D"/>
    <w:rsid w:val="001A67DD"/>
    <w:rsid w:val="001A6894"/>
    <w:rsid w:val="001A68B2"/>
    <w:rsid w:val="001A6992"/>
    <w:rsid w:val="001A69D1"/>
    <w:rsid w:val="001A6CDA"/>
    <w:rsid w:val="001A6CE3"/>
    <w:rsid w:val="001A6D5A"/>
    <w:rsid w:val="001A6D90"/>
    <w:rsid w:val="001A6E88"/>
    <w:rsid w:val="001A6F6F"/>
    <w:rsid w:val="001A6F9A"/>
    <w:rsid w:val="001A707C"/>
    <w:rsid w:val="001A71D0"/>
    <w:rsid w:val="001A722E"/>
    <w:rsid w:val="001A748D"/>
    <w:rsid w:val="001A75B9"/>
    <w:rsid w:val="001A7613"/>
    <w:rsid w:val="001A7703"/>
    <w:rsid w:val="001A7BDC"/>
    <w:rsid w:val="001A7C25"/>
    <w:rsid w:val="001A7F10"/>
    <w:rsid w:val="001A7F1F"/>
    <w:rsid w:val="001B026B"/>
    <w:rsid w:val="001B0501"/>
    <w:rsid w:val="001B0581"/>
    <w:rsid w:val="001B05BC"/>
    <w:rsid w:val="001B09EF"/>
    <w:rsid w:val="001B0DA1"/>
    <w:rsid w:val="001B11F3"/>
    <w:rsid w:val="001B1340"/>
    <w:rsid w:val="001B1425"/>
    <w:rsid w:val="001B16E5"/>
    <w:rsid w:val="001B1826"/>
    <w:rsid w:val="001B196C"/>
    <w:rsid w:val="001B1AEF"/>
    <w:rsid w:val="001B24BD"/>
    <w:rsid w:val="001B24E1"/>
    <w:rsid w:val="001B272E"/>
    <w:rsid w:val="001B2780"/>
    <w:rsid w:val="001B2849"/>
    <w:rsid w:val="001B2A5E"/>
    <w:rsid w:val="001B2FD2"/>
    <w:rsid w:val="001B3419"/>
    <w:rsid w:val="001B3431"/>
    <w:rsid w:val="001B36C6"/>
    <w:rsid w:val="001B37A0"/>
    <w:rsid w:val="001B3848"/>
    <w:rsid w:val="001B3A95"/>
    <w:rsid w:val="001B3AED"/>
    <w:rsid w:val="001B3D33"/>
    <w:rsid w:val="001B41B6"/>
    <w:rsid w:val="001B424A"/>
    <w:rsid w:val="001B424E"/>
    <w:rsid w:val="001B434D"/>
    <w:rsid w:val="001B441B"/>
    <w:rsid w:val="001B46C0"/>
    <w:rsid w:val="001B4A08"/>
    <w:rsid w:val="001B4B95"/>
    <w:rsid w:val="001B4C9E"/>
    <w:rsid w:val="001B4CD3"/>
    <w:rsid w:val="001B4EC3"/>
    <w:rsid w:val="001B4F95"/>
    <w:rsid w:val="001B506B"/>
    <w:rsid w:val="001B50B6"/>
    <w:rsid w:val="001B50CD"/>
    <w:rsid w:val="001B51AA"/>
    <w:rsid w:val="001B52B3"/>
    <w:rsid w:val="001B53D0"/>
    <w:rsid w:val="001B545F"/>
    <w:rsid w:val="001B58CA"/>
    <w:rsid w:val="001B59A4"/>
    <w:rsid w:val="001B59D8"/>
    <w:rsid w:val="001B5A2A"/>
    <w:rsid w:val="001B5B4F"/>
    <w:rsid w:val="001B5B85"/>
    <w:rsid w:val="001B5F91"/>
    <w:rsid w:val="001B6330"/>
    <w:rsid w:val="001B634E"/>
    <w:rsid w:val="001B64A2"/>
    <w:rsid w:val="001B6722"/>
    <w:rsid w:val="001B67E2"/>
    <w:rsid w:val="001B6828"/>
    <w:rsid w:val="001B6974"/>
    <w:rsid w:val="001B6B28"/>
    <w:rsid w:val="001B6B2E"/>
    <w:rsid w:val="001B6C08"/>
    <w:rsid w:val="001B6DC4"/>
    <w:rsid w:val="001B7135"/>
    <w:rsid w:val="001B7486"/>
    <w:rsid w:val="001B7A49"/>
    <w:rsid w:val="001C025F"/>
    <w:rsid w:val="001C02F6"/>
    <w:rsid w:val="001C04EF"/>
    <w:rsid w:val="001C089A"/>
    <w:rsid w:val="001C0AC7"/>
    <w:rsid w:val="001C137A"/>
    <w:rsid w:val="001C1457"/>
    <w:rsid w:val="001C16E0"/>
    <w:rsid w:val="001C1A10"/>
    <w:rsid w:val="001C1C0C"/>
    <w:rsid w:val="001C1F47"/>
    <w:rsid w:val="001C23AF"/>
    <w:rsid w:val="001C2497"/>
    <w:rsid w:val="001C269D"/>
    <w:rsid w:val="001C27E0"/>
    <w:rsid w:val="001C288A"/>
    <w:rsid w:val="001C2A31"/>
    <w:rsid w:val="001C2B0E"/>
    <w:rsid w:val="001C2F89"/>
    <w:rsid w:val="001C3108"/>
    <w:rsid w:val="001C3324"/>
    <w:rsid w:val="001C33D9"/>
    <w:rsid w:val="001C3B47"/>
    <w:rsid w:val="001C3E7F"/>
    <w:rsid w:val="001C427B"/>
    <w:rsid w:val="001C4598"/>
    <w:rsid w:val="001C45ED"/>
    <w:rsid w:val="001C465E"/>
    <w:rsid w:val="001C47E9"/>
    <w:rsid w:val="001C494D"/>
    <w:rsid w:val="001C4B46"/>
    <w:rsid w:val="001C4F46"/>
    <w:rsid w:val="001C4FB9"/>
    <w:rsid w:val="001C521F"/>
    <w:rsid w:val="001C52E2"/>
    <w:rsid w:val="001C55B8"/>
    <w:rsid w:val="001C57AD"/>
    <w:rsid w:val="001C58C2"/>
    <w:rsid w:val="001C59FC"/>
    <w:rsid w:val="001C5C22"/>
    <w:rsid w:val="001C5E5D"/>
    <w:rsid w:val="001C61A6"/>
    <w:rsid w:val="001C630C"/>
    <w:rsid w:val="001C6567"/>
    <w:rsid w:val="001C65F1"/>
    <w:rsid w:val="001C67A0"/>
    <w:rsid w:val="001C6968"/>
    <w:rsid w:val="001C6A42"/>
    <w:rsid w:val="001C6C0C"/>
    <w:rsid w:val="001C6D66"/>
    <w:rsid w:val="001C6F5F"/>
    <w:rsid w:val="001C71EC"/>
    <w:rsid w:val="001C72AB"/>
    <w:rsid w:val="001C733C"/>
    <w:rsid w:val="001C7355"/>
    <w:rsid w:val="001C73BD"/>
    <w:rsid w:val="001C73E3"/>
    <w:rsid w:val="001C75B6"/>
    <w:rsid w:val="001C76DE"/>
    <w:rsid w:val="001C7929"/>
    <w:rsid w:val="001C793D"/>
    <w:rsid w:val="001C793E"/>
    <w:rsid w:val="001C7E12"/>
    <w:rsid w:val="001C7FA7"/>
    <w:rsid w:val="001C7FD9"/>
    <w:rsid w:val="001D0146"/>
    <w:rsid w:val="001D03D7"/>
    <w:rsid w:val="001D04FD"/>
    <w:rsid w:val="001D05EE"/>
    <w:rsid w:val="001D06AF"/>
    <w:rsid w:val="001D06D8"/>
    <w:rsid w:val="001D08EE"/>
    <w:rsid w:val="001D0A3F"/>
    <w:rsid w:val="001D0A40"/>
    <w:rsid w:val="001D0D8E"/>
    <w:rsid w:val="001D0D96"/>
    <w:rsid w:val="001D0DE3"/>
    <w:rsid w:val="001D0F45"/>
    <w:rsid w:val="001D0FD3"/>
    <w:rsid w:val="001D1017"/>
    <w:rsid w:val="001D12B0"/>
    <w:rsid w:val="001D12D1"/>
    <w:rsid w:val="001D1405"/>
    <w:rsid w:val="001D1E58"/>
    <w:rsid w:val="001D1F49"/>
    <w:rsid w:val="001D20E9"/>
    <w:rsid w:val="001D2256"/>
    <w:rsid w:val="001D23C8"/>
    <w:rsid w:val="001D23EF"/>
    <w:rsid w:val="001D23F6"/>
    <w:rsid w:val="001D244D"/>
    <w:rsid w:val="001D26EF"/>
    <w:rsid w:val="001D276F"/>
    <w:rsid w:val="001D2810"/>
    <w:rsid w:val="001D2864"/>
    <w:rsid w:val="001D299C"/>
    <w:rsid w:val="001D29A2"/>
    <w:rsid w:val="001D2AEC"/>
    <w:rsid w:val="001D2B85"/>
    <w:rsid w:val="001D2C50"/>
    <w:rsid w:val="001D2DFF"/>
    <w:rsid w:val="001D2FEA"/>
    <w:rsid w:val="001D3206"/>
    <w:rsid w:val="001D324B"/>
    <w:rsid w:val="001D3338"/>
    <w:rsid w:val="001D34B5"/>
    <w:rsid w:val="001D35CC"/>
    <w:rsid w:val="001D365C"/>
    <w:rsid w:val="001D378B"/>
    <w:rsid w:val="001D3CF1"/>
    <w:rsid w:val="001D3CF9"/>
    <w:rsid w:val="001D3ECB"/>
    <w:rsid w:val="001D3F69"/>
    <w:rsid w:val="001D4650"/>
    <w:rsid w:val="001D491D"/>
    <w:rsid w:val="001D5229"/>
    <w:rsid w:val="001D5276"/>
    <w:rsid w:val="001D52A3"/>
    <w:rsid w:val="001D5801"/>
    <w:rsid w:val="001D585C"/>
    <w:rsid w:val="001D5901"/>
    <w:rsid w:val="001D5954"/>
    <w:rsid w:val="001D59C5"/>
    <w:rsid w:val="001D59DA"/>
    <w:rsid w:val="001D63CC"/>
    <w:rsid w:val="001D67C3"/>
    <w:rsid w:val="001D69AB"/>
    <w:rsid w:val="001D69F2"/>
    <w:rsid w:val="001D6A34"/>
    <w:rsid w:val="001D6D28"/>
    <w:rsid w:val="001D6E09"/>
    <w:rsid w:val="001D6F90"/>
    <w:rsid w:val="001D73C6"/>
    <w:rsid w:val="001D77C6"/>
    <w:rsid w:val="001D7800"/>
    <w:rsid w:val="001D7BE3"/>
    <w:rsid w:val="001D7C02"/>
    <w:rsid w:val="001E0199"/>
    <w:rsid w:val="001E01C1"/>
    <w:rsid w:val="001E01F7"/>
    <w:rsid w:val="001E023C"/>
    <w:rsid w:val="001E03A1"/>
    <w:rsid w:val="001E0A99"/>
    <w:rsid w:val="001E112F"/>
    <w:rsid w:val="001E1289"/>
    <w:rsid w:val="001E14B3"/>
    <w:rsid w:val="001E172A"/>
    <w:rsid w:val="001E17F5"/>
    <w:rsid w:val="001E18CB"/>
    <w:rsid w:val="001E193C"/>
    <w:rsid w:val="001E1AF1"/>
    <w:rsid w:val="001E1BEA"/>
    <w:rsid w:val="001E1FF4"/>
    <w:rsid w:val="001E21A7"/>
    <w:rsid w:val="001E2B5D"/>
    <w:rsid w:val="001E2BF2"/>
    <w:rsid w:val="001E2BF7"/>
    <w:rsid w:val="001E2D89"/>
    <w:rsid w:val="001E2DB5"/>
    <w:rsid w:val="001E3063"/>
    <w:rsid w:val="001E30CC"/>
    <w:rsid w:val="001E326B"/>
    <w:rsid w:val="001E3547"/>
    <w:rsid w:val="001E35EA"/>
    <w:rsid w:val="001E3607"/>
    <w:rsid w:val="001E3870"/>
    <w:rsid w:val="001E39C4"/>
    <w:rsid w:val="001E3AA8"/>
    <w:rsid w:val="001E3FE7"/>
    <w:rsid w:val="001E4310"/>
    <w:rsid w:val="001E459D"/>
    <w:rsid w:val="001E46A2"/>
    <w:rsid w:val="001E48BC"/>
    <w:rsid w:val="001E48F6"/>
    <w:rsid w:val="001E4B40"/>
    <w:rsid w:val="001E4C51"/>
    <w:rsid w:val="001E4E28"/>
    <w:rsid w:val="001E4F8F"/>
    <w:rsid w:val="001E51A5"/>
    <w:rsid w:val="001E5273"/>
    <w:rsid w:val="001E52FF"/>
    <w:rsid w:val="001E5AC3"/>
    <w:rsid w:val="001E5AE4"/>
    <w:rsid w:val="001E5D63"/>
    <w:rsid w:val="001E5DB1"/>
    <w:rsid w:val="001E5EC7"/>
    <w:rsid w:val="001E603B"/>
    <w:rsid w:val="001E60A3"/>
    <w:rsid w:val="001E62F0"/>
    <w:rsid w:val="001E630A"/>
    <w:rsid w:val="001E6399"/>
    <w:rsid w:val="001E66A0"/>
    <w:rsid w:val="001E6C76"/>
    <w:rsid w:val="001E6D8B"/>
    <w:rsid w:val="001E6E70"/>
    <w:rsid w:val="001E6ECE"/>
    <w:rsid w:val="001E6EDE"/>
    <w:rsid w:val="001E702D"/>
    <w:rsid w:val="001E76C9"/>
    <w:rsid w:val="001E77BF"/>
    <w:rsid w:val="001E78E9"/>
    <w:rsid w:val="001E7A5C"/>
    <w:rsid w:val="001E7C4F"/>
    <w:rsid w:val="001E7CD6"/>
    <w:rsid w:val="001E7CF6"/>
    <w:rsid w:val="001E7DCB"/>
    <w:rsid w:val="001E7EB2"/>
    <w:rsid w:val="001E7EEA"/>
    <w:rsid w:val="001E7F38"/>
    <w:rsid w:val="001E7F4E"/>
    <w:rsid w:val="001E7FA1"/>
    <w:rsid w:val="001F0047"/>
    <w:rsid w:val="001F031C"/>
    <w:rsid w:val="001F061D"/>
    <w:rsid w:val="001F06C9"/>
    <w:rsid w:val="001F0735"/>
    <w:rsid w:val="001F082E"/>
    <w:rsid w:val="001F0A75"/>
    <w:rsid w:val="001F0E58"/>
    <w:rsid w:val="001F0F4F"/>
    <w:rsid w:val="001F13C8"/>
    <w:rsid w:val="001F1611"/>
    <w:rsid w:val="001F18EF"/>
    <w:rsid w:val="001F1BEB"/>
    <w:rsid w:val="001F1CCE"/>
    <w:rsid w:val="001F2015"/>
    <w:rsid w:val="001F20DF"/>
    <w:rsid w:val="001F20EB"/>
    <w:rsid w:val="001F2256"/>
    <w:rsid w:val="001F22A8"/>
    <w:rsid w:val="001F233D"/>
    <w:rsid w:val="001F2453"/>
    <w:rsid w:val="001F2832"/>
    <w:rsid w:val="001F29D7"/>
    <w:rsid w:val="001F29DA"/>
    <w:rsid w:val="001F2F92"/>
    <w:rsid w:val="001F3065"/>
    <w:rsid w:val="001F323A"/>
    <w:rsid w:val="001F328B"/>
    <w:rsid w:val="001F3295"/>
    <w:rsid w:val="001F329F"/>
    <w:rsid w:val="001F3804"/>
    <w:rsid w:val="001F38DF"/>
    <w:rsid w:val="001F39FA"/>
    <w:rsid w:val="001F3B56"/>
    <w:rsid w:val="001F3C98"/>
    <w:rsid w:val="001F3E03"/>
    <w:rsid w:val="001F4073"/>
    <w:rsid w:val="001F4436"/>
    <w:rsid w:val="001F46F0"/>
    <w:rsid w:val="001F4761"/>
    <w:rsid w:val="001F4AAE"/>
    <w:rsid w:val="001F4D73"/>
    <w:rsid w:val="001F4FB2"/>
    <w:rsid w:val="001F50FC"/>
    <w:rsid w:val="001F56CE"/>
    <w:rsid w:val="001F57AC"/>
    <w:rsid w:val="001F59F7"/>
    <w:rsid w:val="001F5A36"/>
    <w:rsid w:val="001F5D0C"/>
    <w:rsid w:val="001F5DD3"/>
    <w:rsid w:val="001F5E5B"/>
    <w:rsid w:val="001F6043"/>
    <w:rsid w:val="001F616F"/>
    <w:rsid w:val="001F6405"/>
    <w:rsid w:val="001F6426"/>
    <w:rsid w:val="001F6790"/>
    <w:rsid w:val="001F6DF3"/>
    <w:rsid w:val="001F7046"/>
    <w:rsid w:val="001F70B0"/>
    <w:rsid w:val="001F7123"/>
    <w:rsid w:val="001F746E"/>
    <w:rsid w:val="001F74A9"/>
    <w:rsid w:val="001F75A5"/>
    <w:rsid w:val="001F79E3"/>
    <w:rsid w:val="001F79F9"/>
    <w:rsid w:val="001F79FD"/>
    <w:rsid w:val="001F7A75"/>
    <w:rsid w:val="001F7C15"/>
    <w:rsid w:val="001F7FBC"/>
    <w:rsid w:val="0020001E"/>
    <w:rsid w:val="0020005F"/>
    <w:rsid w:val="00200102"/>
    <w:rsid w:val="00200204"/>
    <w:rsid w:val="002002C7"/>
    <w:rsid w:val="00200561"/>
    <w:rsid w:val="002006A5"/>
    <w:rsid w:val="002006B2"/>
    <w:rsid w:val="002006E1"/>
    <w:rsid w:val="002007CB"/>
    <w:rsid w:val="002007F8"/>
    <w:rsid w:val="00200896"/>
    <w:rsid w:val="00200B51"/>
    <w:rsid w:val="00200BB9"/>
    <w:rsid w:val="00200D09"/>
    <w:rsid w:val="00200D7D"/>
    <w:rsid w:val="00200EBC"/>
    <w:rsid w:val="00201115"/>
    <w:rsid w:val="002012AD"/>
    <w:rsid w:val="00201470"/>
    <w:rsid w:val="00201585"/>
    <w:rsid w:val="0020162A"/>
    <w:rsid w:val="0020187B"/>
    <w:rsid w:val="00201978"/>
    <w:rsid w:val="00201C76"/>
    <w:rsid w:val="00201D5F"/>
    <w:rsid w:val="00201EED"/>
    <w:rsid w:val="0020219A"/>
    <w:rsid w:val="00202236"/>
    <w:rsid w:val="0020247A"/>
    <w:rsid w:val="002025C6"/>
    <w:rsid w:val="0020261F"/>
    <w:rsid w:val="0020269B"/>
    <w:rsid w:val="0020270A"/>
    <w:rsid w:val="0020278B"/>
    <w:rsid w:val="002029C0"/>
    <w:rsid w:val="002029FD"/>
    <w:rsid w:val="00202B74"/>
    <w:rsid w:val="00202BE4"/>
    <w:rsid w:val="00202C5E"/>
    <w:rsid w:val="00202E70"/>
    <w:rsid w:val="0020320E"/>
    <w:rsid w:val="0020329A"/>
    <w:rsid w:val="00203594"/>
    <w:rsid w:val="002038D2"/>
    <w:rsid w:val="00203CC6"/>
    <w:rsid w:val="00203E6A"/>
    <w:rsid w:val="002041C9"/>
    <w:rsid w:val="00204528"/>
    <w:rsid w:val="0020456E"/>
    <w:rsid w:val="00204713"/>
    <w:rsid w:val="0020473C"/>
    <w:rsid w:val="0020491C"/>
    <w:rsid w:val="00204AA6"/>
    <w:rsid w:val="00204B3B"/>
    <w:rsid w:val="00204BBF"/>
    <w:rsid w:val="00205070"/>
    <w:rsid w:val="002050F6"/>
    <w:rsid w:val="0020564E"/>
    <w:rsid w:val="002056A1"/>
    <w:rsid w:val="0020598D"/>
    <w:rsid w:val="00205C31"/>
    <w:rsid w:val="00205D37"/>
    <w:rsid w:val="00205FF3"/>
    <w:rsid w:val="002060A7"/>
    <w:rsid w:val="00206169"/>
    <w:rsid w:val="00206486"/>
    <w:rsid w:val="0020658C"/>
    <w:rsid w:val="00206B5C"/>
    <w:rsid w:val="00206DD3"/>
    <w:rsid w:val="002070AA"/>
    <w:rsid w:val="00207271"/>
    <w:rsid w:val="00207392"/>
    <w:rsid w:val="0020766F"/>
    <w:rsid w:val="002076DF"/>
    <w:rsid w:val="00207762"/>
    <w:rsid w:val="0020777F"/>
    <w:rsid w:val="0021000F"/>
    <w:rsid w:val="002101EC"/>
    <w:rsid w:val="002103A7"/>
    <w:rsid w:val="0021047B"/>
    <w:rsid w:val="0021056B"/>
    <w:rsid w:val="0021061E"/>
    <w:rsid w:val="002106DC"/>
    <w:rsid w:val="002109FD"/>
    <w:rsid w:val="00210C94"/>
    <w:rsid w:val="002111AA"/>
    <w:rsid w:val="00211385"/>
    <w:rsid w:val="00211686"/>
    <w:rsid w:val="0021168E"/>
    <w:rsid w:val="002116C1"/>
    <w:rsid w:val="002116EE"/>
    <w:rsid w:val="002119C7"/>
    <w:rsid w:val="00211A47"/>
    <w:rsid w:val="00211AE4"/>
    <w:rsid w:val="00211CF7"/>
    <w:rsid w:val="00211E1A"/>
    <w:rsid w:val="00211E6B"/>
    <w:rsid w:val="00211E6E"/>
    <w:rsid w:val="00211F17"/>
    <w:rsid w:val="002120C6"/>
    <w:rsid w:val="0021236F"/>
    <w:rsid w:val="002128FE"/>
    <w:rsid w:val="00212A30"/>
    <w:rsid w:val="00212E7B"/>
    <w:rsid w:val="00212EC3"/>
    <w:rsid w:val="00212F44"/>
    <w:rsid w:val="00212F5E"/>
    <w:rsid w:val="00212F9E"/>
    <w:rsid w:val="002131DA"/>
    <w:rsid w:val="0021320A"/>
    <w:rsid w:val="00213457"/>
    <w:rsid w:val="00213510"/>
    <w:rsid w:val="002136B7"/>
    <w:rsid w:val="00213B50"/>
    <w:rsid w:val="00213E3E"/>
    <w:rsid w:val="002140A5"/>
    <w:rsid w:val="002140BD"/>
    <w:rsid w:val="002146E1"/>
    <w:rsid w:val="00214A71"/>
    <w:rsid w:val="0021511D"/>
    <w:rsid w:val="00215284"/>
    <w:rsid w:val="00215655"/>
    <w:rsid w:val="0021565A"/>
    <w:rsid w:val="0021565F"/>
    <w:rsid w:val="002156CE"/>
    <w:rsid w:val="002157A1"/>
    <w:rsid w:val="00215B54"/>
    <w:rsid w:val="00215C5E"/>
    <w:rsid w:val="00215FC1"/>
    <w:rsid w:val="00216074"/>
    <w:rsid w:val="00216534"/>
    <w:rsid w:val="00216700"/>
    <w:rsid w:val="002167F0"/>
    <w:rsid w:val="002167FD"/>
    <w:rsid w:val="0021683B"/>
    <w:rsid w:val="00216DC6"/>
    <w:rsid w:val="00216F76"/>
    <w:rsid w:val="00217055"/>
    <w:rsid w:val="00217089"/>
    <w:rsid w:val="002172E7"/>
    <w:rsid w:val="00217407"/>
    <w:rsid w:val="002175B5"/>
    <w:rsid w:val="002179DF"/>
    <w:rsid w:val="00217B30"/>
    <w:rsid w:val="00217D0A"/>
    <w:rsid w:val="00220084"/>
    <w:rsid w:val="00220177"/>
    <w:rsid w:val="002201A5"/>
    <w:rsid w:val="0022023A"/>
    <w:rsid w:val="00220380"/>
    <w:rsid w:val="00220418"/>
    <w:rsid w:val="0022063F"/>
    <w:rsid w:val="002209B4"/>
    <w:rsid w:val="002209D7"/>
    <w:rsid w:val="00220B31"/>
    <w:rsid w:val="00220C76"/>
    <w:rsid w:val="00220F2F"/>
    <w:rsid w:val="002210E1"/>
    <w:rsid w:val="00221305"/>
    <w:rsid w:val="0022139C"/>
    <w:rsid w:val="00221696"/>
    <w:rsid w:val="00221BC2"/>
    <w:rsid w:val="00221D43"/>
    <w:rsid w:val="00221EFB"/>
    <w:rsid w:val="00222165"/>
    <w:rsid w:val="002222F2"/>
    <w:rsid w:val="0022248C"/>
    <w:rsid w:val="00222601"/>
    <w:rsid w:val="00222774"/>
    <w:rsid w:val="00222B5F"/>
    <w:rsid w:val="00222B84"/>
    <w:rsid w:val="00222D67"/>
    <w:rsid w:val="00222D6A"/>
    <w:rsid w:val="00222E3A"/>
    <w:rsid w:val="00222E60"/>
    <w:rsid w:val="00222E94"/>
    <w:rsid w:val="00222FED"/>
    <w:rsid w:val="00223099"/>
    <w:rsid w:val="002234CF"/>
    <w:rsid w:val="002234F0"/>
    <w:rsid w:val="002236DE"/>
    <w:rsid w:val="00223867"/>
    <w:rsid w:val="00223956"/>
    <w:rsid w:val="00223DD5"/>
    <w:rsid w:val="00223F2B"/>
    <w:rsid w:val="002240C2"/>
    <w:rsid w:val="0022414C"/>
    <w:rsid w:val="002242C7"/>
    <w:rsid w:val="002243F0"/>
    <w:rsid w:val="0022448D"/>
    <w:rsid w:val="002244A6"/>
    <w:rsid w:val="0022460E"/>
    <w:rsid w:val="00224866"/>
    <w:rsid w:val="00224CCE"/>
    <w:rsid w:val="00224D1C"/>
    <w:rsid w:val="00224EB3"/>
    <w:rsid w:val="002250E9"/>
    <w:rsid w:val="00225244"/>
    <w:rsid w:val="002252E6"/>
    <w:rsid w:val="00225301"/>
    <w:rsid w:val="00225530"/>
    <w:rsid w:val="002255BE"/>
    <w:rsid w:val="00225698"/>
    <w:rsid w:val="0022596E"/>
    <w:rsid w:val="002259EC"/>
    <w:rsid w:val="00225A84"/>
    <w:rsid w:val="00225B9A"/>
    <w:rsid w:val="00225D33"/>
    <w:rsid w:val="00225DB2"/>
    <w:rsid w:val="00226057"/>
    <w:rsid w:val="00226282"/>
    <w:rsid w:val="002262AC"/>
    <w:rsid w:val="002265F1"/>
    <w:rsid w:val="002265FD"/>
    <w:rsid w:val="00226762"/>
    <w:rsid w:val="002269BA"/>
    <w:rsid w:val="00226C1B"/>
    <w:rsid w:val="00226C5A"/>
    <w:rsid w:val="00226D69"/>
    <w:rsid w:val="00226E9E"/>
    <w:rsid w:val="00226EA6"/>
    <w:rsid w:val="00226EEB"/>
    <w:rsid w:val="00227113"/>
    <w:rsid w:val="002272A6"/>
    <w:rsid w:val="00227309"/>
    <w:rsid w:val="00227344"/>
    <w:rsid w:val="00227361"/>
    <w:rsid w:val="002276E9"/>
    <w:rsid w:val="002277FE"/>
    <w:rsid w:val="00227858"/>
    <w:rsid w:val="0022789F"/>
    <w:rsid w:val="00227C87"/>
    <w:rsid w:val="00227CFC"/>
    <w:rsid w:val="00227EA2"/>
    <w:rsid w:val="002304CA"/>
    <w:rsid w:val="0023053C"/>
    <w:rsid w:val="002308CF"/>
    <w:rsid w:val="00230A07"/>
    <w:rsid w:val="00230BB7"/>
    <w:rsid w:val="00230CCB"/>
    <w:rsid w:val="00230F2E"/>
    <w:rsid w:val="00231037"/>
    <w:rsid w:val="002310FD"/>
    <w:rsid w:val="00231108"/>
    <w:rsid w:val="002314DF"/>
    <w:rsid w:val="0023158D"/>
    <w:rsid w:val="002315A4"/>
    <w:rsid w:val="002318C0"/>
    <w:rsid w:val="00231A2C"/>
    <w:rsid w:val="00231A54"/>
    <w:rsid w:val="00231B3E"/>
    <w:rsid w:val="00231BF0"/>
    <w:rsid w:val="00231D4B"/>
    <w:rsid w:val="00231E0A"/>
    <w:rsid w:val="00231E2B"/>
    <w:rsid w:val="0023201F"/>
    <w:rsid w:val="00232074"/>
    <w:rsid w:val="0023228B"/>
    <w:rsid w:val="00232327"/>
    <w:rsid w:val="00232376"/>
    <w:rsid w:val="002326BF"/>
    <w:rsid w:val="00232984"/>
    <w:rsid w:val="002329FF"/>
    <w:rsid w:val="0023314E"/>
    <w:rsid w:val="0023342E"/>
    <w:rsid w:val="0023355B"/>
    <w:rsid w:val="00233ABF"/>
    <w:rsid w:val="0023451A"/>
    <w:rsid w:val="00234685"/>
    <w:rsid w:val="00234AE6"/>
    <w:rsid w:val="00234D8F"/>
    <w:rsid w:val="00234DAC"/>
    <w:rsid w:val="00234F4C"/>
    <w:rsid w:val="0023508C"/>
    <w:rsid w:val="0023545D"/>
    <w:rsid w:val="00235466"/>
    <w:rsid w:val="0023557B"/>
    <w:rsid w:val="00235589"/>
    <w:rsid w:val="002355BC"/>
    <w:rsid w:val="0023576C"/>
    <w:rsid w:val="00235981"/>
    <w:rsid w:val="00235A7F"/>
    <w:rsid w:val="00235C8D"/>
    <w:rsid w:val="00235F14"/>
    <w:rsid w:val="002360BF"/>
    <w:rsid w:val="002360E3"/>
    <w:rsid w:val="002362E6"/>
    <w:rsid w:val="00236386"/>
    <w:rsid w:val="002364A5"/>
    <w:rsid w:val="0023662F"/>
    <w:rsid w:val="00236893"/>
    <w:rsid w:val="00236B01"/>
    <w:rsid w:val="00236CE9"/>
    <w:rsid w:val="00236D36"/>
    <w:rsid w:val="002370DB"/>
    <w:rsid w:val="002372C8"/>
    <w:rsid w:val="002373DA"/>
    <w:rsid w:val="00237469"/>
    <w:rsid w:val="00237475"/>
    <w:rsid w:val="00237521"/>
    <w:rsid w:val="00237841"/>
    <w:rsid w:val="00237881"/>
    <w:rsid w:val="00237C5F"/>
    <w:rsid w:val="0024026D"/>
    <w:rsid w:val="00240405"/>
    <w:rsid w:val="002404DD"/>
    <w:rsid w:val="002406FA"/>
    <w:rsid w:val="00240ACC"/>
    <w:rsid w:val="00240C1D"/>
    <w:rsid w:val="00240F70"/>
    <w:rsid w:val="00240FFB"/>
    <w:rsid w:val="00241126"/>
    <w:rsid w:val="00241219"/>
    <w:rsid w:val="002412FF"/>
    <w:rsid w:val="002414AD"/>
    <w:rsid w:val="00241FAF"/>
    <w:rsid w:val="002422EF"/>
    <w:rsid w:val="00242485"/>
    <w:rsid w:val="00242487"/>
    <w:rsid w:val="00242511"/>
    <w:rsid w:val="0024272D"/>
    <w:rsid w:val="002428E9"/>
    <w:rsid w:val="00242965"/>
    <w:rsid w:val="002429BD"/>
    <w:rsid w:val="00242DC0"/>
    <w:rsid w:val="00242F2F"/>
    <w:rsid w:val="002438F9"/>
    <w:rsid w:val="00243992"/>
    <w:rsid w:val="002439A4"/>
    <w:rsid w:val="00243A27"/>
    <w:rsid w:val="00243C9A"/>
    <w:rsid w:val="00243D21"/>
    <w:rsid w:val="00243E12"/>
    <w:rsid w:val="002440DE"/>
    <w:rsid w:val="002442CE"/>
    <w:rsid w:val="002442E7"/>
    <w:rsid w:val="002443D4"/>
    <w:rsid w:val="00244459"/>
    <w:rsid w:val="00244488"/>
    <w:rsid w:val="00244596"/>
    <w:rsid w:val="00244B24"/>
    <w:rsid w:val="00244FC7"/>
    <w:rsid w:val="00245071"/>
    <w:rsid w:val="00245223"/>
    <w:rsid w:val="002455F7"/>
    <w:rsid w:val="002458B0"/>
    <w:rsid w:val="00245977"/>
    <w:rsid w:val="00245C66"/>
    <w:rsid w:val="00245D62"/>
    <w:rsid w:val="00246044"/>
    <w:rsid w:val="00246171"/>
    <w:rsid w:val="002461C0"/>
    <w:rsid w:val="00246359"/>
    <w:rsid w:val="0024637E"/>
    <w:rsid w:val="00246535"/>
    <w:rsid w:val="002465E3"/>
    <w:rsid w:val="00246739"/>
    <w:rsid w:val="00246A5A"/>
    <w:rsid w:val="00246AF6"/>
    <w:rsid w:val="00246BDA"/>
    <w:rsid w:val="00246FDB"/>
    <w:rsid w:val="0024719D"/>
    <w:rsid w:val="00247206"/>
    <w:rsid w:val="002472A7"/>
    <w:rsid w:val="002472B5"/>
    <w:rsid w:val="00247305"/>
    <w:rsid w:val="002473A1"/>
    <w:rsid w:val="002474C2"/>
    <w:rsid w:val="00247835"/>
    <w:rsid w:val="00247B85"/>
    <w:rsid w:val="00250085"/>
    <w:rsid w:val="00250365"/>
    <w:rsid w:val="00250442"/>
    <w:rsid w:val="00250612"/>
    <w:rsid w:val="00250940"/>
    <w:rsid w:val="00250C31"/>
    <w:rsid w:val="0025118E"/>
    <w:rsid w:val="0025133F"/>
    <w:rsid w:val="002514E3"/>
    <w:rsid w:val="00251AE3"/>
    <w:rsid w:val="00251C93"/>
    <w:rsid w:val="00251F4C"/>
    <w:rsid w:val="00252170"/>
    <w:rsid w:val="002522BA"/>
    <w:rsid w:val="002523A2"/>
    <w:rsid w:val="002523BD"/>
    <w:rsid w:val="00252A06"/>
    <w:rsid w:val="00252BCD"/>
    <w:rsid w:val="00252C54"/>
    <w:rsid w:val="00252CB1"/>
    <w:rsid w:val="00252CC2"/>
    <w:rsid w:val="00252D98"/>
    <w:rsid w:val="00252EF6"/>
    <w:rsid w:val="002532FB"/>
    <w:rsid w:val="00253471"/>
    <w:rsid w:val="00253539"/>
    <w:rsid w:val="00253E9A"/>
    <w:rsid w:val="00254B8D"/>
    <w:rsid w:val="00254BCC"/>
    <w:rsid w:val="00254F12"/>
    <w:rsid w:val="00255031"/>
    <w:rsid w:val="00255074"/>
    <w:rsid w:val="002552BC"/>
    <w:rsid w:val="002555C8"/>
    <w:rsid w:val="00255876"/>
    <w:rsid w:val="002559C9"/>
    <w:rsid w:val="00255A66"/>
    <w:rsid w:val="00255A9E"/>
    <w:rsid w:val="00255C20"/>
    <w:rsid w:val="00255D80"/>
    <w:rsid w:val="00255FB6"/>
    <w:rsid w:val="002560D8"/>
    <w:rsid w:val="002560DA"/>
    <w:rsid w:val="002565C3"/>
    <w:rsid w:val="002565ED"/>
    <w:rsid w:val="0025697D"/>
    <w:rsid w:val="00256A8A"/>
    <w:rsid w:val="00256BAA"/>
    <w:rsid w:val="00256C57"/>
    <w:rsid w:val="00256CD7"/>
    <w:rsid w:val="00256D7E"/>
    <w:rsid w:val="00256DD4"/>
    <w:rsid w:val="002571B8"/>
    <w:rsid w:val="0025730E"/>
    <w:rsid w:val="00257378"/>
    <w:rsid w:val="0025759C"/>
    <w:rsid w:val="0025764C"/>
    <w:rsid w:val="00257681"/>
    <w:rsid w:val="0025768D"/>
    <w:rsid w:val="00257803"/>
    <w:rsid w:val="00257894"/>
    <w:rsid w:val="00257A04"/>
    <w:rsid w:val="00257A6E"/>
    <w:rsid w:val="00257B22"/>
    <w:rsid w:val="00257C71"/>
    <w:rsid w:val="00257D31"/>
    <w:rsid w:val="0026000A"/>
    <w:rsid w:val="002601A2"/>
    <w:rsid w:val="00260592"/>
    <w:rsid w:val="002607C9"/>
    <w:rsid w:val="00260858"/>
    <w:rsid w:val="00260909"/>
    <w:rsid w:val="00260D7B"/>
    <w:rsid w:val="00260D95"/>
    <w:rsid w:val="00260DF9"/>
    <w:rsid w:val="0026105D"/>
    <w:rsid w:val="00261127"/>
    <w:rsid w:val="002611AD"/>
    <w:rsid w:val="002611EF"/>
    <w:rsid w:val="00261665"/>
    <w:rsid w:val="00261C8D"/>
    <w:rsid w:val="00262058"/>
    <w:rsid w:val="002621E8"/>
    <w:rsid w:val="00262488"/>
    <w:rsid w:val="002625E9"/>
    <w:rsid w:val="00262699"/>
    <w:rsid w:val="00262A7F"/>
    <w:rsid w:val="00262C1D"/>
    <w:rsid w:val="00262E81"/>
    <w:rsid w:val="00262E8B"/>
    <w:rsid w:val="00262EE1"/>
    <w:rsid w:val="00262F8D"/>
    <w:rsid w:val="00263005"/>
    <w:rsid w:val="002632A7"/>
    <w:rsid w:val="00263344"/>
    <w:rsid w:val="002633F2"/>
    <w:rsid w:val="002634E8"/>
    <w:rsid w:val="002637E8"/>
    <w:rsid w:val="00263812"/>
    <w:rsid w:val="002638D1"/>
    <w:rsid w:val="00263979"/>
    <w:rsid w:val="00263A1F"/>
    <w:rsid w:val="00263A55"/>
    <w:rsid w:val="00263A73"/>
    <w:rsid w:val="00263DE3"/>
    <w:rsid w:val="00264008"/>
    <w:rsid w:val="00264041"/>
    <w:rsid w:val="002640C4"/>
    <w:rsid w:val="0026410E"/>
    <w:rsid w:val="0026412F"/>
    <w:rsid w:val="0026416D"/>
    <w:rsid w:val="0026421B"/>
    <w:rsid w:val="002642DB"/>
    <w:rsid w:val="00264308"/>
    <w:rsid w:val="002644ED"/>
    <w:rsid w:val="00264517"/>
    <w:rsid w:val="002647B7"/>
    <w:rsid w:val="00264D69"/>
    <w:rsid w:val="00264FCB"/>
    <w:rsid w:val="00264FE5"/>
    <w:rsid w:val="00264FF8"/>
    <w:rsid w:val="00265309"/>
    <w:rsid w:val="0026556B"/>
    <w:rsid w:val="00265658"/>
    <w:rsid w:val="00265795"/>
    <w:rsid w:val="0026591E"/>
    <w:rsid w:val="002659F7"/>
    <w:rsid w:val="00265B69"/>
    <w:rsid w:val="00265BA9"/>
    <w:rsid w:val="00265BB7"/>
    <w:rsid w:val="00265CCF"/>
    <w:rsid w:val="0026606A"/>
    <w:rsid w:val="0026615B"/>
    <w:rsid w:val="002661B8"/>
    <w:rsid w:val="00266212"/>
    <w:rsid w:val="0026627F"/>
    <w:rsid w:val="0026646A"/>
    <w:rsid w:val="00266474"/>
    <w:rsid w:val="002664B9"/>
    <w:rsid w:val="00266779"/>
    <w:rsid w:val="0026678F"/>
    <w:rsid w:val="002667E9"/>
    <w:rsid w:val="00266865"/>
    <w:rsid w:val="00266ADE"/>
    <w:rsid w:val="00266AE8"/>
    <w:rsid w:val="00266F85"/>
    <w:rsid w:val="00266FEB"/>
    <w:rsid w:val="00267175"/>
    <w:rsid w:val="00267291"/>
    <w:rsid w:val="00267439"/>
    <w:rsid w:val="00267555"/>
    <w:rsid w:val="0026778E"/>
    <w:rsid w:val="00267C3E"/>
    <w:rsid w:val="00267F7F"/>
    <w:rsid w:val="00267FD4"/>
    <w:rsid w:val="002701B2"/>
    <w:rsid w:val="00270286"/>
    <w:rsid w:val="002704E6"/>
    <w:rsid w:val="002705EE"/>
    <w:rsid w:val="002707A1"/>
    <w:rsid w:val="00270900"/>
    <w:rsid w:val="00270945"/>
    <w:rsid w:val="00270B34"/>
    <w:rsid w:val="00270BC3"/>
    <w:rsid w:val="00270E38"/>
    <w:rsid w:val="00270F46"/>
    <w:rsid w:val="00271071"/>
    <w:rsid w:val="002711E2"/>
    <w:rsid w:val="0027128A"/>
    <w:rsid w:val="0027135B"/>
    <w:rsid w:val="002713BC"/>
    <w:rsid w:val="002715EF"/>
    <w:rsid w:val="00271859"/>
    <w:rsid w:val="00271B21"/>
    <w:rsid w:val="00271C61"/>
    <w:rsid w:val="00271C6C"/>
    <w:rsid w:val="00271E8B"/>
    <w:rsid w:val="00272115"/>
    <w:rsid w:val="00272377"/>
    <w:rsid w:val="002725E4"/>
    <w:rsid w:val="00272769"/>
    <w:rsid w:val="00272B18"/>
    <w:rsid w:val="00272C18"/>
    <w:rsid w:val="00272CE5"/>
    <w:rsid w:val="00272D2C"/>
    <w:rsid w:val="00272D94"/>
    <w:rsid w:val="0027324B"/>
    <w:rsid w:val="00273443"/>
    <w:rsid w:val="002736AA"/>
    <w:rsid w:val="002739A3"/>
    <w:rsid w:val="002739F8"/>
    <w:rsid w:val="00273A72"/>
    <w:rsid w:val="00273D5E"/>
    <w:rsid w:val="00273FB8"/>
    <w:rsid w:val="00273FD3"/>
    <w:rsid w:val="00274286"/>
    <w:rsid w:val="002742D1"/>
    <w:rsid w:val="00274738"/>
    <w:rsid w:val="0027494D"/>
    <w:rsid w:val="002749C9"/>
    <w:rsid w:val="00274CBD"/>
    <w:rsid w:val="00274F3D"/>
    <w:rsid w:val="00274FFF"/>
    <w:rsid w:val="00275055"/>
    <w:rsid w:val="002750E7"/>
    <w:rsid w:val="0027512C"/>
    <w:rsid w:val="0027542C"/>
    <w:rsid w:val="00275876"/>
    <w:rsid w:val="002758D9"/>
    <w:rsid w:val="00275AB7"/>
    <w:rsid w:val="00275B40"/>
    <w:rsid w:val="00275BFB"/>
    <w:rsid w:val="00275C8D"/>
    <w:rsid w:val="00275CA3"/>
    <w:rsid w:val="00275D47"/>
    <w:rsid w:val="00275E31"/>
    <w:rsid w:val="00275F85"/>
    <w:rsid w:val="00276060"/>
    <w:rsid w:val="00276196"/>
    <w:rsid w:val="0027661E"/>
    <w:rsid w:val="0027669F"/>
    <w:rsid w:val="00276ABB"/>
    <w:rsid w:val="00276CDB"/>
    <w:rsid w:val="00276F24"/>
    <w:rsid w:val="00276FFA"/>
    <w:rsid w:val="002771E6"/>
    <w:rsid w:val="00277468"/>
    <w:rsid w:val="00277634"/>
    <w:rsid w:val="00277696"/>
    <w:rsid w:val="002776EC"/>
    <w:rsid w:val="002777E0"/>
    <w:rsid w:val="002778B7"/>
    <w:rsid w:val="00277955"/>
    <w:rsid w:val="00277AE0"/>
    <w:rsid w:val="00277C2D"/>
    <w:rsid w:val="00277D59"/>
    <w:rsid w:val="00280027"/>
    <w:rsid w:val="002800CC"/>
    <w:rsid w:val="002804ED"/>
    <w:rsid w:val="00280538"/>
    <w:rsid w:val="002805BF"/>
    <w:rsid w:val="0028065E"/>
    <w:rsid w:val="00280665"/>
    <w:rsid w:val="002806D2"/>
    <w:rsid w:val="00280923"/>
    <w:rsid w:val="002812BE"/>
    <w:rsid w:val="0028147D"/>
    <w:rsid w:val="00281622"/>
    <w:rsid w:val="0028169E"/>
    <w:rsid w:val="00281E1F"/>
    <w:rsid w:val="0028207F"/>
    <w:rsid w:val="00282105"/>
    <w:rsid w:val="00282157"/>
    <w:rsid w:val="0028231E"/>
    <w:rsid w:val="002825D9"/>
    <w:rsid w:val="00282844"/>
    <w:rsid w:val="00282A61"/>
    <w:rsid w:val="00282A70"/>
    <w:rsid w:val="00282EE2"/>
    <w:rsid w:val="00282FC7"/>
    <w:rsid w:val="00283154"/>
    <w:rsid w:val="0028316B"/>
    <w:rsid w:val="00283496"/>
    <w:rsid w:val="002835FC"/>
    <w:rsid w:val="00283978"/>
    <w:rsid w:val="00283990"/>
    <w:rsid w:val="002839A0"/>
    <w:rsid w:val="00283A83"/>
    <w:rsid w:val="00283CC7"/>
    <w:rsid w:val="00283D4E"/>
    <w:rsid w:val="00283EB3"/>
    <w:rsid w:val="0028439E"/>
    <w:rsid w:val="00284541"/>
    <w:rsid w:val="00284629"/>
    <w:rsid w:val="002846F2"/>
    <w:rsid w:val="00284D95"/>
    <w:rsid w:val="00284F6A"/>
    <w:rsid w:val="0028502D"/>
    <w:rsid w:val="002850BF"/>
    <w:rsid w:val="0028514F"/>
    <w:rsid w:val="0028540E"/>
    <w:rsid w:val="002855A4"/>
    <w:rsid w:val="002855B7"/>
    <w:rsid w:val="002856CA"/>
    <w:rsid w:val="00285BBE"/>
    <w:rsid w:val="00285DAE"/>
    <w:rsid w:val="00285F1E"/>
    <w:rsid w:val="00285F79"/>
    <w:rsid w:val="00285FCF"/>
    <w:rsid w:val="00286020"/>
    <w:rsid w:val="00286069"/>
    <w:rsid w:val="002861C7"/>
    <w:rsid w:val="002861C9"/>
    <w:rsid w:val="002861EF"/>
    <w:rsid w:val="00286292"/>
    <w:rsid w:val="00286443"/>
    <w:rsid w:val="00286539"/>
    <w:rsid w:val="002868C3"/>
    <w:rsid w:val="0028691C"/>
    <w:rsid w:val="00286A02"/>
    <w:rsid w:val="00286F25"/>
    <w:rsid w:val="002870F6"/>
    <w:rsid w:val="002871C8"/>
    <w:rsid w:val="00287310"/>
    <w:rsid w:val="00287450"/>
    <w:rsid w:val="00287580"/>
    <w:rsid w:val="00287863"/>
    <w:rsid w:val="0028786B"/>
    <w:rsid w:val="002878B6"/>
    <w:rsid w:val="00287AC5"/>
    <w:rsid w:val="00287BC1"/>
    <w:rsid w:val="00287C34"/>
    <w:rsid w:val="00287C96"/>
    <w:rsid w:val="00287D3B"/>
    <w:rsid w:val="0029009B"/>
    <w:rsid w:val="002903C2"/>
    <w:rsid w:val="0029048D"/>
    <w:rsid w:val="002904DD"/>
    <w:rsid w:val="00290653"/>
    <w:rsid w:val="00290726"/>
    <w:rsid w:val="00290771"/>
    <w:rsid w:val="0029080D"/>
    <w:rsid w:val="002908B0"/>
    <w:rsid w:val="00290DA9"/>
    <w:rsid w:val="00290E56"/>
    <w:rsid w:val="00290F8D"/>
    <w:rsid w:val="00290FB0"/>
    <w:rsid w:val="00291076"/>
    <w:rsid w:val="002910A2"/>
    <w:rsid w:val="002910C8"/>
    <w:rsid w:val="002914BB"/>
    <w:rsid w:val="0029194F"/>
    <w:rsid w:val="00291E79"/>
    <w:rsid w:val="00292200"/>
    <w:rsid w:val="0029236B"/>
    <w:rsid w:val="002924BD"/>
    <w:rsid w:val="0029254D"/>
    <w:rsid w:val="002927BD"/>
    <w:rsid w:val="0029293D"/>
    <w:rsid w:val="00292B9A"/>
    <w:rsid w:val="00292BAA"/>
    <w:rsid w:val="00292C61"/>
    <w:rsid w:val="00292D46"/>
    <w:rsid w:val="00292F47"/>
    <w:rsid w:val="00293238"/>
    <w:rsid w:val="002934A3"/>
    <w:rsid w:val="00293629"/>
    <w:rsid w:val="002940FC"/>
    <w:rsid w:val="00294265"/>
    <w:rsid w:val="00294332"/>
    <w:rsid w:val="00294BDD"/>
    <w:rsid w:val="00294BE1"/>
    <w:rsid w:val="00295061"/>
    <w:rsid w:val="00295083"/>
    <w:rsid w:val="00295123"/>
    <w:rsid w:val="00295248"/>
    <w:rsid w:val="00295282"/>
    <w:rsid w:val="0029539E"/>
    <w:rsid w:val="00295426"/>
    <w:rsid w:val="00295446"/>
    <w:rsid w:val="00295570"/>
    <w:rsid w:val="0029561C"/>
    <w:rsid w:val="00295706"/>
    <w:rsid w:val="00295A91"/>
    <w:rsid w:val="00295B98"/>
    <w:rsid w:val="00295CFB"/>
    <w:rsid w:val="00295E5B"/>
    <w:rsid w:val="00295EB7"/>
    <w:rsid w:val="00295F5D"/>
    <w:rsid w:val="00296204"/>
    <w:rsid w:val="0029631B"/>
    <w:rsid w:val="0029687B"/>
    <w:rsid w:val="0029694F"/>
    <w:rsid w:val="00296B48"/>
    <w:rsid w:val="00296C70"/>
    <w:rsid w:val="00296C7B"/>
    <w:rsid w:val="00296CE2"/>
    <w:rsid w:val="00296E4C"/>
    <w:rsid w:val="002971DF"/>
    <w:rsid w:val="0029739A"/>
    <w:rsid w:val="00297562"/>
    <w:rsid w:val="0029793C"/>
    <w:rsid w:val="00297956"/>
    <w:rsid w:val="00297AC6"/>
    <w:rsid w:val="00297B4A"/>
    <w:rsid w:val="00297E9F"/>
    <w:rsid w:val="00297F03"/>
    <w:rsid w:val="00297F0E"/>
    <w:rsid w:val="00297F62"/>
    <w:rsid w:val="00297FFC"/>
    <w:rsid w:val="002A007A"/>
    <w:rsid w:val="002A0237"/>
    <w:rsid w:val="002A0476"/>
    <w:rsid w:val="002A0632"/>
    <w:rsid w:val="002A09B5"/>
    <w:rsid w:val="002A0A35"/>
    <w:rsid w:val="002A0A52"/>
    <w:rsid w:val="002A0B30"/>
    <w:rsid w:val="002A0B78"/>
    <w:rsid w:val="002A0B7E"/>
    <w:rsid w:val="002A0BFC"/>
    <w:rsid w:val="002A0E03"/>
    <w:rsid w:val="002A108C"/>
    <w:rsid w:val="002A1DD5"/>
    <w:rsid w:val="002A1DDA"/>
    <w:rsid w:val="002A1DED"/>
    <w:rsid w:val="002A2237"/>
    <w:rsid w:val="002A2403"/>
    <w:rsid w:val="002A24D0"/>
    <w:rsid w:val="002A2890"/>
    <w:rsid w:val="002A29E7"/>
    <w:rsid w:val="002A2A05"/>
    <w:rsid w:val="002A2CAC"/>
    <w:rsid w:val="002A2D48"/>
    <w:rsid w:val="002A2E18"/>
    <w:rsid w:val="002A33D2"/>
    <w:rsid w:val="002A3804"/>
    <w:rsid w:val="002A3930"/>
    <w:rsid w:val="002A3A12"/>
    <w:rsid w:val="002A3A16"/>
    <w:rsid w:val="002A3A83"/>
    <w:rsid w:val="002A3B9B"/>
    <w:rsid w:val="002A3DBD"/>
    <w:rsid w:val="002A3E90"/>
    <w:rsid w:val="002A3F78"/>
    <w:rsid w:val="002A3FB5"/>
    <w:rsid w:val="002A3FDD"/>
    <w:rsid w:val="002A4163"/>
    <w:rsid w:val="002A4183"/>
    <w:rsid w:val="002A41CF"/>
    <w:rsid w:val="002A4627"/>
    <w:rsid w:val="002A474D"/>
    <w:rsid w:val="002A4817"/>
    <w:rsid w:val="002A49C0"/>
    <w:rsid w:val="002A4AF9"/>
    <w:rsid w:val="002A5046"/>
    <w:rsid w:val="002A5111"/>
    <w:rsid w:val="002A51D7"/>
    <w:rsid w:val="002A535A"/>
    <w:rsid w:val="002A5654"/>
    <w:rsid w:val="002A5A56"/>
    <w:rsid w:val="002A5A98"/>
    <w:rsid w:val="002A5BE0"/>
    <w:rsid w:val="002A5D77"/>
    <w:rsid w:val="002A5EA6"/>
    <w:rsid w:val="002A5F73"/>
    <w:rsid w:val="002A5FC2"/>
    <w:rsid w:val="002A600D"/>
    <w:rsid w:val="002A6029"/>
    <w:rsid w:val="002A6096"/>
    <w:rsid w:val="002A6257"/>
    <w:rsid w:val="002A6388"/>
    <w:rsid w:val="002A653B"/>
    <w:rsid w:val="002A6720"/>
    <w:rsid w:val="002A677E"/>
    <w:rsid w:val="002A6938"/>
    <w:rsid w:val="002A6B3F"/>
    <w:rsid w:val="002A6FBE"/>
    <w:rsid w:val="002A7145"/>
    <w:rsid w:val="002A7336"/>
    <w:rsid w:val="002A7531"/>
    <w:rsid w:val="002A77EE"/>
    <w:rsid w:val="002A7981"/>
    <w:rsid w:val="002A7B02"/>
    <w:rsid w:val="002A7C10"/>
    <w:rsid w:val="002A7CFE"/>
    <w:rsid w:val="002A7D0E"/>
    <w:rsid w:val="002A7D61"/>
    <w:rsid w:val="002A7F91"/>
    <w:rsid w:val="002B0003"/>
    <w:rsid w:val="002B0029"/>
    <w:rsid w:val="002B0242"/>
    <w:rsid w:val="002B02BC"/>
    <w:rsid w:val="002B0445"/>
    <w:rsid w:val="002B04CE"/>
    <w:rsid w:val="002B0526"/>
    <w:rsid w:val="002B05EF"/>
    <w:rsid w:val="002B06D8"/>
    <w:rsid w:val="002B0794"/>
    <w:rsid w:val="002B0999"/>
    <w:rsid w:val="002B0B77"/>
    <w:rsid w:val="002B0CFC"/>
    <w:rsid w:val="002B0EE1"/>
    <w:rsid w:val="002B10D3"/>
    <w:rsid w:val="002B1223"/>
    <w:rsid w:val="002B12B3"/>
    <w:rsid w:val="002B12D5"/>
    <w:rsid w:val="002B1317"/>
    <w:rsid w:val="002B13BA"/>
    <w:rsid w:val="002B1652"/>
    <w:rsid w:val="002B17C5"/>
    <w:rsid w:val="002B1821"/>
    <w:rsid w:val="002B1C70"/>
    <w:rsid w:val="002B1C80"/>
    <w:rsid w:val="002B1CCD"/>
    <w:rsid w:val="002B1E0F"/>
    <w:rsid w:val="002B1E67"/>
    <w:rsid w:val="002B22E8"/>
    <w:rsid w:val="002B243E"/>
    <w:rsid w:val="002B2799"/>
    <w:rsid w:val="002B2836"/>
    <w:rsid w:val="002B2E8E"/>
    <w:rsid w:val="002B2F5D"/>
    <w:rsid w:val="002B2F9C"/>
    <w:rsid w:val="002B2FAF"/>
    <w:rsid w:val="002B31D6"/>
    <w:rsid w:val="002B3658"/>
    <w:rsid w:val="002B365D"/>
    <w:rsid w:val="002B3788"/>
    <w:rsid w:val="002B382F"/>
    <w:rsid w:val="002B3AEB"/>
    <w:rsid w:val="002B3B6F"/>
    <w:rsid w:val="002B43DE"/>
    <w:rsid w:val="002B460B"/>
    <w:rsid w:val="002B50E9"/>
    <w:rsid w:val="002B51B7"/>
    <w:rsid w:val="002B5346"/>
    <w:rsid w:val="002B53B3"/>
    <w:rsid w:val="002B5588"/>
    <w:rsid w:val="002B55D1"/>
    <w:rsid w:val="002B5972"/>
    <w:rsid w:val="002B5AB7"/>
    <w:rsid w:val="002B5B2B"/>
    <w:rsid w:val="002B5BD6"/>
    <w:rsid w:val="002B605A"/>
    <w:rsid w:val="002B613A"/>
    <w:rsid w:val="002B616B"/>
    <w:rsid w:val="002B61BC"/>
    <w:rsid w:val="002B67D3"/>
    <w:rsid w:val="002B6A88"/>
    <w:rsid w:val="002B6C52"/>
    <w:rsid w:val="002B6D94"/>
    <w:rsid w:val="002B6DD8"/>
    <w:rsid w:val="002B7192"/>
    <w:rsid w:val="002B73E4"/>
    <w:rsid w:val="002B7403"/>
    <w:rsid w:val="002B7777"/>
    <w:rsid w:val="002B7B14"/>
    <w:rsid w:val="002B7BE6"/>
    <w:rsid w:val="002B7C0C"/>
    <w:rsid w:val="002B7EB7"/>
    <w:rsid w:val="002C012A"/>
    <w:rsid w:val="002C01F7"/>
    <w:rsid w:val="002C03A9"/>
    <w:rsid w:val="002C0553"/>
    <w:rsid w:val="002C05CF"/>
    <w:rsid w:val="002C0609"/>
    <w:rsid w:val="002C072B"/>
    <w:rsid w:val="002C07EF"/>
    <w:rsid w:val="002C07F5"/>
    <w:rsid w:val="002C0915"/>
    <w:rsid w:val="002C098A"/>
    <w:rsid w:val="002C09BE"/>
    <w:rsid w:val="002C0F39"/>
    <w:rsid w:val="002C0F72"/>
    <w:rsid w:val="002C10E2"/>
    <w:rsid w:val="002C1263"/>
    <w:rsid w:val="002C1289"/>
    <w:rsid w:val="002C1469"/>
    <w:rsid w:val="002C16A6"/>
    <w:rsid w:val="002C17DB"/>
    <w:rsid w:val="002C1BD8"/>
    <w:rsid w:val="002C1C46"/>
    <w:rsid w:val="002C1FCA"/>
    <w:rsid w:val="002C21C1"/>
    <w:rsid w:val="002C21ED"/>
    <w:rsid w:val="002C2480"/>
    <w:rsid w:val="002C2676"/>
    <w:rsid w:val="002C276F"/>
    <w:rsid w:val="002C2803"/>
    <w:rsid w:val="002C28F8"/>
    <w:rsid w:val="002C2B0D"/>
    <w:rsid w:val="002C2BA6"/>
    <w:rsid w:val="002C2E92"/>
    <w:rsid w:val="002C35BA"/>
    <w:rsid w:val="002C3637"/>
    <w:rsid w:val="002C385A"/>
    <w:rsid w:val="002C3E38"/>
    <w:rsid w:val="002C3E3E"/>
    <w:rsid w:val="002C3E8C"/>
    <w:rsid w:val="002C4129"/>
    <w:rsid w:val="002C418F"/>
    <w:rsid w:val="002C42DA"/>
    <w:rsid w:val="002C44EA"/>
    <w:rsid w:val="002C4B44"/>
    <w:rsid w:val="002C4D7C"/>
    <w:rsid w:val="002C4E4C"/>
    <w:rsid w:val="002C4E84"/>
    <w:rsid w:val="002C4E8E"/>
    <w:rsid w:val="002C5469"/>
    <w:rsid w:val="002C555E"/>
    <w:rsid w:val="002C55FC"/>
    <w:rsid w:val="002C560B"/>
    <w:rsid w:val="002C57D2"/>
    <w:rsid w:val="002C5B97"/>
    <w:rsid w:val="002C5C6D"/>
    <w:rsid w:val="002C5D37"/>
    <w:rsid w:val="002C5DF9"/>
    <w:rsid w:val="002C5E31"/>
    <w:rsid w:val="002C60BD"/>
    <w:rsid w:val="002C60CA"/>
    <w:rsid w:val="002C654A"/>
    <w:rsid w:val="002C65D8"/>
    <w:rsid w:val="002C6729"/>
    <w:rsid w:val="002C6A2A"/>
    <w:rsid w:val="002C70E4"/>
    <w:rsid w:val="002C710A"/>
    <w:rsid w:val="002C7576"/>
    <w:rsid w:val="002C77CC"/>
    <w:rsid w:val="002C79EC"/>
    <w:rsid w:val="002C7E0A"/>
    <w:rsid w:val="002D01E4"/>
    <w:rsid w:val="002D04B7"/>
    <w:rsid w:val="002D0508"/>
    <w:rsid w:val="002D0588"/>
    <w:rsid w:val="002D07B9"/>
    <w:rsid w:val="002D0A1A"/>
    <w:rsid w:val="002D0BB9"/>
    <w:rsid w:val="002D0DA3"/>
    <w:rsid w:val="002D1227"/>
    <w:rsid w:val="002D13B2"/>
    <w:rsid w:val="002D1627"/>
    <w:rsid w:val="002D166C"/>
    <w:rsid w:val="002D1697"/>
    <w:rsid w:val="002D1842"/>
    <w:rsid w:val="002D1B56"/>
    <w:rsid w:val="002D1CDC"/>
    <w:rsid w:val="002D1E15"/>
    <w:rsid w:val="002D1FAA"/>
    <w:rsid w:val="002D206F"/>
    <w:rsid w:val="002D21A5"/>
    <w:rsid w:val="002D223A"/>
    <w:rsid w:val="002D2250"/>
    <w:rsid w:val="002D2456"/>
    <w:rsid w:val="002D2586"/>
    <w:rsid w:val="002D25BD"/>
    <w:rsid w:val="002D2BED"/>
    <w:rsid w:val="002D3109"/>
    <w:rsid w:val="002D3254"/>
    <w:rsid w:val="002D33C3"/>
    <w:rsid w:val="002D3405"/>
    <w:rsid w:val="002D3833"/>
    <w:rsid w:val="002D3942"/>
    <w:rsid w:val="002D3B12"/>
    <w:rsid w:val="002D3D35"/>
    <w:rsid w:val="002D3FFF"/>
    <w:rsid w:val="002D415C"/>
    <w:rsid w:val="002D44D5"/>
    <w:rsid w:val="002D46DC"/>
    <w:rsid w:val="002D4BE0"/>
    <w:rsid w:val="002D4D43"/>
    <w:rsid w:val="002D4FF0"/>
    <w:rsid w:val="002D5043"/>
    <w:rsid w:val="002D535A"/>
    <w:rsid w:val="002D5505"/>
    <w:rsid w:val="002D596E"/>
    <w:rsid w:val="002D5A9D"/>
    <w:rsid w:val="002D6628"/>
    <w:rsid w:val="002D6837"/>
    <w:rsid w:val="002D69D7"/>
    <w:rsid w:val="002D6D17"/>
    <w:rsid w:val="002D6E77"/>
    <w:rsid w:val="002D6F32"/>
    <w:rsid w:val="002D6F56"/>
    <w:rsid w:val="002D7341"/>
    <w:rsid w:val="002D7428"/>
    <w:rsid w:val="002D7768"/>
    <w:rsid w:val="002D7A2F"/>
    <w:rsid w:val="002D7BEE"/>
    <w:rsid w:val="002D7E24"/>
    <w:rsid w:val="002D7ED5"/>
    <w:rsid w:val="002E0AE2"/>
    <w:rsid w:val="002E0BED"/>
    <w:rsid w:val="002E1084"/>
    <w:rsid w:val="002E1863"/>
    <w:rsid w:val="002E1995"/>
    <w:rsid w:val="002E1CF6"/>
    <w:rsid w:val="002E1D52"/>
    <w:rsid w:val="002E211E"/>
    <w:rsid w:val="002E2209"/>
    <w:rsid w:val="002E22EB"/>
    <w:rsid w:val="002E240A"/>
    <w:rsid w:val="002E2550"/>
    <w:rsid w:val="002E2898"/>
    <w:rsid w:val="002E2CF1"/>
    <w:rsid w:val="002E2FEC"/>
    <w:rsid w:val="002E32E2"/>
    <w:rsid w:val="002E356E"/>
    <w:rsid w:val="002E3D2B"/>
    <w:rsid w:val="002E3F95"/>
    <w:rsid w:val="002E3FCF"/>
    <w:rsid w:val="002E409A"/>
    <w:rsid w:val="002E441D"/>
    <w:rsid w:val="002E44F2"/>
    <w:rsid w:val="002E46CD"/>
    <w:rsid w:val="002E48D8"/>
    <w:rsid w:val="002E48EF"/>
    <w:rsid w:val="002E5006"/>
    <w:rsid w:val="002E52EA"/>
    <w:rsid w:val="002E554C"/>
    <w:rsid w:val="002E56B4"/>
    <w:rsid w:val="002E59CE"/>
    <w:rsid w:val="002E61CD"/>
    <w:rsid w:val="002E62A4"/>
    <w:rsid w:val="002E6303"/>
    <w:rsid w:val="002E698B"/>
    <w:rsid w:val="002E6A13"/>
    <w:rsid w:val="002E6B9F"/>
    <w:rsid w:val="002E6BFB"/>
    <w:rsid w:val="002E6CE9"/>
    <w:rsid w:val="002E6D08"/>
    <w:rsid w:val="002E72E3"/>
    <w:rsid w:val="002E76E1"/>
    <w:rsid w:val="002E76F7"/>
    <w:rsid w:val="002E7BE1"/>
    <w:rsid w:val="002E7D17"/>
    <w:rsid w:val="002F0039"/>
    <w:rsid w:val="002F02BD"/>
    <w:rsid w:val="002F031C"/>
    <w:rsid w:val="002F048B"/>
    <w:rsid w:val="002F049B"/>
    <w:rsid w:val="002F0978"/>
    <w:rsid w:val="002F0A52"/>
    <w:rsid w:val="002F0BF3"/>
    <w:rsid w:val="002F1007"/>
    <w:rsid w:val="002F1058"/>
    <w:rsid w:val="002F12FD"/>
    <w:rsid w:val="002F1353"/>
    <w:rsid w:val="002F140A"/>
    <w:rsid w:val="002F1415"/>
    <w:rsid w:val="002F18EE"/>
    <w:rsid w:val="002F1A66"/>
    <w:rsid w:val="002F1E94"/>
    <w:rsid w:val="002F1FE7"/>
    <w:rsid w:val="002F210B"/>
    <w:rsid w:val="002F2127"/>
    <w:rsid w:val="002F2910"/>
    <w:rsid w:val="002F29E6"/>
    <w:rsid w:val="002F2C83"/>
    <w:rsid w:val="002F33D5"/>
    <w:rsid w:val="002F3649"/>
    <w:rsid w:val="002F3859"/>
    <w:rsid w:val="002F39B3"/>
    <w:rsid w:val="002F3ADD"/>
    <w:rsid w:val="002F3B89"/>
    <w:rsid w:val="002F3C1E"/>
    <w:rsid w:val="002F3C25"/>
    <w:rsid w:val="002F3D04"/>
    <w:rsid w:val="002F3E62"/>
    <w:rsid w:val="002F3F35"/>
    <w:rsid w:val="002F4003"/>
    <w:rsid w:val="002F45CF"/>
    <w:rsid w:val="002F48E7"/>
    <w:rsid w:val="002F4FDD"/>
    <w:rsid w:val="002F5617"/>
    <w:rsid w:val="002F59BC"/>
    <w:rsid w:val="002F5A44"/>
    <w:rsid w:val="002F5DDC"/>
    <w:rsid w:val="002F602E"/>
    <w:rsid w:val="002F60AB"/>
    <w:rsid w:val="002F60C8"/>
    <w:rsid w:val="002F610F"/>
    <w:rsid w:val="002F66DD"/>
    <w:rsid w:val="002F66F3"/>
    <w:rsid w:val="002F67DD"/>
    <w:rsid w:val="002F6803"/>
    <w:rsid w:val="002F7237"/>
    <w:rsid w:val="002F7294"/>
    <w:rsid w:val="002F72AA"/>
    <w:rsid w:val="002F7580"/>
    <w:rsid w:val="002F7972"/>
    <w:rsid w:val="002F7973"/>
    <w:rsid w:val="002F7BC3"/>
    <w:rsid w:val="002F7D09"/>
    <w:rsid w:val="002F7D73"/>
    <w:rsid w:val="002F7F0B"/>
    <w:rsid w:val="003000EE"/>
    <w:rsid w:val="003002DA"/>
    <w:rsid w:val="00300437"/>
    <w:rsid w:val="00300601"/>
    <w:rsid w:val="00300651"/>
    <w:rsid w:val="00300798"/>
    <w:rsid w:val="003008A5"/>
    <w:rsid w:val="003008EA"/>
    <w:rsid w:val="00300974"/>
    <w:rsid w:val="00300993"/>
    <w:rsid w:val="00300D4E"/>
    <w:rsid w:val="003010B4"/>
    <w:rsid w:val="003010FA"/>
    <w:rsid w:val="003011C5"/>
    <w:rsid w:val="00301429"/>
    <w:rsid w:val="003016BD"/>
    <w:rsid w:val="00301AE7"/>
    <w:rsid w:val="00301B81"/>
    <w:rsid w:val="00301B93"/>
    <w:rsid w:val="00301C22"/>
    <w:rsid w:val="00301CA3"/>
    <w:rsid w:val="00301F6C"/>
    <w:rsid w:val="0030250D"/>
    <w:rsid w:val="00302949"/>
    <w:rsid w:val="00302C5C"/>
    <w:rsid w:val="00302E17"/>
    <w:rsid w:val="00302E4B"/>
    <w:rsid w:val="00302E90"/>
    <w:rsid w:val="00302F42"/>
    <w:rsid w:val="00302F68"/>
    <w:rsid w:val="00302F74"/>
    <w:rsid w:val="00303294"/>
    <w:rsid w:val="00303567"/>
    <w:rsid w:val="0030374E"/>
    <w:rsid w:val="003037FC"/>
    <w:rsid w:val="00303842"/>
    <w:rsid w:val="0030399C"/>
    <w:rsid w:val="00303EE1"/>
    <w:rsid w:val="0030403C"/>
    <w:rsid w:val="003040AA"/>
    <w:rsid w:val="0030416E"/>
    <w:rsid w:val="003043D3"/>
    <w:rsid w:val="00304A0B"/>
    <w:rsid w:val="00304CB6"/>
    <w:rsid w:val="00304DCF"/>
    <w:rsid w:val="00305091"/>
    <w:rsid w:val="003050E3"/>
    <w:rsid w:val="0030539C"/>
    <w:rsid w:val="00305456"/>
    <w:rsid w:val="003056F9"/>
    <w:rsid w:val="00305A41"/>
    <w:rsid w:val="00305AFB"/>
    <w:rsid w:val="00305C1A"/>
    <w:rsid w:val="00305C2A"/>
    <w:rsid w:val="00305CA5"/>
    <w:rsid w:val="00306045"/>
    <w:rsid w:val="00306511"/>
    <w:rsid w:val="0030660A"/>
    <w:rsid w:val="00306700"/>
    <w:rsid w:val="0030683F"/>
    <w:rsid w:val="00306F9D"/>
    <w:rsid w:val="00306FDC"/>
    <w:rsid w:val="00306FED"/>
    <w:rsid w:val="003072FD"/>
    <w:rsid w:val="0030745E"/>
    <w:rsid w:val="003078B9"/>
    <w:rsid w:val="00307925"/>
    <w:rsid w:val="00307D03"/>
    <w:rsid w:val="00307D41"/>
    <w:rsid w:val="00307DAA"/>
    <w:rsid w:val="0031022C"/>
    <w:rsid w:val="00310288"/>
    <w:rsid w:val="003103BF"/>
    <w:rsid w:val="003103F4"/>
    <w:rsid w:val="003106AA"/>
    <w:rsid w:val="003106BD"/>
    <w:rsid w:val="0031094B"/>
    <w:rsid w:val="00310EE2"/>
    <w:rsid w:val="00310FCA"/>
    <w:rsid w:val="00311217"/>
    <w:rsid w:val="00311822"/>
    <w:rsid w:val="003118CE"/>
    <w:rsid w:val="00311CDB"/>
    <w:rsid w:val="00312074"/>
    <w:rsid w:val="003120D9"/>
    <w:rsid w:val="00312490"/>
    <w:rsid w:val="00312501"/>
    <w:rsid w:val="003126A0"/>
    <w:rsid w:val="003126C1"/>
    <w:rsid w:val="00312743"/>
    <w:rsid w:val="003127E4"/>
    <w:rsid w:val="00312D13"/>
    <w:rsid w:val="00312DD7"/>
    <w:rsid w:val="00312FEB"/>
    <w:rsid w:val="00313012"/>
    <w:rsid w:val="003130C1"/>
    <w:rsid w:val="0031368A"/>
    <w:rsid w:val="00313ABC"/>
    <w:rsid w:val="00313B20"/>
    <w:rsid w:val="00313B23"/>
    <w:rsid w:val="00313BF2"/>
    <w:rsid w:val="00313D2B"/>
    <w:rsid w:val="00313DED"/>
    <w:rsid w:val="00313F34"/>
    <w:rsid w:val="00314452"/>
    <w:rsid w:val="0031459E"/>
    <w:rsid w:val="00314659"/>
    <w:rsid w:val="00314759"/>
    <w:rsid w:val="003147FC"/>
    <w:rsid w:val="003148B8"/>
    <w:rsid w:val="00314C77"/>
    <w:rsid w:val="00315169"/>
    <w:rsid w:val="00315814"/>
    <w:rsid w:val="00315AFF"/>
    <w:rsid w:val="00315FE6"/>
    <w:rsid w:val="00316030"/>
    <w:rsid w:val="00316077"/>
    <w:rsid w:val="00316178"/>
    <w:rsid w:val="003161DD"/>
    <w:rsid w:val="00316214"/>
    <w:rsid w:val="00316343"/>
    <w:rsid w:val="003167E5"/>
    <w:rsid w:val="00316A8F"/>
    <w:rsid w:val="00316ACF"/>
    <w:rsid w:val="00316DE6"/>
    <w:rsid w:val="00316FB4"/>
    <w:rsid w:val="0031723C"/>
    <w:rsid w:val="00317402"/>
    <w:rsid w:val="0031745F"/>
    <w:rsid w:val="00317558"/>
    <w:rsid w:val="00317B22"/>
    <w:rsid w:val="00317B68"/>
    <w:rsid w:val="00320238"/>
    <w:rsid w:val="003202DF"/>
    <w:rsid w:val="003205C1"/>
    <w:rsid w:val="003206B7"/>
    <w:rsid w:val="003206F5"/>
    <w:rsid w:val="00320862"/>
    <w:rsid w:val="00320E8B"/>
    <w:rsid w:val="00321074"/>
    <w:rsid w:val="00321362"/>
    <w:rsid w:val="00321626"/>
    <w:rsid w:val="003219F6"/>
    <w:rsid w:val="003219FF"/>
    <w:rsid w:val="00321AB3"/>
    <w:rsid w:val="003222AD"/>
    <w:rsid w:val="0032236C"/>
    <w:rsid w:val="00322514"/>
    <w:rsid w:val="003227A4"/>
    <w:rsid w:val="003228EA"/>
    <w:rsid w:val="0032290D"/>
    <w:rsid w:val="003229A8"/>
    <w:rsid w:val="00322A64"/>
    <w:rsid w:val="00322B69"/>
    <w:rsid w:val="00322E96"/>
    <w:rsid w:val="003233DD"/>
    <w:rsid w:val="0032369F"/>
    <w:rsid w:val="00323862"/>
    <w:rsid w:val="003238EA"/>
    <w:rsid w:val="00323B2B"/>
    <w:rsid w:val="00323C94"/>
    <w:rsid w:val="00323D13"/>
    <w:rsid w:val="00323E81"/>
    <w:rsid w:val="00323FA8"/>
    <w:rsid w:val="00323FEA"/>
    <w:rsid w:val="00324111"/>
    <w:rsid w:val="00324268"/>
    <w:rsid w:val="0032438E"/>
    <w:rsid w:val="003243C7"/>
    <w:rsid w:val="00324667"/>
    <w:rsid w:val="00324681"/>
    <w:rsid w:val="00324769"/>
    <w:rsid w:val="003248CC"/>
    <w:rsid w:val="0032490E"/>
    <w:rsid w:val="00324FC2"/>
    <w:rsid w:val="00325043"/>
    <w:rsid w:val="003251EE"/>
    <w:rsid w:val="003254DE"/>
    <w:rsid w:val="00325655"/>
    <w:rsid w:val="00325797"/>
    <w:rsid w:val="003257DD"/>
    <w:rsid w:val="003258F1"/>
    <w:rsid w:val="00325A33"/>
    <w:rsid w:val="00325A47"/>
    <w:rsid w:val="00325C15"/>
    <w:rsid w:val="00325C81"/>
    <w:rsid w:val="00325D21"/>
    <w:rsid w:val="00325E57"/>
    <w:rsid w:val="00325FD3"/>
    <w:rsid w:val="003263A0"/>
    <w:rsid w:val="003264D8"/>
    <w:rsid w:val="003266DD"/>
    <w:rsid w:val="0032678E"/>
    <w:rsid w:val="003267FA"/>
    <w:rsid w:val="003268D7"/>
    <w:rsid w:val="00326EB7"/>
    <w:rsid w:val="00326F63"/>
    <w:rsid w:val="00327172"/>
    <w:rsid w:val="003271DE"/>
    <w:rsid w:val="003274A9"/>
    <w:rsid w:val="00327565"/>
    <w:rsid w:val="003275E7"/>
    <w:rsid w:val="003278DD"/>
    <w:rsid w:val="00327A24"/>
    <w:rsid w:val="00327AF8"/>
    <w:rsid w:val="00327C17"/>
    <w:rsid w:val="0033020A"/>
    <w:rsid w:val="0033025E"/>
    <w:rsid w:val="003305BF"/>
    <w:rsid w:val="0033086C"/>
    <w:rsid w:val="003309D6"/>
    <w:rsid w:val="00330B38"/>
    <w:rsid w:val="00330BB3"/>
    <w:rsid w:val="00330C4E"/>
    <w:rsid w:val="00330E30"/>
    <w:rsid w:val="003310BC"/>
    <w:rsid w:val="003310FA"/>
    <w:rsid w:val="00331173"/>
    <w:rsid w:val="00331195"/>
    <w:rsid w:val="00331567"/>
    <w:rsid w:val="0033176E"/>
    <w:rsid w:val="00331780"/>
    <w:rsid w:val="003318D9"/>
    <w:rsid w:val="00331AB1"/>
    <w:rsid w:val="00331C23"/>
    <w:rsid w:val="00331D81"/>
    <w:rsid w:val="00331FC4"/>
    <w:rsid w:val="00332035"/>
    <w:rsid w:val="003320ED"/>
    <w:rsid w:val="00332274"/>
    <w:rsid w:val="003323E6"/>
    <w:rsid w:val="003324D5"/>
    <w:rsid w:val="0033251D"/>
    <w:rsid w:val="00332769"/>
    <w:rsid w:val="00332C08"/>
    <w:rsid w:val="00332E98"/>
    <w:rsid w:val="00332F55"/>
    <w:rsid w:val="00332FBF"/>
    <w:rsid w:val="0033336B"/>
    <w:rsid w:val="003333FD"/>
    <w:rsid w:val="0033355D"/>
    <w:rsid w:val="00333601"/>
    <w:rsid w:val="00333974"/>
    <w:rsid w:val="00333B45"/>
    <w:rsid w:val="00333ED6"/>
    <w:rsid w:val="00333EE0"/>
    <w:rsid w:val="00333FD6"/>
    <w:rsid w:val="003340F5"/>
    <w:rsid w:val="0033411E"/>
    <w:rsid w:val="00334151"/>
    <w:rsid w:val="0033437F"/>
    <w:rsid w:val="00334458"/>
    <w:rsid w:val="00334698"/>
    <w:rsid w:val="003348A6"/>
    <w:rsid w:val="00334965"/>
    <w:rsid w:val="003349F4"/>
    <w:rsid w:val="00334A4B"/>
    <w:rsid w:val="00334D10"/>
    <w:rsid w:val="00334D82"/>
    <w:rsid w:val="0033540D"/>
    <w:rsid w:val="00335BB8"/>
    <w:rsid w:val="00335C07"/>
    <w:rsid w:val="00335E47"/>
    <w:rsid w:val="00335E49"/>
    <w:rsid w:val="00335F65"/>
    <w:rsid w:val="00335FD0"/>
    <w:rsid w:val="0033605B"/>
    <w:rsid w:val="0033638D"/>
    <w:rsid w:val="003366B7"/>
    <w:rsid w:val="00336749"/>
    <w:rsid w:val="00336B7B"/>
    <w:rsid w:val="00336F49"/>
    <w:rsid w:val="00336F8E"/>
    <w:rsid w:val="00336F90"/>
    <w:rsid w:val="0033723F"/>
    <w:rsid w:val="003372AC"/>
    <w:rsid w:val="00337327"/>
    <w:rsid w:val="003373B5"/>
    <w:rsid w:val="0033748D"/>
    <w:rsid w:val="003375F1"/>
    <w:rsid w:val="0033761C"/>
    <w:rsid w:val="003376F8"/>
    <w:rsid w:val="00337741"/>
    <w:rsid w:val="003378EB"/>
    <w:rsid w:val="00337A5C"/>
    <w:rsid w:val="00337A87"/>
    <w:rsid w:val="00337B6F"/>
    <w:rsid w:val="00337E02"/>
    <w:rsid w:val="00337EF4"/>
    <w:rsid w:val="003405A0"/>
    <w:rsid w:val="003405D2"/>
    <w:rsid w:val="003406C4"/>
    <w:rsid w:val="003409C8"/>
    <w:rsid w:val="00340BA5"/>
    <w:rsid w:val="00340C1A"/>
    <w:rsid w:val="003414B9"/>
    <w:rsid w:val="00341834"/>
    <w:rsid w:val="00341A1D"/>
    <w:rsid w:val="00341E16"/>
    <w:rsid w:val="00341EFB"/>
    <w:rsid w:val="003421B6"/>
    <w:rsid w:val="00342433"/>
    <w:rsid w:val="003425CC"/>
    <w:rsid w:val="00342A60"/>
    <w:rsid w:val="00342AB3"/>
    <w:rsid w:val="00342E38"/>
    <w:rsid w:val="00342E9A"/>
    <w:rsid w:val="00343033"/>
    <w:rsid w:val="003430F6"/>
    <w:rsid w:val="003432E8"/>
    <w:rsid w:val="00343357"/>
    <w:rsid w:val="003434F0"/>
    <w:rsid w:val="00343636"/>
    <w:rsid w:val="003438EC"/>
    <w:rsid w:val="00343918"/>
    <w:rsid w:val="00343A68"/>
    <w:rsid w:val="00343BEF"/>
    <w:rsid w:val="00343F77"/>
    <w:rsid w:val="00344241"/>
    <w:rsid w:val="00344258"/>
    <w:rsid w:val="0034427C"/>
    <w:rsid w:val="003444B6"/>
    <w:rsid w:val="003445F8"/>
    <w:rsid w:val="0034469C"/>
    <w:rsid w:val="00344A87"/>
    <w:rsid w:val="00344B19"/>
    <w:rsid w:val="00344D94"/>
    <w:rsid w:val="00344F05"/>
    <w:rsid w:val="00345116"/>
    <w:rsid w:val="00345458"/>
    <w:rsid w:val="00345516"/>
    <w:rsid w:val="003455AF"/>
    <w:rsid w:val="003455C2"/>
    <w:rsid w:val="00345765"/>
    <w:rsid w:val="003461D9"/>
    <w:rsid w:val="00346233"/>
    <w:rsid w:val="003463AB"/>
    <w:rsid w:val="00346845"/>
    <w:rsid w:val="003468B6"/>
    <w:rsid w:val="00346A38"/>
    <w:rsid w:val="00346E08"/>
    <w:rsid w:val="00346F7E"/>
    <w:rsid w:val="00346FB9"/>
    <w:rsid w:val="00346FF6"/>
    <w:rsid w:val="00347579"/>
    <w:rsid w:val="003476B1"/>
    <w:rsid w:val="003477DB"/>
    <w:rsid w:val="0034782C"/>
    <w:rsid w:val="00347AFE"/>
    <w:rsid w:val="00347C3D"/>
    <w:rsid w:val="0035022D"/>
    <w:rsid w:val="003503A5"/>
    <w:rsid w:val="00350A43"/>
    <w:rsid w:val="00350A75"/>
    <w:rsid w:val="00350C64"/>
    <w:rsid w:val="00351360"/>
    <w:rsid w:val="003515B1"/>
    <w:rsid w:val="00351C8E"/>
    <w:rsid w:val="00351E05"/>
    <w:rsid w:val="0035209A"/>
    <w:rsid w:val="0035230D"/>
    <w:rsid w:val="0035277F"/>
    <w:rsid w:val="0035281D"/>
    <w:rsid w:val="003528CA"/>
    <w:rsid w:val="00352ACB"/>
    <w:rsid w:val="00352DE9"/>
    <w:rsid w:val="00352E20"/>
    <w:rsid w:val="00352F72"/>
    <w:rsid w:val="00352FCF"/>
    <w:rsid w:val="00353016"/>
    <w:rsid w:val="003530AB"/>
    <w:rsid w:val="00353143"/>
    <w:rsid w:val="003533D5"/>
    <w:rsid w:val="0035363E"/>
    <w:rsid w:val="003537C2"/>
    <w:rsid w:val="00353A3D"/>
    <w:rsid w:val="00353AD6"/>
    <w:rsid w:val="00353F80"/>
    <w:rsid w:val="00353FAF"/>
    <w:rsid w:val="00354104"/>
    <w:rsid w:val="00354E13"/>
    <w:rsid w:val="00354E8C"/>
    <w:rsid w:val="00354F69"/>
    <w:rsid w:val="00354FC9"/>
    <w:rsid w:val="003550FD"/>
    <w:rsid w:val="003552AD"/>
    <w:rsid w:val="003552B2"/>
    <w:rsid w:val="00355455"/>
    <w:rsid w:val="00355752"/>
    <w:rsid w:val="00355827"/>
    <w:rsid w:val="00355911"/>
    <w:rsid w:val="00355BCD"/>
    <w:rsid w:val="00355BDA"/>
    <w:rsid w:val="003560B6"/>
    <w:rsid w:val="003560BA"/>
    <w:rsid w:val="00356445"/>
    <w:rsid w:val="003564CE"/>
    <w:rsid w:val="003566CD"/>
    <w:rsid w:val="00356709"/>
    <w:rsid w:val="00356863"/>
    <w:rsid w:val="00356A8E"/>
    <w:rsid w:val="00356AFE"/>
    <w:rsid w:val="00356C84"/>
    <w:rsid w:val="00356D9B"/>
    <w:rsid w:val="00356E4F"/>
    <w:rsid w:val="00356EFC"/>
    <w:rsid w:val="00356F0F"/>
    <w:rsid w:val="003570C5"/>
    <w:rsid w:val="00357161"/>
    <w:rsid w:val="003571C6"/>
    <w:rsid w:val="0035732E"/>
    <w:rsid w:val="00357580"/>
    <w:rsid w:val="003579C2"/>
    <w:rsid w:val="00357A23"/>
    <w:rsid w:val="00357B56"/>
    <w:rsid w:val="00357DA9"/>
    <w:rsid w:val="00357F56"/>
    <w:rsid w:val="00360648"/>
    <w:rsid w:val="003607CD"/>
    <w:rsid w:val="00360919"/>
    <w:rsid w:val="00360F4A"/>
    <w:rsid w:val="00360F6A"/>
    <w:rsid w:val="003610FD"/>
    <w:rsid w:val="00361143"/>
    <w:rsid w:val="0036154C"/>
    <w:rsid w:val="003615EB"/>
    <w:rsid w:val="00361C07"/>
    <w:rsid w:val="00361D56"/>
    <w:rsid w:val="0036222F"/>
    <w:rsid w:val="00362519"/>
    <w:rsid w:val="00362618"/>
    <w:rsid w:val="003627DB"/>
    <w:rsid w:val="00362818"/>
    <w:rsid w:val="00362A07"/>
    <w:rsid w:val="00362ABE"/>
    <w:rsid w:val="00362C79"/>
    <w:rsid w:val="00363095"/>
    <w:rsid w:val="0036381F"/>
    <w:rsid w:val="00363CD1"/>
    <w:rsid w:val="00363D17"/>
    <w:rsid w:val="00363D9E"/>
    <w:rsid w:val="00363FC7"/>
    <w:rsid w:val="00363FD0"/>
    <w:rsid w:val="00364052"/>
    <w:rsid w:val="00364134"/>
    <w:rsid w:val="00364225"/>
    <w:rsid w:val="00364395"/>
    <w:rsid w:val="00364723"/>
    <w:rsid w:val="003647B2"/>
    <w:rsid w:val="00364830"/>
    <w:rsid w:val="00364BA2"/>
    <w:rsid w:val="00364EDD"/>
    <w:rsid w:val="00365064"/>
    <w:rsid w:val="003650BA"/>
    <w:rsid w:val="003650E3"/>
    <w:rsid w:val="00365220"/>
    <w:rsid w:val="00365590"/>
    <w:rsid w:val="003658E7"/>
    <w:rsid w:val="00365911"/>
    <w:rsid w:val="00365E37"/>
    <w:rsid w:val="00365EC1"/>
    <w:rsid w:val="003661BD"/>
    <w:rsid w:val="003661D0"/>
    <w:rsid w:val="003664F2"/>
    <w:rsid w:val="003668D1"/>
    <w:rsid w:val="00366A9B"/>
    <w:rsid w:val="00366B5C"/>
    <w:rsid w:val="00366C03"/>
    <w:rsid w:val="00366C88"/>
    <w:rsid w:val="00366DC9"/>
    <w:rsid w:val="00366EC9"/>
    <w:rsid w:val="00366F10"/>
    <w:rsid w:val="00367035"/>
    <w:rsid w:val="003671B2"/>
    <w:rsid w:val="00367364"/>
    <w:rsid w:val="00367596"/>
    <w:rsid w:val="00367D63"/>
    <w:rsid w:val="00367E60"/>
    <w:rsid w:val="003700D1"/>
    <w:rsid w:val="00370167"/>
    <w:rsid w:val="00370446"/>
    <w:rsid w:val="003704F5"/>
    <w:rsid w:val="003705E3"/>
    <w:rsid w:val="003706DD"/>
    <w:rsid w:val="003707BB"/>
    <w:rsid w:val="00370980"/>
    <w:rsid w:val="00370ABA"/>
    <w:rsid w:val="00370B16"/>
    <w:rsid w:val="00370EDA"/>
    <w:rsid w:val="00371136"/>
    <w:rsid w:val="00371193"/>
    <w:rsid w:val="00371330"/>
    <w:rsid w:val="00371372"/>
    <w:rsid w:val="003713CA"/>
    <w:rsid w:val="00371417"/>
    <w:rsid w:val="003717CA"/>
    <w:rsid w:val="003719C2"/>
    <w:rsid w:val="00371BFC"/>
    <w:rsid w:val="00371D43"/>
    <w:rsid w:val="00371EFA"/>
    <w:rsid w:val="0037204D"/>
    <w:rsid w:val="0037292B"/>
    <w:rsid w:val="00372A8B"/>
    <w:rsid w:val="00372B42"/>
    <w:rsid w:val="00372E4D"/>
    <w:rsid w:val="00372E99"/>
    <w:rsid w:val="00373180"/>
    <w:rsid w:val="00373423"/>
    <w:rsid w:val="00373578"/>
    <w:rsid w:val="003737AE"/>
    <w:rsid w:val="00373B17"/>
    <w:rsid w:val="00373BB1"/>
    <w:rsid w:val="00373BF6"/>
    <w:rsid w:val="00373DF7"/>
    <w:rsid w:val="00373E50"/>
    <w:rsid w:val="00373F00"/>
    <w:rsid w:val="00374732"/>
    <w:rsid w:val="003747B2"/>
    <w:rsid w:val="00374875"/>
    <w:rsid w:val="00374A0E"/>
    <w:rsid w:val="00374BF5"/>
    <w:rsid w:val="00374CB0"/>
    <w:rsid w:val="003750C6"/>
    <w:rsid w:val="003751D4"/>
    <w:rsid w:val="003752BE"/>
    <w:rsid w:val="00375461"/>
    <w:rsid w:val="003754BC"/>
    <w:rsid w:val="00375506"/>
    <w:rsid w:val="00375534"/>
    <w:rsid w:val="00375800"/>
    <w:rsid w:val="00375936"/>
    <w:rsid w:val="00375F5C"/>
    <w:rsid w:val="00375F6D"/>
    <w:rsid w:val="00375FAC"/>
    <w:rsid w:val="00376005"/>
    <w:rsid w:val="0037610B"/>
    <w:rsid w:val="0037633A"/>
    <w:rsid w:val="003764D2"/>
    <w:rsid w:val="0037654C"/>
    <w:rsid w:val="003768B1"/>
    <w:rsid w:val="003768F0"/>
    <w:rsid w:val="00376B9C"/>
    <w:rsid w:val="00376BA9"/>
    <w:rsid w:val="00377180"/>
    <w:rsid w:val="003776AD"/>
    <w:rsid w:val="003776D2"/>
    <w:rsid w:val="00377742"/>
    <w:rsid w:val="00377769"/>
    <w:rsid w:val="003777C9"/>
    <w:rsid w:val="003778B3"/>
    <w:rsid w:val="003778F4"/>
    <w:rsid w:val="00377DB5"/>
    <w:rsid w:val="003801A0"/>
    <w:rsid w:val="00380294"/>
    <w:rsid w:val="00380301"/>
    <w:rsid w:val="003803C3"/>
    <w:rsid w:val="003803C9"/>
    <w:rsid w:val="00380485"/>
    <w:rsid w:val="003805D0"/>
    <w:rsid w:val="00380796"/>
    <w:rsid w:val="0038085D"/>
    <w:rsid w:val="00380D28"/>
    <w:rsid w:val="00380EB7"/>
    <w:rsid w:val="00380EEB"/>
    <w:rsid w:val="00381187"/>
    <w:rsid w:val="003811A7"/>
    <w:rsid w:val="0038126D"/>
    <w:rsid w:val="00381412"/>
    <w:rsid w:val="0038166C"/>
    <w:rsid w:val="0038179A"/>
    <w:rsid w:val="003822C5"/>
    <w:rsid w:val="0038268E"/>
    <w:rsid w:val="00382777"/>
    <w:rsid w:val="003827A5"/>
    <w:rsid w:val="00382B81"/>
    <w:rsid w:val="00382BB9"/>
    <w:rsid w:val="00382C02"/>
    <w:rsid w:val="00383216"/>
    <w:rsid w:val="00383284"/>
    <w:rsid w:val="00383338"/>
    <w:rsid w:val="00383857"/>
    <w:rsid w:val="003838D7"/>
    <w:rsid w:val="00383A0F"/>
    <w:rsid w:val="00383ED8"/>
    <w:rsid w:val="00383F20"/>
    <w:rsid w:val="003841AD"/>
    <w:rsid w:val="00384264"/>
    <w:rsid w:val="0038427A"/>
    <w:rsid w:val="00384565"/>
    <w:rsid w:val="00384A75"/>
    <w:rsid w:val="00384FF9"/>
    <w:rsid w:val="003851BB"/>
    <w:rsid w:val="003851DB"/>
    <w:rsid w:val="0038538B"/>
    <w:rsid w:val="003857CF"/>
    <w:rsid w:val="003857D5"/>
    <w:rsid w:val="00385C14"/>
    <w:rsid w:val="00385C3B"/>
    <w:rsid w:val="00385C67"/>
    <w:rsid w:val="00385D9F"/>
    <w:rsid w:val="00385FD7"/>
    <w:rsid w:val="00386274"/>
    <w:rsid w:val="00386304"/>
    <w:rsid w:val="00386440"/>
    <w:rsid w:val="00386639"/>
    <w:rsid w:val="0038691B"/>
    <w:rsid w:val="003869B3"/>
    <w:rsid w:val="00386AE2"/>
    <w:rsid w:val="00386DC4"/>
    <w:rsid w:val="00386E37"/>
    <w:rsid w:val="00386FAB"/>
    <w:rsid w:val="00387203"/>
    <w:rsid w:val="00387309"/>
    <w:rsid w:val="0038749D"/>
    <w:rsid w:val="00387655"/>
    <w:rsid w:val="00387748"/>
    <w:rsid w:val="00387844"/>
    <w:rsid w:val="003878C6"/>
    <w:rsid w:val="00387BCB"/>
    <w:rsid w:val="00387C3E"/>
    <w:rsid w:val="00387CD5"/>
    <w:rsid w:val="00387CD6"/>
    <w:rsid w:val="00387EE4"/>
    <w:rsid w:val="003900EB"/>
    <w:rsid w:val="00390312"/>
    <w:rsid w:val="00390433"/>
    <w:rsid w:val="00390446"/>
    <w:rsid w:val="0039093F"/>
    <w:rsid w:val="00390981"/>
    <w:rsid w:val="00390D1F"/>
    <w:rsid w:val="00390D58"/>
    <w:rsid w:val="00391031"/>
    <w:rsid w:val="003910B7"/>
    <w:rsid w:val="003915D5"/>
    <w:rsid w:val="00391811"/>
    <w:rsid w:val="00391816"/>
    <w:rsid w:val="00391849"/>
    <w:rsid w:val="0039184F"/>
    <w:rsid w:val="00391917"/>
    <w:rsid w:val="00391AFC"/>
    <w:rsid w:val="00391C6D"/>
    <w:rsid w:val="00391CFA"/>
    <w:rsid w:val="00391D8A"/>
    <w:rsid w:val="0039208C"/>
    <w:rsid w:val="00392233"/>
    <w:rsid w:val="0039236C"/>
    <w:rsid w:val="00392764"/>
    <w:rsid w:val="00392A8E"/>
    <w:rsid w:val="00392B33"/>
    <w:rsid w:val="00392CA3"/>
    <w:rsid w:val="00392D0E"/>
    <w:rsid w:val="00392DEB"/>
    <w:rsid w:val="00392E12"/>
    <w:rsid w:val="00392FEF"/>
    <w:rsid w:val="003931B1"/>
    <w:rsid w:val="003931D9"/>
    <w:rsid w:val="00393218"/>
    <w:rsid w:val="00393574"/>
    <w:rsid w:val="0039386E"/>
    <w:rsid w:val="00393AA7"/>
    <w:rsid w:val="00393BF7"/>
    <w:rsid w:val="00393C79"/>
    <w:rsid w:val="003940D9"/>
    <w:rsid w:val="003944C3"/>
    <w:rsid w:val="003948D7"/>
    <w:rsid w:val="00394C1F"/>
    <w:rsid w:val="00395216"/>
    <w:rsid w:val="003952EB"/>
    <w:rsid w:val="00395366"/>
    <w:rsid w:val="003954A8"/>
    <w:rsid w:val="00395685"/>
    <w:rsid w:val="00395703"/>
    <w:rsid w:val="00395833"/>
    <w:rsid w:val="0039589B"/>
    <w:rsid w:val="0039597E"/>
    <w:rsid w:val="0039598A"/>
    <w:rsid w:val="00396077"/>
    <w:rsid w:val="00396143"/>
    <w:rsid w:val="0039615E"/>
    <w:rsid w:val="00396178"/>
    <w:rsid w:val="003964EA"/>
    <w:rsid w:val="003966EC"/>
    <w:rsid w:val="00396768"/>
    <w:rsid w:val="003968FF"/>
    <w:rsid w:val="0039691F"/>
    <w:rsid w:val="00396B80"/>
    <w:rsid w:val="00396E4E"/>
    <w:rsid w:val="00397379"/>
    <w:rsid w:val="003975FF"/>
    <w:rsid w:val="00397BED"/>
    <w:rsid w:val="00397D06"/>
    <w:rsid w:val="00397D3B"/>
    <w:rsid w:val="00397F16"/>
    <w:rsid w:val="003A03C0"/>
    <w:rsid w:val="003A0598"/>
    <w:rsid w:val="003A06DE"/>
    <w:rsid w:val="003A06FA"/>
    <w:rsid w:val="003A1063"/>
    <w:rsid w:val="003A11A3"/>
    <w:rsid w:val="003A11EE"/>
    <w:rsid w:val="003A130D"/>
    <w:rsid w:val="003A1A0A"/>
    <w:rsid w:val="003A1C65"/>
    <w:rsid w:val="003A2095"/>
    <w:rsid w:val="003A20ED"/>
    <w:rsid w:val="003A2111"/>
    <w:rsid w:val="003A2AA3"/>
    <w:rsid w:val="003A2D6C"/>
    <w:rsid w:val="003A2DD7"/>
    <w:rsid w:val="003A2DFC"/>
    <w:rsid w:val="003A34E4"/>
    <w:rsid w:val="003A3ADD"/>
    <w:rsid w:val="003A3C01"/>
    <w:rsid w:val="003A3E1A"/>
    <w:rsid w:val="003A3E96"/>
    <w:rsid w:val="003A41AB"/>
    <w:rsid w:val="003A442B"/>
    <w:rsid w:val="003A45DD"/>
    <w:rsid w:val="003A48CB"/>
    <w:rsid w:val="003A49B5"/>
    <w:rsid w:val="003A4A96"/>
    <w:rsid w:val="003A4B02"/>
    <w:rsid w:val="003A5064"/>
    <w:rsid w:val="003A5149"/>
    <w:rsid w:val="003A5318"/>
    <w:rsid w:val="003A5650"/>
    <w:rsid w:val="003A59C1"/>
    <w:rsid w:val="003A5C87"/>
    <w:rsid w:val="003A6132"/>
    <w:rsid w:val="003A6223"/>
    <w:rsid w:val="003A622D"/>
    <w:rsid w:val="003A64B4"/>
    <w:rsid w:val="003A685D"/>
    <w:rsid w:val="003A6A07"/>
    <w:rsid w:val="003A6B18"/>
    <w:rsid w:val="003A6B91"/>
    <w:rsid w:val="003A6C3D"/>
    <w:rsid w:val="003A6E43"/>
    <w:rsid w:val="003A6F40"/>
    <w:rsid w:val="003A6F5A"/>
    <w:rsid w:val="003A7776"/>
    <w:rsid w:val="003A7816"/>
    <w:rsid w:val="003A7BA8"/>
    <w:rsid w:val="003A7C5C"/>
    <w:rsid w:val="003A7D2D"/>
    <w:rsid w:val="003B03CA"/>
    <w:rsid w:val="003B05CD"/>
    <w:rsid w:val="003B0946"/>
    <w:rsid w:val="003B0A6D"/>
    <w:rsid w:val="003B0E1D"/>
    <w:rsid w:val="003B1132"/>
    <w:rsid w:val="003B13F1"/>
    <w:rsid w:val="003B191F"/>
    <w:rsid w:val="003B227A"/>
    <w:rsid w:val="003B227F"/>
    <w:rsid w:val="003B23CD"/>
    <w:rsid w:val="003B243C"/>
    <w:rsid w:val="003B2968"/>
    <w:rsid w:val="003B2B8F"/>
    <w:rsid w:val="003B2DFE"/>
    <w:rsid w:val="003B2E91"/>
    <w:rsid w:val="003B304C"/>
    <w:rsid w:val="003B30CD"/>
    <w:rsid w:val="003B30E8"/>
    <w:rsid w:val="003B31B1"/>
    <w:rsid w:val="003B31FD"/>
    <w:rsid w:val="003B3290"/>
    <w:rsid w:val="003B36B5"/>
    <w:rsid w:val="003B36DA"/>
    <w:rsid w:val="003B37BE"/>
    <w:rsid w:val="003B382F"/>
    <w:rsid w:val="003B3920"/>
    <w:rsid w:val="003B3956"/>
    <w:rsid w:val="003B3ADC"/>
    <w:rsid w:val="003B3B4E"/>
    <w:rsid w:val="003B3BB4"/>
    <w:rsid w:val="003B3C88"/>
    <w:rsid w:val="003B3F60"/>
    <w:rsid w:val="003B415E"/>
    <w:rsid w:val="003B4197"/>
    <w:rsid w:val="003B41B2"/>
    <w:rsid w:val="003B42AF"/>
    <w:rsid w:val="003B443E"/>
    <w:rsid w:val="003B4503"/>
    <w:rsid w:val="003B4627"/>
    <w:rsid w:val="003B471E"/>
    <w:rsid w:val="003B481E"/>
    <w:rsid w:val="003B495D"/>
    <w:rsid w:val="003B4AEE"/>
    <w:rsid w:val="003B50F2"/>
    <w:rsid w:val="003B54D5"/>
    <w:rsid w:val="003B5B18"/>
    <w:rsid w:val="003B5B9C"/>
    <w:rsid w:val="003B5CF0"/>
    <w:rsid w:val="003B6476"/>
    <w:rsid w:val="003B659D"/>
    <w:rsid w:val="003B66BA"/>
    <w:rsid w:val="003B67E5"/>
    <w:rsid w:val="003B69B5"/>
    <w:rsid w:val="003B6A03"/>
    <w:rsid w:val="003B6B4C"/>
    <w:rsid w:val="003B6BE8"/>
    <w:rsid w:val="003B6CAC"/>
    <w:rsid w:val="003B6CF3"/>
    <w:rsid w:val="003B6F4D"/>
    <w:rsid w:val="003B6FF1"/>
    <w:rsid w:val="003B7065"/>
    <w:rsid w:val="003B7476"/>
    <w:rsid w:val="003B7547"/>
    <w:rsid w:val="003B767A"/>
    <w:rsid w:val="003B76E5"/>
    <w:rsid w:val="003B76E6"/>
    <w:rsid w:val="003B7782"/>
    <w:rsid w:val="003B793E"/>
    <w:rsid w:val="003B7D4D"/>
    <w:rsid w:val="003B7D92"/>
    <w:rsid w:val="003B7E5F"/>
    <w:rsid w:val="003C00AF"/>
    <w:rsid w:val="003C01AB"/>
    <w:rsid w:val="003C08CF"/>
    <w:rsid w:val="003C08F1"/>
    <w:rsid w:val="003C0B83"/>
    <w:rsid w:val="003C0CA6"/>
    <w:rsid w:val="003C10A2"/>
    <w:rsid w:val="003C1123"/>
    <w:rsid w:val="003C1170"/>
    <w:rsid w:val="003C12A2"/>
    <w:rsid w:val="003C15E9"/>
    <w:rsid w:val="003C169A"/>
    <w:rsid w:val="003C17B9"/>
    <w:rsid w:val="003C190E"/>
    <w:rsid w:val="003C1A1F"/>
    <w:rsid w:val="003C200B"/>
    <w:rsid w:val="003C202E"/>
    <w:rsid w:val="003C2314"/>
    <w:rsid w:val="003C2673"/>
    <w:rsid w:val="003C27E1"/>
    <w:rsid w:val="003C2B05"/>
    <w:rsid w:val="003C2D62"/>
    <w:rsid w:val="003C32EC"/>
    <w:rsid w:val="003C39A0"/>
    <w:rsid w:val="003C3A3B"/>
    <w:rsid w:val="003C403C"/>
    <w:rsid w:val="003C43B3"/>
    <w:rsid w:val="003C45E3"/>
    <w:rsid w:val="003C46C9"/>
    <w:rsid w:val="003C491B"/>
    <w:rsid w:val="003C4AB4"/>
    <w:rsid w:val="003C4DF7"/>
    <w:rsid w:val="003C4E6D"/>
    <w:rsid w:val="003C4F78"/>
    <w:rsid w:val="003C5103"/>
    <w:rsid w:val="003C5223"/>
    <w:rsid w:val="003C564B"/>
    <w:rsid w:val="003C5786"/>
    <w:rsid w:val="003C591A"/>
    <w:rsid w:val="003C5C37"/>
    <w:rsid w:val="003C5D5E"/>
    <w:rsid w:val="003C5E02"/>
    <w:rsid w:val="003C5E67"/>
    <w:rsid w:val="003C5F53"/>
    <w:rsid w:val="003C6000"/>
    <w:rsid w:val="003C6511"/>
    <w:rsid w:val="003C673B"/>
    <w:rsid w:val="003C68E2"/>
    <w:rsid w:val="003C6A53"/>
    <w:rsid w:val="003C6B79"/>
    <w:rsid w:val="003C6C6E"/>
    <w:rsid w:val="003C70FD"/>
    <w:rsid w:val="003C724D"/>
    <w:rsid w:val="003C7606"/>
    <w:rsid w:val="003C769B"/>
    <w:rsid w:val="003C7901"/>
    <w:rsid w:val="003D0563"/>
    <w:rsid w:val="003D07F7"/>
    <w:rsid w:val="003D0815"/>
    <w:rsid w:val="003D0B4F"/>
    <w:rsid w:val="003D0DED"/>
    <w:rsid w:val="003D122F"/>
    <w:rsid w:val="003D1332"/>
    <w:rsid w:val="003D1648"/>
    <w:rsid w:val="003D17CE"/>
    <w:rsid w:val="003D1AAF"/>
    <w:rsid w:val="003D1B44"/>
    <w:rsid w:val="003D1BED"/>
    <w:rsid w:val="003D1E99"/>
    <w:rsid w:val="003D2103"/>
    <w:rsid w:val="003D26C0"/>
    <w:rsid w:val="003D275B"/>
    <w:rsid w:val="003D2942"/>
    <w:rsid w:val="003D29D0"/>
    <w:rsid w:val="003D2A57"/>
    <w:rsid w:val="003D2CA3"/>
    <w:rsid w:val="003D2E12"/>
    <w:rsid w:val="003D306E"/>
    <w:rsid w:val="003D33D1"/>
    <w:rsid w:val="003D36F1"/>
    <w:rsid w:val="003D3AB2"/>
    <w:rsid w:val="003D447D"/>
    <w:rsid w:val="003D461D"/>
    <w:rsid w:val="003D4730"/>
    <w:rsid w:val="003D47A6"/>
    <w:rsid w:val="003D49A6"/>
    <w:rsid w:val="003D4A89"/>
    <w:rsid w:val="003D4AB5"/>
    <w:rsid w:val="003D4AEC"/>
    <w:rsid w:val="003D4BEB"/>
    <w:rsid w:val="003D4C55"/>
    <w:rsid w:val="003D4D09"/>
    <w:rsid w:val="003D4D69"/>
    <w:rsid w:val="003D4E7C"/>
    <w:rsid w:val="003D51B7"/>
    <w:rsid w:val="003D5241"/>
    <w:rsid w:val="003D532D"/>
    <w:rsid w:val="003D54A6"/>
    <w:rsid w:val="003D55E4"/>
    <w:rsid w:val="003D5B55"/>
    <w:rsid w:val="003D5F7E"/>
    <w:rsid w:val="003D60A6"/>
    <w:rsid w:val="003D637C"/>
    <w:rsid w:val="003D659A"/>
    <w:rsid w:val="003D6815"/>
    <w:rsid w:val="003D6937"/>
    <w:rsid w:val="003D69E6"/>
    <w:rsid w:val="003D6B43"/>
    <w:rsid w:val="003D6D3A"/>
    <w:rsid w:val="003D6DCF"/>
    <w:rsid w:val="003D6EA7"/>
    <w:rsid w:val="003D6F96"/>
    <w:rsid w:val="003D720E"/>
    <w:rsid w:val="003D7364"/>
    <w:rsid w:val="003D73DD"/>
    <w:rsid w:val="003D7448"/>
    <w:rsid w:val="003D76D0"/>
    <w:rsid w:val="003D7A7A"/>
    <w:rsid w:val="003D7B2C"/>
    <w:rsid w:val="003D7DC9"/>
    <w:rsid w:val="003E00EC"/>
    <w:rsid w:val="003E0128"/>
    <w:rsid w:val="003E028E"/>
    <w:rsid w:val="003E0305"/>
    <w:rsid w:val="003E05C1"/>
    <w:rsid w:val="003E0DA4"/>
    <w:rsid w:val="003E0F99"/>
    <w:rsid w:val="003E1033"/>
    <w:rsid w:val="003E10D9"/>
    <w:rsid w:val="003E1170"/>
    <w:rsid w:val="003E1276"/>
    <w:rsid w:val="003E1336"/>
    <w:rsid w:val="003E14B6"/>
    <w:rsid w:val="003E1524"/>
    <w:rsid w:val="003E1555"/>
    <w:rsid w:val="003E16AE"/>
    <w:rsid w:val="003E1A7F"/>
    <w:rsid w:val="003E1E08"/>
    <w:rsid w:val="003E1F18"/>
    <w:rsid w:val="003E20B6"/>
    <w:rsid w:val="003E2202"/>
    <w:rsid w:val="003E22EE"/>
    <w:rsid w:val="003E2361"/>
    <w:rsid w:val="003E246A"/>
    <w:rsid w:val="003E246E"/>
    <w:rsid w:val="003E2577"/>
    <w:rsid w:val="003E270C"/>
    <w:rsid w:val="003E27F5"/>
    <w:rsid w:val="003E28C7"/>
    <w:rsid w:val="003E2A43"/>
    <w:rsid w:val="003E2A66"/>
    <w:rsid w:val="003E2AA4"/>
    <w:rsid w:val="003E2ADD"/>
    <w:rsid w:val="003E2B10"/>
    <w:rsid w:val="003E2B33"/>
    <w:rsid w:val="003E2BC3"/>
    <w:rsid w:val="003E2C1F"/>
    <w:rsid w:val="003E2C6F"/>
    <w:rsid w:val="003E2C89"/>
    <w:rsid w:val="003E2E2D"/>
    <w:rsid w:val="003E2F66"/>
    <w:rsid w:val="003E3378"/>
    <w:rsid w:val="003E3459"/>
    <w:rsid w:val="003E3592"/>
    <w:rsid w:val="003E35D1"/>
    <w:rsid w:val="003E363A"/>
    <w:rsid w:val="003E3753"/>
    <w:rsid w:val="003E38CB"/>
    <w:rsid w:val="003E3C34"/>
    <w:rsid w:val="003E3F2D"/>
    <w:rsid w:val="003E3FFB"/>
    <w:rsid w:val="003E40CE"/>
    <w:rsid w:val="003E438C"/>
    <w:rsid w:val="003E442C"/>
    <w:rsid w:val="003E4961"/>
    <w:rsid w:val="003E49EA"/>
    <w:rsid w:val="003E4C9F"/>
    <w:rsid w:val="003E52AA"/>
    <w:rsid w:val="003E537F"/>
    <w:rsid w:val="003E5646"/>
    <w:rsid w:val="003E567A"/>
    <w:rsid w:val="003E58B1"/>
    <w:rsid w:val="003E59E9"/>
    <w:rsid w:val="003E5A8B"/>
    <w:rsid w:val="003E5DE5"/>
    <w:rsid w:val="003E625C"/>
    <w:rsid w:val="003E629E"/>
    <w:rsid w:val="003E63D4"/>
    <w:rsid w:val="003E643F"/>
    <w:rsid w:val="003E64EC"/>
    <w:rsid w:val="003E6558"/>
    <w:rsid w:val="003E665F"/>
    <w:rsid w:val="003E6D3A"/>
    <w:rsid w:val="003E6DB0"/>
    <w:rsid w:val="003E6E8A"/>
    <w:rsid w:val="003E7126"/>
    <w:rsid w:val="003E714A"/>
    <w:rsid w:val="003E71E4"/>
    <w:rsid w:val="003E7301"/>
    <w:rsid w:val="003E732B"/>
    <w:rsid w:val="003E741A"/>
    <w:rsid w:val="003E74EA"/>
    <w:rsid w:val="003E7626"/>
    <w:rsid w:val="003E7AD7"/>
    <w:rsid w:val="003E7F9F"/>
    <w:rsid w:val="003F0316"/>
    <w:rsid w:val="003F0464"/>
    <w:rsid w:val="003F0950"/>
    <w:rsid w:val="003F09D3"/>
    <w:rsid w:val="003F0B3F"/>
    <w:rsid w:val="003F0D87"/>
    <w:rsid w:val="003F0F29"/>
    <w:rsid w:val="003F11F2"/>
    <w:rsid w:val="003F15E3"/>
    <w:rsid w:val="003F1793"/>
    <w:rsid w:val="003F18AB"/>
    <w:rsid w:val="003F1A30"/>
    <w:rsid w:val="003F1BA9"/>
    <w:rsid w:val="003F1BB9"/>
    <w:rsid w:val="003F1C19"/>
    <w:rsid w:val="003F1D71"/>
    <w:rsid w:val="003F1DF1"/>
    <w:rsid w:val="003F1F3E"/>
    <w:rsid w:val="003F25A5"/>
    <w:rsid w:val="003F2625"/>
    <w:rsid w:val="003F2638"/>
    <w:rsid w:val="003F282C"/>
    <w:rsid w:val="003F2A74"/>
    <w:rsid w:val="003F2B1A"/>
    <w:rsid w:val="003F325D"/>
    <w:rsid w:val="003F3306"/>
    <w:rsid w:val="003F3532"/>
    <w:rsid w:val="003F3706"/>
    <w:rsid w:val="003F383E"/>
    <w:rsid w:val="003F3868"/>
    <w:rsid w:val="003F38F4"/>
    <w:rsid w:val="003F395D"/>
    <w:rsid w:val="003F3B2F"/>
    <w:rsid w:val="003F3C6B"/>
    <w:rsid w:val="003F3CDC"/>
    <w:rsid w:val="003F3E77"/>
    <w:rsid w:val="003F3F89"/>
    <w:rsid w:val="003F4018"/>
    <w:rsid w:val="003F413A"/>
    <w:rsid w:val="003F427E"/>
    <w:rsid w:val="003F43ED"/>
    <w:rsid w:val="003F462D"/>
    <w:rsid w:val="003F47C9"/>
    <w:rsid w:val="003F47D2"/>
    <w:rsid w:val="003F4816"/>
    <w:rsid w:val="003F4BF8"/>
    <w:rsid w:val="003F4DAE"/>
    <w:rsid w:val="003F507D"/>
    <w:rsid w:val="003F530D"/>
    <w:rsid w:val="003F5475"/>
    <w:rsid w:val="003F55F7"/>
    <w:rsid w:val="003F57A1"/>
    <w:rsid w:val="003F595B"/>
    <w:rsid w:val="003F5E03"/>
    <w:rsid w:val="003F67D6"/>
    <w:rsid w:val="003F6AD7"/>
    <w:rsid w:val="003F6BD3"/>
    <w:rsid w:val="003F6E20"/>
    <w:rsid w:val="003F6F77"/>
    <w:rsid w:val="003F7040"/>
    <w:rsid w:val="003F70CD"/>
    <w:rsid w:val="003F73F0"/>
    <w:rsid w:val="003F76AF"/>
    <w:rsid w:val="003F7736"/>
    <w:rsid w:val="003F7738"/>
    <w:rsid w:val="003F7C3A"/>
    <w:rsid w:val="003F7C9B"/>
    <w:rsid w:val="003F7EA8"/>
    <w:rsid w:val="0040000B"/>
    <w:rsid w:val="0040039A"/>
    <w:rsid w:val="00400462"/>
    <w:rsid w:val="00400540"/>
    <w:rsid w:val="004006BF"/>
    <w:rsid w:val="00400829"/>
    <w:rsid w:val="0040084D"/>
    <w:rsid w:val="00400853"/>
    <w:rsid w:val="00400AB2"/>
    <w:rsid w:val="00400D52"/>
    <w:rsid w:val="00400ED0"/>
    <w:rsid w:val="0040140C"/>
    <w:rsid w:val="004014E2"/>
    <w:rsid w:val="00401725"/>
    <w:rsid w:val="004017E3"/>
    <w:rsid w:val="0040191A"/>
    <w:rsid w:val="00401958"/>
    <w:rsid w:val="00401B2D"/>
    <w:rsid w:val="00401BCB"/>
    <w:rsid w:val="00401CC5"/>
    <w:rsid w:val="00401EB4"/>
    <w:rsid w:val="00402009"/>
    <w:rsid w:val="004021D1"/>
    <w:rsid w:val="0040239E"/>
    <w:rsid w:val="004027D6"/>
    <w:rsid w:val="0040288F"/>
    <w:rsid w:val="004028BE"/>
    <w:rsid w:val="00402C66"/>
    <w:rsid w:val="004030E0"/>
    <w:rsid w:val="004031D7"/>
    <w:rsid w:val="0040340C"/>
    <w:rsid w:val="00403535"/>
    <w:rsid w:val="00403552"/>
    <w:rsid w:val="00403D95"/>
    <w:rsid w:val="00403E11"/>
    <w:rsid w:val="00403E48"/>
    <w:rsid w:val="004043CC"/>
    <w:rsid w:val="004044CE"/>
    <w:rsid w:val="00404507"/>
    <w:rsid w:val="0040452E"/>
    <w:rsid w:val="004047EB"/>
    <w:rsid w:val="004048C6"/>
    <w:rsid w:val="00404929"/>
    <w:rsid w:val="00404F61"/>
    <w:rsid w:val="00405360"/>
    <w:rsid w:val="004053BA"/>
    <w:rsid w:val="0040583E"/>
    <w:rsid w:val="004058D6"/>
    <w:rsid w:val="004059BA"/>
    <w:rsid w:val="00405DC1"/>
    <w:rsid w:val="00405FD9"/>
    <w:rsid w:val="00406002"/>
    <w:rsid w:val="0040614B"/>
    <w:rsid w:val="004064A4"/>
    <w:rsid w:val="00406736"/>
    <w:rsid w:val="00406A8B"/>
    <w:rsid w:val="00406AD7"/>
    <w:rsid w:val="00406B02"/>
    <w:rsid w:val="00406CF9"/>
    <w:rsid w:val="00406D05"/>
    <w:rsid w:val="00406ECB"/>
    <w:rsid w:val="004070E8"/>
    <w:rsid w:val="0040724E"/>
    <w:rsid w:val="004072B9"/>
    <w:rsid w:val="0040747D"/>
    <w:rsid w:val="00407519"/>
    <w:rsid w:val="004077D4"/>
    <w:rsid w:val="0040790D"/>
    <w:rsid w:val="00407BCE"/>
    <w:rsid w:val="00407C07"/>
    <w:rsid w:val="00407CB3"/>
    <w:rsid w:val="00407EAF"/>
    <w:rsid w:val="00407F2B"/>
    <w:rsid w:val="00410008"/>
    <w:rsid w:val="00410268"/>
    <w:rsid w:val="0041044E"/>
    <w:rsid w:val="004106D0"/>
    <w:rsid w:val="0041087E"/>
    <w:rsid w:val="00410AA7"/>
    <w:rsid w:val="00410ACD"/>
    <w:rsid w:val="00410B02"/>
    <w:rsid w:val="00410E8F"/>
    <w:rsid w:val="004111FF"/>
    <w:rsid w:val="00411427"/>
    <w:rsid w:val="00411523"/>
    <w:rsid w:val="0041160C"/>
    <w:rsid w:val="0041165A"/>
    <w:rsid w:val="00411986"/>
    <w:rsid w:val="00411AA3"/>
    <w:rsid w:val="00411C80"/>
    <w:rsid w:val="00411DCC"/>
    <w:rsid w:val="00412402"/>
    <w:rsid w:val="00412749"/>
    <w:rsid w:val="00412922"/>
    <w:rsid w:val="00412C04"/>
    <w:rsid w:val="00412CFF"/>
    <w:rsid w:val="00412F47"/>
    <w:rsid w:val="00412F8A"/>
    <w:rsid w:val="00412FE1"/>
    <w:rsid w:val="0041305A"/>
    <w:rsid w:val="0041325B"/>
    <w:rsid w:val="00413429"/>
    <w:rsid w:val="00413501"/>
    <w:rsid w:val="00413531"/>
    <w:rsid w:val="004135B7"/>
    <w:rsid w:val="004137CA"/>
    <w:rsid w:val="00413904"/>
    <w:rsid w:val="00413CDA"/>
    <w:rsid w:val="00414234"/>
    <w:rsid w:val="00414273"/>
    <w:rsid w:val="00414546"/>
    <w:rsid w:val="0041494A"/>
    <w:rsid w:val="00414DE5"/>
    <w:rsid w:val="00415110"/>
    <w:rsid w:val="0041516B"/>
    <w:rsid w:val="004152CC"/>
    <w:rsid w:val="004153B0"/>
    <w:rsid w:val="004156D2"/>
    <w:rsid w:val="00415708"/>
    <w:rsid w:val="0041571C"/>
    <w:rsid w:val="004158A7"/>
    <w:rsid w:val="00415966"/>
    <w:rsid w:val="00415A16"/>
    <w:rsid w:val="00415A82"/>
    <w:rsid w:val="00415D87"/>
    <w:rsid w:val="00415E34"/>
    <w:rsid w:val="0041688F"/>
    <w:rsid w:val="004172E5"/>
    <w:rsid w:val="0041745A"/>
    <w:rsid w:val="00417AD8"/>
    <w:rsid w:val="00417BAC"/>
    <w:rsid w:val="00417D61"/>
    <w:rsid w:val="00417DBE"/>
    <w:rsid w:val="00417F43"/>
    <w:rsid w:val="004200CD"/>
    <w:rsid w:val="0042011C"/>
    <w:rsid w:val="004203A6"/>
    <w:rsid w:val="004203E4"/>
    <w:rsid w:val="00420469"/>
    <w:rsid w:val="0042047B"/>
    <w:rsid w:val="004204A3"/>
    <w:rsid w:val="004204F1"/>
    <w:rsid w:val="004207F6"/>
    <w:rsid w:val="00420980"/>
    <w:rsid w:val="004209AA"/>
    <w:rsid w:val="00420AB7"/>
    <w:rsid w:val="00420EE0"/>
    <w:rsid w:val="00420F29"/>
    <w:rsid w:val="00421417"/>
    <w:rsid w:val="00421534"/>
    <w:rsid w:val="0042154A"/>
    <w:rsid w:val="0042192E"/>
    <w:rsid w:val="00421960"/>
    <w:rsid w:val="004219A0"/>
    <w:rsid w:val="004219ED"/>
    <w:rsid w:val="00421B99"/>
    <w:rsid w:val="00421CAB"/>
    <w:rsid w:val="00421E08"/>
    <w:rsid w:val="00421E0F"/>
    <w:rsid w:val="00421E6F"/>
    <w:rsid w:val="0042212F"/>
    <w:rsid w:val="0042239D"/>
    <w:rsid w:val="00422425"/>
    <w:rsid w:val="004224C7"/>
    <w:rsid w:val="00422891"/>
    <w:rsid w:val="0042292D"/>
    <w:rsid w:val="004229CE"/>
    <w:rsid w:val="00422C9E"/>
    <w:rsid w:val="00422CB4"/>
    <w:rsid w:val="00422D4A"/>
    <w:rsid w:val="00422EA0"/>
    <w:rsid w:val="00423230"/>
    <w:rsid w:val="0042340D"/>
    <w:rsid w:val="00423423"/>
    <w:rsid w:val="004235CA"/>
    <w:rsid w:val="00423714"/>
    <w:rsid w:val="004237A4"/>
    <w:rsid w:val="00423AD5"/>
    <w:rsid w:val="00423B77"/>
    <w:rsid w:val="00423DEF"/>
    <w:rsid w:val="00423FB7"/>
    <w:rsid w:val="004244E6"/>
    <w:rsid w:val="004248EC"/>
    <w:rsid w:val="0042498C"/>
    <w:rsid w:val="00424997"/>
    <w:rsid w:val="004249A3"/>
    <w:rsid w:val="00424A82"/>
    <w:rsid w:val="00424DA4"/>
    <w:rsid w:val="00424FDA"/>
    <w:rsid w:val="00425008"/>
    <w:rsid w:val="004254A0"/>
    <w:rsid w:val="00425650"/>
    <w:rsid w:val="004257DC"/>
    <w:rsid w:val="004257FB"/>
    <w:rsid w:val="004258BE"/>
    <w:rsid w:val="00425AB5"/>
    <w:rsid w:val="00425BBE"/>
    <w:rsid w:val="00425F37"/>
    <w:rsid w:val="00425FD4"/>
    <w:rsid w:val="0042603B"/>
    <w:rsid w:val="00426269"/>
    <w:rsid w:val="00426313"/>
    <w:rsid w:val="004264B6"/>
    <w:rsid w:val="00426683"/>
    <w:rsid w:val="00426821"/>
    <w:rsid w:val="00426924"/>
    <w:rsid w:val="00426984"/>
    <w:rsid w:val="00426A21"/>
    <w:rsid w:val="00426B33"/>
    <w:rsid w:val="00427059"/>
    <w:rsid w:val="00427088"/>
    <w:rsid w:val="004271FC"/>
    <w:rsid w:val="004272B9"/>
    <w:rsid w:val="00427579"/>
    <w:rsid w:val="004275AA"/>
    <w:rsid w:val="00427854"/>
    <w:rsid w:val="004278CF"/>
    <w:rsid w:val="00427E38"/>
    <w:rsid w:val="00427EDC"/>
    <w:rsid w:val="00427F8F"/>
    <w:rsid w:val="004301B3"/>
    <w:rsid w:val="004302BC"/>
    <w:rsid w:val="004302FA"/>
    <w:rsid w:val="00430317"/>
    <w:rsid w:val="004303C9"/>
    <w:rsid w:val="004306E1"/>
    <w:rsid w:val="00430810"/>
    <w:rsid w:val="00430A1D"/>
    <w:rsid w:val="00430C6B"/>
    <w:rsid w:val="00430C6F"/>
    <w:rsid w:val="00430E84"/>
    <w:rsid w:val="00430EA6"/>
    <w:rsid w:val="00431401"/>
    <w:rsid w:val="004315A2"/>
    <w:rsid w:val="004317FA"/>
    <w:rsid w:val="00431918"/>
    <w:rsid w:val="00431952"/>
    <w:rsid w:val="00431BD3"/>
    <w:rsid w:val="0043246D"/>
    <w:rsid w:val="004324FE"/>
    <w:rsid w:val="0043264F"/>
    <w:rsid w:val="0043275A"/>
    <w:rsid w:val="0043356D"/>
    <w:rsid w:val="004337F7"/>
    <w:rsid w:val="00433ED9"/>
    <w:rsid w:val="0043438F"/>
    <w:rsid w:val="00434424"/>
    <w:rsid w:val="00434747"/>
    <w:rsid w:val="0043488F"/>
    <w:rsid w:val="004348EF"/>
    <w:rsid w:val="00434984"/>
    <w:rsid w:val="00434D96"/>
    <w:rsid w:val="00434DA6"/>
    <w:rsid w:val="00434E27"/>
    <w:rsid w:val="00435141"/>
    <w:rsid w:val="0043519C"/>
    <w:rsid w:val="004354E1"/>
    <w:rsid w:val="00435690"/>
    <w:rsid w:val="0043579F"/>
    <w:rsid w:val="004357A3"/>
    <w:rsid w:val="00435B04"/>
    <w:rsid w:val="00435BA5"/>
    <w:rsid w:val="00435CAC"/>
    <w:rsid w:val="00435DEC"/>
    <w:rsid w:val="00435F7C"/>
    <w:rsid w:val="00435FA7"/>
    <w:rsid w:val="00436311"/>
    <w:rsid w:val="004364B2"/>
    <w:rsid w:val="0043680A"/>
    <w:rsid w:val="00436D60"/>
    <w:rsid w:val="00436F29"/>
    <w:rsid w:val="00436F48"/>
    <w:rsid w:val="00436FCE"/>
    <w:rsid w:val="00437088"/>
    <w:rsid w:val="004373AF"/>
    <w:rsid w:val="004374EE"/>
    <w:rsid w:val="00437517"/>
    <w:rsid w:val="004376E2"/>
    <w:rsid w:val="004377F7"/>
    <w:rsid w:val="00437ADA"/>
    <w:rsid w:val="00437B76"/>
    <w:rsid w:val="00437CDD"/>
    <w:rsid w:val="00440221"/>
    <w:rsid w:val="00440752"/>
    <w:rsid w:val="00440C06"/>
    <w:rsid w:val="00441122"/>
    <w:rsid w:val="0044163A"/>
    <w:rsid w:val="004416ED"/>
    <w:rsid w:val="00441CAA"/>
    <w:rsid w:val="00441ED4"/>
    <w:rsid w:val="00441FEE"/>
    <w:rsid w:val="0044202A"/>
    <w:rsid w:val="0044229F"/>
    <w:rsid w:val="0044235D"/>
    <w:rsid w:val="004423A1"/>
    <w:rsid w:val="00442AF3"/>
    <w:rsid w:val="00442AF6"/>
    <w:rsid w:val="00442B4D"/>
    <w:rsid w:val="00442CA4"/>
    <w:rsid w:val="00442DCB"/>
    <w:rsid w:val="00442F23"/>
    <w:rsid w:val="00442FC0"/>
    <w:rsid w:val="004430EB"/>
    <w:rsid w:val="004431BC"/>
    <w:rsid w:val="004438AE"/>
    <w:rsid w:val="004438F6"/>
    <w:rsid w:val="00443942"/>
    <w:rsid w:val="00443AE1"/>
    <w:rsid w:val="00443C83"/>
    <w:rsid w:val="00443C9C"/>
    <w:rsid w:val="00443E9D"/>
    <w:rsid w:val="0044407F"/>
    <w:rsid w:val="004442DD"/>
    <w:rsid w:val="00444378"/>
    <w:rsid w:val="0044449E"/>
    <w:rsid w:val="00444556"/>
    <w:rsid w:val="00444872"/>
    <w:rsid w:val="0044492C"/>
    <w:rsid w:val="00444CDB"/>
    <w:rsid w:val="00444E08"/>
    <w:rsid w:val="00444FC7"/>
    <w:rsid w:val="00444FDB"/>
    <w:rsid w:val="00445006"/>
    <w:rsid w:val="00445109"/>
    <w:rsid w:val="004452CB"/>
    <w:rsid w:val="00445557"/>
    <w:rsid w:val="00445A94"/>
    <w:rsid w:val="00445BB3"/>
    <w:rsid w:val="00445D9E"/>
    <w:rsid w:val="004460B6"/>
    <w:rsid w:val="0044614B"/>
    <w:rsid w:val="00446190"/>
    <w:rsid w:val="004462F9"/>
    <w:rsid w:val="00446689"/>
    <w:rsid w:val="00446AE5"/>
    <w:rsid w:val="00446C8C"/>
    <w:rsid w:val="00446DD0"/>
    <w:rsid w:val="00447195"/>
    <w:rsid w:val="00447386"/>
    <w:rsid w:val="0044742F"/>
    <w:rsid w:val="0044746B"/>
    <w:rsid w:val="004479F5"/>
    <w:rsid w:val="00447BD9"/>
    <w:rsid w:val="00447D14"/>
    <w:rsid w:val="00447D78"/>
    <w:rsid w:val="00447D8B"/>
    <w:rsid w:val="00447E01"/>
    <w:rsid w:val="004500CB"/>
    <w:rsid w:val="004502E7"/>
    <w:rsid w:val="0045030A"/>
    <w:rsid w:val="00450364"/>
    <w:rsid w:val="0045037E"/>
    <w:rsid w:val="004503E4"/>
    <w:rsid w:val="00450542"/>
    <w:rsid w:val="004506E1"/>
    <w:rsid w:val="004509E9"/>
    <w:rsid w:val="00450A8B"/>
    <w:rsid w:val="00450CB8"/>
    <w:rsid w:val="004510BD"/>
    <w:rsid w:val="004510F3"/>
    <w:rsid w:val="0045110E"/>
    <w:rsid w:val="00451408"/>
    <w:rsid w:val="004515B5"/>
    <w:rsid w:val="00451867"/>
    <w:rsid w:val="00451AEC"/>
    <w:rsid w:val="00451D55"/>
    <w:rsid w:val="00451DCD"/>
    <w:rsid w:val="00452273"/>
    <w:rsid w:val="004522C7"/>
    <w:rsid w:val="00452BE0"/>
    <w:rsid w:val="00452D5C"/>
    <w:rsid w:val="00452DD7"/>
    <w:rsid w:val="00452E51"/>
    <w:rsid w:val="00452E91"/>
    <w:rsid w:val="00452FE9"/>
    <w:rsid w:val="0045323F"/>
    <w:rsid w:val="0045331A"/>
    <w:rsid w:val="0045353E"/>
    <w:rsid w:val="00453566"/>
    <w:rsid w:val="00453937"/>
    <w:rsid w:val="00453E83"/>
    <w:rsid w:val="00453EFF"/>
    <w:rsid w:val="0045412E"/>
    <w:rsid w:val="004546AE"/>
    <w:rsid w:val="0045486C"/>
    <w:rsid w:val="004548D0"/>
    <w:rsid w:val="004549B0"/>
    <w:rsid w:val="00454AED"/>
    <w:rsid w:val="00454C6C"/>
    <w:rsid w:val="00454CAD"/>
    <w:rsid w:val="00454E2C"/>
    <w:rsid w:val="00455012"/>
    <w:rsid w:val="0045511A"/>
    <w:rsid w:val="004552B2"/>
    <w:rsid w:val="004553C9"/>
    <w:rsid w:val="004555BD"/>
    <w:rsid w:val="004555BE"/>
    <w:rsid w:val="00455610"/>
    <w:rsid w:val="004558B4"/>
    <w:rsid w:val="004559A0"/>
    <w:rsid w:val="00455DEB"/>
    <w:rsid w:val="00455E75"/>
    <w:rsid w:val="00456088"/>
    <w:rsid w:val="0045609F"/>
    <w:rsid w:val="004560AD"/>
    <w:rsid w:val="004564A9"/>
    <w:rsid w:val="004568FA"/>
    <w:rsid w:val="0045697B"/>
    <w:rsid w:val="00456A47"/>
    <w:rsid w:val="00456BA4"/>
    <w:rsid w:val="00456E29"/>
    <w:rsid w:val="004572C9"/>
    <w:rsid w:val="004572F7"/>
    <w:rsid w:val="00457424"/>
    <w:rsid w:val="0045748E"/>
    <w:rsid w:val="00457566"/>
    <w:rsid w:val="00457CC3"/>
    <w:rsid w:val="00457D12"/>
    <w:rsid w:val="00457FEE"/>
    <w:rsid w:val="004600B6"/>
    <w:rsid w:val="004600C6"/>
    <w:rsid w:val="00460363"/>
    <w:rsid w:val="004603AC"/>
    <w:rsid w:val="0046041E"/>
    <w:rsid w:val="00460501"/>
    <w:rsid w:val="00460B96"/>
    <w:rsid w:val="00460BC7"/>
    <w:rsid w:val="00460DC4"/>
    <w:rsid w:val="004610AE"/>
    <w:rsid w:val="0046118B"/>
    <w:rsid w:val="0046120F"/>
    <w:rsid w:val="004615DD"/>
    <w:rsid w:val="00461667"/>
    <w:rsid w:val="004616A9"/>
    <w:rsid w:val="004618F3"/>
    <w:rsid w:val="00461ABF"/>
    <w:rsid w:val="00461EAD"/>
    <w:rsid w:val="00461EC1"/>
    <w:rsid w:val="00461FC7"/>
    <w:rsid w:val="00462215"/>
    <w:rsid w:val="00462365"/>
    <w:rsid w:val="004624C2"/>
    <w:rsid w:val="00462813"/>
    <w:rsid w:val="0046281B"/>
    <w:rsid w:val="0046294E"/>
    <w:rsid w:val="00462A51"/>
    <w:rsid w:val="00462C8F"/>
    <w:rsid w:val="00463507"/>
    <w:rsid w:val="00463584"/>
    <w:rsid w:val="00463680"/>
    <w:rsid w:val="00463688"/>
    <w:rsid w:val="00463696"/>
    <w:rsid w:val="00463852"/>
    <w:rsid w:val="004638B2"/>
    <w:rsid w:val="00463995"/>
    <w:rsid w:val="00463AA5"/>
    <w:rsid w:val="00463B89"/>
    <w:rsid w:val="004643BE"/>
    <w:rsid w:val="004645BC"/>
    <w:rsid w:val="004645F4"/>
    <w:rsid w:val="004647A6"/>
    <w:rsid w:val="00464ADA"/>
    <w:rsid w:val="00464BDC"/>
    <w:rsid w:val="00464BF4"/>
    <w:rsid w:val="00464F7B"/>
    <w:rsid w:val="00465038"/>
    <w:rsid w:val="0046504A"/>
    <w:rsid w:val="00465474"/>
    <w:rsid w:val="0046552C"/>
    <w:rsid w:val="00465580"/>
    <w:rsid w:val="004655B7"/>
    <w:rsid w:val="00465822"/>
    <w:rsid w:val="00465888"/>
    <w:rsid w:val="004658CF"/>
    <w:rsid w:val="00465A78"/>
    <w:rsid w:val="00465C45"/>
    <w:rsid w:val="00465E72"/>
    <w:rsid w:val="00466277"/>
    <w:rsid w:val="0046633F"/>
    <w:rsid w:val="0046661B"/>
    <w:rsid w:val="004666B5"/>
    <w:rsid w:val="00466F89"/>
    <w:rsid w:val="00467286"/>
    <w:rsid w:val="0046730F"/>
    <w:rsid w:val="0046742E"/>
    <w:rsid w:val="0046784F"/>
    <w:rsid w:val="00467B1E"/>
    <w:rsid w:val="00467C20"/>
    <w:rsid w:val="00467DB8"/>
    <w:rsid w:val="00470161"/>
    <w:rsid w:val="004705B0"/>
    <w:rsid w:val="004705CD"/>
    <w:rsid w:val="004707B1"/>
    <w:rsid w:val="00470892"/>
    <w:rsid w:val="00470925"/>
    <w:rsid w:val="0047092D"/>
    <w:rsid w:val="00470A03"/>
    <w:rsid w:val="00470B89"/>
    <w:rsid w:val="00470C81"/>
    <w:rsid w:val="00470EF5"/>
    <w:rsid w:val="00470F18"/>
    <w:rsid w:val="00470F81"/>
    <w:rsid w:val="004710BE"/>
    <w:rsid w:val="004710FF"/>
    <w:rsid w:val="0047132C"/>
    <w:rsid w:val="004714A1"/>
    <w:rsid w:val="004718EB"/>
    <w:rsid w:val="00471939"/>
    <w:rsid w:val="00471A24"/>
    <w:rsid w:val="00471BCF"/>
    <w:rsid w:val="00471DFF"/>
    <w:rsid w:val="00471E0A"/>
    <w:rsid w:val="00472067"/>
    <w:rsid w:val="00472068"/>
    <w:rsid w:val="004720BE"/>
    <w:rsid w:val="00472152"/>
    <w:rsid w:val="00472476"/>
    <w:rsid w:val="00472668"/>
    <w:rsid w:val="00472A25"/>
    <w:rsid w:val="00472B99"/>
    <w:rsid w:val="00472F18"/>
    <w:rsid w:val="00473177"/>
    <w:rsid w:val="004731FE"/>
    <w:rsid w:val="00473357"/>
    <w:rsid w:val="004733B5"/>
    <w:rsid w:val="00473594"/>
    <w:rsid w:val="0047360F"/>
    <w:rsid w:val="004737E6"/>
    <w:rsid w:val="00473C8F"/>
    <w:rsid w:val="00473ED5"/>
    <w:rsid w:val="0047409C"/>
    <w:rsid w:val="0047417F"/>
    <w:rsid w:val="00474196"/>
    <w:rsid w:val="004742A1"/>
    <w:rsid w:val="004744DD"/>
    <w:rsid w:val="00474568"/>
    <w:rsid w:val="004745BF"/>
    <w:rsid w:val="00474811"/>
    <w:rsid w:val="00474931"/>
    <w:rsid w:val="00474996"/>
    <w:rsid w:val="00474BF3"/>
    <w:rsid w:val="00474C59"/>
    <w:rsid w:val="00474C74"/>
    <w:rsid w:val="00474C87"/>
    <w:rsid w:val="00474F1F"/>
    <w:rsid w:val="00474FA1"/>
    <w:rsid w:val="0047506C"/>
    <w:rsid w:val="004750CB"/>
    <w:rsid w:val="00475107"/>
    <w:rsid w:val="004751AF"/>
    <w:rsid w:val="004753D8"/>
    <w:rsid w:val="0047554C"/>
    <w:rsid w:val="004755BD"/>
    <w:rsid w:val="004756B2"/>
    <w:rsid w:val="00475A85"/>
    <w:rsid w:val="00475DFF"/>
    <w:rsid w:val="004768BE"/>
    <w:rsid w:val="00476ABC"/>
    <w:rsid w:val="00476C96"/>
    <w:rsid w:val="00476E59"/>
    <w:rsid w:val="00477059"/>
    <w:rsid w:val="0047729A"/>
    <w:rsid w:val="004772F2"/>
    <w:rsid w:val="0048010B"/>
    <w:rsid w:val="004802A5"/>
    <w:rsid w:val="0048051F"/>
    <w:rsid w:val="0048082E"/>
    <w:rsid w:val="004808A6"/>
    <w:rsid w:val="00480E2C"/>
    <w:rsid w:val="00480FCC"/>
    <w:rsid w:val="004814AF"/>
    <w:rsid w:val="00481599"/>
    <w:rsid w:val="00481712"/>
    <w:rsid w:val="004817D0"/>
    <w:rsid w:val="00481924"/>
    <w:rsid w:val="00481B7F"/>
    <w:rsid w:val="00481BDE"/>
    <w:rsid w:val="00481C6A"/>
    <w:rsid w:val="00481EAB"/>
    <w:rsid w:val="00482643"/>
    <w:rsid w:val="0048279B"/>
    <w:rsid w:val="004828A1"/>
    <w:rsid w:val="00482A59"/>
    <w:rsid w:val="00482A99"/>
    <w:rsid w:val="00482AD0"/>
    <w:rsid w:val="00482C03"/>
    <w:rsid w:val="00482D0A"/>
    <w:rsid w:val="00482D5F"/>
    <w:rsid w:val="00482F88"/>
    <w:rsid w:val="0048346C"/>
    <w:rsid w:val="00483AAC"/>
    <w:rsid w:val="00483D6D"/>
    <w:rsid w:val="00483DD9"/>
    <w:rsid w:val="00483EB2"/>
    <w:rsid w:val="004841CC"/>
    <w:rsid w:val="00484233"/>
    <w:rsid w:val="004845C5"/>
    <w:rsid w:val="0048463D"/>
    <w:rsid w:val="00484A09"/>
    <w:rsid w:val="00484B3F"/>
    <w:rsid w:val="004850B3"/>
    <w:rsid w:val="004850D5"/>
    <w:rsid w:val="00485208"/>
    <w:rsid w:val="0048547D"/>
    <w:rsid w:val="004854B2"/>
    <w:rsid w:val="004857F0"/>
    <w:rsid w:val="00485887"/>
    <w:rsid w:val="00485A47"/>
    <w:rsid w:val="00485C88"/>
    <w:rsid w:val="00485FB5"/>
    <w:rsid w:val="004862DB"/>
    <w:rsid w:val="0048633C"/>
    <w:rsid w:val="00486745"/>
    <w:rsid w:val="00487014"/>
    <w:rsid w:val="00487021"/>
    <w:rsid w:val="0048716F"/>
    <w:rsid w:val="004872B2"/>
    <w:rsid w:val="004873A6"/>
    <w:rsid w:val="0048740C"/>
    <w:rsid w:val="004876D3"/>
    <w:rsid w:val="004877B8"/>
    <w:rsid w:val="00487849"/>
    <w:rsid w:val="00487C1D"/>
    <w:rsid w:val="00487EA2"/>
    <w:rsid w:val="00487F2E"/>
    <w:rsid w:val="004901B4"/>
    <w:rsid w:val="004901F8"/>
    <w:rsid w:val="00490571"/>
    <w:rsid w:val="004905A2"/>
    <w:rsid w:val="004908E3"/>
    <w:rsid w:val="00490D0D"/>
    <w:rsid w:val="00490F34"/>
    <w:rsid w:val="00490F77"/>
    <w:rsid w:val="00490FD0"/>
    <w:rsid w:val="004910B6"/>
    <w:rsid w:val="00491185"/>
    <w:rsid w:val="00491539"/>
    <w:rsid w:val="004915AB"/>
    <w:rsid w:val="00491801"/>
    <w:rsid w:val="00491AA5"/>
    <w:rsid w:val="00491B1E"/>
    <w:rsid w:val="00491BA2"/>
    <w:rsid w:val="00491DAC"/>
    <w:rsid w:val="00491EDA"/>
    <w:rsid w:val="00491FAE"/>
    <w:rsid w:val="00492177"/>
    <w:rsid w:val="0049227E"/>
    <w:rsid w:val="004923D1"/>
    <w:rsid w:val="00492490"/>
    <w:rsid w:val="00492594"/>
    <w:rsid w:val="004926DA"/>
    <w:rsid w:val="00492914"/>
    <w:rsid w:val="0049295D"/>
    <w:rsid w:val="00492B00"/>
    <w:rsid w:val="00492C8F"/>
    <w:rsid w:val="00492FF9"/>
    <w:rsid w:val="0049309E"/>
    <w:rsid w:val="0049365A"/>
    <w:rsid w:val="00493833"/>
    <w:rsid w:val="00493844"/>
    <w:rsid w:val="004939D0"/>
    <w:rsid w:val="004939E3"/>
    <w:rsid w:val="00493A1E"/>
    <w:rsid w:val="00493B73"/>
    <w:rsid w:val="00493BC1"/>
    <w:rsid w:val="00493C25"/>
    <w:rsid w:val="00493F91"/>
    <w:rsid w:val="0049425B"/>
    <w:rsid w:val="004942C5"/>
    <w:rsid w:val="0049443F"/>
    <w:rsid w:val="00494540"/>
    <w:rsid w:val="00494839"/>
    <w:rsid w:val="00494887"/>
    <w:rsid w:val="00494C4A"/>
    <w:rsid w:val="00494D62"/>
    <w:rsid w:val="00494D74"/>
    <w:rsid w:val="00494FE2"/>
    <w:rsid w:val="004952E7"/>
    <w:rsid w:val="004954E4"/>
    <w:rsid w:val="0049558D"/>
    <w:rsid w:val="00495655"/>
    <w:rsid w:val="004957FA"/>
    <w:rsid w:val="00495971"/>
    <w:rsid w:val="00495A65"/>
    <w:rsid w:val="00495ED7"/>
    <w:rsid w:val="004960F2"/>
    <w:rsid w:val="00496135"/>
    <w:rsid w:val="00496263"/>
    <w:rsid w:val="00496391"/>
    <w:rsid w:val="004966BD"/>
    <w:rsid w:val="00496FEF"/>
    <w:rsid w:val="004973A4"/>
    <w:rsid w:val="004973C1"/>
    <w:rsid w:val="004974C9"/>
    <w:rsid w:val="004974F0"/>
    <w:rsid w:val="004975B5"/>
    <w:rsid w:val="0049762C"/>
    <w:rsid w:val="00497703"/>
    <w:rsid w:val="004977FB"/>
    <w:rsid w:val="004979E2"/>
    <w:rsid w:val="00497A16"/>
    <w:rsid w:val="00497D3B"/>
    <w:rsid w:val="00497F37"/>
    <w:rsid w:val="00497FD8"/>
    <w:rsid w:val="004A0094"/>
    <w:rsid w:val="004A0114"/>
    <w:rsid w:val="004A04C0"/>
    <w:rsid w:val="004A051D"/>
    <w:rsid w:val="004A06DB"/>
    <w:rsid w:val="004A0B5A"/>
    <w:rsid w:val="004A103A"/>
    <w:rsid w:val="004A1067"/>
    <w:rsid w:val="004A111E"/>
    <w:rsid w:val="004A149F"/>
    <w:rsid w:val="004A17D9"/>
    <w:rsid w:val="004A1BC7"/>
    <w:rsid w:val="004A1D1B"/>
    <w:rsid w:val="004A1DBC"/>
    <w:rsid w:val="004A2049"/>
    <w:rsid w:val="004A212E"/>
    <w:rsid w:val="004A2638"/>
    <w:rsid w:val="004A299A"/>
    <w:rsid w:val="004A29A8"/>
    <w:rsid w:val="004A29B6"/>
    <w:rsid w:val="004A2A7E"/>
    <w:rsid w:val="004A2CB3"/>
    <w:rsid w:val="004A2D52"/>
    <w:rsid w:val="004A3053"/>
    <w:rsid w:val="004A30B5"/>
    <w:rsid w:val="004A319C"/>
    <w:rsid w:val="004A335C"/>
    <w:rsid w:val="004A336E"/>
    <w:rsid w:val="004A3849"/>
    <w:rsid w:val="004A397E"/>
    <w:rsid w:val="004A39AB"/>
    <w:rsid w:val="004A3C9D"/>
    <w:rsid w:val="004A3CE7"/>
    <w:rsid w:val="004A3EF5"/>
    <w:rsid w:val="004A3F30"/>
    <w:rsid w:val="004A3F97"/>
    <w:rsid w:val="004A3FCE"/>
    <w:rsid w:val="004A41DC"/>
    <w:rsid w:val="004A42D0"/>
    <w:rsid w:val="004A42FE"/>
    <w:rsid w:val="004A43B3"/>
    <w:rsid w:val="004A43F7"/>
    <w:rsid w:val="004A441B"/>
    <w:rsid w:val="004A4474"/>
    <w:rsid w:val="004A453D"/>
    <w:rsid w:val="004A4761"/>
    <w:rsid w:val="004A489A"/>
    <w:rsid w:val="004A49A6"/>
    <w:rsid w:val="004A4A37"/>
    <w:rsid w:val="004A4A98"/>
    <w:rsid w:val="004A4CF1"/>
    <w:rsid w:val="004A5142"/>
    <w:rsid w:val="004A51FB"/>
    <w:rsid w:val="004A5416"/>
    <w:rsid w:val="004A5919"/>
    <w:rsid w:val="004A5ADD"/>
    <w:rsid w:val="004A5D0E"/>
    <w:rsid w:val="004A5E33"/>
    <w:rsid w:val="004A5E84"/>
    <w:rsid w:val="004A5FBA"/>
    <w:rsid w:val="004A608E"/>
    <w:rsid w:val="004A615F"/>
    <w:rsid w:val="004A61D8"/>
    <w:rsid w:val="004A639C"/>
    <w:rsid w:val="004A63DB"/>
    <w:rsid w:val="004A6446"/>
    <w:rsid w:val="004A6452"/>
    <w:rsid w:val="004A66B5"/>
    <w:rsid w:val="004A67A6"/>
    <w:rsid w:val="004A685C"/>
    <w:rsid w:val="004A6A22"/>
    <w:rsid w:val="004A6D09"/>
    <w:rsid w:val="004A7274"/>
    <w:rsid w:val="004A7506"/>
    <w:rsid w:val="004A76B1"/>
    <w:rsid w:val="004A7731"/>
    <w:rsid w:val="004A7949"/>
    <w:rsid w:val="004B0177"/>
    <w:rsid w:val="004B02C1"/>
    <w:rsid w:val="004B041F"/>
    <w:rsid w:val="004B0599"/>
    <w:rsid w:val="004B060E"/>
    <w:rsid w:val="004B0622"/>
    <w:rsid w:val="004B0687"/>
    <w:rsid w:val="004B06A0"/>
    <w:rsid w:val="004B094E"/>
    <w:rsid w:val="004B0BF0"/>
    <w:rsid w:val="004B12E1"/>
    <w:rsid w:val="004B1372"/>
    <w:rsid w:val="004B161D"/>
    <w:rsid w:val="004B16B2"/>
    <w:rsid w:val="004B198E"/>
    <w:rsid w:val="004B1A20"/>
    <w:rsid w:val="004B1A54"/>
    <w:rsid w:val="004B1C0F"/>
    <w:rsid w:val="004B203F"/>
    <w:rsid w:val="004B2159"/>
    <w:rsid w:val="004B2410"/>
    <w:rsid w:val="004B27A2"/>
    <w:rsid w:val="004B2AB6"/>
    <w:rsid w:val="004B2AEA"/>
    <w:rsid w:val="004B2B05"/>
    <w:rsid w:val="004B2C0B"/>
    <w:rsid w:val="004B2C45"/>
    <w:rsid w:val="004B2F80"/>
    <w:rsid w:val="004B2F8A"/>
    <w:rsid w:val="004B30DA"/>
    <w:rsid w:val="004B30E0"/>
    <w:rsid w:val="004B3411"/>
    <w:rsid w:val="004B34CA"/>
    <w:rsid w:val="004B3825"/>
    <w:rsid w:val="004B38A2"/>
    <w:rsid w:val="004B3AEC"/>
    <w:rsid w:val="004B3B8F"/>
    <w:rsid w:val="004B3EED"/>
    <w:rsid w:val="004B4065"/>
    <w:rsid w:val="004B4171"/>
    <w:rsid w:val="004B4290"/>
    <w:rsid w:val="004B45F2"/>
    <w:rsid w:val="004B473E"/>
    <w:rsid w:val="004B480B"/>
    <w:rsid w:val="004B4891"/>
    <w:rsid w:val="004B48B5"/>
    <w:rsid w:val="004B48EB"/>
    <w:rsid w:val="004B4F54"/>
    <w:rsid w:val="004B4F62"/>
    <w:rsid w:val="004B50AA"/>
    <w:rsid w:val="004B54EB"/>
    <w:rsid w:val="004B55D8"/>
    <w:rsid w:val="004B56D5"/>
    <w:rsid w:val="004B59EF"/>
    <w:rsid w:val="004B5A65"/>
    <w:rsid w:val="004B5EEA"/>
    <w:rsid w:val="004B6173"/>
    <w:rsid w:val="004B61A7"/>
    <w:rsid w:val="004B667C"/>
    <w:rsid w:val="004B66D6"/>
    <w:rsid w:val="004B67CB"/>
    <w:rsid w:val="004B6868"/>
    <w:rsid w:val="004B68EA"/>
    <w:rsid w:val="004B69F0"/>
    <w:rsid w:val="004B6A4B"/>
    <w:rsid w:val="004B6B25"/>
    <w:rsid w:val="004B6C5F"/>
    <w:rsid w:val="004B6C67"/>
    <w:rsid w:val="004B6D7B"/>
    <w:rsid w:val="004B6F09"/>
    <w:rsid w:val="004B6F2C"/>
    <w:rsid w:val="004B70DD"/>
    <w:rsid w:val="004B70F5"/>
    <w:rsid w:val="004B716C"/>
    <w:rsid w:val="004B72B4"/>
    <w:rsid w:val="004B7458"/>
    <w:rsid w:val="004B748A"/>
    <w:rsid w:val="004B79FE"/>
    <w:rsid w:val="004B7F20"/>
    <w:rsid w:val="004B7F70"/>
    <w:rsid w:val="004B7F9A"/>
    <w:rsid w:val="004C0262"/>
    <w:rsid w:val="004C0495"/>
    <w:rsid w:val="004C074D"/>
    <w:rsid w:val="004C08AF"/>
    <w:rsid w:val="004C0B23"/>
    <w:rsid w:val="004C0C2C"/>
    <w:rsid w:val="004C0C35"/>
    <w:rsid w:val="004C103F"/>
    <w:rsid w:val="004C11C9"/>
    <w:rsid w:val="004C12CD"/>
    <w:rsid w:val="004C13B3"/>
    <w:rsid w:val="004C1475"/>
    <w:rsid w:val="004C154E"/>
    <w:rsid w:val="004C182E"/>
    <w:rsid w:val="004C1A5B"/>
    <w:rsid w:val="004C1AF6"/>
    <w:rsid w:val="004C1E8A"/>
    <w:rsid w:val="004C2070"/>
    <w:rsid w:val="004C20E1"/>
    <w:rsid w:val="004C21E0"/>
    <w:rsid w:val="004C246D"/>
    <w:rsid w:val="004C2972"/>
    <w:rsid w:val="004C2A18"/>
    <w:rsid w:val="004C2E48"/>
    <w:rsid w:val="004C347C"/>
    <w:rsid w:val="004C3506"/>
    <w:rsid w:val="004C36CB"/>
    <w:rsid w:val="004C3798"/>
    <w:rsid w:val="004C3AC4"/>
    <w:rsid w:val="004C3BB3"/>
    <w:rsid w:val="004C3F09"/>
    <w:rsid w:val="004C4563"/>
    <w:rsid w:val="004C45A8"/>
    <w:rsid w:val="004C49A0"/>
    <w:rsid w:val="004C4A62"/>
    <w:rsid w:val="004C4B34"/>
    <w:rsid w:val="004C500B"/>
    <w:rsid w:val="004C5018"/>
    <w:rsid w:val="004C5173"/>
    <w:rsid w:val="004C52CD"/>
    <w:rsid w:val="004C52F7"/>
    <w:rsid w:val="004C5E65"/>
    <w:rsid w:val="004C61C9"/>
    <w:rsid w:val="004C6202"/>
    <w:rsid w:val="004C62FC"/>
    <w:rsid w:val="004C6518"/>
    <w:rsid w:val="004C6571"/>
    <w:rsid w:val="004C66BF"/>
    <w:rsid w:val="004C6718"/>
    <w:rsid w:val="004C684D"/>
    <w:rsid w:val="004C69C5"/>
    <w:rsid w:val="004C6B8E"/>
    <w:rsid w:val="004C6BC7"/>
    <w:rsid w:val="004C6C67"/>
    <w:rsid w:val="004C6D2A"/>
    <w:rsid w:val="004C6F8F"/>
    <w:rsid w:val="004C6FA8"/>
    <w:rsid w:val="004C7315"/>
    <w:rsid w:val="004C750E"/>
    <w:rsid w:val="004C79FA"/>
    <w:rsid w:val="004C7DF5"/>
    <w:rsid w:val="004C7E04"/>
    <w:rsid w:val="004C7F3F"/>
    <w:rsid w:val="004D0617"/>
    <w:rsid w:val="004D073D"/>
    <w:rsid w:val="004D0B26"/>
    <w:rsid w:val="004D0CD0"/>
    <w:rsid w:val="004D0DF0"/>
    <w:rsid w:val="004D0F49"/>
    <w:rsid w:val="004D112D"/>
    <w:rsid w:val="004D12A2"/>
    <w:rsid w:val="004D1482"/>
    <w:rsid w:val="004D14F5"/>
    <w:rsid w:val="004D1BAF"/>
    <w:rsid w:val="004D1C3D"/>
    <w:rsid w:val="004D1E55"/>
    <w:rsid w:val="004D1F2C"/>
    <w:rsid w:val="004D2157"/>
    <w:rsid w:val="004D220B"/>
    <w:rsid w:val="004D237A"/>
    <w:rsid w:val="004D25F0"/>
    <w:rsid w:val="004D2652"/>
    <w:rsid w:val="004D2996"/>
    <w:rsid w:val="004D2E03"/>
    <w:rsid w:val="004D2E1B"/>
    <w:rsid w:val="004D2F2A"/>
    <w:rsid w:val="004D319A"/>
    <w:rsid w:val="004D33CA"/>
    <w:rsid w:val="004D33F6"/>
    <w:rsid w:val="004D3548"/>
    <w:rsid w:val="004D3772"/>
    <w:rsid w:val="004D392F"/>
    <w:rsid w:val="004D3E5C"/>
    <w:rsid w:val="004D47A2"/>
    <w:rsid w:val="004D483D"/>
    <w:rsid w:val="004D48EF"/>
    <w:rsid w:val="004D4B5C"/>
    <w:rsid w:val="004D4D87"/>
    <w:rsid w:val="004D53A5"/>
    <w:rsid w:val="004D53B2"/>
    <w:rsid w:val="004D53D6"/>
    <w:rsid w:val="004D5526"/>
    <w:rsid w:val="004D5663"/>
    <w:rsid w:val="004D56BB"/>
    <w:rsid w:val="004D573F"/>
    <w:rsid w:val="004D58BA"/>
    <w:rsid w:val="004D5D89"/>
    <w:rsid w:val="004D5F2D"/>
    <w:rsid w:val="004D5FF0"/>
    <w:rsid w:val="004D6096"/>
    <w:rsid w:val="004D61A2"/>
    <w:rsid w:val="004D6274"/>
    <w:rsid w:val="004D63D1"/>
    <w:rsid w:val="004D66AE"/>
    <w:rsid w:val="004D67A7"/>
    <w:rsid w:val="004D701D"/>
    <w:rsid w:val="004D7487"/>
    <w:rsid w:val="004D7735"/>
    <w:rsid w:val="004D79DB"/>
    <w:rsid w:val="004D7B5D"/>
    <w:rsid w:val="004D7E1C"/>
    <w:rsid w:val="004D7E3E"/>
    <w:rsid w:val="004D7F4F"/>
    <w:rsid w:val="004E0034"/>
    <w:rsid w:val="004E01AF"/>
    <w:rsid w:val="004E04E5"/>
    <w:rsid w:val="004E052D"/>
    <w:rsid w:val="004E0558"/>
    <w:rsid w:val="004E0647"/>
    <w:rsid w:val="004E0783"/>
    <w:rsid w:val="004E0AB5"/>
    <w:rsid w:val="004E0B14"/>
    <w:rsid w:val="004E0B2E"/>
    <w:rsid w:val="004E0E0F"/>
    <w:rsid w:val="004E0F73"/>
    <w:rsid w:val="004E0FCE"/>
    <w:rsid w:val="004E118D"/>
    <w:rsid w:val="004E1208"/>
    <w:rsid w:val="004E1238"/>
    <w:rsid w:val="004E1335"/>
    <w:rsid w:val="004E1477"/>
    <w:rsid w:val="004E1493"/>
    <w:rsid w:val="004E1503"/>
    <w:rsid w:val="004E1815"/>
    <w:rsid w:val="004E1837"/>
    <w:rsid w:val="004E1B1A"/>
    <w:rsid w:val="004E1E01"/>
    <w:rsid w:val="004E2450"/>
    <w:rsid w:val="004E2739"/>
    <w:rsid w:val="004E29E2"/>
    <w:rsid w:val="004E2AAA"/>
    <w:rsid w:val="004E2F28"/>
    <w:rsid w:val="004E2FCE"/>
    <w:rsid w:val="004E3045"/>
    <w:rsid w:val="004E3494"/>
    <w:rsid w:val="004E3581"/>
    <w:rsid w:val="004E36AE"/>
    <w:rsid w:val="004E37B6"/>
    <w:rsid w:val="004E388D"/>
    <w:rsid w:val="004E3ABF"/>
    <w:rsid w:val="004E3B22"/>
    <w:rsid w:val="004E3C3E"/>
    <w:rsid w:val="004E3CB5"/>
    <w:rsid w:val="004E3DB4"/>
    <w:rsid w:val="004E3F62"/>
    <w:rsid w:val="004E4298"/>
    <w:rsid w:val="004E443A"/>
    <w:rsid w:val="004E46AB"/>
    <w:rsid w:val="004E483F"/>
    <w:rsid w:val="004E4BF6"/>
    <w:rsid w:val="004E525C"/>
    <w:rsid w:val="004E56D2"/>
    <w:rsid w:val="004E5707"/>
    <w:rsid w:val="004E575D"/>
    <w:rsid w:val="004E59D6"/>
    <w:rsid w:val="004E5B5C"/>
    <w:rsid w:val="004E5B7E"/>
    <w:rsid w:val="004E5CC9"/>
    <w:rsid w:val="004E5CDA"/>
    <w:rsid w:val="004E5CE2"/>
    <w:rsid w:val="004E6028"/>
    <w:rsid w:val="004E60FC"/>
    <w:rsid w:val="004E62E1"/>
    <w:rsid w:val="004E635F"/>
    <w:rsid w:val="004E64BB"/>
    <w:rsid w:val="004E66C5"/>
    <w:rsid w:val="004E6AC4"/>
    <w:rsid w:val="004E6C1D"/>
    <w:rsid w:val="004E6E92"/>
    <w:rsid w:val="004E6F15"/>
    <w:rsid w:val="004E6FCA"/>
    <w:rsid w:val="004E710A"/>
    <w:rsid w:val="004E71EA"/>
    <w:rsid w:val="004E73E6"/>
    <w:rsid w:val="004E7863"/>
    <w:rsid w:val="004E792A"/>
    <w:rsid w:val="004E7E54"/>
    <w:rsid w:val="004F0140"/>
    <w:rsid w:val="004F0439"/>
    <w:rsid w:val="004F046B"/>
    <w:rsid w:val="004F0588"/>
    <w:rsid w:val="004F0593"/>
    <w:rsid w:val="004F069D"/>
    <w:rsid w:val="004F08FE"/>
    <w:rsid w:val="004F0A4D"/>
    <w:rsid w:val="004F0CAA"/>
    <w:rsid w:val="004F0CBA"/>
    <w:rsid w:val="004F107D"/>
    <w:rsid w:val="004F144C"/>
    <w:rsid w:val="004F181A"/>
    <w:rsid w:val="004F1838"/>
    <w:rsid w:val="004F18C2"/>
    <w:rsid w:val="004F18C6"/>
    <w:rsid w:val="004F195C"/>
    <w:rsid w:val="004F1A21"/>
    <w:rsid w:val="004F1A51"/>
    <w:rsid w:val="004F1DCC"/>
    <w:rsid w:val="004F1F8B"/>
    <w:rsid w:val="004F1F90"/>
    <w:rsid w:val="004F1FD4"/>
    <w:rsid w:val="004F206B"/>
    <w:rsid w:val="004F22C6"/>
    <w:rsid w:val="004F23AA"/>
    <w:rsid w:val="004F23E1"/>
    <w:rsid w:val="004F23EA"/>
    <w:rsid w:val="004F255D"/>
    <w:rsid w:val="004F2612"/>
    <w:rsid w:val="004F28FF"/>
    <w:rsid w:val="004F2A25"/>
    <w:rsid w:val="004F2FD7"/>
    <w:rsid w:val="004F318D"/>
    <w:rsid w:val="004F31D7"/>
    <w:rsid w:val="004F33BA"/>
    <w:rsid w:val="004F35A8"/>
    <w:rsid w:val="004F35FA"/>
    <w:rsid w:val="004F368F"/>
    <w:rsid w:val="004F381E"/>
    <w:rsid w:val="004F3846"/>
    <w:rsid w:val="004F3A35"/>
    <w:rsid w:val="004F3D81"/>
    <w:rsid w:val="004F417F"/>
    <w:rsid w:val="004F42D5"/>
    <w:rsid w:val="004F45D8"/>
    <w:rsid w:val="004F4B86"/>
    <w:rsid w:val="004F5247"/>
    <w:rsid w:val="004F52B0"/>
    <w:rsid w:val="004F5784"/>
    <w:rsid w:val="004F5BDA"/>
    <w:rsid w:val="004F5C76"/>
    <w:rsid w:val="004F5F68"/>
    <w:rsid w:val="004F6021"/>
    <w:rsid w:val="004F6059"/>
    <w:rsid w:val="004F6088"/>
    <w:rsid w:val="004F60E2"/>
    <w:rsid w:val="004F61AF"/>
    <w:rsid w:val="004F627C"/>
    <w:rsid w:val="004F6421"/>
    <w:rsid w:val="004F6650"/>
    <w:rsid w:val="004F688A"/>
    <w:rsid w:val="004F6BFE"/>
    <w:rsid w:val="004F6DD1"/>
    <w:rsid w:val="004F6E9B"/>
    <w:rsid w:val="004F6EEB"/>
    <w:rsid w:val="004F702B"/>
    <w:rsid w:val="004F7278"/>
    <w:rsid w:val="004F7495"/>
    <w:rsid w:val="004F74A9"/>
    <w:rsid w:val="004F758F"/>
    <w:rsid w:val="004F7626"/>
    <w:rsid w:val="004F774B"/>
    <w:rsid w:val="004F7C54"/>
    <w:rsid w:val="004F7E6A"/>
    <w:rsid w:val="004F7EAE"/>
    <w:rsid w:val="00500047"/>
    <w:rsid w:val="0050043E"/>
    <w:rsid w:val="0050052D"/>
    <w:rsid w:val="00500627"/>
    <w:rsid w:val="00500712"/>
    <w:rsid w:val="0050078A"/>
    <w:rsid w:val="00500A79"/>
    <w:rsid w:val="00500C61"/>
    <w:rsid w:val="00500C64"/>
    <w:rsid w:val="00500CA9"/>
    <w:rsid w:val="00500CBC"/>
    <w:rsid w:val="005011EA"/>
    <w:rsid w:val="00501247"/>
    <w:rsid w:val="00501622"/>
    <w:rsid w:val="005016C3"/>
    <w:rsid w:val="00501745"/>
    <w:rsid w:val="00501A72"/>
    <w:rsid w:val="00501BCF"/>
    <w:rsid w:val="00501D43"/>
    <w:rsid w:val="00501DDE"/>
    <w:rsid w:val="0050287F"/>
    <w:rsid w:val="005028E0"/>
    <w:rsid w:val="00502992"/>
    <w:rsid w:val="00502DCE"/>
    <w:rsid w:val="00502EFD"/>
    <w:rsid w:val="00503279"/>
    <w:rsid w:val="005032F2"/>
    <w:rsid w:val="0050343B"/>
    <w:rsid w:val="0050349A"/>
    <w:rsid w:val="00503649"/>
    <w:rsid w:val="0050381B"/>
    <w:rsid w:val="005039D3"/>
    <w:rsid w:val="00503A85"/>
    <w:rsid w:val="00503AED"/>
    <w:rsid w:val="00503B7A"/>
    <w:rsid w:val="00503BC3"/>
    <w:rsid w:val="00503CDF"/>
    <w:rsid w:val="00503D4C"/>
    <w:rsid w:val="00504324"/>
    <w:rsid w:val="005043F9"/>
    <w:rsid w:val="00504680"/>
    <w:rsid w:val="00504A75"/>
    <w:rsid w:val="00504ABF"/>
    <w:rsid w:val="00504CB2"/>
    <w:rsid w:val="00504EC9"/>
    <w:rsid w:val="00504FF0"/>
    <w:rsid w:val="00505113"/>
    <w:rsid w:val="00505114"/>
    <w:rsid w:val="00505196"/>
    <w:rsid w:val="00505324"/>
    <w:rsid w:val="0050533A"/>
    <w:rsid w:val="0050534B"/>
    <w:rsid w:val="00505698"/>
    <w:rsid w:val="0050571C"/>
    <w:rsid w:val="005057A3"/>
    <w:rsid w:val="00505B95"/>
    <w:rsid w:val="00505C32"/>
    <w:rsid w:val="00505E2D"/>
    <w:rsid w:val="00506072"/>
    <w:rsid w:val="0050629E"/>
    <w:rsid w:val="00506426"/>
    <w:rsid w:val="005065F0"/>
    <w:rsid w:val="005066DC"/>
    <w:rsid w:val="00506719"/>
    <w:rsid w:val="00506756"/>
    <w:rsid w:val="00506915"/>
    <w:rsid w:val="00506A2D"/>
    <w:rsid w:val="00506E2E"/>
    <w:rsid w:val="00507014"/>
    <w:rsid w:val="005070F5"/>
    <w:rsid w:val="00507154"/>
    <w:rsid w:val="00507226"/>
    <w:rsid w:val="005078F6"/>
    <w:rsid w:val="005079A4"/>
    <w:rsid w:val="00507E2E"/>
    <w:rsid w:val="00507E43"/>
    <w:rsid w:val="0051015C"/>
    <w:rsid w:val="005101EC"/>
    <w:rsid w:val="005103FB"/>
    <w:rsid w:val="00510462"/>
    <w:rsid w:val="00510630"/>
    <w:rsid w:val="0051065A"/>
    <w:rsid w:val="005106F2"/>
    <w:rsid w:val="005108E0"/>
    <w:rsid w:val="00510B98"/>
    <w:rsid w:val="00510BD1"/>
    <w:rsid w:val="00510D70"/>
    <w:rsid w:val="00510EA2"/>
    <w:rsid w:val="00510F25"/>
    <w:rsid w:val="00510F93"/>
    <w:rsid w:val="0051112C"/>
    <w:rsid w:val="00511282"/>
    <w:rsid w:val="005112CC"/>
    <w:rsid w:val="0051155D"/>
    <w:rsid w:val="005115F8"/>
    <w:rsid w:val="00511B53"/>
    <w:rsid w:val="00511E3E"/>
    <w:rsid w:val="00512070"/>
    <w:rsid w:val="0051227D"/>
    <w:rsid w:val="00512B9F"/>
    <w:rsid w:val="00512BE8"/>
    <w:rsid w:val="00512D73"/>
    <w:rsid w:val="00513018"/>
    <w:rsid w:val="0051301E"/>
    <w:rsid w:val="005130A0"/>
    <w:rsid w:val="0051365F"/>
    <w:rsid w:val="005138FC"/>
    <w:rsid w:val="00513989"/>
    <w:rsid w:val="00513AD8"/>
    <w:rsid w:val="00513CB9"/>
    <w:rsid w:val="00513D24"/>
    <w:rsid w:val="00513DD9"/>
    <w:rsid w:val="00514235"/>
    <w:rsid w:val="005146A7"/>
    <w:rsid w:val="005146CF"/>
    <w:rsid w:val="005146FC"/>
    <w:rsid w:val="0051471A"/>
    <w:rsid w:val="005147C4"/>
    <w:rsid w:val="0051491B"/>
    <w:rsid w:val="00514AF9"/>
    <w:rsid w:val="00514B3E"/>
    <w:rsid w:val="00514D78"/>
    <w:rsid w:val="00514DCD"/>
    <w:rsid w:val="00514E0E"/>
    <w:rsid w:val="00514E4F"/>
    <w:rsid w:val="0051535A"/>
    <w:rsid w:val="0051546E"/>
    <w:rsid w:val="0051550C"/>
    <w:rsid w:val="00515683"/>
    <w:rsid w:val="00515692"/>
    <w:rsid w:val="0051569B"/>
    <w:rsid w:val="00515C1D"/>
    <w:rsid w:val="00515E79"/>
    <w:rsid w:val="0051620A"/>
    <w:rsid w:val="00516262"/>
    <w:rsid w:val="005162FA"/>
    <w:rsid w:val="0051637A"/>
    <w:rsid w:val="0051643B"/>
    <w:rsid w:val="005167D6"/>
    <w:rsid w:val="00516AD8"/>
    <w:rsid w:val="00516C6B"/>
    <w:rsid w:val="0051727F"/>
    <w:rsid w:val="0051769C"/>
    <w:rsid w:val="0051787F"/>
    <w:rsid w:val="00517957"/>
    <w:rsid w:val="00517ACD"/>
    <w:rsid w:val="00517BFE"/>
    <w:rsid w:val="0052003B"/>
    <w:rsid w:val="005207CB"/>
    <w:rsid w:val="00520874"/>
    <w:rsid w:val="00520B93"/>
    <w:rsid w:val="00520D38"/>
    <w:rsid w:val="00520E9F"/>
    <w:rsid w:val="00520FE1"/>
    <w:rsid w:val="005210EF"/>
    <w:rsid w:val="00521246"/>
    <w:rsid w:val="00521368"/>
    <w:rsid w:val="005213C1"/>
    <w:rsid w:val="00521603"/>
    <w:rsid w:val="005216F3"/>
    <w:rsid w:val="00521865"/>
    <w:rsid w:val="0052196C"/>
    <w:rsid w:val="00521D3C"/>
    <w:rsid w:val="00521FE7"/>
    <w:rsid w:val="005226A1"/>
    <w:rsid w:val="0052289C"/>
    <w:rsid w:val="00522ACD"/>
    <w:rsid w:val="00522AD3"/>
    <w:rsid w:val="00522C79"/>
    <w:rsid w:val="00523003"/>
    <w:rsid w:val="005239FC"/>
    <w:rsid w:val="00523A31"/>
    <w:rsid w:val="00523A6C"/>
    <w:rsid w:val="0052411C"/>
    <w:rsid w:val="005241AF"/>
    <w:rsid w:val="00524343"/>
    <w:rsid w:val="00524A25"/>
    <w:rsid w:val="00525009"/>
    <w:rsid w:val="005251B4"/>
    <w:rsid w:val="00525232"/>
    <w:rsid w:val="005252A1"/>
    <w:rsid w:val="0052540F"/>
    <w:rsid w:val="005257C0"/>
    <w:rsid w:val="00525868"/>
    <w:rsid w:val="00525898"/>
    <w:rsid w:val="0052598D"/>
    <w:rsid w:val="00525A38"/>
    <w:rsid w:val="00525DB9"/>
    <w:rsid w:val="00525F1D"/>
    <w:rsid w:val="005260C8"/>
    <w:rsid w:val="00526120"/>
    <w:rsid w:val="00526352"/>
    <w:rsid w:val="00526413"/>
    <w:rsid w:val="005266DD"/>
    <w:rsid w:val="00526A3F"/>
    <w:rsid w:val="00526B12"/>
    <w:rsid w:val="00526B3A"/>
    <w:rsid w:val="00526C25"/>
    <w:rsid w:val="00526CB6"/>
    <w:rsid w:val="00526D46"/>
    <w:rsid w:val="00526D5C"/>
    <w:rsid w:val="00526E62"/>
    <w:rsid w:val="005270B3"/>
    <w:rsid w:val="0052720E"/>
    <w:rsid w:val="005273A7"/>
    <w:rsid w:val="005273BE"/>
    <w:rsid w:val="005274BE"/>
    <w:rsid w:val="0052769C"/>
    <w:rsid w:val="00527704"/>
    <w:rsid w:val="0052793A"/>
    <w:rsid w:val="00527A0A"/>
    <w:rsid w:val="00527A2C"/>
    <w:rsid w:val="00527A38"/>
    <w:rsid w:val="00527B24"/>
    <w:rsid w:val="00527D35"/>
    <w:rsid w:val="00527D9D"/>
    <w:rsid w:val="00530184"/>
    <w:rsid w:val="00530208"/>
    <w:rsid w:val="00530419"/>
    <w:rsid w:val="00530483"/>
    <w:rsid w:val="00530489"/>
    <w:rsid w:val="005304A5"/>
    <w:rsid w:val="005304CB"/>
    <w:rsid w:val="0053053E"/>
    <w:rsid w:val="005306C0"/>
    <w:rsid w:val="0053096D"/>
    <w:rsid w:val="00530A6A"/>
    <w:rsid w:val="00530AA0"/>
    <w:rsid w:val="00530AAA"/>
    <w:rsid w:val="00530BDB"/>
    <w:rsid w:val="00530D93"/>
    <w:rsid w:val="00530EDB"/>
    <w:rsid w:val="0053102C"/>
    <w:rsid w:val="00531039"/>
    <w:rsid w:val="005310F6"/>
    <w:rsid w:val="005312D7"/>
    <w:rsid w:val="005314BF"/>
    <w:rsid w:val="005316EE"/>
    <w:rsid w:val="00531769"/>
    <w:rsid w:val="005317CB"/>
    <w:rsid w:val="0053180C"/>
    <w:rsid w:val="00531931"/>
    <w:rsid w:val="0053196A"/>
    <w:rsid w:val="00531A0F"/>
    <w:rsid w:val="00531C66"/>
    <w:rsid w:val="00531EBE"/>
    <w:rsid w:val="0053230F"/>
    <w:rsid w:val="005323BF"/>
    <w:rsid w:val="005323EF"/>
    <w:rsid w:val="0053269B"/>
    <w:rsid w:val="0053290D"/>
    <w:rsid w:val="00533321"/>
    <w:rsid w:val="005333FD"/>
    <w:rsid w:val="00533495"/>
    <w:rsid w:val="005336A7"/>
    <w:rsid w:val="00533958"/>
    <w:rsid w:val="00533ADE"/>
    <w:rsid w:val="00533C22"/>
    <w:rsid w:val="00533E53"/>
    <w:rsid w:val="00534280"/>
    <w:rsid w:val="00534287"/>
    <w:rsid w:val="00534424"/>
    <w:rsid w:val="005347E4"/>
    <w:rsid w:val="00534C8F"/>
    <w:rsid w:val="00534D71"/>
    <w:rsid w:val="00534E25"/>
    <w:rsid w:val="00534E65"/>
    <w:rsid w:val="00535155"/>
    <w:rsid w:val="005353A3"/>
    <w:rsid w:val="00535481"/>
    <w:rsid w:val="00535589"/>
    <w:rsid w:val="0053561A"/>
    <w:rsid w:val="0053566D"/>
    <w:rsid w:val="00535725"/>
    <w:rsid w:val="0053586E"/>
    <w:rsid w:val="0053588B"/>
    <w:rsid w:val="00535963"/>
    <w:rsid w:val="00535A27"/>
    <w:rsid w:val="00535ACF"/>
    <w:rsid w:val="00535D52"/>
    <w:rsid w:val="00535E6D"/>
    <w:rsid w:val="00535FA9"/>
    <w:rsid w:val="0053603A"/>
    <w:rsid w:val="00536435"/>
    <w:rsid w:val="005366BF"/>
    <w:rsid w:val="00536865"/>
    <w:rsid w:val="00536B37"/>
    <w:rsid w:val="00536EB6"/>
    <w:rsid w:val="005371B3"/>
    <w:rsid w:val="00537397"/>
    <w:rsid w:val="0053782F"/>
    <w:rsid w:val="00537E64"/>
    <w:rsid w:val="00537F5A"/>
    <w:rsid w:val="005400CA"/>
    <w:rsid w:val="00540322"/>
    <w:rsid w:val="00540350"/>
    <w:rsid w:val="0054054A"/>
    <w:rsid w:val="00540609"/>
    <w:rsid w:val="0054060E"/>
    <w:rsid w:val="005407FF"/>
    <w:rsid w:val="00540A9A"/>
    <w:rsid w:val="00540B60"/>
    <w:rsid w:val="00540C40"/>
    <w:rsid w:val="00540CFF"/>
    <w:rsid w:val="00540D79"/>
    <w:rsid w:val="00540E33"/>
    <w:rsid w:val="00540E67"/>
    <w:rsid w:val="00541628"/>
    <w:rsid w:val="005417FA"/>
    <w:rsid w:val="00541A9E"/>
    <w:rsid w:val="00541C7A"/>
    <w:rsid w:val="00541D34"/>
    <w:rsid w:val="00541D74"/>
    <w:rsid w:val="005421FB"/>
    <w:rsid w:val="005424EA"/>
    <w:rsid w:val="005425C9"/>
    <w:rsid w:val="005426A9"/>
    <w:rsid w:val="005428AE"/>
    <w:rsid w:val="00542F9E"/>
    <w:rsid w:val="00543048"/>
    <w:rsid w:val="00543340"/>
    <w:rsid w:val="00543343"/>
    <w:rsid w:val="0054349D"/>
    <w:rsid w:val="005435D5"/>
    <w:rsid w:val="00543776"/>
    <w:rsid w:val="00543814"/>
    <w:rsid w:val="005438B1"/>
    <w:rsid w:val="00543921"/>
    <w:rsid w:val="00543B86"/>
    <w:rsid w:val="005440A4"/>
    <w:rsid w:val="00544195"/>
    <w:rsid w:val="005444F1"/>
    <w:rsid w:val="005446CF"/>
    <w:rsid w:val="005449C4"/>
    <w:rsid w:val="00544DA0"/>
    <w:rsid w:val="00544E71"/>
    <w:rsid w:val="00545019"/>
    <w:rsid w:val="005451EC"/>
    <w:rsid w:val="0054520B"/>
    <w:rsid w:val="005454E6"/>
    <w:rsid w:val="005456DF"/>
    <w:rsid w:val="00545A12"/>
    <w:rsid w:val="00545AA4"/>
    <w:rsid w:val="00545BAB"/>
    <w:rsid w:val="00545CDC"/>
    <w:rsid w:val="00545E70"/>
    <w:rsid w:val="00546337"/>
    <w:rsid w:val="00546540"/>
    <w:rsid w:val="00546548"/>
    <w:rsid w:val="0054659C"/>
    <w:rsid w:val="005465D9"/>
    <w:rsid w:val="00546741"/>
    <w:rsid w:val="00546762"/>
    <w:rsid w:val="0054690D"/>
    <w:rsid w:val="00546955"/>
    <w:rsid w:val="0054698A"/>
    <w:rsid w:val="00546AC6"/>
    <w:rsid w:val="00546C6D"/>
    <w:rsid w:val="00546CE1"/>
    <w:rsid w:val="005472AF"/>
    <w:rsid w:val="005476DD"/>
    <w:rsid w:val="0054770D"/>
    <w:rsid w:val="0054774B"/>
    <w:rsid w:val="0054779C"/>
    <w:rsid w:val="005477B5"/>
    <w:rsid w:val="00547C0F"/>
    <w:rsid w:val="00547CE1"/>
    <w:rsid w:val="00547CF0"/>
    <w:rsid w:val="00547FDF"/>
    <w:rsid w:val="0055007C"/>
    <w:rsid w:val="005500CB"/>
    <w:rsid w:val="00550418"/>
    <w:rsid w:val="00550642"/>
    <w:rsid w:val="0055078D"/>
    <w:rsid w:val="00550B5D"/>
    <w:rsid w:val="00550F66"/>
    <w:rsid w:val="00551058"/>
    <w:rsid w:val="0055141D"/>
    <w:rsid w:val="005516AB"/>
    <w:rsid w:val="00551BDB"/>
    <w:rsid w:val="00551C0F"/>
    <w:rsid w:val="00551C8F"/>
    <w:rsid w:val="00551D7B"/>
    <w:rsid w:val="00551DA8"/>
    <w:rsid w:val="0055216F"/>
    <w:rsid w:val="005526D1"/>
    <w:rsid w:val="005526F4"/>
    <w:rsid w:val="00552D1E"/>
    <w:rsid w:val="005530AC"/>
    <w:rsid w:val="005537EC"/>
    <w:rsid w:val="005538AD"/>
    <w:rsid w:val="005539C3"/>
    <w:rsid w:val="00553CF4"/>
    <w:rsid w:val="00553F82"/>
    <w:rsid w:val="00553FBB"/>
    <w:rsid w:val="005540A6"/>
    <w:rsid w:val="00554306"/>
    <w:rsid w:val="0055445A"/>
    <w:rsid w:val="0055449A"/>
    <w:rsid w:val="00554811"/>
    <w:rsid w:val="0055486B"/>
    <w:rsid w:val="00554939"/>
    <w:rsid w:val="00554B8C"/>
    <w:rsid w:val="00554BA7"/>
    <w:rsid w:val="00554D2F"/>
    <w:rsid w:val="00554D7C"/>
    <w:rsid w:val="00554E3A"/>
    <w:rsid w:val="00554E3D"/>
    <w:rsid w:val="005553B8"/>
    <w:rsid w:val="005553FD"/>
    <w:rsid w:val="00555997"/>
    <w:rsid w:val="00555C61"/>
    <w:rsid w:val="00555CEC"/>
    <w:rsid w:val="00555E7A"/>
    <w:rsid w:val="00555EF1"/>
    <w:rsid w:val="00555F55"/>
    <w:rsid w:val="005561D5"/>
    <w:rsid w:val="0055638B"/>
    <w:rsid w:val="00556729"/>
    <w:rsid w:val="00556959"/>
    <w:rsid w:val="00556B95"/>
    <w:rsid w:val="00556CF1"/>
    <w:rsid w:val="00557078"/>
    <w:rsid w:val="00557110"/>
    <w:rsid w:val="00557291"/>
    <w:rsid w:val="005573B5"/>
    <w:rsid w:val="00557489"/>
    <w:rsid w:val="0055765B"/>
    <w:rsid w:val="005576DC"/>
    <w:rsid w:val="005577BF"/>
    <w:rsid w:val="005578EA"/>
    <w:rsid w:val="00557970"/>
    <w:rsid w:val="005579C2"/>
    <w:rsid w:val="00557A18"/>
    <w:rsid w:val="00557A96"/>
    <w:rsid w:val="00557C37"/>
    <w:rsid w:val="00557CD7"/>
    <w:rsid w:val="00557E57"/>
    <w:rsid w:val="00557FF9"/>
    <w:rsid w:val="005603AD"/>
    <w:rsid w:val="005603CC"/>
    <w:rsid w:val="00560416"/>
    <w:rsid w:val="00560483"/>
    <w:rsid w:val="00560982"/>
    <w:rsid w:val="005609BC"/>
    <w:rsid w:val="00560ACA"/>
    <w:rsid w:val="00560B92"/>
    <w:rsid w:val="00560DF3"/>
    <w:rsid w:val="005612D6"/>
    <w:rsid w:val="00561584"/>
    <w:rsid w:val="005617F1"/>
    <w:rsid w:val="005617F5"/>
    <w:rsid w:val="00561856"/>
    <w:rsid w:val="00561913"/>
    <w:rsid w:val="00561B26"/>
    <w:rsid w:val="00561D5D"/>
    <w:rsid w:val="00561FCB"/>
    <w:rsid w:val="0056202E"/>
    <w:rsid w:val="005620DD"/>
    <w:rsid w:val="00562554"/>
    <w:rsid w:val="00562623"/>
    <w:rsid w:val="00562670"/>
    <w:rsid w:val="005626DC"/>
    <w:rsid w:val="00562769"/>
    <w:rsid w:val="00562780"/>
    <w:rsid w:val="00562945"/>
    <w:rsid w:val="00562AF0"/>
    <w:rsid w:val="00562C7A"/>
    <w:rsid w:val="00562EBB"/>
    <w:rsid w:val="00563015"/>
    <w:rsid w:val="0056311A"/>
    <w:rsid w:val="005637E3"/>
    <w:rsid w:val="005639A1"/>
    <w:rsid w:val="00563A38"/>
    <w:rsid w:val="00563B6B"/>
    <w:rsid w:val="00563C95"/>
    <w:rsid w:val="00563F03"/>
    <w:rsid w:val="0056441D"/>
    <w:rsid w:val="005646D5"/>
    <w:rsid w:val="005649C3"/>
    <w:rsid w:val="00564A47"/>
    <w:rsid w:val="00564D55"/>
    <w:rsid w:val="00564F1A"/>
    <w:rsid w:val="0056507C"/>
    <w:rsid w:val="005650D2"/>
    <w:rsid w:val="005650FA"/>
    <w:rsid w:val="00565115"/>
    <w:rsid w:val="0056530C"/>
    <w:rsid w:val="005656A3"/>
    <w:rsid w:val="005656BD"/>
    <w:rsid w:val="005657FE"/>
    <w:rsid w:val="005659A4"/>
    <w:rsid w:val="005659EC"/>
    <w:rsid w:val="00565CFA"/>
    <w:rsid w:val="00565CFD"/>
    <w:rsid w:val="00565D99"/>
    <w:rsid w:val="00565DBD"/>
    <w:rsid w:val="00565E3D"/>
    <w:rsid w:val="00565F66"/>
    <w:rsid w:val="00565F93"/>
    <w:rsid w:val="00566157"/>
    <w:rsid w:val="005662E8"/>
    <w:rsid w:val="00566310"/>
    <w:rsid w:val="00566522"/>
    <w:rsid w:val="00566592"/>
    <w:rsid w:val="005665E6"/>
    <w:rsid w:val="00566C11"/>
    <w:rsid w:val="00566C5E"/>
    <w:rsid w:val="00566C65"/>
    <w:rsid w:val="00566CAE"/>
    <w:rsid w:val="00566D00"/>
    <w:rsid w:val="00566D2D"/>
    <w:rsid w:val="00566E9C"/>
    <w:rsid w:val="00566F36"/>
    <w:rsid w:val="00567167"/>
    <w:rsid w:val="00567275"/>
    <w:rsid w:val="0056748D"/>
    <w:rsid w:val="005675D8"/>
    <w:rsid w:val="005677B9"/>
    <w:rsid w:val="005678F1"/>
    <w:rsid w:val="00567A3F"/>
    <w:rsid w:val="00567A7F"/>
    <w:rsid w:val="00567AD2"/>
    <w:rsid w:val="00567C07"/>
    <w:rsid w:val="00567C0B"/>
    <w:rsid w:val="00567C11"/>
    <w:rsid w:val="00570008"/>
    <w:rsid w:val="00570014"/>
    <w:rsid w:val="005700A7"/>
    <w:rsid w:val="0057071B"/>
    <w:rsid w:val="0057085D"/>
    <w:rsid w:val="00570B88"/>
    <w:rsid w:val="00570CAC"/>
    <w:rsid w:val="00570F5E"/>
    <w:rsid w:val="0057105E"/>
    <w:rsid w:val="00571192"/>
    <w:rsid w:val="005717C6"/>
    <w:rsid w:val="005718B6"/>
    <w:rsid w:val="005718D3"/>
    <w:rsid w:val="00571972"/>
    <w:rsid w:val="00571AD0"/>
    <w:rsid w:val="00571AE8"/>
    <w:rsid w:val="00571EBB"/>
    <w:rsid w:val="00572129"/>
    <w:rsid w:val="0057227E"/>
    <w:rsid w:val="00572389"/>
    <w:rsid w:val="005723DA"/>
    <w:rsid w:val="00572586"/>
    <w:rsid w:val="00572A08"/>
    <w:rsid w:val="00572C02"/>
    <w:rsid w:val="00572C1A"/>
    <w:rsid w:val="00572F46"/>
    <w:rsid w:val="00573025"/>
    <w:rsid w:val="0057308F"/>
    <w:rsid w:val="005730B2"/>
    <w:rsid w:val="005731FC"/>
    <w:rsid w:val="00573C7F"/>
    <w:rsid w:val="00573E51"/>
    <w:rsid w:val="00574485"/>
    <w:rsid w:val="00574ABA"/>
    <w:rsid w:val="00574EC3"/>
    <w:rsid w:val="00574FCB"/>
    <w:rsid w:val="00575159"/>
    <w:rsid w:val="005752BB"/>
    <w:rsid w:val="005753D0"/>
    <w:rsid w:val="005753DC"/>
    <w:rsid w:val="005753DE"/>
    <w:rsid w:val="0057544A"/>
    <w:rsid w:val="00575AC1"/>
    <w:rsid w:val="005761C5"/>
    <w:rsid w:val="005761D7"/>
    <w:rsid w:val="005766C2"/>
    <w:rsid w:val="00576766"/>
    <w:rsid w:val="00576B0C"/>
    <w:rsid w:val="00576B83"/>
    <w:rsid w:val="00576C6E"/>
    <w:rsid w:val="00576DA7"/>
    <w:rsid w:val="00576E49"/>
    <w:rsid w:val="00577196"/>
    <w:rsid w:val="00577205"/>
    <w:rsid w:val="005772A3"/>
    <w:rsid w:val="00577659"/>
    <w:rsid w:val="0057783C"/>
    <w:rsid w:val="00577A79"/>
    <w:rsid w:val="005802BA"/>
    <w:rsid w:val="00580490"/>
    <w:rsid w:val="005806A8"/>
    <w:rsid w:val="0058095E"/>
    <w:rsid w:val="00580F11"/>
    <w:rsid w:val="00581011"/>
    <w:rsid w:val="00581153"/>
    <w:rsid w:val="00581404"/>
    <w:rsid w:val="00581621"/>
    <w:rsid w:val="00581700"/>
    <w:rsid w:val="00581C49"/>
    <w:rsid w:val="00581D2C"/>
    <w:rsid w:val="0058215B"/>
    <w:rsid w:val="00582300"/>
    <w:rsid w:val="005823F0"/>
    <w:rsid w:val="005825E6"/>
    <w:rsid w:val="00582600"/>
    <w:rsid w:val="00582974"/>
    <w:rsid w:val="00582B45"/>
    <w:rsid w:val="00582B80"/>
    <w:rsid w:val="00583082"/>
    <w:rsid w:val="00583299"/>
    <w:rsid w:val="00583378"/>
    <w:rsid w:val="0058338C"/>
    <w:rsid w:val="005836C1"/>
    <w:rsid w:val="00583803"/>
    <w:rsid w:val="00583885"/>
    <w:rsid w:val="00583D29"/>
    <w:rsid w:val="005841F3"/>
    <w:rsid w:val="00584317"/>
    <w:rsid w:val="00584415"/>
    <w:rsid w:val="005845A2"/>
    <w:rsid w:val="00584754"/>
    <w:rsid w:val="005848AC"/>
    <w:rsid w:val="0058499D"/>
    <w:rsid w:val="005849EE"/>
    <w:rsid w:val="00584BB2"/>
    <w:rsid w:val="00584F1F"/>
    <w:rsid w:val="00584F6A"/>
    <w:rsid w:val="0058507C"/>
    <w:rsid w:val="00585645"/>
    <w:rsid w:val="00585A74"/>
    <w:rsid w:val="00585A78"/>
    <w:rsid w:val="00585B76"/>
    <w:rsid w:val="0058656C"/>
    <w:rsid w:val="005866E8"/>
    <w:rsid w:val="00586883"/>
    <w:rsid w:val="005868B7"/>
    <w:rsid w:val="005868EE"/>
    <w:rsid w:val="005869CE"/>
    <w:rsid w:val="00586A71"/>
    <w:rsid w:val="00586B06"/>
    <w:rsid w:val="00586B50"/>
    <w:rsid w:val="00586D38"/>
    <w:rsid w:val="00586DB6"/>
    <w:rsid w:val="00586DFA"/>
    <w:rsid w:val="0058729F"/>
    <w:rsid w:val="005872A9"/>
    <w:rsid w:val="005873AD"/>
    <w:rsid w:val="0058764F"/>
    <w:rsid w:val="0058785A"/>
    <w:rsid w:val="0058788F"/>
    <w:rsid w:val="005878FF"/>
    <w:rsid w:val="0058792A"/>
    <w:rsid w:val="005879AB"/>
    <w:rsid w:val="00587A65"/>
    <w:rsid w:val="00587B29"/>
    <w:rsid w:val="00587B44"/>
    <w:rsid w:val="00590078"/>
    <w:rsid w:val="005900C1"/>
    <w:rsid w:val="005900DB"/>
    <w:rsid w:val="00590129"/>
    <w:rsid w:val="005903A4"/>
    <w:rsid w:val="005903C1"/>
    <w:rsid w:val="00590459"/>
    <w:rsid w:val="005908B6"/>
    <w:rsid w:val="00590E1D"/>
    <w:rsid w:val="00590E2F"/>
    <w:rsid w:val="00590F3A"/>
    <w:rsid w:val="005911CE"/>
    <w:rsid w:val="0059148D"/>
    <w:rsid w:val="005916C0"/>
    <w:rsid w:val="00591871"/>
    <w:rsid w:val="00591FF2"/>
    <w:rsid w:val="005920EA"/>
    <w:rsid w:val="0059245B"/>
    <w:rsid w:val="005925D3"/>
    <w:rsid w:val="00592B4F"/>
    <w:rsid w:val="00592BD4"/>
    <w:rsid w:val="00592F2F"/>
    <w:rsid w:val="005932D6"/>
    <w:rsid w:val="0059333C"/>
    <w:rsid w:val="005933C2"/>
    <w:rsid w:val="00593665"/>
    <w:rsid w:val="0059381B"/>
    <w:rsid w:val="00593879"/>
    <w:rsid w:val="005939BC"/>
    <w:rsid w:val="00593C41"/>
    <w:rsid w:val="00593EA1"/>
    <w:rsid w:val="005941AA"/>
    <w:rsid w:val="00594268"/>
    <w:rsid w:val="005943AA"/>
    <w:rsid w:val="00594472"/>
    <w:rsid w:val="0059465E"/>
    <w:rsid w:val="00594A01"/>
    <w:rsid w:val="00594AD3"/>
    <w:rsid w:val="00594DA7"/>
    <w:rsid w:val="00594E3B"/>
    <w:rsid w:val="00594E79"/>
    <w:rsid w:val="005954BC"/>
    <w:rsid w:val="00595545"/>
    <w:rsid w:val="0059574D"/>
    <w:rsid w:val="00595ACF"/>
    <w:rsid w:val="00595C0B"/>
    <w:rsid w:val="00595CF6"/>
    <w:rsid w:val="00595D36"/>
    <w:rsid w:val="00595F62"/>
    <w:rsid w:val="005962D0"/>
    <w:rsid w:val="0059643E"/>
    <w:rsid w:val="00596465"/>
    <w:rsid w:val="00596797"/>
    <w:rsid w:val="00596799"/>
    <w:rsid w:val="00596C3C"/>
    <w:rsid w:val="00596F17"/>
    <w:rsid w:val="005970F9"/>
    <w:rsid w:val="00597AD8"/>
    <w:rsid w:val="00597E77"/>
    <w:rsid w:val="005A0015"/>
    <w:rsid w:val="005A002F"/>
    <w:rsid w:val="005A02CC"/>
    <w:rsid w:val="005A0450"/>
    <w:rsid w:val="005A06E6"/>
    <w:rsid w:val="005A0944"/>
    <w:rsid w:val="005A0A4D"/>
    <w:rsid w:val="005A0B4B"/>
    <w:rsid w:val="005A0E2D"/>
    <w:rsid w:val="005A0E4E"/>
    <w:rsid w:val="005A103C"/>
    <w:rsid w:val="005A10A6"/>
    <w:rsid w:val="005A165C"/>
    <w:rsid w:val="005A17AA"/>
    <w:rsid w:val="005A191E"/>
    <w:rsid w:val="005A1A8C"/>
    <w:rsid w:val="005A1D66"/>
    <w:rsid w:val="005A225D"/>
    <w:rsid w:val="005A2377"/>
    <w:rsid w:val="005A27FC"/>
    <w:rsid w:val="005A2921"/>
    <w:rsid w:val="005A2A0D"/>
    <w:rsid w:val="005A2A53"/>
    <w:rsid w:val="005A307B"/>
    <w:rsid w:val="005A3AE5"/>
    <w:rsid w:val="005A3C2B"/>
    <w:rsid w:val="005A4218"/>
    <w:rsid w:val="005A46ED"/>
    <w:rsid w:val="005A492D"/>
    <w:rsid w:val="005A4A46"/>
    <w:rsid w:val="005A4ADA"/>
    <w:rsid w:val="005A4B81"/>
    <w:rsid w:val="005A4BC4"/>
    <w:rsid w:val="005A4C8D"/>
    <w:rsid w:val="005A4E4B"/>
    <w:rsid w:val="005A51F7"/>
    <w:rsid w:val="005A5200"/>
    <w:rsid w:val="005A5301"/>
    <w:rsid w:val="005A54EA"/>
    <w:rsid w:val="005A5645"/>
    <w:rsid w:val="005A5659"/>
    <w:rsid w:val="005A594F"/>
    <w:rsid w:val="005A59E2"/>
    <w:rsid w:val="005A5AAB"/>
    <w:rsid w:val="005A5DF9"/>
    <w:rsid w:val="005A5EA6"/>
    <w:rsid w:val="005A5EE7"/>
    <w:rsid w:val="005A5EFB"/>
    <w:rsid w:val="005A5FE0"/>
    <w:rsid w:val="005A6251"/>
    <w:rsid w:val="005A6316"/>
    <w:rsid w:val="005A65F2"/>
    <w:rsid w:val="005A668D"/>
    <w:rsid w:val="005A66C6"/>
    <w:rsid w:val="005A674D"/>
    <w:rsid w:val="005A6BCD"/>
    <w:rsid w:val="005A6D45"/>
    <w:rsid w:val="005A6E08"/>
    <w:rsid w:val="005A6FB4"/>
    <w:rsid w:val="005A70A7"/>
    <w:rsid w:val="005A70CA"/>
    <w:rsid w:val="005A7435"/>
    <w:rsid w:val="005A7451"/>
    <w:rsid w:val="005A75AD"/>
    <w:rsid w:val="005A76E9"/>
    <w:rsid w:val="005A7714"/>
    <w:rsid w:val="005A7955"/>
    <w:rsid w:val="005A7A3B"/>
    <w:rsid w:val="005A7F31"/>
    <w:rsid w:val="005B013F"/>
    <w:rsid w:val="005B03AC"/>
    <w:rsid w:val="005B0506"/>
    <w:rsid w:val="005B0ADF"/>
    <w:rsid w:val="005B0F10"/>
    <w:rsid w:val="005B106F"/>
    <w:rsid w:val="005B1147"/>
    <w:rsid w:val="005B14DC"/>
    <w:rsid w:val="005B15D9"/>
    <w:rsid w:val="005B16D3"/>
    <w:rsid w:val="005B1727"/>
    <w:rsid w:val="005B19EA"/>
    <w:rsid w:val="005B1BA1"/>
    <w:rsid w:val="005B1C66"/>
    <w:rsid w:val="005B1D08"/>
    <w:rsid w:val="005B1D21"/>
    <w:rsid w:val="005B1D40"/>
    <w:rsid w:val="005B1E99"/>
    <w:rsid w:val="005B1FCE"/>
    <w:rsid w:val="005B225F"/>
    <w:rsid w:val="005B2488"/>
    <w:rsid w:val="005B2675"/>
    <w:rsid w:val="005B26F3"/>
    <w:rsid w:val="005B2CFD"/>
    <w:rsid w:val="005B2D35"/>
    <w:rsid w:val="005B2FA5"/>
    <w:rsid w:val="005B33F9"/>
    <w:rsid w:val="005B3466"/>
    <w:rsid w:val="005B3C4E"/>
    <w:rsid w:val="005B3F62"/>
    <w:rsid w:val="005B3FE9"/>
    <w:rsid w:val="005B41DC"/>
    <w:rsid w:val="005B42E4"/>
    <w:rsid w:val="005B4A1E"/>
    <w:rsid w:val="005B4A6D"/>
    <w:rsid w:val="005B501F"/>
    <w:rsid w:val="005B506B"/>
    <w:rsid w:val="005B581A"/>
    <w:rsid w:val="005B5823"/>
    <w:rsid w:val="005B5A27"/>
    <w:rsid w:val="005B5B5D"/>
    <w:rsid w:val="005B5D67"/>
    <w:rsid w:val="005B5D7D"/>
    <w:rsid w:val="005B5DF0"/>
    <w:rsid w:val="005B5E9E"/>
    <w:rsid w:val="005B6077"/>
    <w:rsid w:val="005B6288"/>
    <w:rsid w:val="005B6369"/>
    <w:rsid w:val="005B637A"/>
    <w:rsid w:val="005B6569"/>
    <w:rsid w:val="005B680B"/>
    <w:rsid w:val="005B68F9"/>
    <w:rsid w:val="005B6AE1"/>
    <w:rsid w:val="005B6BD8"/>
    <w:rsid w:val="005B6C24"/>
    <w:rsid w:val="005B6C61"/>
    <w:rsid w:val="005B7159"/>
    <w:rsid w:val="005B71F5"/>
    <w:rsid w:val="005B73B0"/>
    <w:rsid w:val="005B7461"/>
    <w:rsid w:val="005B7492"/>
    <w:rsid w:val="005B7534"/>
    <w:rsid w:val="005B75E4"/>
    <w:rsid w:val="005B766D"/>
    <w:rsid w:val="005B7DAB"/>
    <w:rsid w:val="005B7EBE"/>
    <w:rsid w:val="005B7FFB"/>
    <w:rsid w:val="005C018B"/>
    <w:rsid w:val="005C085A"/>
    <w:rsid w:val="005C0931"/>
    <w:rsid w:val="005C0951"/>
    <w:rsid w:val="005C096E"/>
    <w:rsid w:val="005C0A97"/>
    <w:rsid w:val="005C0BBA"/>
    <w:rsid w:val="005C17CB"/>
    <w:rsid w:val="005C1935"/>
    <w:rsid w:val="005C1949"/>
    <w:rsid w:val="005C1969"/>
    <w:rsid w:val="005C1BF9"/>
    <w:rsid w:val="005C1E3B"/>
    <w:rsid w:val="005C1F01"/>
    <w:rsid w:val="005C1F7C"/>
    <w:rsid w:val="005C2120"/>
    <w:rsid w:val="005C219A"/>
    <w:rsid w:val="005C241E"/>
    <w:rsid w:val="005C242B"/>
    <w:rsid w:val="005C24F6"/>
    <w:rsid w:val="005C25CC"/>
    <w:rsid w:val="005C2822"/>
    <w:rsid w:val="005C2B52"/>
    <w:rsid w:val="005C2D29"/>
    <w:rsid w:val="005C2D9A"/>
    <w:rsid w:val="005C2F82"/>
    <w:rsid w:val="005C3372"/>
    <w:rsid w:val="005C33EC"/>
    <w:rsid w:val="005C3455"/>
    <w:rsid w:val="005C384E"/>
    <w:rsid w:val="005C39E3"/>
    <w:rsid w:val="005C3B62"/>
    <w:rsid w:val="005C3C12"/>
    <w:rsid w:val="005C3CEB"/>
    <w:rsid w:val="005C3DC1"/>
    <w:rsid w:val="005C3DD9"/>
    <w:rsid w:val="005C41F7"/>
    <w:rsid w:val="005C42C7"/>
    <w:rsid w:val="005C44FF"/>
    <w:rsid w:val="005C4D5F"/>
    <w:rsid w:val="005C4D62"/>
    <w:rsid w:val="005C50A9"/>
    <w:rsid w:val="005C50F0"/>
    <w:rsid w:val="005C52A9"/>
    <w:rsid w:val="005C5ACE"/>
    <w:rsid w:val="005C5B82"/>
    <w:rsid w:val="005C5DB3"/>
    <w:rsid w:val="005C5E72"/>
    <w:rsid w:val="005C6274"/>
    <w:rsid w:val="005C66F8"/>
    <w:rsid w:val="005C6710"/>
    <w:rsid w:val="005C74B3"/>
    <w:rsid w:val="005C74F7"/>
    <w:rsid w:val="005C7625"/>
    <w:rsid w:val="005C79B3"/>
    <w:rsid w:val="005C7CCB"/>
    <w:rsid w:val="005C7D8F"/>
    <w:rsid w:val="005C7F28"/>
    <w:rsid w:val="005D0115"/>
    <w:rsid w:val="005D0117"/>
    <w:rsid w:val="005D0198"/>
    <w:rsid w:val="005D0484"/>
    <w:rsid w:val="005D04CE"/>
    <w:rsid w:val="005D067D"/>
    <w:rsid w:val="005D06B1"/>
    <w:rsid w:val="005D06EC"/>
    <w:rsid w:val="005D09A2"/>
    <w:rsid w:val="005D0AE5"/>
    <w:rsid w:val="005D0E22"/>
    <w:rsid w:val="005D1041"/>
    <w:rsid w:val="005D10E4"/>
    <w:rsid w:val="005D11DF"/>
    <w:rsid w:val="005D1256"/>
    <w:rsid w:val="005D1442"/>
    <w:rsid w:val="005D149A"/>
    <w:rsid w:val="005D198A"/>
    <w:rsid w:val="005D1BCC"/>
    <w:rsid w:val="005D1F65"/>
    <w:rsid w:val="005D218D"/>
    <w:rsid w:val="005D2396"/>
    <w:rsid w:val="005D2524"/>
    <w:rsid w:val="005D27EA"/>
    <w:rsid w:val="005D2CF2"/>
    <w:rsid w:val="005D2D12"/>
    <w:rsid w:val="005D2D58"/>
    <w:rsid w:val="005D2E26"/>
    <w:rsid w:val="005D2EA6"/>
    <w:rsid w:val="005D2EC5"/>
    <w:rsid w:val="005D3178"/>
    <w:rsid w:val="005D3358"/>
    <w:rsid w:val="005D38BF"/>
    <w:rsid w:val="005D38E5"/>
    <w:rsid w:val="005D3B0B"/>
    <w:rsid w:val="005D3B28"/>
    <w:rsid w:val="005D3EB9"/>
    <w:rsid w:val="005D3F37"/>
    <w:rsid w:val="005D4637"/>
    <w:rsid w:val="005D4DAA"/>
    <w:rsid w:val="005D5013"/>
    <w:rsid w:val="005D508C"/>
    <w:rsid w:val="005D5392"/>
    <w:rsid w:val="005D549E"/>
    <w:rsid w:val="005D54F8"/>
    <w:rsid w:val="005D55DB"/>
    <w:rsid w:val="005D5693"/>
    <w:rsid w:val="005D56A5"/>
    <w:rsid w:val="005D591D"/>
    <w:rsid w:val="005D5D41"/>
    <w:rsid w:val="005D5EC7"/>
    <w:rsid w:val="005D5EE7"/>
    <w:rsid w:val="005D5FD7"/>
    <w:rsid w:val="005D6178"/>
    <w:rsid w:val="005D64B5"/>
    <w:rsid w:val="005D64B7"/>
    <w:rsid w:val="005D6821"/>
    <w:rsid w:val="005D68C1"/>
    <w:rsid w:val="005D68E5"/>
    <w:rsid w:val="005D6939"/>
    <w:rsid w:val="005D6E5B"/>
    <w:rsid w:val="005D6EBE"/>
    <w:rsid w:val="005D71A5"/>
    <w:rsid w:val="005D7365"/>
    <w:rsid w:val="005D7512"/>
    <w:rsid w:val="005D7BC5"/>
    <w:rsid w:val="005D7D6F"/>
    <w:rsid w:val="005E0217"/>
    <w:rsid w:val="005E0221"/>
    <w:rsid w:val="005E0299"/>
    <w:rsid w:val="005E0578"/>
    <w:rsid w:val="005E07BF"/>
    <w:rsid w:val="005E08E6"/>
    <w:rsid w:val="005E0935"/>
    <w:rsid w:val="005E0A5E"/>
    <w:rsid w:val="005E0BD4"/>
    <w:rsid w:val="005E0DF9"/>
    <w:rsid w:val="005E0EB6"/>
    <w:rsid w:val="005E0F85"/>
    <w:rsid w:val="005E10CB"/>
    <w:rsid w:val="005E1751"/>
    <w:rsid w:val="005E1A58"/>
    <w:rsid w:val="005E1AB9"/>
    <w:rsid w:val="005E249D"/>
    <w:rsid w:val="005E254D"/>
    <w:rsid w:val="005E2674"/>
    <w:rsid w:val="005E271C"/>
    <w:rsid w:val="005E2844"/>
    <w:rsid w:val="005E2909"/>
    <w:rsid w:val="005E29DD"/>
    <w:rsid w:val="005E2E23"/>
    <w:rsid w:val="005E2F36"/>
    <w:rsid w:val="005E303E"/>
    <w:rsid w:val="005E334A"/>
    <w:rsid w:val="005E33F1"/>
    <w:rsid w:val="005E343E"/>
    <w:rsid w:val="005E3649"/>
    <w:rsid w:val="005E3C3D"/>
    <w:rsid w:val="005E3C4D"/>
    <w:rsid w:val="005E3C87"/>
    <w:rsid w:val="005E3D0A"/>
    <w:rsid w:val="005E4035"/>
    <w:rsid w:val="005E4160"/>
    <w:rsid w:val="005E4164"/>
    <w:rsid w:val="005E42DA"/>
    <w:rsid w:val="005E45B7"/>
    <w:rsid w:val="005E497A"/>
    <w:rsid w:val="005E4BCF"/>
    <w:rsid w:val="005E50B4"/>
    <w:rsid w:val="005E50B9"/>
    <w:rsid w:val="005E56D4"/>
    <w:rsid w:val="005E599A"/>
    <w:rsid w:val="005E5A2A"/>
    <w:rsid w:val="005E5C1A"/>
    <w:rsid w:val="005E5F89"/>
    <w:rsid w:val="005E605A"/>
    <w:rsid w:val="005E61DA"/>
    <w:rsid w:val="005E6273"/>
    <w:rsid w:val="005E6458"/>
    <w:rsid w:val="005E67A0"/>
    <w:rsid w:val="005E6F56"/>
    <w:rsid w:val="005E70C0"/>
    <w:rsid w:val="005E752F"/>
    <w:rsid w:val="005E75AF"/>
    <w:rsid w:val="005E7A9F"/>
    <w:rsid w:val="005E7D0E"/>
    <w:rsid w:val="005E7D1A"/>
    <w:rsid w:val="005E7DB6"/>
    <w:rsid w:val="005E7E19"/>
    <w:rsid w:val="005F0082"/>
    <w:rsid w:val="005F02AB"/>
    <w:rsid w:val="005F065E"/>
    <w:rsid w:val="005F071C"/>
    <w:rsid w:val="005F098E"/>
    <w:rsid w:val="005F09DE"/>
    <w:rsid w:val="005F0A55"/>
    <w:rsid w:val="005F0E20"/>
    <w:rsid w:val="005F0F64"/>
    <w:rsid w:val="005F10A1"/>
    <w:rsid w:val="005F14BC"/>
    <w:rsid w:val="005F14C2"/>
    <w:rsid w:val="005F18A6"/>
    <w:rsid w:val="005F1C0D"/>
    <w:rsid w:val="005F1EE6"/>
    <w:rsid w:val="005F1F82"/>
    <w:rsid w:val="005F2080"/>
    <w:rsid w:val="005F210E"/>
    <w:rsid w:val="005F212C"/>
    <w:rsid w:val="005F21EE"/>
    <w:rsid w:val="005F22CC"/>
    <w:rsid w:val="005F25B0"/>
    <w:rsid w:val="005F29CB"/>
    <w:rsid w:val="005F2A5F"/>
    <w:rsid w:val="005F3577"/>
    <w:rsid w:val="005F3702"/>
    <w:rsid w:val="005F378B"/>
    <w:rsid w:val="005F3CBC"/>
    <w:rsid w:val="005F3EFA"/>
    <w:rsid w:val="005F3F60"/>
    <w:rsid w:val="005F3F77"/>
    <w:rsid w:val="005F425A"/>
    <w:rsid w:val="005F4276"/>
    <w:rsid w:val="005F4403"/>
    <w:rsid w:val="005F4583"/>
    <w:rsid w:val="005F463B"/>
    <w:rsid w:val="005F4BCF"/>
    <w:rsid w:val="005F4C31"/>
    <w:rsid w:val="005F4C5D"/>
    <w:rsid w:val="005F4DAC"/>
    <w:rsid w:val="005F4E72"/>
    <w:rsid w:val="005F5009"/>
    <w:rsid w:val="005F50E8"/>
    <w:rsid w:val="005F515A"/>
    <w:rsid w:val="005F5319"/>
    <w:rsid w:val="005F53AA"/>
    <w:rsid w:val="005F5617"/>
    <w:rsid w:val="005F56F9"/>
    <w:rsid w:val="005F572F"/>
    <w:rsid w:val="005F57C2"/>
    <w:rsid w:val="005F5A76"/>
    <w:rsid w:val="005F5C47"/>
    <w:rsid w:val="005F5E41"/>
    <w:rsid w:val="005F5E8C"/>
    <w:rsid w:val="005F62B8"/>
    <w:rsid w:val="005F63B0"/>
    <w:rsid w:val="005F687F"/>
    <w:rsid w:val="005F6933"/>
    <w:rsid w:val="005F6A41"/>
    <w:rsid w:val="005F6AA0"/>
    <w:rsid w:val="005F6C75"/>
    <w:rsid w:val="005F6E44"/>
    <w:rsid w:val="005F6EB9"/>
    <w:rsid w:val="005F6F09"/>
    <w:rsid w:val="005F70B6"/>
    <w:rsid w:val="005F74AF"/>
    <w:rsid w:val="005F7584"/>
    <w:rsid w:val="005F768A"/>
    <w:rsid w:val="005F77B5"/>
    <w:rsid w:val="005F7942"/>
    <w:rsid w:val="005F7AE3"/>
    <w:rsid w:val="005F7C04"/>
    <w:rsid w:val="005F7D61"/>
    <w:rsid w:val="005F7E7A"/>
    <w:rsid w:val="00600119"/>
    <w:rsid w:val="006001AA"/>
    <w:rsid w:val="0060025B"/>
    <w:rsid w:val="00600800"/>
    <w:rsid w:val="006008DF"/>
    <w:rsid w:val="00600B14"/>
    <w:rsid w:val="00600E90"/>
    <w:rsid w:val="006012C6"/>
    <w:rsid w:val="006017B5"/>
    <w:rsid w:val="006017CF"/>
    <w:rsid w:val="006019E6"/>
    <w:rsid w:val="00601D27"/>
    <w:rsid w:val="00601E88"/>
    <w:rsid w:val="00601F4C"/>
    <w:rsid w:val="006020EB"/>
    <w:rsid w:val="00602178"/>
    <w:rsid w:val="0060220B"/>
    <w:rsid w:val="0060223D"/>
    <w:rsid w:val="006029B2"/>
    <w:rsid w:val="00602AFF"/>
    <w:rsid w:val="00602B8A"/>
    <w:rsid w:val="00602CA3"/>
    <w:rsid w:val="00602E42"/>
    <w:rsid w:val="00602EEB"/>
    <w:rsid w:val="00603169"/>
    <w:rsid w:val="006031E4"/>
    <w:rsid w:val="006033DB"/>
    <w:rsid w:val="006039E3"/>
    <w:rsid w:val="00604014"/>
    <w:rsid w:val="00604310"/>
    <w:rsid w:val="006044B7"/>
    <w:rsid w:val="0060451F"/>
    <w:rsid w:val="006048D7"/>
    <w:rsid w:val="0060496D"/>
    <w:rsid w:val="00604A12"/>
    <w:rsid w:val="00604C3B"/>
    <w:rsid w:val="00604CCA"/>
    <w:rsid w:val="00604CEF"/>
    <w:rsid w:val="0060549C"/>
    <w:rsid w:val="006055F3"/>
    <w:rsid w:val="006057A8"/>
    <w:rsid w:val="006057C5"/>
    <w:rsid w:val="00605A37"/>
    <w:rsid w:val="00605B0B"/>
    <w:rsid w:val="00605FBC"/>
    <w:rsid w:val="00605FEB"/>
    <w:rsid w:val="006061CC"/>
    <w:rsid w:val="00606420"/>
    <w:rsid w:val="0060654D"/>
    <w:rsid w:val="006067F5"/>
    <w:rsid w:val="00606A1D"/>
    <w:rsid w:val="00606ABC"/>
    <w:rsid w:val="00606EBC"/>
    <w:rsid w:val="00606EEE"/>
    <w:rsid w:val="006070B9"/>
    <w:rsid w:val="00607498"/>
    <w:rsid w:val="006076A4"/>
    <w:rsid w:val="006076B5"/>
    <w:rsid w:val="0060783B"/>
    <w:rsid w:val="006078F6"/>
    <w:rsid w:val="00607A15"/>
    <w:rsid w:val="00607BBF"/>
    <w:rsid w:val="00607E3E"/>
    <w:rsid w:val="00607ECA"/>
    <w:rsid w:val="0061012D"/>
    <w:rsid w:val="00610241"/>
    <w:rsid w:val="0061046B"/>
    <w:rsid w:val="00610511"/>
    <w:rsid w:val="0061055D"/>
    <w:rsid w:val="00610631"/>
    <w:rsid w:val="006106F9"/>
    <w:rsid w:val="0061070A"/>
    <w:rsid w:val="006108F6"/>
    <w:rsid w:val="0061096F"/>
    <w:rsid w:val="0061098E"/>
    <w:rsid w:val="00610B54"/>
    <w:rsid w:val="00610BE1"/>
    <w:rsid w:val="00610C19"/>
    <w:rsid w:val="00610D92"/>
    <w:rsid w:val="00610EF7"/>
    <w:rsid w:val="00610F46"/>
    <w:rsid w:val="00610F5B"/>
    <w:rsid w:val="00610FA9"/>
    <w:rsid w:val="00611151"/>
    <w:rsid w:val="006112B7"/>
    <w:rsid w:val="00611714"/>
    <w:rsid w:val="006117B2"/>
    <w:rsid w:val="0061191B"/>
    <w:rsid w:val="006119B3"/>
    <w:rsid w:val="00611C80"/>
    <w:rsid w:val="00611D18"/>
    <w:rsid w:val="00611E4B"/>
    <w:rsid w:val="00611F36"/>
    <w:rsid w:val="00611F43"/>
    <w:rsid w:val="00612007"/>
    <w:rsid w:val="006123B5"/>
    <w:rsid w:val="006125AA"/>
    <w:rsid w:val="0061288C"/>
    <w:rsid w:val="00612AD7"/>
    <w:rsid w:val="00612B12"/>
    <w:rsid w:val="00612B3E"/>
    <w:rsid w:val="00612BFD"/>
    <w:rsid w:val="00612E71"/>
    <w:rsid w:val="00612ED1"/>
    <w:rsid w:val="0061306C"/>
    <w:rsid w:val="00613124"/>
    <w:rsid w:val="00613607"/>
    <w:rsid w:val="006137BE"/>
    <w:rsid w:val="00613997"/>
    <w:rsid w:val="00613A20"/>
    <w:rsid w:val="00613A6D"/>
    <w:rsid w:val="00613C68"/>
    <w:rsid w:val="00613CB5"/>
    <w:rsid w:val="00613CED"/>
    <w:rsid w:val="00613D16"/>
    <w:rsid w:val="00613D18"/>
    <w:rsid w:val="00613DE3"/>
    <w:rsid w:val="00613E32"/>
    <w:rsid w:val="006140CB"/>
    <w:rsid w:val="006140D5"/>
    <w:rsid w:val="00614170"/>
    <w:rsid w:val="006141AA"/>
    <w:rsid w:val="006141DA"/>
    <w:rsid w:val="00614967"/>
    <w:rsid w:val="00614A0D"/>
    <w:rsid w:val="00614A16"/>
    <w:rsid w:val="00614A30"/>
    <w:rsid w:val="00614DD4"/>
    <w:rsid w:val="00614DD5"/>
    <w:rsid w:val="00614EC2"/>
    <w:rsid w:val="00614FB3"/>
    <w:rsid w:val="00615002"/>
    <w:rsid w:val="00615022"/>
    <w:rsid w:val="00615498"/>
    <w:rsid w:val="006159B4"/>
    <w:rsid w:val="00615BFD"/>
    <w:rsid w:val="00615CC0"/>
    <w:rsid w:val="00615DF1"/>
    <w:rsid w:val="006162D8"/>
    <w:rsid w:val="006163BA"/>
    <w:rsid w:val="00616478"/>
    <w:rsid w:val="006164C7"/>
    <w:rsid w:val="00616662"/>
    <w:rsid w:val="0061684B"/>
    <w:rsid w:val="00616C92"/>
    <w:rsid w:val="006170AE"/>
    <w:rsid w:val="00617342"/>
    <w:rsid w:val="0061740B"/>
    <w:rsid w:val="0061759E"/>
    <w:rsid w:val="006175B2"/>
    <w:rsid w:val="006177CE"/>
    <w:rsid w:val="00617C26"/>
    <w:rsid w:val="00617F28"/>
    <w:rsid w:val="00617F7B"/>
    <w:rsid w:val="00617F82"/>
    <w:rsid w:val="00620683"/>
    <w:rsid w:val="006207C1"/>
    <w:rsid w:val="0062085F"/>
    <w:rsid w:val="00620933"/>
    <w:rsid w:val="00620D3E"/>
    <w:rsid w:val="00620DF4"/>
    <w:rsid w:val="00621054"/>
    <w:rsid w:val="00621371"/>
    <w:rsid w:val="0062137A"/>
    <w:rsid w:val="00621648"/>
    <w:rsid w:val="00621689"/>
    <w:rsid w:val="00621738"/>
    <w:rsid w:val="00621878"/>
    <w:rsid w:val="00621BA8"/>
    <w:rsid w:val="00621CF2"/>
    <w:rsid w:val="00621E57"/>
    <w:rsid w:val="00621EDE"/>
    <w:rsid w:val="00622125"/>
    <w:rsid w:val="00622637"/>
    <w:rsid w:val="00622856"/>
    <w:rsid w:val="00622AD2"/>
    <w:rsid w:val="00622E6D"/>
    <w:rsid w:val="00622ED9"/>
    <w:rsid w:val="00623234"/>
    <w:rsid w:val="00623263"/>
    <w:rsid w:val="00623B06"/>
    <w:rsid w:val="00623B15"/>
    <w:rsid w:val="00623CA1"/>
    <w:rsid w:val="00623F04"/>
    <w:rsid w:val="00623F12"/>
    <w:rsid w:val="006240E5"/>
    <w:rsid w:val="006241B6"/>
    <w:rsid w:val="0062423D"/>
    <w:rsid w:val="006242BF"/>
    <w:rsid w:val="006244C8"/>
    <w:rsid w:val="00624613"/>
    <w:rsid w:val="0062491E"/>
    <w:rsid w:val="00624CAC"/>
    <w:rsid w:val="00624F13"/>
    <w:rsid w:val="0062514E"/>
    <w:rsid w:val="00625171"/>
    <w:rsid w:val="00625190"/>
    <w:rsid w:val="00625245"/>
    <w:rsid w:val="006252D1"/>
    <w:rsid w:val="00625414"/>
    <w:rsid w:val="00625486"/>
    <w:rsid w:val="006256BE"/>
    <w:rsid w:val="006257C5"/>
    <w:rsid w:val="00625AAD"/>
    <w:rsid w:val="00625D06"/>
    <w:rsid w:val="00625D08"/>
    <w:rsid w:val="00625DCB"/>
    <w:rsid w:val="00625DF7"/>
    <w:rsid w:val="00625F76"/>
    <w:rsid w:val="0062608C"/>
    <w:rsid w:val="0062664A"/>
    <w:rsid w:val="006266A2"/>
    <w:rsid w:val="00626BB5"/>
    <w:rsid w:val="00626C00"/>
    <w:rsid w:val="00626C31"/>
    <w:rsid w:val="00626D36"/>
    <w:rsid w:val="00626DB7"/>
    <w:rsid w:val="00627419"/>
    <w:rsid w:val="0062742E"/>
    <w:rsid w:val="006274AE"/>
    <w:rsid w:val="006274FD"/>
    <w:rsid w:val="0062765A"/>
    <w:rsid w:val="00627734"/>
    <w:rsid w:val="00627B06"/>
    <w:rsid w:val="00627EE9"/>
    <w:rsid w:val="006300AB"/>
    <w:rsid w:val="00630309"/>
    <w:rsid w:val="006303FC"/>
    <w:rsid w:val="0063042B"/>
    <w:rsid w:val="00630527"/>
    <w:rsid w:val="006305A8"/>
    <w:rsid w:val="00630663"/>
    <w:rsid w:val="006306A6"/>
    <w:rsid w:val="0063073F"/>
    <w:rsid w:val="00630878"/>
    <w:rsid w:val="00630BD5"/>
    <w:rsid w:val="00630DD2"/>
    <w:rsid w:val="00630DFA"/>
    <w:rsid w:val="00630E6D"/>
    <w:rsid w:val="00631145"/>
    <w:rsid w:val="006311F2"/>
    <w:rsid w:val="00631414"/>
    <w:rsid w:val="00631494"/>
    <w:rsid w:val="006317EE"/>
    <w:rsid w:val="00631856"/>
    <w:rsid w:val="00631940"/>
    <w:rsid w:val="00631A3A"/>
    <w:rsid w:val="00631C81"/>
    <w:rsid w:val="00631E5D"/>
    <w:rsid w:val="00631F54"/>
    <w:rsid w:val="006320E4"/>
    <w:rsid w:val="006322EC"/>
    <w:rsid w:val="0063233A"/>
    <w:rsid w:val="00632457"/>
    <w:rsid w:val="00632595"/>
    <w:rsid w:val="00632662"/>
    <w:rsid w:val="00632826"/>
    <w:rsid w:val="00632834"/>
    <w:rsid w:val="0063286D"/>
    <w:rsid w:val="00632913"/>
    <w:rsid w:val="00632A36"/>
    <w:rsid w:val="00632A5A"/>
    <w:rsid w:val="00632BDB"/>
    <w:rsid w:val="00632CA5"/>
    <w:rsid w:val="00632E97"/>
    <w:rsid w:val="0063312F"/>
    <w:rsid w:val="0063327B"/>
    <w:rsid w:val="006333B8"/>
    <w:rsid w:val="00633F0A"/>
    <w:rsid w:val="00633F2D"/>
    <w:rsid w:val="00633F8A"/>
    <w:rsid w:val="00634059"/>
    <w:rsid w:val="0063405C"/>
    <w:rsid w:val="00634724"/>
    <w:rsid w:val="00634727"/>
    <w:rsid w:val="0063488C"/>
    <w:rsid w:val="0063497F"/>
    <w:rsid w:val="00634AE7"/>
    <w:rsid w:val="00634B94"/>
    <w:rsid w:val="00634EB7"/>
    <w:rsid w:val="00635065"/>
    <w:rsid w:val="0063506A"/>
    <w:rsid w:val="0063510E"/>
    <w:rsid w:val="0063526E"/>
    <w:rsid w:val="00635392"/>
    <w:rsid w:val="006353B3"/>
    <w:rsid w:val="006354CA"/>
    <w:rsid w:val="00635734"/>
    <w:rsid w:val="00635D69"/>
    <w:rsid w:val="00635EC6"/>
    <w:rsid w:val="00636190"/>
    <w:rsid w:val="006367A4"/>
    <w:rsid w:val="00636D1D"/>
    <w:rsid w:val="0063748F"/>
    <w:rsid w:val="00637E07"/>
    <w:rsid w:val="006401C4"/>
    <w:rsid w:val="006402E5"/>
    <w:rsid w:val="0064037D"/>
    <w:rsid w:val="00640498"/>
    <w:rsid w:val="00640563"/>
    <w:rsid w:val="006405C9"/>
    <w:rsid w:val="006408B5"/>
    <w:rsid w:val="00640B52"/>
    <w:rsid w:val="00640B9D"/>
    <w:rsid w:val="00640C7A"/>
    <w:rsid w:val="00640CD8"/>
    <w:rsid w:val="0064104F"/>
    <w:rsid w:val="006410EB"/>
    <w:rsid w:val="00641103"/>
    <w:rsid w:val="00641175"/>
    <w:rsid w:val="00641262"/>
    <w:rsid w:val="0064140F"/>
    <w:rsid w:val="00641648"/>
    <w:rsid w:val="006416A3"/>
    <w:rsid w:val="00641834"/>
    <w:rsid w:val="00641953"/>
    <w:rsid w:val="006419DD"/>
    <w:rsid w:val="00641ADA"/>
    <w:rsid w:val="00641CDA"/>
    <w:rsid w:val="00641F38"/>
    <w:rsid w:val="006421A9"/>
    <w:rsid w:val="006422CD"/>
    <w:rsid w:val="00642308"/>
    <w:rsid w:val="00642366"/>
    <w:rsid w:val="006424E4"/>
    <w:rsid w:val="006428F6"/>
    <w:rsid w:val="00642B72"/>
    <w:rsid w:val="00642FA8"/>
    <w:rsid w:val="00643027"/>
    <w:rsid w:val="00643090"/>
    <w:rsid w:val="0064312A"/>
    <w:rsid w:val="00643261"/>
    <w:rsid w:val="006433A7"/>
    <w:rsid w:val="006434B9"/>
    <w:rsid w:val="006435FC"/>
    <w:rsid w:val="0064369C"/>
    <w:rsid w:val="00643A46"/>
    <w:rsid w:val="00643B69"/>
    <w:rsid w:val="00643BC1"/>
    <w:rsid w:val="00643DFE"/>
    <w:rsid w:val="006442C3"/>
    <w:rsid w:val="0064445D"/>
    <w:rsid w:val="00644631"/>
    <w:rsid w:val="00644760"/>
    <w:rsid w:val="00644D05"/>
    <w:rsid w:val="00645548"/>
    <w:rsid w:val="0064570A"/>
    <w:rsid w:val="00645798"/>
    <w:rsid w:val="00645D72"/>
    <w:rsid w:val="006462B9"/>
    <w:rsid w:val="00646348"/>
    <w:rsid w:val="00646495"/>
    <w:rsid w:val="0064655F"/>
    <w:rsid w:val="006465A9"/>
    <w:rsid w:val="00646999"/>
    <w:rsid w:val="00646C7D"/>
    <w:rsid w:val="00647481"/>
    <w:rsid w:val="006474BF"/>
    <w:rsid w:val="00647660"/>
    <w:rsid w:val="0064772F"/>
    <w:rsid w:val="00647B3E"/>
    <w:rsid w:val="00647B6A"/>
    <w:rsid w:val="00647EF8"/>
    <w:rsid w:val="006500AE"/>
    <w:rsid w:val="006501F4"/>
    <w:rsid w:val="006502B9"/>
    <w:rsid w:val="006503C2"/>
    <w:rsid w:val="00650472"/>
    <w:rsid w:val="006504A6"/>
    <w:rsid w:val="006504EA"/>
    <w:rsid w:val="00650529"/>
    <w:rsid w:val="00650544"/>
    <w:rsid w:val="006507B9"/>
    <w:rsid w:val="00650AF7"/>
    <w:rsid w:val="00650B40"/>
    <w:rsid w:val="00650C77"/>
    <w:rsid w:val="00650DC5"/>
    <w:rsid w:val="00651450"/>
    <w:rsid w:val="00651A17"/>
    <w:rsid w:val="00651A7A"/>
    <w:rsid w:val="00651B62"/>
    <w:rsid w:val="00651EAD"/>
    <w:rsid w:val="00652370"/>
    <w:rsid w:val="006523DC"/>
    <w:rsid w:val="00652477"/>
    <w:rsid w:val="006524B0"/>
    <w:rsid w:val="006524D7"/>
    <w:rsid w:val="006525A7"/>
    <w:rsid w:val="0065264B"/>
    <w:rsid w:val="00652845"/>
    <w:rsid w:val="0065288B"/>
    <w:rsid w:val="006528D0"/>
    <w:rsid w:val="00652BC4"/>
    <w:rsid w:val="00652D36"/>
    <w:rsid w:val="00652E0E"/>
    <w:rsid w:val="00653023"/>
    <w:rsid w:val="0065303C"/>
    <w:rsid w:val="00653349"/>
    <w:rsid w:val="006534F1"/>
    <w:rsid w:val="0065362A"/>
    <w:rsid w:val="0065363F"/>
    <w:rsid w:val="0065364A"/>
    <w:rsid w:val="006539AD"/>
    <w:rsid w:val="006539F3"/>
    <w:rsid w:val="006540DB"/>
    <w:rsid w:val="00654128"/>
    <w:rsid w:val="006541A3"/>
    <w:rsid w:val="00654401"/>
    <w:rsid w:val="0065463A"/>
    <w:rsid w:val="00654933"/>
    <w:rsid w:val="006549CC"/>
    <w:rsid w:val="00654DA4"/>
    <w:rsid w:val="006550B2"/>
    <w:rsid w:val="00655461"/>
    <w:rsid w:val="0065563B"/>
    <w:rsid w:val="006556CE"/>
    <w:rsid w:val="00655A87"/>
    <w:rsid w:val="00655D5C"/>
    <w:rsid w:val="00656009"/>
    <w:rsid w:val="00656226"/>
    <w:rsid w:val="0065657F"/>
    <w:rsid w:val="00656580"/>
    <w:rsid w:val="006567B2"/>
    <w:rsid w:val="006569A9"/>
    <w:rsid w:val="00656B2F"/>
    <w:rsid w:val="00656E87"/>
    <w:rsid w:val="0065704C"/>
    <w:rsid w:val="006570F2"/>
    <w:rsid w:val="00657135"/>
    <w:rsid w:val="006571BC"/>
    <w:rsid w:val="0065745F"/>
    <w:rsid w:val="0065751C"/>
    <w:rsid w:val="006576B4"/>
    <w:rsid w:val="00657910"/>
    <w:rsid w:val="00657A59"/>
    <w:rsid w:val="00657C35"/>
    <w:rsid w:val="006601D6"/>
    <w:rsid w:val="006601EE"/>
    <w:rsid w:val="00660254"/>
    <w:rsid w:val="0066025B"/>
    <w:rsid w:val="00660291"/>
    <w:rsid w:val="0066078E"/>
    <w:rsid w:val="006607D7"/>
    <w:rsid w:val="00660985"/>
    <w:rsid w:val="00660D88"/>
    <w:rsid w:val="00660E6F"/>
    <w:rsid w:val="006613FE"/>
    <w:rsid w:val="00661461"/>
    <w:rsid w:val="00661464"/>
    <w:rsid w:val="006615B4"/>
    <w:rsid w:val="006616A3"/>
    <w:rsid w:val="0066183A"/>
    <w:rsid w:val="00661990"/>
    <w:rsid w:val="00661C83"/>
    <w:rsid w:val="00662151"/>
    <w:rsid w:val="006624A3"/>
    <w:rsid w:val="0066289C"/>
    <w:rsid w:val="00662A6D"/>
    <w:rsid w:val="00662A9B"/>
    <w:rsid w:val="00662E07"/>
    <w:rsid w:val="006630B1"/>
    <w:rsid w:val="006630C2"/>
    <w:rsid w:val="0066357E"/>
    <w:rsid w:val="006635E1"/>
    <w:rsid w:val="006637A0"/>
    <w:rsid w:val="00663874"/>
    <w:rsid w:val="00663B74"/>
    <w:rsid w:val="00663C89"/>
    <w:rsid w:val="00663DC6"/>
    <w:rsid w:val="00664208"/>
    <w:rsid w:val="006645A1"/>
    <w:rsid w:val="0066495C"/>
    <w:rsid w:val="00664A28"/>
    <w:rsid w:val="00664C63"/>
    <w:rsid w:val="00664D18"/>
    <w:rsid w:val="006650AA"/>
    <w:rsid w:val="00665103"/>
    <w:rsid w:val="00665386"/>
    <w:rsid w:val="006653BC"/>
    <w:rsid w:val="0066563C"/>
    <w:rsid w:val="0066563E"/>
    <w:rsid w:val="006656DE"/>
    <w:rsid w:val="00665992"/>
    <w:rsid w:val="006659ED"/>
    <w:rsid w:val="00665C62"/>
    <w:rsid w:val="00665E73"/>
    <w:rsid w:val="00666121"/>
    <w:rsid w:val="006664F1"/>
    <w:rsid w:val="0066657A"/>
    <w:rsid w:val="006667C7"/>
    <w:rsid w:val="00666899"/>
    <w:rsid w:val="006669EA"/>
    <w:rsid w:val="00666A8B"/>
    <w:rsid w:val="00666B12"/>
    <w:rsid w:val="00666B6C"/>
    <w:rsid w:val="00666BC9"/>
    <w:rsid w:val="00666C7A"/>
    <w:rsid w:val="00666E7D"/>
    <w:rsid w:val="00667119"/>
    <w:rsid w:val="006671AC"/>
    <w:rsid w:val="00667243"/>
    <w:rsid w:val="0066728B"/>
    <w:rsid w:val="006672AF"/>
    <w:rsid w:val="006672D9"/>
    <w:rsid w:val="00667436"/>
    <w:rsid w:val="0066776E"/>
    <w:rsid w:val="006677DF"/>
    <w:rsid w:val="00667B58"/>
    <w:rsid w:val="00667BF0"/>
    <w:rsid w:val="00667C0C"/>
    <w:rsid w:val="0067002B"/>
    <w:rsid w:val="00670080"/>
    <w:rsid w:val="006709C9"/>
    <w:rsid w:val="00670BC1"/>
    <w:rsid w:val="00670DE6"/>
    <w:rsid w:val="00670E69"/>
    <w:rsid w:val="00670F00"/>
    <w:rsid w:val="00670F05"/>
    <w:rsid w:val="006713E1"/>
    <w:rsid w:val="006715E9"/>
    <w:rsid w:val="006716D6"/>
    <w:rsid w:val="00671910"/>
    <w:rsid w:val="00671C5E"/>
    <w:rsid w:val="00671CAE"/>
    <w:rsid w:val="00671DBB"/>
    <w:rsid w:val="006724DC"/>
    <w:rsid w:val="00672584"/>
    <w:rsid w:val="00672670"/>
    <w:rsid w:val="006726D8"/>
    <w:rsid w:val="006727C0"/>
    <w:rsid w:val="00672866"/>
    <w:rsid w:val="00672A27"/>
    <w:rsid w:val="00672A40"/>
    <w:rsid w:val="00672C77"/>
    <w:rsid w:val="00672D53"/>
    <w:rsid w:val="00672E35"/>
    <w:rsid w:val="00672ED1"/>
    <w:rsid w:val="00673034"/>
    <w:rsid w:val="006730C0"/>
    <w:rsid w:val="006731D3"/>
    <w:rsid w:val="006733E7"/>
    <w:rsid w:val="0067344F"/>
    <w:rsid w:val="0067349F"/>
    <w:rsid w:val="0067355D"/>
    <w:rsid w:val="00673705"/>
    <w:rsid w:val="0067377B"/>
    <w:rsid w:val="006738F9"/>
    <w:rsid w:val="00673ABA"/>
    <w:rsid w:val="00673B1D"/>
    <w:rsid w:val="00673D8A"/>
    <w:rsid w:val="00673E7D"/>
    <w:rsid w:val="00673F4E"/>
    <w:rsid w:val="00673FB5"/>
    <w:rsid w:val="00674267"/>
    <w:rsid w:val="0067471A"/>
    <w:rsid w:val="006748BB"/>
    <w:rsid w:val="006748DA"/>
    <w:rsid w:val="00674AC1"/>
    <w:rsid w:val="00674C03"/>
    <w:rsid w:val="00674C37"/>
    <w:rsid w:val="006754BF"/>
    <w:rsid w:val="0067567B"/>
    <w:rsid w:val="0067571C"/>
    <w:rsid w:val="006757DC"/>
    <w:rsid w:val="00675E52"/>
    <w:rsid w:val="00676406"/>
    <w:rsid w:val="0067642D"/>
    <w:rsid w:val="006764B3"/>
    <w:rsid w:val="00676B21"/>
    <w:rsid w:val="00676FDD"/>
    <w:rsid w:val="00677019"/>
    <w:rsid w:val="00677160"/>
    <w:rsid w:val="0067720B"/>
    <w:rsid w:val="006772DB"/>
    <w:rsid w:val="0067756C"/>
    <w:rsid w:val="00677743"/>
    <w:rsid w:val="006778AC"/>
    <w:rsid w:val="00677904"/>
    <w:rsid w:val="00677AFF"/>
    <w:rsid w:val="00677B7E"/>
    <w:rsid w:val="00677BF3"/>
    <w:rsid w:val="00677EBC"/>
    <w:rsid w:val="00680221"/>
    <w:rsid w:val="006803FC"/>
    <w:rsid w:val="0068098E"/>
    <w:rsid w:val="006809D0"/>
    <w:rsid w:val="00680C6F"/>
    <w:rsid w:val="00680E05"/>
    <w:rsid w:val="00680F42"/>
    <w:rsid w:val="00680FA2"/>
    <w:rsid w:val="00681038"/>
    <w:rsid w:val="00681127"/>
    <w:rsid w:val="00681388"/>
    <w:rsid w:val="00681592"/>
    <w:rsid w:val="006815D3"/>
    <w:rsid w:val="006816A3"/>
    <w:rsid w:val="0068191B"/>
    <w:rsid w:val="00681A73"/>
    <w:rsid w:val="00681BF9"/>
    <w:rsid w:val="00681D5B"/>
    <w:rsid w:val="006822D3"/>
    <w:rsid w:val="00682750"/>
    <w:rsid w:val="00682782"/>
    <w:rsid w:val="0068290A"/>
    <w:rsid w:val="00682960"/>
    <w:rsid w:val="00682A07"/>
    <w:rsid w:val="00682A8F"/>
    <w:rsid w:val="00682D1F"/>
    <w:rsid w:val="0068348B"/>
    <w:rsid w:val="00683764"/>
    <w:rsid w:val="006838D5"/>
    <w:rsid w:val="00683D10"/>
    <w:rsid w:val="00683D60"/>
    <w:rsid w:val="00684056"/>
    <w:rsid w:val="006840B6"/>
    <w:rsid w:val="00684355"/>
    <w:rsid w:val="0068466D"/>
    <w:rsid w:val="006846A1"/>
    <w:rsid w:val="00684A99"/>
    <w:rsid w:val="00684C21"/>
    <w:rsid w:val="00684C90"/>
    <w:rsid w:val="00684D4D"/>
    <w:rsid w:val="00684DD8"/>
    <w:rsid w:val="00684FEF"/>
    <w:rsid w:val="0068526E"/>
    <w:rsid w:val="006856CF"/>
    <w:rsid w:val="00685790"/>
    <w:rsid w:val="00685DE8"/>
    <w:rsid w:val="0068609F"/>
    <w:rsid w:val="00686198"/>
    <w:rsid w:val="006866E9"/>
    <w:rsid w:val="00686744"/>
    <w:rsid w:val="0068692C"/>
    <w:rsid w:val="00686B2D"/>
    <w:rsid w:val="00686C62"/>
    <w:rsid w:val="00686E05"/>
    <w:rsid w:val="00686F37"/>
    <w:rsid w:val="006870A8"/>
    <w:rsid w:val="0068710A"/>
    <w:rsid w:val="006871F5"/>
    <w:rsid w:val="0068734B"/>
    <w:rsid w:val="0068740D"/>
    <w:rsid w:val="00687460"/>
    <w:rsid w:val="00687472"/>
    <w:rsid w:val="00687990"/>
    <w:rsid w:val="00687D41"/>
    <w:rsid w:val="00687E0B"/>
    <w:rsid w:val="00687FD3"/>
    <w:rsid w:val="00690224"/>
    <w:rsid w:val="0069031B"/>
    <w:rsid w:val="00690423"/>
    <w:rsid w:val="00690451"/>
    <w:rsid w:val="006909BC"/>
    <w:rsid w:val="00690D83"/>
    <w:rsid w:val="00690E26"/>
    <w:rsid w:val="00691134"/>
    <w:rsid w:val="0069114F"/>
    <w:rsid w:val="006913A2"/>
    <w:rsid w:val="006916D3"/>
    <w:rsid w:val="00691705"/>
    <w:rsid w:val="00691D06"/>
    <w:rsid w:val="00691E21"/>
    <w:rsid w:val="00691E6F"/>
    <w:rsid w:val="00691F33"/>
    <w:rsid w:val="00692029"/>
    <w:rsid w:val="006920AC"/>
    <w:rsid w:val="00692129"/>
    <w:rsid w:val="006927A9"/>
    <w:rsid w:val="00692A60"/>
    <w:rsid w:val="00692BC8"/>
    <w:rsid w:val="00692D03"/>
    <w:rsid w:val="00692DC4"/>
    <w:rsid w:val="00692F60"/>
    <w:rsid w:val="00692FD7"/>
    <w:rsid w:val="00693091"/>
    <w:rsid w:val="00693183"/>
    <w:rsid w:val="00693267"/>
    <w:rsid w:val="0069332E"/>
    <w:rsid w:val="00693360"/>
    <w:rsid w:val="0069346B"/>
    <w:rsid w:val="00693643"/>
    <w:rsid w:val="0069368F"/>
    <w:rsid w:val="006937F7"/>
    <w:rsid w:val="00693A49"/>
    <w:rsid w:val="00693AFA"/>
    <w:rsid w:val="00693BB9"/>
    <w:rsid w:val="00693CE1"/>
    <w:rsid w:val="00693D6D"/>
    <w:rsid w:val="00693DBE"/>
    <w:rsid w:val="00693EB9"/>
    <w:rsid w:val="00694038"/>
    <w:rsid w:val="006940AE"/>
    <w:rsid w:val="0069443A"/>
    <w:rsid w:val="006944B8"/>
    <w:rsid w:val="006949A4"/>
    <w:rsid w:val="00694B01"/>
    <w:rsid w:val="00694BD6"/>
    <w:rsid w:val="00694CAB"/>
    <w:rsid w:val="00694FE9"/>
    <w:rsid w:val="0069527D"/>
    <w:rsid w:val="006952A5"/>
    <w:rsid w:val="0069555E"/>
    <w:rsid w:val="00695666"/>
    <w:rsid w:val="0069580B"/>
    <w:rsid w:val="00695827"/>
    <w:rsid w:val="00695B22"/>
    <w:rsid w:val="00695F90"/>
    <w:rsid w:val="006961B6"/>
    <w:rsid w:val="0069645D"/>
    <w:rsid w:val="006964ED"/>
    <w:rsid w:val="006965CE"/>
    <w:rsid w:val="006967AE"/>
    <w:rsid w:val="0069682B"/>
    <w:rsid w:val="006969CA"/>
    <w:rsid w:val="00696A27"/>
    <w:rsid w:val="0069729C"/>
    <w:rsid w:val="0069767B"/>
    <w:rsid w:val="00697984"/>
    <w:rsid w:val="0069798C"/>
    <w:rsid w:val="00697A1F"/>
    <w:rsid w:val="00697BD7"/>
    <w:rsid w:val="00697C87"/>
    <w:rsid w:val="00697CC9"/>
    <w:rsid w:val="00697CED"/>
    <w:rsid w:val="00697E45"/>
    <w:rsid w:val="00697E5C"/>
    <w:rsid w:val="00697E6E"/>
    <w:rsid w:val="00697FE5"/>
    <w:rsid w:val="006A0145"/>
    <w:rsid w:val="006A0272"/>
    <w:rsid w:val="006A0347"/>
    <w:rsid w:val="006A04AB"/>
    <w:rsid w:val="006A04BF"/>
    <w:rsid w:val="006A06F1"/>
    <w:rsid w:val="006A074B"/>
    <w:rsid w:val="006A075B"/>
    <w:rsid w:val="006A078D"/>
    <w:rsid w:val="006A0F16"/>
    <w:rsid w:val="006A0F70"/>
    <w:rsid w:val="006A1022"/>
    <w:rsid w:val="006A1072"/>
    <w:rsid w:val="006A10D6"/>
    <w:rsid w:val="006A1163"/>
    <w:rsid w:val="006A1472"/>
    <w:rsid w:val="006A16F2"/>
    <w:rsid w:val="006A18CF"/>
    <w:rsid w:val="006A19EA"/>
    <w:rsid w:val="006A1A82"/>
    <w:rsid w:val="006A1C61"/>
    <w:rsid w:val="006A1DB9"/>
    <w:rsid w:val="006A223E"/>
    <w:rsid w:val="006A22B1"/>
    <w:rsid w:val="006A22BD"/>
    <w:rsid w:val="006A2418"/>
    <w:rsid w:val="006A2665"/>
    <w:rsid w:val="006A2720"/>
    <w:rsid w:val="006A2A06"/>
    <w:rsid w:val="006A30D7"/>
    <w:rsid w:val="006A31E3"/>
    <w:rsid w:val="006A35A3"/>
    <w:rsid w:val="006A3699"/>
    <w:rsid w:val="006A3835"/>
    <w:rsid w:val="006A3871"/>
    <w:rsid w:val="006A3C5F"/>
    <w:rsid w:val="006A41D1"/>
    <w:rsid w:val="006A4202"/>
    <w:rsid w:val="006A4259"/>
    <w:rsid w:val="006A4451"/>
    <w:rsid w:val="006A45D8"/>
    <w:rsid w:val="006A48D2"/>
    <w:rsid w:val="006A4DC0"/>
    <w:rsid w:val="006A4EF6"/>
    <w:rsid w:val="006A4F2D"/>
    <w:rsid w:val="006A4F65"/>
    <w:rsid w:val="006A5083"/>
    <w:rsid w:val="006A50B1"/>
    <w:rsid w:val="006A515F"/>
    <w:rsid w:val="006A5683"/>
    <w:rsid w:val="006A56C5"/>
    <w:rsid w:val="006A57DB"/>
    <w:rsid w:val="006A582B"/>
    <w:rsid w:val="006A5C07"/>
    <w:rsid w:val="006A60E1"/>
    <w:rsid w:val="006A652B"/>
    <w:rsid w:val="006A681E"/>
    <w:rsid w:val="006A6832"/>
    <w:rsid w:val="006A684D"/>
    <w:rsid w:val="006A6B96"/>
    <w:rsid w:val="006A6C4A"/>
    <w:rsid w:val="006A6D6E"/>
    <w:rsid w:val="006A6FEA"/>
    <w:rsid w:val="006A7050"/>
    <w:rsid w:val="006A70D1"/>
    <w:rsid w:val="006A7388"/>
    <w:rsid w:val="006A7453"/>
    <w:rsid w:val="006A768A"/>
    <w:rsid w:val="006A793B"/>
    <w:rsid w:val="006A7B12"/>
    <w:rsid w:val="006A7B62"/>
    <w:rsid w:val="006A7EC4"/>
    <w:rsid w:val="006A7F12"/>
    <w:rsid w:val="006A7FA5"/>
    <w:rsid w:val="006B0020"/>
    <w:rsid w:val="006B0056"/>
    <w:rsid w:val="006B00FC"/>
    <w:rsid w:val="006B0526"/>
    <w:rsid w:val="006B0715"/>
    <w:rsid w:val="006B0973"/>
    <w:rsid w:val="006B0B91"/>
    <w:rsid w:val="006B0CE0"/>
    <w:rsid w:val="006B0E06"/>
    <w:rsid w:val="006B0E6C"/>
    <w:rsid w:val="006B0E96"/>
    <w:rsid w:val="006B0FDB"/>
    <w:rsid w:val="006B1271"/>
    <w:rsid w:val="006B1323"/>
    <w:rsid w:val="006B16F7"/>
    <w:rsid w:val="006B18BE"/>
    <w:rsid w:val="006B1928"/>
    <w:rsid w:val="006B1B9C"/>
    <w:rsid w:val="006B1D37"/>
    <w:rsid w:val="006B1EEA"/>
    <w:rsid w:val="006B21B2"/>
    <w:rsid w:val="006B2234"/>
    <w:rsid w:val="006B26BC"/>
    <w:rsid w:val="006B2720"/>
    <w:rsid w:val="006B2834"/>
    <w:rsid w:val="006B28FC"/>
    <w:rsid w:val="006B2AA1"/>
    <w:rsid w:val="006B2CFC"/>
    <w:rsid w:val="006B2FD5"/>
    <w:rsid w:val="006B3471"/>
    <w:rsid w:val="006B34DE"/>
    <w:rsid w:val="006B35A7"/>
    <w:rsid w:val="006B35C7"/>
    <w:rsid w:val="006B3701"/>
    <w:rsid w:val="006B38FE"/>
    <w:rsid w:val="006B3A6B"/>
    <w:rsid w:val="006B3B42"/>
    <w:rsid w:val="006B3D94"/>
    <w:rsid w:val="006B3FE2"/>
    <w:rsid w:val="006B4453"/>
    <w:rsid w:val="006B450D"/>
    <w:rsid w:val="006B4606"/>
    <w:rsid w:val="006B468B"/>
    <w:rsid w:val="006B4771"/>
    <w:rsid w:val="006B4834"/>
    <w:rsid w:val="006B498F"/>
    <w:rsid w:val="006B4AAD"/>
    <w:rsid w:val="006B4DF8"/>
    <w:rsid w:val="006B4EC3"/>
    <w:rsid w:val="006B5155"/>
    <w:rsid w:val="006B5549"/>
    <w:rsid w:val="006B559E"/>
    <w:rsid w:val="006B55EC"/>
    <w:rsid w:val="006B5A0D"/>
    <w:rsid w:val="006B5A7D"/>
    <w:rsid w:val="006B5B0D"/>
    <w:rsid w:val="006B5EDD"/>
    <w:rsid w:val="006B611A"/>
    <w:rsid w:val="006B61AC"/>
    <w:rsid w:val="006B6396"/>
    <w:rsid w:val="006B69FD"/>
    <w:rsid w:val="006B6B18"/>
    <w:rsid w:val="006B6B93"/>
    <w:rsid w:val="006B6E09"/>
    <w:rsid w:val="006B6E1B"/>
    <w:rsid w:val="006B6E5B"/>
    <w:rsid w:val="006B70B6"/>
    <w:rsid w:val="006B72AE"/>
    <w:rsid w:val="006B7315"/>
    <w:rsid w:val="006B75AC"/>
    <w:rsid w:val="006B7832"/>
    <w:rsid w:val="006B78FF"/>
    <w:rsid w:val="006B7923"/>
    <w:rsid w:val="006B7A77"/>
    <w:rsid w:val="006B7B92"/>
    <w:rsid w:val="006B7C0A"/>
    <w:rsid w:val="006B7DAD"/>
    <w:rsid w:val="006B7DC9"/>
    <w:rsid w:val="006B7E1C"/>
    <w:rsid w:val="006C06ED"/>
    <w:rsid w:val="006C0987"/>
    <w:rsid w:val="006C09E8"/>
    <w:rsid w:val="006C0B95"/>
    <w:rsid w:val="006C0C13"/>
    <w:rsid w:val="006C0F0A"/>
    <w:rsid w:val="006C118D"/>
    <w:rsid w:val="006C1A1B"/>
    <w:rsid w:val="006C1A32"/>
    <w:rsid w:val="006C1D41"/>
    <w:rsid w:val="006C1F2E"/>
    <w:rsid w:val="006C229D"/>
    <w:rsid w:val="006C244E"/>
    <w:rsid w:val="006C24F1"/>
    <w:rsid w:val="006C2660"/>
    <w:rsid w:val="006C26B3"/>
    <w:rsid w:val="006C2843"/>
    <w:rsid w:val="006C295B"/>
    <w:rsid w:val="006C29FE"/>
    <w:rsid w:val="006C2CDA"/>
    <w:rsid w:val="006C2E35"/>
    <w:rsid w:val="006C2E95"/>
    <w:rsid w:val="006C3247"/>
    <w:rsid w:val="006C3450"/>
    <w:rsid w:val="006C396A"/>
    <w:rsid w:val="006C39D6"/>
    <w:rsid w:val="006C3B03"/>
    <w:rsid w:val="006C3B2D"/>
    <w:rsid w:val="006C3C0B"/>
    <w:rsid w:val="006C3F5B"/>
    <w:rsid w:val="006C3FE0"/>
    <w:rsid w:val="006C46A5"/>
    <w:rsid w:val="006C48A7"/>
    <w:rsid w:val="006C48F9"/>
    <w:rsid w:val="006C4A4F"/>
    <w:rsid w:val="006C4B98"/>
    <w:rsid w:val="006C4DF1"/>
    <w:rsid w:val="006C4FD6"/>
    <w:rsid w:val="006C5056"/>
    <w:rsid w:val="006C515E"/>
    <w:rsid w:val="006C52EF"/>
    <w:rsid w:val="006C53F6"/>
    <w:rsid w:val="006C59E3"/>
    <w:rsid w:val="006C5A75"/>
    <w:rsid w:val="006C6318"/>
    <w:rsid w:val="006C670B"/>
    <w:rsid w:val="006C6718"/>
    <w:rsid w:val="006C6783"/>
    <w:rsid w:val="006C6786"/>
    <w:rsid w:val="006C6937"/>
    <w:rsid w:val="006C697A"/>
    <w:rsid w:val="006C6B2E"/>
    <w:rsid w:val="006C6E6B"/>
    <w:rsid w:val="006C6ED4"/>
    <w:rsid w:val="006C6F30"/>
    <w:rsid w:val="006C6FB9"/>
    <w:rsid w:val="006C7022"/>
    <w:rsid w:val="006C7051"/>
    <w:rsid w:val="006C73AC"/>
    <w:rsid w:val="006C7473"/>
    <w:rsid w:val="006C7573"/>
    <w:rsid w:val="006C7644"/>
    <w:rsid w:val="006C768B"/>
    <w:rsid w:val="006C794A"/>
    <w:rsid w:val="006C7AB6"/>
    <w:rsid w:val="006C7ABB"/>
    <w:rsid w:val="006C7CAC"/>
    <w:rsid w:val="006C7CBD"/>
    <w:rsid w:val="006C7CE8"/>
    <w:rsid w:val="006C7DC9"/>
    <w:rsid w:val="006C7F10"/>
    <w:rsid w:val="006D0069"/>
    <w:rsid w:val="006D0584"/>
    <w:rsid w:val="006D05B5"/>
    <w:rsid w:val="006D07D7"/>
    <w:rsid w:val="006D0BB5"/>
    <w:rsid w:val="006D0D4F"/>
    <w:rsid w:val="006D0D6D"/>
    <w:rsid w:val="006D10FC"/>
    <w:rsid w:val="006D112F"/>
    <w:rsid w:val="006D1A8B"/>
    <w:rsid w:val="006D1B8F"/>
    <w:rsid w:val="006D1C48"/>
    <w:rsid w:val="006D1C98"/>
    <w:rsid w:val="006D1EF8"/>
    <w:rsid w:val="006D1F80"/>
    <w:rsid w:val="006D2228"/>
    <w:rsid w:val="006D23EB"/>
    <w:rsid w:val="006D23FE"/>
    <w:rsid w:val="006D25FD"/>
    <w:rsid w:val="006D272D"/>
    <w:rsid w:val="006D2822"/>
    <w:rsid w:val="006D29EB"/>
    <w:rsid w:val="006D2FE8"/>
    <w:rsid w:val="006D358A"/>
    <w:rsid w:val="006D366F"/>
    <w:rsid w:val="006D3756"/>
    <w:rsid w:val="006D378A"/>
    <w:rsid w:val="006D3A1B"/>
    <w:rsid w:val="006D3AA5"/>
    <w:rsid w:val="006D3C68"/>
    <w:rsid w:val="006D3D02"/>
    <w:rsid w:val="006D3FBE"/>
    <w:rsid w:val="006D3FE5"/>
    <w:rsid w:val="006D409C"/>
    <w:rsid w:val="006D40FE"/>
    <w:rsid w:val="006D42E1"/>
    <w:rsid w:val="006D43E3"/>
    <w:rsid w:val="006D4516"/>
    <w:rsid w:val="006D4786"/>
    <w:rsid w:val="006D4789"/>
    <w:rsid w:val="006D47A7"/>
    <w:rsid w:val="006D47DC"/>
    <w:rsid w:val="006D4959"/>
    <w:rsid w:val="006D4974"/>
    <w:rsid w:val="006D4B1F"/>
    <w:rsid w:val="006D4B67"/>
    <w:rsid w:val="006D4C40"/>
    <w:rsid w:val="006D4CEC"/>
    <w:rsid w:val="006D4E70"/>
    <w:rsid w:val="006D501C"/>
    <w:rsid w:val="006D50B1"/>
    <w:rsid w:val="006D50C1"/>
    <w:rsid w:val="006D545C"/>
    <w:rsid w:val="006D5764"/>
    <w:rsid w:val="006D5815"/>
    <w:rsid w:val="006D5861"/>
    <w:rsid w:val="006D597A"/>
    <w:rsid w:val="006D59E9"/>
    <w:rsid w:val="006D5DB1"/>
    <w:rsid w:val="006D5E67"/>
    <w:rsid w:val="006D609C"/>
    <w:rsid w:val="006D60B3"/>
    <w:rsid w:val="006D62FF"/>
    <w:rsid w:val="006D63DB"/>
    <w:rsid w:val="006D6574"/>
    <w:rsid w:val="006D6954"/>
    <w:rsid w:val="006D6E01"/>
    <w:rsid w:val="006D6FBE"/>
    <w:rsid w:val="006D71DF"/>
    <w:rsid w:val="006D7222"/>
    <w:rsid w:val="006D7519"/>
    <w:rsid w:val="006D7658"/>
    <w:rsid w:val="006D7664"/>
    <w:rsid w:val="006D774A"/>
    <w:rsid w:val="006D7A37"/>
    <w:rsid w:val="006D7DD0"/>
    <w:rsid w:val="006D7DEB"/>
    <w:rsid w:val="006D7E05"/>
    <w:rsid w:val="006D7E0A"/>
    <w:rsid w:val="006E02B0"/>
    <w:rsid w:val="006E0507"/>
    <w:rsid w:val="006E054D"/>
    <w:rsid w:val="006E096D"/>
    <w:rsid w:val="006E0DC7"/>
    <w:rsid w:val="006E0F3F"/>
    <w:rsid w:val="006E11FC"/>
    <w:rsid w:val="006E15B2"/>
    <w:rsid w:val="006E1863"/>
    <w:rsid w:val="006E19DD"/>
    <w:rsid w:val="006E1BE4"/>
    <w:rsid w:val="006E1ECD"/>
    <w:rsid w:val="006E1F4C"/>
    <w:rsid w:val="006E216E"/>
    <w:rsid w:val="006E2256"/>
    <w:rsid w:val="006E22A9"/>
    <w:rsid w:val="006E231C"/>
    <w:rsid w:val="006E23B2"/>
    <w:rsid w:val="006E2F5D"/>
    <w:rsid w:val="006E2FB2"/>
    <w:rsid w:val="006E2FD3"/>
    <w:rsid w:val="006E30D2"/>
    <w:rsid w:val="006E314E"/>
    <w:rsid w:val="006E3293"/>
    <w:rsid w:val="006E32A0"/>
    <w:rsid w:val="006E36DB"/>
    <w:rsid w:val="006E37F1"/>
    <w:rsid w:val="006E3DD9"/>
    <w:rsid w:val="006E3E7D"/>
    <w:rsid w:val="006E3EBE"/>
    <w:rsid w:val="006E3F23"/>
    <w:rsid w:val="006E3FF1"/>
    <w:rsid w:val="006E40C1"/>
    <w:rsid w:val="006E41B6"/>
    <w:rsid w:val="006E425E"/>
    <w:rsid w:val="006E4305"/>
    <w:rsid w:val="006E471F"/>
    <w:rsid w:val="006E492A"/>
    <w:rsid w:val="006E4B0B"/>
    <w:rsid w:val="006E4F91"/>
    <w:rsid w:val="006E4FCC"/>
    <w:rsid w:val="006E527F"/>
    <w:rsid w:val="006E52CC"/>
    <w:rsid w:val="006E560E"/>
    <w:rsid w:val="006E5971"/>
    <w:rsid w:val="006E5A1B"/>
    <w:rsid w:val="006E5AB5"/>
    <w:rsid w:val="006E5BED"/>
    <w:rsid w:val="006E5EFE"/>
    <w:rsid w:val="006E5F9E"/>
    <w:rsid w:val="006E66B9"/>
    <w:rsid w:val="006E6958"/>
    <w:rsid w:val="006E6993"/>
    <w:rsid w:val="006E6B93"/>
    <w:rsid w:val="006E6C52"/>
    <w:rsid w:val="006E767A"/>
    <w:rsid w:val="006E78C1"/>
    <w:rsid w:val="006E7965"/>
    <w:rsid w:val="006E79A7"/>
    <w:rsid w:val="006E7B79"/>
    <w:rsid w:val="006E7F9B"/>
    <w:rsid w:val="006E7FC4"/>
    <w:rsid w:val="006F0059"/>
    <w:rsid w:val="006F0272"/>
    <w:rsid w:val="006F02D5"/>
    <w:rsid w:val="006F03B4"/>
    <w:rsid w:val="006F0489"/>
    <w:rsid w:val="006F0921"/>
    <w:rsid w:val="006F1202"/>
    <w:rsid w:val="006F1214"/>
    <w:rsid w:val="006F13D2"/>
    <w:rsid w:val="006F15BB"/>
    <w:rsid w:val="006F1618"/>
    <w:rsid w:val="006F17C5"/>
    <w:rsid w:val="006F197C"/>
    <w:rsid w:val="006F1AF3"/>
    <w:rsid w:val="006F1C0B"/>
    <w:rsid w:val="006F1C89"/>
    <w:rsid w:val="006F2293"/>
    <w:rsid w:val="006F24BB"/>
    <w:rsid w:val="006F2A85"/>
    <w:rsid w:val="006F2B3D"/>
    <w:rsid w:val="006F2B7F"/>
    <w:rsid w:val="006F2BB3"/>
    <w:rsid w:val="006F2CF0"/>
    <w:rsid w:val="006F2EDE"/>
    <w:rsid w:val="006F2F01"/>
    <w:rsid w:val="006F326B"/>
    <w:rsid w:val="006F327C"/>
    <w:rsid w:val="006F338E"/>
    <w:rsid w:val="006F3435"/>
    <w:rsid w:val="006F36C3"/>
    <w:rsid w:val="006F3760"/>
    <w:rsid w:val="006F3769"/>
    <w:rsid w:val="006F39E3"/>
    <w:rsid w:val="006F3A78"/>
    <w:rsid w:val="006F3BD2"/>
    <w:rsid w:val="006F3C75"/>
    <w:rsid w:val="006F3E7C"/>
    <w:rsid w:val="006F4060"/>
    <w:rsid w:val="006F41C6"/>
    <w:rsid w:val="006F4433"/>
    <w:rsid w:val="006F4458"/>
    <w:rsid w:val="006F4497"/>
    <w:rsid w:val="006F45E7"/>
    <w:rsid w:val="006F4989"/>
    <w:rsid w:val="006F4A25"/>
    <w:rsid w:val="006F4C31"/>
    <w:rsid w:val="006F528F"/>
    <w:rsid w:val="006F5384"/>
    <w:rsid w:val="006F582F"/>
    <w:rsid w:val="006F58D0"/>
    <w:rsid w:val="006F5D86"/>
    <w:rsid w:val="006F68EB"/>
    <w:rsid w:val="006F6986"/>
    <w:rsid w:val="006F6C0F"/>
    <w:rsid w:val="006F6D28"/>
    <w:rsid w:val="006F6D48"/>
    <w:rsid w:val="006F71DA"/>
    <w:rsid w:val="006F75DE"/>
    <w:rsid w:val="006F7715"/>
    <w:rsid w:val="006F7D60"/>
    <w:rsid w:val="0070000D"/>
    <w:rsid w:val="007001EA"/>
    <w:rsid w:val="0070021A"/>
    <w:rsid w:val="00700615"/>
    <w:rsid w:val="007006A5"/>
    <w:rsid w:val="00700854"/>
    <w:rsid w:val="007008EC"/>
    <w:rsid w:val="007009B4"/>
    <w:rsid w:val="00700B20"/>
    <w:rsid w:val="007012BE"/>
    <w:rsid w:val="007015E6"/>
    <w:rsid w:val="00701AD2"/>
    <w:rsid w:val="00701BA7"/>
    <w:rsid w:val="00701BCA"/>
    <w:rsid w:val="00701ED9"/>
    <w:rsid w:val="007021D6"/>
    <w:rsid w:val="0070233E"/>
    <w:rsid w:val="00702524"/>
    <w:rsid w:val="00702A68"/>
    <w:rsid w:val="00702C02"/>
    <w:rsid w:val="00702DA5"/>
    <w:rsid w:val="00703075"/>
    <w:rsid w:val="0070351C"/>
    <w:rsid w:val="00703711"/>
    <w:rsid w:val="00703788"/>
    <w:rsid w:val="007039E2"/>
    <w:rsid w:val="00703E50"/>
    <w:rsid w:val="0070410E"/>
    <w:rsid w:val="00704374"/>
    <w:rsid w:val="0070455E"/>
    <w:rsid w:val="00704750"/>
    <w:rsid w:val="007048DE"/>
    <w:rsid w:val="00704936"/>
    <w:rsid w:val="00704B47"/>
    <w:rsid w:val="00704D37"/>
    <w:rsid w:val="00704F76"/>
    <w:rsid w:val="00705606"/>
    <w:rsid w:val="00705801"/>
    <w:rsid w:val="0070582E"/>
    <w:rsid w:val="00705BAE"/>
    <w:rsid w:val="00705E23"/>
    <w:rsid w:val="00705F14"/>
    <w:rsid w:val="00706017"/>
    <w:rsid w:val="0070606A"/>
    <w:rsid w:val="007060CE"/>
    <w:rsid w:val="007060D5"/>
    <w:rsid w:val="0070617D"/>
    <w:rsid w:val="0070619E"/>
    <w:rsid w:val="00706310"/>
    <w:rsid w:val="0070633A"/>
    <w:rsid w:val="007063EC"/>
    <w:rsid w:val="00706582"/>
    <w:rsid w:val="007069E2"/>
    <w:rsid w:val="00706F12"/>
    <w:rsid w:val="00706F5C"/>
    <w:rsid w:val="00707165"/>
    <w:rsid w:val="007071D5"/>
    <w:rsid w:val="00707208"/>
    <w:rsid w:val="007072E4"/>
    <w:rsid w:val="007078F7"/>
    <w:rsid w:val="00707C09"/>
    <w:rsid w:val="00707D71"/>
    <w:rsid w:val="0071027B"/>
    <w:rsid w:val="0071051F"/>
    <w:rsid w:val="007105AD"/>
    <w:rsid w:val="007105AE"/>
    <w:rsid w:val="007105E1"/>
    <w:rsid w:val="007108B1"/>
    <w:rsid w:val="00710AB7"/>
    <w:rsid w:val="00710B6A"/>
    <w:rsid w:val="00710CFF"/>
    <w:rsid w:val="00710D13"/>
    <w:rsid w:val="00710D46"/>
    <w:rsid w:val="00710DFB"/>
    <w:rsid w:val="00711019"/>
    <w:rsid w:val="0071107A"/>
    <w:rsid w:val="00711319"/>
    <w:rsid w:val="007113B7"/>
    <w:rsid w:val="0071144A"/>
    <w:rsid w:val="00711662"/>
    <w:rsid w:val="007116C7"/>
    <w:rsid w:val="00711AC6"/>
    <w:rsid w:val="00711B4D"/>
    <w:rsid w:val="00711FF5"/>
    <w:rsid w:val="007120AC"/>
    <w:rsid w:val="00712177"/>
    <w:rsid w:val="00712290"/>
    <w:rsid w:val="0071237C"/>
    <w:rsid w:val="0071276B"/>
    <w:rsid w:val="00712C94"/>
    <w:rsid w:val="00712D72"/>
    <w:rsid w:val="00713230"/>
    <w:rsid w:val="007133C8"/>
    <w:rsid w:val="00713963"/>
    <w:rsid w:val="007139CE"/>
    <w:rsid w:val="00713A52"/>
    <w:rsid w:val="00714000"/>
    <w:rsid w:val="007144DF"/>
    <w:rsid w:val="00714740"/>
    <w:rsid w:val="00714808"/>
    <w:rsid w:val="007148E4"/>
    <w:rsid w:val="00714B40"/>
    <w:rsid w:val="00714DD9"/>
    <w:rsid w:val="00714FDA"/>
    <w:rsid w:val="0071501C"/>
    <w:rsid w:val="00715255"/>
    <w:rsid w:val="007153E8"/>
    <w:rsid w:val="00715972"/>
    <w:rsid w:val="007159C9"/>
    <w:rsid w:val="00715AD5"/>
    <w:rsid w:val="00715B77"/>
    <w:rsid w:val="0071617B"/>
    <w:rsid w:val="0071633C"/>
    <w:rsid w:val="0071635E"/>
    <w:rsid w:val="007165D2"/>
    <w:rsid w:val="007166D1"/>
    <w:rsid w:val="007168E6"/>
    <w:rsid w:val="00716A6B"/>
    <w:rsid w:val="00717053"/>
    <w:rsid w:val="007170F7"/>
    <w:rsid w:val="007171EB"/>
    <w:rsid w:val="007173AC"/>
    <w:rsid w:val="007175DB"/>
    <w:rsid w:val="007178AF"/>
    <w:rsid w:val="00717A28"/>
    <w:rsid w:val="00717C87"/>
    <w:rsid w:val="007202C4"/>
    <w:rsid w:val="007208D1"/>
    <w:rsid w:val="007209A5"/>
    <w:rsid w:val="00720A1C"/>
    <w:rsid w:val="00720C77"/>
    <w:rsid w:val="00720CC7"/>
    <w:rsid w:val="00720D67"/>
    <w:rsid w:val="007212CD"/>
    <w:rsid w:val="0072131F"/>
    <w:rsid w:val="007215E4"/>
    <w:rsid w:val="0072167E"/>
    <w:rsid w:val="007216C0"/>
    <w:rsid w:val="007217B4"/>
    <w:rsid w:val="00721BAF"/>
    <w:rsid w:val="00721BB0"/>
    <w:rsid w:val="00721C53"/>
    <w:rsid w:val="00721D41"/>
    <w:rsid w:val="00721D6D"/>
    <w:rsid w:val="00721E76"/>
    <w:rsid w:val="00721F75"/>
    <w:rsid w:val="00722160"/>
    <w:rsid w:val="00722442"/>
    <w:rsid w:val="00722459"/>
    <w:rsid w:val="00722824"/>
    <w:rsid w:val="00722871"/>
    <w:rsid w:val="007228D4"/>
    <w:rsid w:val="00722C25"/>
    <w:rsid w:val="00722E71"/>
    <w:rsid w:val="00722E9A"/>
    <w:rsid w:val="00722F7A"/>
    <w:rsid w:val="00723036"/>
    <w:rsid w:val="00723048"/>
    <w:rsid w:val="0072343A"/>
    <w:rsid w:val="007234DC"/>
    <w:rsid w:val="007239E4"/>
    <w:rsid w:val="00723AA5"/>
    <w:rsid w:val="00723C3A"/>
    <w:rsid w:val="00723E06"/>
    <w:rsid w:val="0072401F"/>
    <w:rsid w:val="007240F0"/>
    <w:rsid w:val="0072410D"/>
    <w:rsid w:val="007244DA"/>
    <w:rsid w:val="007248EB"/>
    <w:rsid w:val="00724901"/>
    <w:rsid w:val="00724A83"/>
    <w:rsid w:val="00724AE0"/>
    <w:rsid w:val="00724C48"/>
    <w:rsid w:val="00724CFB"/>
    <w:rsid w:val="00724F25"/>
    <w:rsid w:val="0072500D"/>
    <w:rsid w:val="00725578"/>
    <w:rsid w:val="007255F6"/>
    <w:rsid w:val="00725733"/>
    <w:rsid w:val="00725BF0"/>
    <w:rsid w:val="00725DAA"/>
    <w:rsid w:val="00725E26"/>
    <w:rsid w:val="00725E6A"/>
    <w:rsid w:val="00725FB7"/>
    <w:rsid w:val="00726185"/>
    <w:rsid w:val="00726297"/>
    <w:rsid w:val="0072629E"/>
    <w:rsid w:val="007263D5"/>
    <w:rsid w:val="00726479"/>
    <w:rsid w:val="00726523"/>
    <w:rsid w:val="007265EE"/>
    <w:rsid w:val="0072673C"/>
    <w:rsid w:val="00726782"/>
    <w:rsid w:val="00726B5E"/>
    <w:rsid w:val="00726C00"/>
    <w:rsid w:val="00726DB6"/>
    <w:rsid w:val="007270B2"/>
    <w:rsid w:val="007270BA"/>
    <w:rsid w:val="0072715D"/>
    <w:rsid w:val="0072733C"/>
    <w:rsid w:val="00727381"/>
    <w:rsid w:val="0072738E"/>
    <w:rsid w:val="00727B6C"/>
    <w:rsid w:val="00727CA8"/>
    <w:rsid w:val="007302C4"/>
    <w:rsid w:val="0073037B"/>
    <w:rsid w:val="007304A8"/>
    <w:rsid w:val="007307A8"/>
    <w:rsid w:val="00730823"/>
    <w:rsid w:val="007308B5"/>
    <w:rsid w:val="00730B70"/>
    <w:rsid w:val="00730B7F"/>
    <w:rsid w:val="00731006"/>
    <w:rsid w:val="007310DA"/>
    <w:rsid w:val="007311DD"/>
    <w:rsid w:val="007312BB"/>
    <w:rsid w:val="007314DA"/>
    <w:rsid w:val="00731D39"/>
    <w:rsid w:val="00731F00"/>
    <w:rsid w:val="00732174"/>
    <w:rsid w:val="007323C1"/>
    <w:rsid w:val="00732529"/>
    <w:rsid w:val="00732587"/>
    <w:rsid w:val="007325E9"/>
    <w:rsid w:val="00732884"/>
    <w:rsid w:val="00732A64"/>
    <w:rsid w:val="007332E6"/>
    <w:rsid w:val="007334B9"/>
    <w:rsid w:val="007334EC"/>
    <w:rsid w:val="007335F4"/>
    <w:rsid w:val="00733627"/>
    <w:rsid w:val="007337C7"/>
    <w:rsid w:val="00733E02"/>
    <w:rsid w:val="00733E97"/>
    <w:rsid w:val="007341D8"/>
    <w:rsid w:val="00734258"/>
    <w:rsid w:val="0073428D"/>
    <w:rsid w:val="00734428"/>
    <w:rsid w:val="00734497"/>
    <w:rsid w:val="00734528"/>
    <w:rsid w:val="00734A41"/>
    <w:rsid w:val="00734C36"/>
    <w:rsid w:val="00734CF8"/>
    <w:rsid w:val="00734D68"/>
    <w:rsid w:val="00735095"/>
    <w:rsid w:val="007351E0"/>
    <w:rsid w:val="007351F1"/>
    <w:rsid w:val="0073556A"/>
    <w:rsid w:val="007355F1"/>
    <w:rsid w:val="00735693"/>
    <w:rsid w:val="007356EA"/>
    <w:rsid w:val="00735D4F"/>
    <w:rsid w:val="00735F12"/>
    <w:rsid w:val="00736119"/>
    <w:rsid w:val="007361DB"/>
    <w:rsid w:val="00736291"/>
    <w:rsid w:val="0073634F"/>
    <w:rsid w:val="007363D4"/>
    <w:rsid w:val="007366AB"/>
    <w:rsid w:val="007367A5"/>
    <w:rsid w:val="0073696D"/>
    <w:rsid w:val="00736A91"/>
    <w:rsid w:val="00736FD0"/>
    <w:rsid w:val="00736FE4"/>
    <w:rsid w:val="00737140"/>
    <w:rsid w:val="0073790F"/>
    <w:rsid w:val="00737969"/>
    <w:rsid w:val="00737CFF"/>
    <w:rsid w:val="00737D64"/>
    <w:rsid w:val="00737E00"/>
    <w:rsid w:val="007401A9"/>
    <w:rsid w:val="00740368"/>
    <w:rsid w:val="00740560"/>
    <w:rsid w:val="00740DA0"/>
    <w:rsid w:val="0074105F"/>
    <w:rsid w:val="007414BB"/>
    <w:rsid w:val="007416A4"/>
    <w:rsid w:val="007416C1"/>
    <w:rsid w:val="007416C2"/>
    <w:rsid w:val="00741716"/>
    <w:rsid w:val="0074184E"/>
    <w:rsid w:val="00741B94"/>
    <w:rsid w:val="00741CC4"/>
    <w:rsid w:val="00741D56"/>
    <w:rsid w:val="00741DB0"/>
    <w:rsid w:val="00742361"/>
    <w:rsid w:val="007423C3"/>
    <w:rsid w:val="00742583"/>
    <w:rsid w:val="007426A0"/>
    <w:rsid w:val="007426DA"/>
    <w:rsid w:val="00742B9B"/>
    <w:rsid w:val="00742E0E"/>
    <w:rsid w:val="00742E2D"/>
    <w:rsid w:val="00742E9D"/>
    <w:rsid w:val="00742F27"/>
    <w:rsid w:val="007432A6"/>
    <w:rsid w:val="0074361F"/>
    <w:rsid w:val="00743853"/>
    <w:rsid w:val="007439D4"/>
    <w:rsid w:val="00743C30"/>
    <w:rsid w:val="00743C54"/>
    <w:rsid w:val="007445E0"/>
    <w:rsid w:val="00744779"/>
    <w:rsid w:val="0074480F"/>
    <w:rsid w:val="00744CDD"/>
    <w:rsid w:val="00744D36"/>
    <w:rsid w:val="00744DE9"/>
    <w:rsid w:val="00744E59"/>
    <w:rsid w:val="0074551C"/>
    <w:rsid w:val="007455B8"/>
    <w:rsid w:val="007455BA"/>
    <w:rsid w:val="0074570E"/>
    <w:rsid w:val="00745A95"/>
    <w:rsid w:val="00745B48"/>
    <w:rsid w:val="00745C43"/>
    <w:rsid w:val="00745E14"/>
    <w:rsid w:val="00745F24"/>
    <w:rsid w:val="00745F67"/>
    <w:rsid w:val="007461BA"/>
    <w:rsid w:val="0074637B"/>
    <w:rsid w:val="0074650B"/>
    <w:rsid w:val="0074665F"/>
    <w:rsid w:val="0074682F"/>
    <w:rsid w:val="0074693B"/>
    <w:rsid w:val="00746C54"/>
    <w:rsid w:val="00746CFC"/>
    <w:rsid w:val="00746F04"/>
    <w:rsid w:val="007470E9"/>
    <w:rsid w:val="0074718F"/>
    <w:rsid w:val="007478D6"/>
    <w:rsid w:val="0074792D"/>
    <w:rsid w:val="0074795C"/>
    <w:rsid w:val="00747DC9"/>
    <w:rsid w:val="00747E51"/>
    <w:rsid w:val="00747F09"/>
    <w:rsid w:val="00750158"/>
    <w:rsid w:val="00750176"/>
    <w:rsid w:val="007501D7"/>
    <w:rsid w:val="00750222"/>
    <w:rsid w:val="00750486"/>
    <w:rsid w:val="007504A6"/>
    <w:rsid w:val="0075052C"/>
    <w:rsid w:val="0075055D"/>
    <w:rsid w:val="0075059D"/>
    <w:rsid w:val="0075073D"/>
    <w:rsid w:val="00750C64"/>
    <w:rsid w:val="00750EF4"/>
    <w:rsid w:val="00750FD5"/>
    <w:rsid w:val="0075106B"/>
    <w:rsid w:val="007513A4"/>
    <w:rsid w:val="00751480"/>
    <w:rsid w:val="007514FB"/>
    <w:rsid w:val="00751569"/>
    <w:rsid w:val="0075160D"/>
    <w:rsid w:val="007518CF"/>
    <w:rsid w:val="007519B1"/>
    <w:rsid w:val="00751A04"/>
    <w:rsid w:val="00751DC4"/>
    <w:rsid w:val="007520C5"/>
    <w:rsid w:val="00752333"/>
    <w:rsid w:val="00752366"/>
    <w:rsid w:val="007524D4"/>
    <w:rsid w:val="00752D48"/>
    <w:rsid w:val="00752D81"/>
    <w:rsid w:val="00752ECB"/>
    <w:rsid w:val="00752EE0"/>
    <w:rsid w:val="00752F6D"/>
    <w:rsid w:val="00752F9E"/>
    <w:rsid w:val="00752FA6"/>
    <w:rsid w:val="0075308E"/>
    <w:rsid w:val="007530F2"/>
    <w:rsid w:val="007533EA"/>
    <w:rsid w:val="00753A41"/>
    <w:rsid w:val="00753A5F"/>
    <w:rsid w:val="00753A7A"/>
    <w:rsid w:val="00753A93"/>
    <w:rsid w:val="00753BE7"/>
    <w:rsid w:val="00753D5F"/>
    <w:rsid w:val="00754097"/>
    <w:rsid w:val="0075425E"/>
    <w:rsid w:val="007542C5"/>
    <w:rsid w:val="00754559"/>
    <w:rsid w:val="007545AA"/>
    <w:rsid w:val="00754691"/>
    <w:rsid w:val="007547CC"/>
    <w:rsid w:val="00754A53"/>
    <w:rsid w:val="00754C42"/>
    <w:rsid w:val="00754DA0"/>
    <w:rsid w:val="00754F04"/>
    <w:rsid w:val="00754F36"/>
    <w:rsid w:val="00755044"/>
    <w:rsid w:val="00755057"/>
    <w:rsid w:val="00755204"/>
    <w:rsid w:val="00755456"/>
    <w:rsid w:val="0075585F"/>
    <w:rsid w:val="00755949"/>
    <w:rsid w:val="007559AD"/>
    <w:rsid w:val="007559F9"/>
    <w:rsid w:val="00755A0F"/>
    <w:rsid w:val="00755B70"/>
    <w:rsid w:val="00755E01"/>
    <w:rsid w:val="00755E0E"/>
    <w:rsid w:val="00755E59"/>
    <w:rsid w:val="00755E73"/>
    <w:rsid w:val="00755EDF"/>
    <w:rsid w:val="00755F25"/>
    <w:rsid w:val="0075600B"/>
    <w:rsid w:val="007565B4"/>
    <w:rsid w:val="007567CF"/>
    <w:rsid w:val="00756973"/>
    <w:rsid w:val="00756984"/>
    <w:rsid w:val="00756AA9"/>
    <w:rsid w:val="00756DC9"/>
    <w:rsid w:val="00756DD0"/>
    <w:rsid w:val="00757077"/>
    <w:rsid w:val="00757143"/>
    <w:rsid w:val="0075731A"/>
    <w:rsid w:val="007576C8"/>
    <w:rsid w:val="0075770B"/>
    <w:rsid w:val="00757834"/>
    <w:rsid w:val="0075793C"/>
    <w:rsid w:val="0075799E"/>
    <w:rsid w:val="00757ADF"/>
    <w:rsid w:val="00757AFD"/>
    <w:rsid w:val="00757B2E"/>
    <w:rsid w:val="00757CAF"/>
    <w:rsid w:val="007601A3"/>
    <w:rsid w:val="00760541"/>
    <w:rsid w:val="00760547"/>
    <w:rsid w:val="007605CB"/>
    <w:rsid w:val="0076069A"/>
    <w:rsid w:val="00760948"/>
    <w:rsid w:val="00760F7F"/>
    <w:rsid w:val="00761159"/>
    <w:rsid w:val="00761275"/>
    <w:rsid w:val="00761319"/>
    <w:rsid w:val="00761428"/>
    <w:rsid w:val="007614CC"/>
    <w:rsid w:val="0076185E"/>
    <w:rsid w:val="00761867"/>
    <w:rsid w:val="007619E6"/>
    <w:rsid w:val="00761CFC"/>
    <w:rsid w:val="00761DA2"/>
    <w:rsid w:val="00761F65"/>
    <w:rsid w:val="00762041"/>
    <w:rsid w:val="00762C2B"/>
    <w:rsid w:val="00762D8D"/>
    <w:rsid w:val="00762DDD"/>
    <w:rsid w:val="00762E30"/>
    <w:rsid w:val="007631F1"/>
    <w:rsid w:val="007634B1"/>
    <w:rsid w:val="00763537"/>
    <w:rsid w:val="007636CE"/>
    <w:rsid w:val="007638E9"/>
    <w:rsid w:val="00763959"/>
    <w:rsid w:val="00763A04"/>
    <w:rsid w:val="00763B04"/>
    <w:rsid w:val="00763B81"/>
    <w:rsid w:val="007643F3"/>
    <w:rsid w:val="0076452E"/>
    <w:rsid w:val="007645D3"/>
    <w:rsid w:val="0076469F"/>
    <w:rsid w:val="007647B5"/>
    <w:rsid w:val="00764C09"/>
    <w:rsid w:val="00764E7F"/>
    <w:rsid w:val="00765087"/>
    <w:rsid w:val="007651A9"/>
    <w:rsid w:val="0076527B"/>
    <w:rsid w:val="00765296"/>
    <w:rsid w:val="00765431"/>
    <w:rsid w:val="007655F3"/>
    <w:rsid w:val="00765B23"/>
    <w:rsid w:val="00765B63"/>
    <w:rsid w:val="00766117"/>
    <w:rsid w:val="007664C3"/>
    <w:rsid w:val="0076665C"/>
    <w:rsid w:val="00766669"/>
    <w:rsid w:val="00766A2E"/>
    <w:rsid w:val="00766A7B"/>
    <w:rsid w:val="00766A8E"/>
    <w:rsid w:val="00767572"/>
    <w:rsid w:val="00767869"/>
    <w:rsid w:val="0076794D"/>
    <w:rsid w:val="00767B15"/>
    <w:rsid w:val="00767CD1"/>
    <w:rsid w:val="00770099"/>
    <w:rsid w:val="007700E6"/>
    <w:rsid w:val="007701CF"/>
    <w:rsid w:val="007701FB"/>
    <w:rsid w:val="00770310"/>
    <w:rsid w:val="007703AE"/>
    <w:rsid w:val="00770403"/>
    <w:rsid w:val="007706B1"/>
    <w:rsid w:val="00770C19"/>
    <w:rsid w:val="00770E52"/>
    <w:rsid w:val="00771000"/>
    <w:rsid w:val="0077115D"/>
    <w:rsid w:val="00771521"/>
    <w:rsid w:val="007718E5"/>
    <w:rsid w:val="00771BA2"/>
    <w:rsid w:val="00771C60"/>
    <w:rsid w:val="0077207A"/>
    <w:rsid w:val="007722B8"/>
    <w:rsid w:val="007723E0"/>
    <w:rsid w:val="0077261E"/>
    <w:rsid w:val="00772BB1"/>
    <w:rsid w:val="00772CDC"/>
    <w:rsid w:val="00772F2A"/>
    <w:rsid w:val="00772FC4"/>
    <w:rsid w:val="007731FC"/>
    <w:rsid w:val="0077335F"/>
    <w:rsid w:val="00773840"/>
    <w:rsid w:val="0077388C"/>
    <w:rsid w:val="00773A70"/>
    <w:rsid w:val="00773DBB"/>
    <w:rsid w:val="0077404D"/>
    <w:rsid w:val="0077419F"/>
    <w:rsid w:val="007743C0"/>
    <w:rsid w:val="00774666"/>
    <w:rsid w:val="007749F6"/>
    <w:rsid w:val="00774AF8"/>
    <w:rsid w:val="00774BB1"/>
    <w:rsid w:val="00774C2B"/>
    <w:rsid w:val="00774CD3"/>
    <w:rsid w:val="00774D7F"/>
    <w:rsid w:val="00774D88"/>
    <w:rsid w:val="00774DB9"/>
    <w:rsid w:val="00774F37"/>
    <w:rsid w:val="00775147"/>
    <w:rsid w:val="007753D3"/>
    <w:rsid w:val="007755A3"/>
    <w:rsid w:val="00775945"/>
    <w:rsid w:val="00775A12"/>
    <w:rsid w:val="00775C40"/>
    <w:rsid w:val="00775C4F"/>
    <w:rsid w:val="00775CBE"/>
    <w:rsid w:val="00775CD5"/>
    <w:rsid w:val="00775D62"/>
    <w:rsid w:val="00775E15"/>
    <w:rsid w:val="007761C6"/>
    <w:rsid w:val="00776451"/>
    <w:rsid w:val="007766B1"/>
    <w:rsid w:val="00776B71"/>
    <w:rsid w:val="00776C48"/>
    <w:rsid w:val="00777124"/>
    <w:rsid w:val="0077720E"/>
    <w:rsid w:val="00777251"/>
    <w:rsid w:val="00777269"/>
    <w:rsid w:val="007775BD"/>
    <w:rsid w:val="007779A4"/>
    <w:rsid w:val="00777C72"/>
    <w:rsid w:val="00777CDF"/>
    <w:rsid w:val="00777D01"/>
    <w:rsid w:val="00777DA9"/>
    <w:rsid w:val="00777E3D"/>
    <w:rsid w:val="00777EF6"/>
    <w:rsid w:val="00780031"/>
    <w:rsid w:val="007800D3"/>
    <w:rsid w:val="00780122"/>
    <w:rsid w:val="007803A1"/>
    <w:rsid w:val="00780495"/>
    <w:rsid w:val="007804AA"/>
    <w:rsid w:val="007804F1"/>
    <w:rsid w:val="00780629"/>
    <w:rsid w:val="0078067E"/>
    <w:rsid w:val="00780779"/>
    <w:rsid w:val="007807A8"/>
    <w:rsid w:val="00780B30"/>
    <w:rsid w:val="00780BFA"/>
    <w:rsid w:val="00780C24"/>
    <w:rsid w:val="00780E44"/>
    <w:rsid w:val="00781604"/>
    <w:rsid w:val="00781964"/>
    <w:rsid w:val="00781B44"/>
    <w:rsid w:val="00781BF1"/>
    <w:rsid w:val="00781E31"/>
    <w:rsid w:val="00781E3F"/>
    <w:rsid w:val="00781F50"/>
    <w:rsid w:val="00782241"/>
    <w:rsid w:val="0078233B"/>
    <w:rsid w:val="007825E8"/>
    <w:rsid w:val="0078267E"/>
    <w:rsid w:val="00782F8B"/>
    <w:rsid w:val="00782FC4"/>
    <w:rsid w:val="00783356"/>
    <w:rsid w:val="0078357D"/>
    <w:rsid w:val="00783681"/>
    <w:rsid w:val="0078372F"/>
    <w:rsid w:val="00783867"/>
    <w:rsid w:val="00783C7E"/>
    <w:rsid w:val="00783CFC"/>
    <w:rsid w:val="00783F8B"/>
    <w:rsid w:val="00783F94"/>
    <w:rsid w:val="00784054"/>
    <w:rsid w:val="0078430A"/>
    <w:rsid w:val="00784464"/>
    <w:rsid w:val="0078467F"/>
    <w:rsid w:val="007849B9"/>
    <w:rsid w:val="00784C64"/>
    <w:rsid w:val="00784DA2"/>
    <w:rsid w:val="00784EFE"/>
    <w:rsid w:val="00784F65"/>
    <w:rsid w:val="007852EB"/>
    <w:rsid w:val="007853BC"/>
    <w:rsid w:val="007854B6"/>
    <w:rsid w:val="00785517"/>
    <w:rsid w:val="00785527"/>
    <w:rsid w:val="00785813"/>
    <w:rsid w:val="007861E1"/>
    <w:rsid w:val="0078638B"/>
    <w:rsid w:val="00786482"/>
    <w:rsid w:val="00786693"/>
    <w:rsid w:val="00786A6D"/>
    <w:rsid w:val="00786F59"/>
    <w:rsid w:val="0078704C"/>
    <w:rsid w:val="007871B5"/>
    <w:rsid w:val="00787349"/>
    <w:rsid w:val="00787405"/>
    <w:rsid w:val="0078781A"/>
    <w:rsid w:val="00787833"/>
    <w:rsid w:val="00787B30"/>
    <w:rsid w:val="00787FA0"/>
    <w:rsid w:val="0079031C"/>
    <w:rsid w:val="007903EC"/>
    <w:rsid w:val="00790636"/>
    <w:rsid w:val="007906F9"/>
    <w:rsid w:val="007907DF"/>
    <w:rsid w:val="007908D2"/>
    <w:rsid w:val="00790B28"/>
    <w:rsid w:val="00790B4C"/>
    <w:rsid w:val="00790BE8"/>
    <w:rsid w:val="0079106F"/>
    <w:rsid w:val="00791112"/>
    <w:rsid w:val="00791125"/>
    <w:rsid w:val="00791225"/>
    <w:rsid w:val="00791454"/>
    <w:rsid w:val="007919B1"/>
    <w:rsid w:val="00791A0E"/>
    <w:rsid w:val="00791C96"/>
    <w:rsid w:val="0079200C"/>
    <w:rsid w:val="007920D0"/>
    <w:rsid w:val="0079249B"/>
    <w:rsid w:val="00792517"/>
    <w:rsid w:val="00792B0D"/>
    <w:rsid w:val="00792CFB"/>
    <w:rsid w:val="0079327F"/>
    <w:rsid w:val="007932E8"/>
    <w:rsid w:val="00793660"/>
    <w:rsid w:val="007937D2"/>
    <w:rsid w:val="00793857"/>
    <w:rsid w:val="0079390E"/>
    <w:rsid w:val="00793A1F"/>
    <w:rsid w:val="00793B74"/>
    <w:rsid w:val="00793C79"/>
    <w:rsid w:val="00793ED1"/>
    <w:rsid w:val="00793F32"/>
    <w:rsid w:val="00793F8C"/>
    <w:rsid w:val="00793FFA"/>
    <w:rsid w:val="00794134"/>
    <w:rsid w:val="007941B0"/>
    <w:rsid w:val="0079433B"/>
    <w:rsid w:val="007943E0"/>
    <w:rsid w:val="00794690"/>
    <w:rsid w:val="0079482D"/>
    <w:rsid w:val="00794C9B"/>
    <w:rsid w:val="00794D2A"/>
    <w:rsid w:val="00794DD5"/>
    <w:rsid w:val="00794DF8"/>
    <w:rsid w:val="0079531A"/>
    <w:rsid w:val="007953F0"/>
    <w:rsid w:val="00795449"/>
    <w:rsid w:val="00795513"/>
    <w:rsid w:val="00795584"/>
    <w:rsid w:val="00795835"/>
    <w:rsid w:val="00795924"/>
    <w:rsid w:val="00795E63"/>
    <w:rsid w:val="00796337"/>
    <w:rsid w:val="007967DB"/>
    <w:rsid w:val="00796D8A"/>
    <w:rsid w:val="00797177"/>
    <w:rsid w:val="00797247"/>
    <w:rsid w:val="00797530"/>
    <w:rsid w:val="007977D1"/>
    <w:rsid w:val="00797A0B"/>
    <w:rsid w:val="00797B19"/>
    <w:rsid w:val="00797C97"/>
    <w:rsid w:val="00797D21"/>
    <w:rsid w:val="00797E13"/>
    <w:rsid w:val="00797F07"/>
    <w:rsid w:val="007A0283"/>
    <w:rsid w:val="007A043E"/>
    <w:rsid w:val="007A078A"/>
    <w:rsid w:val="007A089A"/>
    <w:rsid w:val="007A095F"/>
    <w:rsid w:val="007A099E"/>
    <w:rsid w:val="007A0B3E"/>
    <w:rsid w:val="007A0B91"/>
    <w:rsid w:val="007A1208"/>
    <w:rsid w:val="007A144C"/>
    <w:rsid w:val="007A1462"/>
    <w:rsid w:val="007A147F"/>
    <w:rsid w:val="007A14CD"/>
    <w:rsid w:val="007A1718"/>
    <w:rsid w:val="007A1723"/>
    <w:rsid w:val="007A1899"/>
    <w:rsid w:val="007A19BB"/>
    <w:rsid w:val="007A1EA0"/>
    <w:rsid w:val="007A219A"/>
    <w:rsid w:val="007A24A0"/>
    <w:rsid w:val="007A24AC"/>
    <w:rsid w:val="007A2555"/>
    <w:rsid w:val="007A26FB"/>
    <w:rsid w:val="007A28EA"/>
    <w:rsid w:val="007A2A1A"/>
    <w:rsid w:val="007A2B1A"/>
    <w:rsid w:val="007A2B52"/>
    <w:rsid w:val="007A3003"/>
    <w:rsid w:val="007A31F0"/>
    <w:rsid w:val="007A3306"/>
    <w:rsid w:val="007A3318"/>
    <w:rsid w:val="007A3584"/>
    <w:rsid w:val="007A3AA5"/>
    <w:rsid w:val="007A3B1E"/>
    <w:rsid w:val="007A3CAE"/>
    <w:rsid w:val="007A400A"/>
    <w:rsid w:val="007A4023"/>
    <w:rsid w:val="007A43B2"/>
    <w:rsid w:val="007A43D4"/>
    <w:rsid w:val="007A44B3"/>
    <w:rsid w:val="007A4AA2"/>
    <w:rsid w:val="007A4D68"/>
    <w:rsid w:val="007A4F7B"/>
    <w:rsid w:val="007A52F1"/>
    <w:rsid w:val="007A5414"/>
    <w:rsid w:val="007A54EF"/>
    <w:rsid w:val="007A5A11"/>
    <w:rsid w:val="007A5AB9"/>
    <w:rsid w:val="007A5EA4"/>
    <w:rsid w:val="007A618D"/>
    <w:rsid w:val="007A6234"/>
    <w:rsid w:val="007A6308"/>
    <w:rsid w:val="007A6319"/>
    <w:rsid w:val="007A6456"/>
    <w:rsid w:val="007A6988"/>
    <w:rsid w:val="007A6A98"/>
    <w:rsid w:val="007A6B62"/>
    <w:rsid w:val="007A6E2E"/>
    <w:rsid w:val="007A6EA6"/>
    <w:rsid w:val="007A6ED8"/>
    <w:rsid w:val="007A704B"/>
    <w:rsid w:val="007A727E"/>
    <w:rsid w:val="007A7592"/>
    <w:rsid w:val="007A787B"/>
    <w:rsid w:val="007A7907"/>
    <w:rsid w:val="007A79DC"/>
    <w:rsid w:val="007A7B51"/>
    <w:rsid w:val="007A7BC0"/>
    <w:rsid w:val="007A7E97"/>
    <w:rsid w:val="007A7F00"/>
    <w:rsid w:val="007A7F7B"/>
    <w:rsid w:val="007B0216"/>
    <w:rsid w:val="007B022E"/>
    <w:rsid w:val="007B02CA"/>
    <w:rsid w:val="007B03B1"/>
    <w:rsid w:val="007B066B"/>
    <w:rsid w:val="007B0786"/>
    <w:rsid w:val="007B0BD7"/>
    <w:rsid w:val="007B0FD2"/>
    <w:rsid w:val="007B1028"/>
    <w:rsid w:val="007B118D"/>
    <w:rsid w:val="007B11F4"/>
    <w:rsid w:val="007B142B"/>
    <w:rsid w:val="007B1A59"/>
    <w:rsid w:val="007B1E88"/>
    <w:rsid w:val="007B223B"/>
    <w:rsid w:val="007B2ED5"/>
    <w:rsid w:val="007B33F5"/>
    <w:rsid w:val="007B3407"/>
    <w:rsid w:val="007B3760"/>
    <w:rsid w:val="007B3852"/>
    <w:rsid w:val="007B38EE"/>
    <w:rsid w:val="007B393B"/>
    <w:rsid w:val="007B3E73"/>
    <w:rsid w:val="007B42B6"/>
    <w:rsid w:val="007B4A82"/>
    <w:rsid w:val="007B4B03"/>
    <w:rsid w:val="007B4B13"/>
    <w:rsid w:val="007B4CB8"/>
    <w:rsid w:val="007B4F86"/>
    <w:rsid w:val="007B4FFF"/>
    <w:rsid w:val="007B5130"/>
    <w:rsid w:val="007B5190"/>
    <w:rsid w:val="007B5372"/>
    <w:rsid w:val="007B54EA"/>
    <w:rsid w:val="007B55F6"/>
    <w:rsid w:val="007B57A7"/>
    <w:rsid w:val="007B5930"/>
    <w:rsid w:val="007B599B"/>
    <w:rsid w:val="007B61F9"/>
    <w:rsid w:val="007B6500"/>
    <w:rsid w:val="007B67BE"/>
    <w:rsid w:val="007B6883"/>
    <w:rsid w:val="007B68F0"/>
    <w:rsid w:val="007B6911"/>
    <w:rsid w:val="007B6A02"/>
    <w:rsid w:val="007B6BB8"/>
    <w:rsid w:val="007B6BF8"/>
    <w:rsid w:val="007B7250"/>
    <w:rsid w:val="007B72DE"/>
    <w:rsid w:val="007B76BF"/>
    <w:rsid w:val="007B7760"/>
    <w:rsid w:val="007B77C0"/>
    <w:rsid w:val="007B7B10"/>
    <w:rsid w:val="007B7D1B"/>
    <w:rsid w:val="007B7DED"/>
    <w:rsid w:val="007B7E52"/>
    <w:rsid w:val="007C00C3"/>
    <w:rsid w:val="007C0139"/>
    <w:rsid w:val="007C033B"/>
    <w:rsid w:val="007C058C"/>
    <w:rsid w:val="007C05EB"/>
    <w:rsid w:val="007C068E"/>
    <w:rsid w:val="007C0ABB"/>
    <w:rsid w:val="007C0C8C"/>
    <w:rsid w:val="007C0E0C"/>
    <w:rsid w:val="007C15EA"/>
    <w:rsid w:val="007C1AE6"/>
    <w:rsid w:val="007C1DF0"/>
    <w:rsid w:val="007C1E16"/>
    <w:rsid w:val="007C240C"/>
    <w:rsid w:val="007C2452"/>
    <w:rsid w:val="007C2462"/>
    <w:rsid w:val="007C2955"/>
    <w:rsid w:val="007C2973"/>
    <w:rsid w:val="007C297B"/>
    <w:rsid w:val="007C2A82"/>
    <w:rsid w:val="007C3186"/>
    <w:rsid w:val="007C3321"/>
    <w:rsid w:val="007C342E"/>
    <w:rsid w:val="007C3684"/>
    <w:rsid w:val="007C3698"/>
    <w:rsid w:val="007C3A91"/>
    <w:rsid w:val="007C3A94"/>
    <w:rsid w:val="007C3BC4"/>
    <w:rsid w:val="007C3F31"/>
    <w:rsid w:val="007C41D4"/>
    <w:rsid w:val="007C44FF"/>
    <w:rsid w:val="007C45A2"/>
    <w:rsid w:val="007C45B3"/>
    <w:rsid w:val="007C45EB"/>
    <w:rsid w:val="007C4792"/>
    <w:rsid w:val="007C47EB"/>
    <w:rsid w:val="007C489B"/>
    <w:rsid w:val="007C4FFD"/>
    <w:rsid w:val="007C5002"/>
    <w:rsid w:val="007C50F9"/>
    <w:rsid w:val="007C51DC"/>
    <w:rsid w:val="007C523E"/>
    <w:rsid w:val="007C5311"/>
    <w:rsid w:val="007C5421"/>
    <w:rsid w:val="007C55A3"/>
    <w:rsid w:val="007C5DC1"/>
    <w:rsid w:val="007C605D"/>
    <w:rsid w:val="007C61F9"/>
    <w:rsid w:val="007C63AB"/>
    <w:rsid w:val="007C666D"/>
    <w:rsid w:val="007C679C"/>
    <w:rsid w:val="007C67F4"/>
    <w:rsid w:val="007C682C"/>
    <w:rsid w:val="007C69AF"/>
    <w:rsid w:val="007C6A26"/>
    <w:rsid w:val="007C6A8E"/>
    <w:rsid w:val="007C6C01"/>
    <w:rsid w:val="007C6ED9"/>
    <w:rsid w:val="007C6F56"/>
    <w:rsid w:val="007C71D4"/>
    <w:rsid w:val="007C7312"/>
    <w:rsid w:val="007C7490"/>
    <w:rsid w:val="007C77CB"/>
    <w:rsid w:val="007C7836"/>
    <w:rsid w:val="007C78C0"/>
    <w:rsid w:val="007C7B5F"/>
    <w:rsid w:val="007C7C50"/>
    <w:rsid w:val="007D02B4"/>
    <w:rsid w:val="007D03E9"/>
    <w:rsid w:val="007D055D"/>
    <w:rsid w:val="007D056D"/>
    <w:rsid w:val="007D096E"/>
    <w:rsid w:val="007D0AEC"/>
    <w:rsid w:val="007D0D3F"/>
    <w:rsid w:val="007D0F54"/>
    <w:rsid w:val="007D1318"/>
    <w:rsid w:val="007D1445"/>
    <w:rsid w:val="007D1539"/>
    <w:rsid w:val="007D1AC4"/>
    <w:rsid w:val="007D1F8C"/>
    <w:rsid w:val="007D2023"/>
    <w:rsid w:val="007D206E"/>
    <w:rsid w:val="007D2484"/>
    <w:rsid w:val="007D262A"/>
    <w:rsid w:val="007D262D"/>
    <w:rsid w:val="007D2640"/>
    <w:rsid w:val="007D2707"/>
    <w:rsid w:val="007D2717"/>
    <w:rsid w:val="007D276C"/>
    <w:rsid w:val="007D2859"/>
    <w:rsid w:val="007D28F7"/>
    <w:rsid w:val="007D2B99"/>
    <w:rsid w:val="007D2BFE"/>
    <w:rsid w:val="007D2C49"/>
    <w:rsid w:val="007D2D07"/>
    <w:rsid w:val="007D2FC9"/>
    <w:rsid w:val="007D310D"/>
    <w:rsid w:val="007D3206"/>
    <w:rsid w:val="007D32A0"/>
    <w:rsid w:val="007D3637"/>
    <w:rsid w:val="007D387C"/>
    <w:rsid w:val="007D3A4D"/>
    <w:rsid w:val="007D3DF5"/>
    <w:rsid w:val="007D433F"/>
    <w:rsid w:val="007D45A9"/>
    <w:rsid w:val="007D476A"/>
    <w:rsid w:val="007D4899"/>
    <w:rsid w:val="007D48FE"/>
    <w:rsid w:val="007D4989"/>
    <w:rsid w:val="007D4E0B"/>
    <w:rsid w:val="007D4E11"/>
    <w:rsid w:val="007D5018"/>
    <w:rsid w:val="007D53D7"/>
    <w:rsid w:val="007D542F"/>
    <w:rsid w:val="007D561B"/>
    <w:rsid w:val="007D59C2"/>
    <w:rsid w:val="007D5B9D"/>
    <w:rsid w:val="007D5BAF"/>
    <w:rsid w:val="007D5D74"/>
    <w:rsid w:val="007D60F1"/>
    <w:rsid w:val="007D6335"/>
    <w:rsid w:val="007D6339"/>
    <w:rsid w:val="007D64B4"/>
    <w:rsid w:val="007D656C"/>
    <w:rsid w:val="007D666F"/>
    <w:rsid w:val="007D6CC1"/>
    <w:rsid w:val="007D7177"/>
    <w:rsid w:val="007D73EA"/>
    <w:rsid w:val="007D7442"/>
    <w:rsid w:val="007D782B"/>
    <w:rsid w:val="007D786E"/>
    <w:rsid w:val="007D795B"/>
    <w:rsid w:val="007D7A66"/>
    <w:rsid w:val="007D7D2E"/>
    <w:rsid w:val="007E0005"/>
    <w:rsid w:val="007E0011"/>
    <w:rsid w:val="007E03EF"/>
    <w:rsid w:val="007E0443"/>
    <w:rsid w:val="007E054B"/>
    <w:rsid w:val="007E05FC"/>
    <w:rsid w:val="007E06B5"/>
    <w:rsid w:val="007E06F6"/>
    <w:rsid w:val="007E084E"/>
    <w:rsid w:val="007E089B"/>
    <w:rsid w:val="007E0C8F"/>
    <w:rsid w:val="007E0D29"/>
    <w:rsid w:val="007E1089"/>
    <w:rsid w:val="007E12FE"/>
    <w:rsid w:val="007E13E9"/>
    <w:rsid w:val="007E191E"/>
    <w:rsid w:val="007E1972"/>
    <w:rsid w:val="007E1B86"/>
    <w:rsid w:val="007E1C73"/>
    <w:rsid w:val="007E2000"/>
    <w:rsid w:val="007E207C"/>
    <w:rsid w:val="007E2253"/>
    <w:rsid w:val="007E240F"/>
    <w:rsid w:val="007E242C"/>
    <w:rsid w:val="007E2909"/>
    <w:rsid w:val="007E2915"/>
    <w:rsid w:val="007E296C"/>
    <w:rsid w:val="007E2976"/>
    <w:rsid w:val="007E2EC0"/>
    <w:rsid w:val="007E3116"/>
    <w:rsid w:val="007E31CD"/>
    <w:rsid w:val="007E3431"/>
    <w:rsid w:val="007E3565"/>
    <w:rsid w:val="007E3691"/>
    <w:rsid w:val="007E3B6B"/>
    <w:rsid w:val="007E3CE3"/>
    <w:rsid w:val="007E4039"/>
    <w:rsid w:val="007E40DB"/>
    <w:rsid w:val="007E427B"/>
    <w:rsid w:val="007E4298"/>
    <w:rsid w:val="007E4355"/>
    <w:rsid w:val="007E437B"/>
    <w:rsid w:val="007E4437"/>
    <w:rsid w:val="007E48FA"/>
    <w:rsid w:val="007E4D9B"/>
    <w:rsid w:val="007E4ED4"/>
    <w:rsid w:val="007E52C7"/>
    <w:rsid w:val="007E541B"/>
    <w:rsid w:val="007E5674"/>
    <w:rsid w:val="007E568C"/>
    <w:rsid w:val="007E5839"/>
    <w:rsid w:val="007E5974"/>
    <w:rsid w:val="007E5A13"/>
    <w:rsid w:val="007E5A44"/>
    <w:rsid w:val="007E5AB7"/>
    <w:rsid w:val="007E5CEB"/>
    <w:rsid w:val="007E5D94"/>
    <w:rsid w:val="007E5DE4"/>
    <w:rsid w:val="007E5EE9"/>
    <w:rsid w:val="007E603C"/>
    <w:rsid w:val="007E60CF"/>
    <w:rsid w:val="007E62BD"/>
    <w:rsid w:val="007E63A1"/>
    <w:rsid w:val="007E64C3"/>
    <w:rsid w:val="007E66D6"/>
    <w:rsid w:val="007E6865"/>
    <w:rsid w:val="007E6C32"/>
    <w:rsid w:val="007E6DD3"/>
    <w:rsid w:val="007E6FBD"/>
    <w:rsid w:val="007E717C"/>
    <w:rsid w:val="007E733C"/>
    <w:rsid w:val="007E771E"/>
    <w:rsid w:val="007E7856"/>
    <w:rsid w:val="007E7C1D"/>
    <w:rsid w:val="007E7F05"/>
    <w:rsid w:val="007F0135"/>
    <w:rsid w:val="007F0315"/>
    <w:rsid w:val="007F0331"/>
    <w:rsid w:val="007F0359"/>
    <w:rsid w:val="007F0466"/>
    <w:rsid w:val="007F0582"/>
    <w:rsid w:val="007F05DD"/>
    <w:rsid w:val="007F06A2"/>
    <w:rsid w:val="007F0876"/>
    <w:rsid w:val="007F0B21"/>
    <w:rsid w:val="007F0D17"/>
    <w:rsid w:val="007F1154"/>
    <w:rsid w:val="007F1281"/>
    <w:rsid w:val="007F1335"/>
    <w:rsid w:val="007F1370"/>
    <w:rsid w:val="007F140E"/>
    <w:rsid w:val="007F1762"/>
    <w:rsid w:val="007F1802"/>
    <w:rsid w:val="007F1C77"/>
    <w:rsid w:val="007F203A"/>
    <w:rsid w:val="007F2185"/>
    <w:rsid w:val="007F2293"/>
    <w:rsid w:val="007F24E4"/>
    <w:rsid w:val="007F2953"/>
    <w:rsid w:val="007F2989"/>
    <w:rsid w:val="007F29C1"/>
    <w:rsid w:val="007F2A7D"/>
    <w:rsid w:val="007F2AFA"/>
    <w:rsid w:val="007F2CC0"/>
    <w:rsid w:val="007F3378"/>
    <w:rsid w:val="007F35E0"/>
    <w:rsid w:val="007F3B37"/>
    <w:rsid w:val="007F3D8A"/>
    <w:rsid w:val="007F3EE6"/>
    <w:rsid w:val="007F3EFA"/>
    <w:rsid w:val="007F407E"/>
    <w:rsid w:val="007F4245"/>
    <w:rsid w:val="007F43E1"/>
    <w:rsid w:val="007F43EC"/>
    <w:rsid w:val="007F440E"/>
    <w:rsid w:val="007F4A1F"/>
    <w:rsid w:val="007F4A8D"/>
    <w:rsid w:val="007F4C2A"/>
    <w:rsid w:val="007F4E85"/>
    <w:rsid w:val="007F5604"/>
    <w:rsid w:val="007F5908"/>
    <w:rsid w:val="007F5BFA"/>
    <w:rsid w:val="007F6210"/>
    <w:rsid w:val="007F641D"/>
    <w:rsid w:val="007F6522"/>
    <w:rsid w:val="007F652F"/>
    <w:rsid w:val="007F69F3"/>
    <w:rsid w:val="007F6A47"/>
    <w:rsid w:val="007F722C"/>
    <w:rsid w:val="007F7269"/>
    <w:rsid w:val="007F7371"/>
    <w:rsid w:val="007F74C4"/>
    <w:rsid w:val="007F75C3"/>
    <w:rsid w:val="007F76FE"/>
    <w:rsid w:val="007F772F"/>
    <w:rsid w:val="007F7762"/>
    <w:rsid w:val="007F79BB"/>
    <w:rsid w:val="007F7B80"/>
    <w:rsid w:val="007F7CA2"/>
    <w:rsid w:val="007F7CC7"/>
    <w:rsid w:val="007F7F15"/>
    <w:rsid w:val="007F7F1D"/>
    <w:rsid w:val="007F7F39"/>
    <w:rsid w:val="0080058D"/>
    <w:rsid w:val="008005A2"/>
    <w:rsid w:val="00800668"/>
    <w:rsid w:val="0080067D"/>
    <w:rsid w:val="008006A5"/>
    <w:rsid w:val="008007C0"/>
    <w:rsid w:val="008009F2"/>
    <w:rsid w:val="00800BC0"/>
    <w:rsid w:val="00800E60"/>
    <w:rsid w:val="00800FA9"/>
    <w:rsid w:val="008011D5"/>
    <w:rsid w:val="008013E4"/>
    <w:rsid w:val="008013F9"/>
    <w:rsid w:val="008015C5"/>
    <w:rsid w:val="00801796"/>
    <w:rsid w:val="00801958"/>
    <w:rsid w:val="008019E3"/>
    <w:rsid w:val="00801A20"/>
    <w:rsid w:val="00801AA1"/>
    <w:rsid w:val="00801AB9"/>
    <w:rsid w:val="00801B1C"/>
    <w:rsid w:val="00801C73"/>
    <w:rsid w:val="00801D08"/>
    <w:rsid w:val="00801D88"/>
    <w:rsid w:val="0080200C"/>
    <w:rsid w:val="008021AA"/>
    <w:rsid w:val="00802341"/>
    <w:rsid w:val="0080246E"/>
    <w:rsid w:val="0080256F"/>
    <w:rsid w:val="0080273B"/>
    <w:rsid w:val="00802B05"/>
    <w:rsid w:val="00802B78"/>
    <w:rsid w:val="00802DF3"/>
    <w:rsid w:val="008030D5"/>
    <w:rsid w:val="008031FC"/>
    <w:rsid w:val="0080353F"/>
    <w:rsid w:val="008037E1"/>
    <w:rsid w:val="00803890"/>
    <w:rsid w:val="00803E82"/>
    <w:rsid w:val="008041AF"/>
    <w:rsid w:val="00804216"/>
    <w:rsid w:val="00804305"/>
    <w:rsid w:val="008043DB"/>
    <w:rsid w:val="008043E0"/>
    <w:rsid w:val="00804529"/>
    <w:rsid w:val="008045F7"/>
    <w:rsid w:val="00804895"/>
    <w:rsid w:val="00804C00"/>
    <w:rsid w:val="00805110"/>
    <w:rsid w:val="0080527F"/>
    <w:rsid w:val="00805385"/>
    <w:rsid w:val="008055CA"/>
    <w:rsid w:val="008057AE"/>
    <w:rsid w:val="00805AAF"/>
    <w:rsid w:val="00805ACC"/>
    <w:rsid w:val="008061D7"/>
    <w:rsid w:val="00806AB3"/>
    <w:rsid w:val="00806B84"/>
    <w:rsid w:val="00806C0F"/>
    <w:rsid w:val="00806EBB"/>
    <w:rsid w:val="00806FB2"/>
    <w:rsid w:val="008072F8"/>
    <w:rsid w:val="008074F2"/>
    <w:rsid w:val="00807936"/>
    <w:rsid w:val="00807A78"/>
    <w:rsid w:val="00807A95"/>
    <w:rsid w:val="00807AA8"/>
    <w:rsid w:val="00807AE1"/>
    <w:rsid w:val="00807AF9"/>
    <w:rsid w:val="00807BD7"/>
    <w:rsid w:val="00807BE5"/>
    <w:rsid w:val="00807CFA"/>
    <w:rsid w:val="00807DA5"/>
    <w:rsid w:val="00807DC1"/>
    <w:rsid w:val="00807EB1"/>
    <w:rsid w:val="00810007"/>
    <w:rsid w:val="0081034C"/>
    <w:rsid w:val="008104BB"/>
    <w:rsid w:val="0081063F"/>
    <w:rsid w:val="008106F7"/>
    <w:rsid w:val="008107D4"/>
    <w:rsid w:val="00810908"/>
    <w:rsid w:val="00810AF8"/>
    <w:rsid w:val="00810B20"/>
    <w:rsid w:val="00810F89"/>
    <w:rsid w:val="00811002"/>
    <w:rsid w:val="00811020"/>
    <w:rsid w:val="00811497"/>
    <w:rsid w:val="00811A03"/>
    <w:rsid w:val="00811A2B"/>
    <w:rsid w:val="00811C3A"/>
    <w:rsid w:val="00811EE6"/>
    <w:rsid w:val="008120DC"/>
    <w:rsid w:val="00812453"/>
    <w:rsid w:val="0081270E"/>
    <w:rsid w:val="00812C62"/>
    <w:rsid w:val="00812CA7"/>
    <w:rsid w:val="00812CAD"/>
    <w:rsid w:val="00812E00"/>
    <w:rsid w:val="00812ED4"/>
    <w:rsid w:val="00813018"/>
    <w:rsid w:val="00813148"/>
    <w:rsid w:val="008132C4"/>
    <w:rsid w:val="008132C7"/>
    <w:rsid w:val="008134F9"/>
    <w:rsid w:val="008136A1"/>
    <w:rsid w:val="00813762"/>
    <w:rsid w:val="00813970"/>
    <w:rsid w:val="008139FE"/>
    <w:rsid w:val="00813E97"/>
    <w:rsid w:val="00813EB5"/>
    <w:rsid w:val="00814190"/>
    <w:rsid w:val="008143C7"/>
    <w:rsid w:val="00814AB1"/>
    <w:rsid w:val="00814B57"/>
    <w:rsid w:val="00814E69"/>
    <w:rsid w:val="00814F62"/>
    <w:rsid w:val="00814FCC"/>
    <w:rsid w:val="0081505D"/>
    <w:rsid w:val="0081511F"/>
    <w:rsid w:val="00815403"/>
    <w:rsid w:val="008154C6"/>
    <w:rsid w:val="008157C8"/>
    <w:rsid w:val="0081593C"/>
    <w:rsid w:val="00815B7E"/>
    <w:rsid w:val="00815BF9"/>
    <w:rsid w:val="00815C1B"/>
    <w:rsid w:val="00815C92"/>
    <w:rsid w:val="00815F46"/>
    <w:rsid w:val="00815F5D"/>
    <w:rsid w:val="00816338"/>
    <w:rsid w:val="00816391"/>
    <w:rsid w:val="008166D1"/>
    <w:rsid w:val="008169A0"/>
    <w:rsid w:val="00816D7D"/>
    <w:rsid w:val="00816F5F"/>
    <w:rsid w:val="00817042"/>
    <w:rsid w:val="00817052"/>
    <w:rsid w:val="008173A2"/>
    <w:rsid w:val="0081753F"/>
    <w:rsid w:val="00817578"/>
    <w:rsid w:val="008177F2"/>
    <w:rsid w:val="00817AB3"/>
    <w:rsid w:val="00817FAA"/>
    <w:rsid w:val="00820028"/>
    <w:rsid w:val="008201C1"/>
    <w:rsid w:val="00820428"/>
    <w:rsid w:val="008205D5"/>
    <w:rsid w:val="008209C0"/>
    <w:rsid w:val="00820D8F"/>
    <w:rsid w:val="00820DF6"/>
    <w:rsid w:val="0082107E"/>
    <w:rsid w:val="008210F6"/>
    <w:rsid w:val="00821171"/>
    <w:rsid w:val="0082163F"/>
    <w:rsid w:val="00821B28"/>
    <w:rsid w:val="00821D32"/>
    <w:rsid w:val="00821F0D"/>
    <w:rsid w:val="0082217F"/>
    <w:rsid w:val="00822583"/>
    <w:rsid w:val="00822593"/>
    <w:rsid w:val="00822950"/>
    <w:rsid w:val="00823028"/>
    <w:rsid w:val="008235F7"/>
    <w:rsid w:val="008235FC"/>
    <w:rsid w:val="008236BC"/>
    <w:rsid w:val="00823789"/>
    <w:rsid w:val="008237F8"/>
    <w:rsid w:val="008238FD"/>
    <w:rsid w:val="0082399D"/>
    <w:rsid w:val="00823B83"/>
    <w:rsid w:val="00823C1E"/>
    <w:rsid w:val="00823C4D"/>
    <w:rsid w:val="00823EBB"/>
    <w:rsid w:val="00824078"/>
    <w:rsid w:val="0082428B"/>
    <w:rsid w:val="00824291"/>
    <w:rsid w:val="008244CE"/>
    <w:rsid w:val="00824689"/>
    <w:rsid w:val="00824AC2"/>
    <w:rsid w:val="0082547E"/>
    <w:rsid w:val="00825785"/>
    <w:rsid w:val="00825A59"/>
    <w:rsid w:val="00825A8C"/>
    <w:rsid w:val="00825C27"/>
    <w:rsid w:val="00825D83"/>
    <w:rsid w:val="00825DD2"/>
    <w:rsid w:val="00825EB0"/>
    <w:rsid w:val="008260E1"/>
    <w:rsid w:val="00826105"/>
    <w:rsid w:val="008262DF"/>
    <w:rsid w:val="00826366"/>
    <w:rsid w:val="0082650E"/>
    <w:rsid w:val="0082654F"/>
    <w:rsid w:val="00826B61"/>
    <w:rsid w:val="00826B6F"/>
    <w:rsid w:val="00826F9B"/>
    <w:rsid w:val="0082700B"/>
    <w:rsid w:val="0082708B"/>
    <w:rsid w:val="008272B5"/>
    <w:rsid w:val="008274A9"/>
    <w:rsid w:val="008274CC"/>
    <w:rsid w:val="008275C7"/>
    <w:rsid w:val="008277AB"/>
    <w:rsid w:val="00827D44"/>
    <w:rsid w:val="00830043"/>
    <w:rsid w:val="00830295"/>
    <w:rsid w:val="0083065E"/>
    <w:rsid w:val="00830732"/>
    <w:rsid w:val="00830B8F"/>
    <w:rsid w:val="00830EB5"/>
    <w:rsid w:val="00831022"/>
    <w:rsid w:val="00831381"/>
    <w:rsid w:val="008313D3"/>
    <w:rsid w:val="008315FD"/>
    <w:rsid w:val="008316E2"/>
    <w:rsid w:val="008317E2"/>
    <w:rsid w:val="00831CCB"/>
    <w:rsid w:val="00831DDC"/>
    <w:rsid w:val="0083225C"/>
    <w:rsid w:val="008324E8"/>
    <w:rsid w:val="00832709"/>
    <w:rsid w:val="0083293C"/>
    <w:rsid w:val="00832C88"/>
    <w:rsid w:val="00833192"/>
    <w:rsid w:val="008332F3"/>
    <w:rsid w:val="00833386"/>
    <w:rsid w:val="00833398"/>
    <w:rsid w:val="00833450"/>
    <w:rsid w:val="0083347D"/>
    <w:rsid w:val="00833737"/>
    <w:rsid w:val="00833793"/>
    <w:rsid w:val="008337F3"/>
    <w:rsid w:val="00833A20"/>
    <w:rsid w:val="00833B7B"/>
    <w:rsid w:val="00833BDB"/>
    <w:rsid w:val="00833D49"/>
    <w:rsid w:val="0083415E"/>
    <w:rsid w:val="008343F3"/>
    <w:rsid w:val="008345E1"/>
    <w:rsid w:val="0083508A"/>
    <w:rsid w:val="00835129"/>
    <w:rsid w:val="008351BF"/>
    <w:rsid w:val="0083581A"/>
    <w:rsid w:val="00835A88"/>
    <w:rsid w:val="00835AE0"/>
    <w:rsid w:val="00835E01"/>
    <w:rsid w:val="00835EE8"/>
    <w:rsid w:val="00835EF6"/>
    <w:rsid w:val="00836023"/>
    <w:rsid w:val="00836390"/>
    <w:rsid w:val="00836392"/>
    <w:rsid w:val="00836564"/>
    <w:rsid w:val="00836803"/>
    <w:rsid w:val="00836AC1"/>
    <w:rsid w:val="00836B35"/>
    <w:rsid w:val="00836B7E"/>
    <w:rsid w:val="00837693"/>
    <w:rsid w:val="00837740"/>
    <w:rsid w:val="0083791E"/>
    <w:rsid w:val="00837CE0"/>
    <w:rsid w:val="00837CF2"/>
    <w:rsid w:val="00837D44"/>
    <w:rsid w:val="00837F76"/>
    <w:rsid w:val="00840181"/>
    <w:rsid w:val="008401BC"/>
    <w:rsid w:val="00840398"/>
    <w:rsid w:val="00840535"/>
    <w:rsid w:val="008405D2"/>
    <w:rsid w:val="00840785"/>
    <w:rsid w:val="0084081F"/>
    <w:rsid w:val="008408C5"/>
    <w:rsid w:val="008408D7"/>
    <w:rsid w:val="00840A5E"/>
    <w:rsid w:val="00840BB8"/>
    <w:rsid w:val="00840C43"/>
    <w:rsid w:val="00840F0C"/>
    <w:rsid w:val="0084121C"/>
    <w:rsid w:val="008417A1"/>
    <w:rsid w:val="00841B59"/>
    <w:rsid w:val="00841E9F"/>
    <w:rsid w:val="008421F3"/>
    <w:rsid w:val="008422BD"/>
    <w:rsid w:val="0084260B"/>
    <w:rsid w:val="00842637"/>
    <w:rsid w:val="00842709"/>
    <w:rsid w:val="0084276E"/>
    <w:rsid w:val="00842AEC"/>
    <w:rsid w:val="00842E16"/>
    <w:rsid w:val="008430C1"/>
    <w:rsid w:val="008435B1"/>
    <w:rsid w:val="008435B3"/>
    <w:rsid w:val="00843762"/>
    <w:rsid w:val="0084385C"/>
    <w:rsid w:val="0084413B"/>
    <w:rsid w:val="008441AA"/>
    <w:rsid w:val="00844217"/>
    <w:rsid w:val="00844925"/>
    <w:rsid w:val="008449C9"/>
    <w:rsid w:val="00844A65"/>
    <w:rsid w:val="00844B5C"/>
    <w:rsid w:val="00844C3D"/>
    <w:rsid w:val="00844CEE"/>
    <w:rsid w:val="00844E77"/>
    <w:rsid w:val="008453B6"/>
    <w:rsid w:val="008453F5"/>
    <w:rsid w:val="0084549A"/>
    <w:rsid w:val="008454C0"/>
    <w:rsid w:val="00845522"/>
    <w:rsid w:val="008455E9"/>
    <w:rsid w:val="00845716"/>
    <w:rsid w:val="00845730"/>
    <w:rsid w:val="00845C36"/>
    <w:rsid w:val="00845CEC"/>
    <w:rsid w:val="00845D17"/>
    <w:rsid w:val="00845F03"/>
    <w:rsid w:val="00845F20"/>
    <w:rsid w:val="00846068"/>
    <w:rsid w:val="00846603"/>
    <w:rsid w:val="00846908"/>
    <w:rsid w:val="00846969"/>
    <w:rsid w:val="008469EA"/>
    <w:rsid w:val="00846D8A"/>
    <w:rsid w:val="00846F5C"/>
    <w:rsid w:val="0084723F"/>
    <w:rsid w:val="008474BC"/>
    <w:rsid w:val="0084751A"/>
    <w:rsid w:val="008478BC"/>
    <w:rsid w:val="00847907"/>
    <w:rsid w:val="008479BE"/>
    <w:rsid w:val="00847EF9"/>
    <w:rsid w:val="00847F93"/>
    <w:rsid w:val="00847FEA"/>
    <w:rsid w:val="00850022"/>
    <w:rsid w:val="00850130"/>
    <w:rsid w:val="008502DF"/>
    <w:rsid w:val="00850D73"/>
    <w:rsid w:val="00850E7C"/>
    <w:rsid w:val="008512F9"/>
    <w:rsid w:val="00851363"/>
    <w:rsid w:val="00851473"/>
    <w:rsid w:val="00851541"/>
    <w:rsid w:val="00851608"/>
    <w:rsid w:val="00851620"/>
    <w:rsid w:val="0085193B"/>
    <w:rsid w:val="00851C56"/>
    <w:rsid w:val="00851D29"/>
    <w:rsid w:val="00851F6C"/>
    <w:rsid w:val="00852092"/>
    <w:rsid w:val="008520D6"/>
    <w:rsid w:val="008521FB"/>
    <w:rsid w:val="008525EB"/>
    <w:rsid w:val="00852A05"/>
    <w:rsid w:val="00852A22"/>
    <w:rsid w:val="00852BCA"/>
    <w:rsid w:val="00852D8F"/>
    <w:rsid w:val="008531E3"/>
    <w:rsid w:val="008532A6"/>
    <w:rsid w:val="00853383"/>
    <w:rsid w:val="008538EB"/>
    <w:rsid w:val="00853B7D"/>
    <w:rsid w:val="00853F60"/>
    <w:rsid w:val="00853F6B"/>
    <w:rsid w:val="00854097"/>
    <w:rsid w:val="008542D3"/>
    <w:rsid w:val="00854368"/>
    <w:rsid w:val="00854393"/>
    <w:rsid w:val="00854757"/>
    <w:rsid w:val="008547FE"/>
    <w:rsid w:val="00854B41"/>
    <w:rsid w:val="00854D65"/>
    <w:rsid w:val="00854E66"/>
    <w:rsid w:val="00854EEA"/>
    <w:rsid w:val="00854F88"/>
    <w:rsid w:val="00855053"/>
    <w:rsid w:val="008550B3"/>
    <w:rsid w:val="008554EA"/>
    <w:rsid w:val="00855612"/>
    <w:rsid w:val="0085579F"/>
    <w:rsid w:val="00855B57"/>
    <w:rsid w:val="00855C10"/>
    <w:rsid w:val="0085635C"/>
    <w:rsid w:val="00856886"/>
    <w:rsid w:val="00856A9C"/>
    <w:rsid w:val="00856AB6"/>
    <w:rsid w:val="00856C64"/>
    <w:rsid w:val="00856E7C"/>
    <w:rsid w:val="00856F3D"/>
    <w:rsid w:val="00856FF9"/>
    <w:rsid w:val="00857051"/>
    <w:rsid w:val="00857177"/>
    <w:rsid w:val="00857299"/>
    <w:rsid w:val="008573DA"/>
    <w:rsid w:val="0085741F"/>
    <w:rsid w:val="0085742A"/>
    <w:rsid w:val="008574DA"/>
    <w:rsid w:val="008577E5"/>
    <w:rsid w:val="008577FC"/>
    <w:rsid w:val="00857AB0"/>
    <w:rsid w:val="00857CF1"/>
    <w:rsid w:val="00857DDA"/>
    <w:rsid w:val="00857DFB"/>
    <w:rsid w:val="00860124"/>
    <w:rsid w:val="008603D9"/>
    <w:rsid w:val="0086050E"/>
    <w:rsid w:val="0086070E"/>
    <w:rsid w:val="008607C5"/>
    <w:rsid w:val="00860A63"/>
    <w:rsid w:val="00860C8B"/>
    <w:rsid w:val="00860EAB"/>
    <w:rsid w:val="00861108"/>
    <w:rsid w:val="008616B9"/>
    <w:rsid w:val="0086188E"/>
    <w:rsid w:val="00861951"/>
    <w:rsid w:val="00861AE3"/>
    <w:rsid w:val="00861B0C"/>
    <w:rsid w:val="00862087"/>
    <w:rsid w:val="008623D9"/>
    <w:rsid w:val="008624ED"/>
    <w:rsid w:val="008625D0"/>
    <w:rsid w:val="008627A1"/>
    <w:rsid w:val="0086282F"/>
    <w:rsid w:val="00862D8F"/>
    <w:rsid w:val="00862E9B"/>
    <w:rsid w:val="00862F3E"/>
    <w:rsid w:val="00863014"/>
    <w:rsid w:val="008631F0"/>
    <w:rsid w:val="00863550"/>
    <w:rsid w:val="008638D4"/>
    <w:rsid w:val="0086399D"/>
    <w:rsid w:val="00863AC6"/>
    <w:rsid w:val="00863AE8"/>
    <w:rsid w:val="00863BEC"/>
    <w:rsid w:val="00863C58"/>
    <w:rsid w:val="00863D49"/>
    <w:rsid w:val="00863F55"/>
    <w:rsid w:val="00863F7B"/>
    <w:rsid w:val="008643BC"/>
    <w:rsid w:val="008644BA"/>
    <w:rsid w:val="00864832"/>
    <w:rsid w:val="008649A1"/>
    <w:rsid w:val="00864A8B"/>
    <w:rsid w:val="00864DB1"/>
    <w:rsid w:val="0086501D"/>
    <w:rsid w:val="008650F2"/>
    <w:rsid w:val="0086522B"/>
    <w:rsid w:val="008652BB"/>
    <w:rsid w:val="00865586"/>
    <w:rsid w:val="008655A9"/>
    <w:rsid w:val="0086571F"/>
    <w:rsid w:val="00865731"/>
    <w:rsid w:val="008657D2"/>
    <w:rsid w:val="0086587C"/>
    <w:rsid w:val="00865911"/>
    <w:rsid w:val="00865A32"/>
    <w:rsid w:val="00865C68"/>
    <w:rsid w:val="00865DB3"/>
    <w:rsid w:val="00865F09"/>
    <w:rsid w:val="00865F29"/>
    <w:rsid w:val="008661F7"/>
    <w:rsid w:val="00866420"/>
    <w:rsid w:val="00866741"/>
    <w:rsid w:val="00866994"/>
    <w:rsid w:val="00866A12"/>
    <w:rsid w:val="00866AC4"/>
    <w:rsid w:val="00866BB1"/>
    <w:rsid w:val="00866D0A"/>
    <w:rsid w:val="008674D8"/>
    <w:rsid w:val="0086771D"/>
    <w:rsid w:val="00867B4E"/>
    <w:rsid w:val="00867BDB"/>
    <w:rsid w:val="00867CB5"/>
    <w:rsid w:val="00867CEE"/>
    <w:rsid w:val="00867E76"/>
    <w:rsid w:val="008705B5"/>
    <w:rsid w:val="0087074E"/>
    <w:rsid w:val="008709DD"/>
    <w:rsid w:val="00870ACE"/>
    <w:rsid w:val="00870D20"/>
    <w:rsid w:val="00870D4F"/>
    <w:rsid w:val="00870D95"/>
    <w:rsid w:val="00870EC8"/>
    <w:rsid w:val="0087103E"/>
    <w:rsid w:val="008717E5"/>
    <w:rsid w:val="008717FB"/>
    <w:rsid w:val="0087189A"/>
    <w:rsid w:val="00871D1B"/>
    <w:rsid w:val="00871D8F"/>
    <w:rsid w:val="00871EC5"/>
    <w:rsid w:val="00871FB8"/>
    <w:rsid w:val="0087213F"/>
    <w:rsid w:val="0087216F"/>
    <w:rsid w:val="00872378"/>
    <w:rsid w:val="008726E8"/>
    <w:rsid w:val="00872AB9"/>
    <w:rsid w:val="00872E09"/>
    <w:rsid w:val="00872F11"/>
    <w:rsid w:val="00872FBF"/>
    <w:rsid w:val="0087315D"/>
    <w:rsid w:val="00873351"/>
    <w:rsid w:val="0087388F"/>
    <w:rsid w:val="00873896"/>
    <w:rsid w:val="00873A6E"/>
    <w:rsid w:val="00873ECB"/>
    <w:rsid w:val="00874088"/>
    <w:rsid w:val="008741DC"/>
    <w:rsid w:val="00874348"/>
    <w:rsid w:val="0087435E"/>
    <w:rsid w:val="00874390"/>
    <w:rsid w:val="008746AE"/>
    <w:rsid w:val="00874821"/>
    <w:rsid w:val="008749A5"/>
    <w:rsid w:val="00874A6E"/>
    <w:rsid w:val="00874CF4"/>
    <w:rsid w:val="00874D5C"/>
    <w:rsid w:val="00874E6B"/>
    <w:rsid w:val="0087501E"/>
    <w:rsid w:val="008752E7"/>
    <w:rsid w:val="00875312"/>
    <w:rsid w:val="0087556C"/>
    <w:rsid w:val="0087597F"/>
    <w:rsid w:val="00875D24"/>
    <w:rsid w:val="00875E72"/>
    <w:rsid w:val="00875F13"/>
    <w:rsid w:val="00876485"/>
    <w:rsid w:val="00876812"/>
    <w:rsid w:val="00876825"/>
    <w:rsid w:val="00876B12"/>
    <w:rsid w:val="00876C5C"/>
    <w:rsid w:val="00876F23"/>
    <w:rsid w:val="008770E0"/>
    <w:rsid w:val="0087712A"/>
    <w:rsid w:val="0087723B"/>
    <w:rsid w:val="008772B9"/>
    <w:rsid w:val="008773CB"/>
    <w:rsid w:val="00877621"/>
    <w:rsid w:val="00877839"/>
    <w:rsid w:val="008779C4"/>
    <w:rsid w:val="00877A4E"/>
    <w:rsid w:val="00877A5E"/>
    <w:rsid w:val="00877D35"/>
    <w:rsid w:val="00880037"/>
    <w:rsid w:val="008800B1"/>
    <w:rsid w:val="008801BD"/>
    <w:rsid w:val="0088033D"/>
    <w:rsid w:val="008805E2"/>
    <w:rsid w:val="0088082E"/>
    <w:rsid w:val="00880C9F"/>
    <w:rsid w:val="00880D4D"/>
    <w:rsid w:val="008812CC"/>
    <w:rsid w:val="00881815"/>
    <w:rsid w:val="008818DA"/>
    <w:rsid w:val="00881930"/>
    <w:rsid w:val="00881982"/>
    <w:rsid w:val="00881B5D"/>
    <w:rsid w:val="00881C0F"/>
    <w:rsid w:val="0088259D"/>
    <w:rsid w:val="00882829"/>
    <w:rsid w:val="00882871"/>
    <w:rsid w:val="00882E0C"/>
    <w:rsid w:val="00882ED2"/>
    <w:rsid w:val="0088305F"/>
    <w:rsid w:val="00883564"/>
    <w:rsid w:val="00883604"/>
    <w:rsid w:val="00883651"/>
    <w:rsid w:val="008837BE"/>
    <w:rsid w:val="0088384C"/>
    <w:rsid w:val="00883A3D"/>
    <w:rsid w:val="00883AC7"/>
    <w:rsid w:val="00883D0F"/>
    <w:rsid w:val="00884070"/>
    <w:rsid w:val="0088419E"/>
    <w:rsid w:val="00884629"/>
    <w:rsid w:val="00884696"/>
    <w:rsid w:val="00884972"/>
    <w:rsid w:val="00884C88"/>
    <w:rsid w:val="00884ECC"/>
    <w:rsid w:val="00884FCF"/>
    <w:rsid w:val="008851A2"/>
    <w:rsid w:val="00885546"/>
    <w:rsid w:val="00885933"/>
    <w:rsid w:val="00885EA9"/>
    <w:rsid w:val="00885F4B"/>
    <w:rsid w:val="0088620F"/>
    <w:rsid w:val="00886236"/>
    <w:rsid w:val="00886313"/>
    <w:rsid w:val="008865C2"/>
    <w:rsid w:val="00886729"/>
    <w:rsid w:val="008867FD"/>
    <w:rsid w:val="00886905"/>
    <w:rsid w:val="00886997"/>
    <w:rsid w:val="00886B41"/>
    <w:rsid w:val="00886B9A"/>
    <w:rsid w:val="00886BC6"/>
    <w:rsid w:val="00886D19"/>
    <w:rsid w:val="00886D5D"/>
    <w:rsid w:val="00886DF8"/>
    <w:rsid w:val="008870DC"/>
    <w:rsid w:val="00887402"/>
    <w:rsid w:val="008875E8"/>
    <w:rsid w:val="00887853"/>
    <w:rsid w:val="008878F3"/>
    <w:rsid w:val="0088792E"/>
    <w:rsid w:val="00887942"/>
    <w:rsid w:val="00887977"/>
    <w:rsid w:val="00887B9A"/>
    <w:rsid w:val="00887BBF"/>
    <w:rsid w:val="00887C1E"/>
    <w:rsid w:val="00887E3E"/>
    <w:rsid w:val="008900DF"/>
    <w:rsid w:val="00890190"/>
    <w:rsid w:val="00890264"/>
    <w:rsid w:val="0089035D"/>
    <w:rsid w:val="00890666"/>
    <w:rsid w:val="008906B9"/>
    <w:rsid w:val="00890A14"/>
    <w:rsid w:val="00890B19"/>
    <w:rsid w:val="00890B61"/>
    <w:rsid w:val="00890B73"/>
    <w:rsid w:val="00890B75"/>
    <w:rsid w:val="00890CD2"/>
    <w:rsid w:val="00890EED"/>
    <w:rsid w:val="008910AA"/>
    <w:rsid w:val="008911BB"/>
    <w:rsid w:val="00891358"/>
    <w:rsid w:val="008918EB"/>
    <w:rsid w:val="00891C15"/>
    <w:rsid w:val="00891CBA"/>
    <w:rsid w:val="00891CEF"/>
    <w:rsid w:val="00891D83"/>
    <w:rsid w:val="008921B6"/>
    <w:rsid w:val="008922C5"/>
    <w:rsid w:val="0089240D"/>
    <w:rsid w:val="008924BB"/>
    <w:rsid w:val="00892857"/>
    <w:rsid w:val="008929A0"/>
    <w:rsid w:val="00892A5D"/>
    <w:rsid w:val="00892C12"/>
    <w:rsid w:val="0089321F"/>
    <w:rsid w:val="008935CE"/>
    <w:rsid w:val="008937C2"/>
    <w:rsid w:val="00893850"/>
    <w:rsid w:val="008938B8"/>
    <w:rsid w:val="00893AE6"/>
    <w:rsid w:val="00893E99"/>
    <w:rsid w:val="008940EE"/>
    <w:rsid w:val="008945EE"/>
    <w:rsid w:val="0089467A"/>
    <w:rsid w:val="008946C8"/>
    <w:rsid w:val="00894A2C"/>
    <w:rsid w:val="00894AD5"/>
    <w:rsid w:val="00894E16"/>
    <w:rsid w:val="00894F22"/>
    <w:rsid w:val="008956D8"/>
    <w:rsid w:val="0089597C"/>
    <w:rsid w:val="00895B20"/>
    <w:rsid w:val="00895C23"/>
    <w:rsid w:val="00895F75"/>
    <w:rsid w:val="0089617B"/>
    <w:rsid w:val="00896237"/>
    <w:rsid w:val="008964B6"/>
    <w:rsid w:val="008967DA"/>
    <w:rsid w:val="00896BB0"/>
    <w:rsid w:val="00896CAA"/>
    <w:rsid w:val="00896FFA"/>
    <w:rsid w:val="00897041"/>
    <w:rsid w:val="0089713A"/>
    <w:rsid w:val="0089747F"/>
    <w:rsid w:val="0089790D"/>
    <w:rsid w:val="00897A26"/>
    <w:rsid w:val="00897A9E"/>
    <w:rsid w:val="00897BA8"/>
    <w:rsid w:val="00897C74"/>
    <w:rsid w:val="00897C78"/>
    <w:rsid w:val="00897E3C"/>
    <w:rsid w:val="00897FEA"/>
    <w:rsid w:val="008A0028"/>
    <w:rsid w:val="008A01D2"/>
    <w:rsid w:val="008A0946"/>
    <w:rsid w:val="008A0EA6"/>
    <w:rsid w:val="008A0EB7"/>
    <w:rsid w:val="008A1136"/>
    <w:rsid w:val="008A1155"/>
    <w:rsid w:val="008A13A6"/>
    <w:rsid w:val="008A1594"/>
    <w:rsid w:val="008A16B8"/>
    <w:rsid w:val="008A17C4"/>
    <w:rsid w:val="008A198C"/>
    <w:rsid w:val="008A1AA9"/>
    <w:rsid w:val="008A1C49"/>
    <w:rsid w:val="008A1D30"/>
    <w:rsid w:val="008A2363"/>
    <w:rsid w:val="008A28AD"/>
    <w:rsid w:val="008A2B8B"/>
    <w:rsid w:val="008A2D46"/>
    <w:rsid w:val="008A2DE1"/>
    <w:rsid w:val="008A36B7"/>
    <w:rsid w:val="008A38F7"/>
    <w:rsid w:val="008A3984"/>
    <w:rsid w:val="008A3B0C"/>
    <w:rsid w:val="008A3B8E"/>
    <w:rsid w:val="008A3BFD"/>
    <w:rsid w:val="008A404B"/>
    <w:rsid w:val="008A4244"/>
    <w:rsid w:val="008A42BE"/>
    <w:rsid w:val="008A430C"/>
    <w:rsid w:val="008A443F"/>
    <w:rsid w:val="008A4AA1"/>
    <w:rsid w:val="008A4AA5"/>
    <w:rsid w:val="008A4BDD"/>
    <w:rsid w:val="008A4F87"/>
    <w:rsid w:val="008A5327"/>
    <w:rsid w:val="008A5636"/>
    <w:rsid w:val="008A58B5"/>
    <w:rsid w:val="008A5921"/>
    <w:rsid w:val="008A5BBC"/>
    <w:rsid w:val="008A5CB4"/>
    <w:rsid w:val="008A5FB1"/>
    <w:rsid w:val="008A6094"/>
    <w:rsid w:val="008A61C7"/>
    <w:rsid w:val="008A65C2"/>
    <w:rsid w:val="008A674F"/>
    <w:rsid w:val="008A67BC"/>
    <w:rsid w:val="008A6A83"/>
    <w:rsid w:val="008A6B46"/>
    <w:rsid w:val="008A6B48"/>
    <w:rsid w:val="008A7151"/>
    <w:rsid w:val="008A71E5"/>
    <w:rsid w:val="008A71FE"/>
    <w:rsid w:val="008A73E2"/>
    <w:rsid w:val="008A7571"/>
    <w:rsid w:val="008A75D7"/>
    <w:rsid w:val="008A790B"/>
    <w:rsid w:val="008A797D"/>
    <w:rsid w:val="008A7B6F"/>
    <w:rsid w:val="008A7BD3"/>
    <w:rsid w:val="008A7F70"/>
    <w:rsid w:val="008B0001"/>
    <w:rsid w:val="008B0257"/>
    <w:rsid w:val="008B04DE"/>
    <w:rsid w:val="008B07EF"/>
    <w:rsid w:val="008B0849"/>
    <w:rsid w:val="008B0996"/>
    <w:rsid w:val="008B0A18"/>
    <w:rsid w:val="008B0A34"/>
    <w:rsid w:val="008B0A87"/>
    <w:rsid w:val="008B0ABD"/>
    <w:rsid w:val="008B0AED"/>
    <w:rsid w:val="008B0B11"/>
    <w:rsid w:val="008B0BED"/>
    <w:rsid w:val="008B0E9F"/>
    <w:rsid w:val="008B11D0"/>
    <w:rsid w:val="008B14A7"/>
    <w:rsid w:val="008B152E"/>
    <w:rsid w:val="008B1585"/>
    <w:rsid w:val="008B1809"/>
    <w:rsid w:val="008B1AF7"/>
    <w:rsid w:val="008B1CE8"/>
    <w:rsid w:val="008B1E5F"/>
    <w:rsid w:val="008B1ED6"/>
    <w:rsid w:val="008B231F"/>
    <w:rsid w:val="008B234A"/>
    <w:rsid w:val="008B2659"/>
    <w:rsid w:val="008B2A76"/>
    <w:rsid w:val="008B2B49"/>
    <w:rsid w:val="008B2E56"/>
    <w:rsid w:val="008B305D"/>
    <w:rsid w:val="008B3210"/>
    <w:rsid w:val="008B326C"/>
    <w:rsid w:val="008B329F"/>
    <w:rsid w:val="008B3608"/>
    <w:rsid w:val="008B3777"/>
    <w:rsid w:val="008B3A44"/>
    <w:rsid w:val="008B3F92"/>
    <w:rsid w:val="008B40C3"/>
    <w:rsid w:val="008B41A8"/>
    <w:rsid w:val="008B41F9"/>
    <w:rsid w:val="008B4243"/>
    <w:rsid w:val="008B43ED"/>
    <w:rsid w:val="008B456A"/>
    <w:rsid w:val="008B49E0"/>
    <w:rsid w:val="008B4E07"/>
    <w:rsid w:val="008B53C2"/>
    <w:rsid w:val="008B5556"/>
    <w:rsid w:val="008B55BB"/>
    <w:rsid w:val="008B55F7"/>
    <w:rsid w:val="008B56C3"/>
    <w:rsid w:val="008B5712"/>
    <w:rsid w:val="008B576A"/>
    <w:rsid w:val="008B5A55"/>
    <w:rsid w:val="008B5BDD"/>
    <w:rsid w:val="008B5D52"/>
    <w:rsid w:val="008B60FA"/>
    <w:rsid w:val="008B6154"/>
    <w:rsid w:val="008B6226"/>
    <w:rsid w:val="008B63C1"/>
    <w:rsid w:val="008B65F1"/>
    <w:rsid w:val="008B6819"/>
    <w:rsid w:val="008B68B6"/>
    <w:rsid w:val="008B69CA"/>
    <w:rsid w:val="008B6B3F"/>
    <w:rsid w:val="008B6C48"/>
    <w:rsid w:val="008B6D02"/>
    <w:rsid w:val="008B76EA"/>
    <w:rsid w:val="008B78C5"/>
    <w:rsid w:val="008B7904"/>
    <w:rsid w:val="008B7E2D"/>
    <w:rsid w:val="008B7F66"/>
    <w:rsid w:val="008C0154"/>
    <w:rsid w:val="008C0290"/>
    <w:rsid w:val="008C02A2"/>
    <w:rsid w:val="008C04C4"/>
    <w:rsid w:val="008C07C2"/>
    <w:rsid w:val="008C07C9"/>
    <w:rsid w:val="008C09D0"/>
    <w:rsid w:val="008C0FB2"/>
    <w:rsid w:val="008C1075"/>
    <w:rsid w:val="008C10C9"/>
    <w:rsid w:val="008C11ED"/>
    <w:rsid w:val="008C12CD"/>
    <w:rsid w:val="008C12DB"/>
    <w:rsid w:val="008C182C"/>
    <w:rsid w:val="008C18B3"/>
    <w:rsid w:val="008C190C"/>
    <w:rsid w:val="008C1DA6"/>
    <w:rsid w:val="008C1EBB"/>
    <w:rsid w:val="008C2054"/>
    <w:rsid w:val="008C2270"/>
    <w:rsid w:val="008C2552"/>
    <w:rsid w:val="008C29F9"/>
    <w:rsid w:val="008C2A04"/>
    <w:rsid w:val="008C2A2E"/>
    <w:rsid w:val="008C2A63"/>
    <w:rsid w:val="008C2B90"/>
    <w:rsid w:val="008C3249"/>
    <w:rsid w:val="008C33C8"/>
    <w:rsid w:val="008C3407"/>
    <w:rsid w:val="008C36E7"/>
    <w:rsid w:val="008C37D6"/>
    <w:rsid w:val="008C38ED"/>
    <w:rsid w:val="008C3944"/>
    <w:rsid w:val="008C3EB5"/>
    <w:rsid w:val="008C3F79"/>
    <w:rsid w:val="008C3FAE"/>
    <w:rsid w:val="008C4097"/>
    <w:rsid w:val="008C43B7"/>
    <w:rsid w:val="008C477A"/>
    <w:rsid w:val="008C47CC"/>
    <w:rsid w:val="008C4888"/>
    <w:rsid w:val="008C4AA4"/>
    <w:rsid w:val="008C4B5D"/>
    <w:rsid w:val="008C4E54"/>
    <w:rsid w:val="008C4ECC"/>
    <w:rsid w:val="008C4EEB"/>
    <w:rsid w:val="008C528B"/>
    <w:rsid w:val="008C52B8"/>
    <w:rsid w:val="008C5581"/>
    <w:rsid w:val="008C559B"/>
    <w:rsid w:val="008C55C5"/>
    <w:rsid w:val="008C598D"/>
    <w:rsid w:val="008C5A54"/>
    <w:rsid w:val="008C5B6F"/>
    <w:rsid w:val="008C5E0E"/>
    <w:rsid w:val="008C5EF2"/>
    <w:rsid w:val="008C5FCB"/>
    <w:rsid w:val="008C60E0"/>
    <w:rsid w:val="008C6328"/>
    <w:rsid w:val="008C677A"/>
    <w:rsid w:val="008C6BA6"/>
    <w:rsid w:val="008C6BCA"/>
    <w:rsid w:val="008C6D34"/>
    <w:rsid w:val="008C6EA6"/>
    <w:rsid w:val="008C7142"/>
    <w:rsid w:val="008C71EB"/>
    <w:rsid w:val="008C728D"/>
    <w:rsid w:val="008C7598"/>
    <w:rsid w:val="008C7626"/>
    <w:rsid w:val="008C78B5"/>
    <w:rsid w:val="008C78FA"/>
    <w:rsid w:val="008C79BD"/>
    <w:rsid w:val="008C7DA9"/>
    <w:rsid w:val="008C7E9D"/>
    <w:rsid w:val="008D0070"/>
    <w:rsid w:val="008D0317"/>
    <w:rsid w:val="008D0380"/>
    <w:rsid w:val="008D04D7"/>
    <w:rsid w:val="008D0593"/>
    <w:rsid w:val="008D061B"/>
    <w:rsid w:val="008D0892"/>
    <w:rsid w:val="008D0B4D"/>
    <w:rsid w:val="008D0D33"/>
    <w:rsid w:val="008D0EDD"/>
    <w:rsid w:val="008D0FAA"/>
    <w:rsid w:val="008D106F"/>
    <w:rsid w:val="008D1497"/>
    <w:rsid w:val="008D15E4"/>
    <w:rsid w:val="008D16A9"/>
    <w:rsid w:val="008D1BE8"/>
    <w:rsid w:val="008D1D31"/>
    <w:rsid w:val="008D1F39"/>
    <w:rsid w:val="008D226A"/>
    <w:rsid w:val="008D23A4"/>
    <w:rsid w:val="008D23E9"/>
    <w:rsid w:val="008D2B64"/>
    <w:rsid w:val="008D2FFB"/>
    <w:rsid w:val="008D352F"/>
    <w:rsid w:val="008D362C"/>
    <w:rsid w:val="008D3C7B"/>
    <w:rsid w:val="008D414C"/>
    <w:rsid w:val="008D4415"/>
    <w:rsid w:val="008D4478"/>
    <w:rsid w:val="008D479B"/>
    <w:rsid w:val="008D4DEC"/>
    <w:rsid w:val="008D5069"/>
    <w:rsid w:val="008D59C7"/>
    <w:rsid w:val="008D5B80"/>
    <w:rsid w:val="008D5CBD"/>
    <w:rsid w:val="008D5D21"/>
    <w:rsid w:val="008D6103"/>
    <w:rsid w:val="008D6116"/>
    <w:rsid w:val="008D625C"/>
    <w:rsid w:val="008D638F"/>
    <w:rsid w:val="008D6421"/>
    <w:rsid w:val="008D68FD"/>
    <w:rsid w:val="008D6B60"/>
    <w:rsid w:val="008D6D8B"/>
    <w:rsid w:val="008D6E2F"/>
    <w:rsid w:val="008D6E8E"/>
    <w:rsid w:val="008D7000"/>
    <w:rsid w:val="008D71CF"/>
    <w:rsid w:val="008D727D"/>
    <w:rsid w:val="008D7463"/>
    <w:rsid w:val="008D75EB"/>
    <w:rsid w:val="008D760E"/>
    <w:rsid w:val="008D7629"/>
    <w:rsid w:val="008D78B4"/>
    <w:rsid w:val="008D7A60"/>
    <w:rsid w:val="008D7DDD"/>
    <w:rsid w:val="008E02EA"/>
    <w:rsid w:val="008E0503"/>
    <w:rsid w:val="008E0B42"/>
    <w:rsid w:val="008E0CF1"/>
    <w:rsid w:val="008E0E52"/>
    <w:rsid w:val="008E15F6"/>
    <w:rsid w:val="008E1669"/>
    <w:rsid w:val="008E16E2"/>
    <w:rsid w:val="008E189F"/>
    <w:rsid w:val="008E1D5F"/>
    <w:rsid w:val="008E1E91"/>
    <w:rsid w:val="008E1FB4"/>
    <w:rsid w:val="008E2379"/>
    <w:rsid w:val="008E25CA"/>
    <w:rsid w:val="008E2626"/>
    <w:rsid w:val="008E26F9"/>
    <w:rsid w:val="008E2B0A"/>
    <w:rsid w:val="008E2FB1"/>
    <w:rsid w:val="008E3770"/>
    <w:rsid w:val="008E39F0"/>
    <w:rsid w:val="008E3B6F"/>
    <w:rsid w:val="008E3D28"/>
    <w:rsid w:val="008E3DD5"/>
    <w:rsid w:val="008E3EB9"/>
    <w:rsid w:val="008E403D"/>
    <w:rsid w:val="008E40A4"/>
    <w:rsid w:val="008E4511"/>
    <w:rsid w:val="008E45B5"/>
    <w:rsid w:val="008E4664"/>
    <w:rsid w:val="008E468E"/>
    <w:rsid w:val="008E46A3"/>
    <w:rsid w:val="008E4A7F"/>
    <w:rsid w:val="008E4C01"/>
    <w:rsid w:val="008E4C5D"/>
    <w:rsid w:val="008E4E4D"/>
    <w:rsid w:val="008E4FB3"/>
    <w:rsid w:val="008E5288"/>
    <w:rsid w:val="008E53F3"/>
    <w:rsid w:val="008E5466"/>
    <w:rsid w:val="008E5472"/>
    <w:rsid w:val="008E560E"/>
    <w:rsid w:val="008E5682"/>
    <w:rsid w:val="008E5B8E"/>
    <w:rsid w:val="008E5DE0"/>
    <w:rsid w:val="008E5F2E"/>
    <w:rsid w:val="008E6315"/>
    <w:rsid w:val="008E6834"/>
    <w:rsid w:val="008E693F"/>
    <w:rsid w:val="008E6A2D"/>
    <w:rsid w:val="008E6AE5"/>
    <w:rsid w:val="008E6CEE"/>
    <w:rsid w:val="008E7531"/>
    <w:rsid w:val="008E76A0"/>
    <w:rsid w:val="008E7848"/>
    <w:rsid w:val="008E78EF"/>
    <w:rsid w:val="008E7ABC"/>
    <w:rsid w:val="008F0418"/>
    <w:rsid w:val="008F047B"/>
    <w:rsid w:val="008F0616"/>
    <w:rsid w:val="008F06B9"/>
    <w:rsid w:val="008F077C"/>
    <w:rsid w:val="008F0799"/>
    <w:rsid w:val="008F07B6"/>
    <w:rsid w:val="008F0889"/>
    <w:rsid w:val="008F0C3D"/>
    <w:rsid w:val="008F0E76"/>
    <w:rsid w:val="008F0EE1"/>
    <w:rsid w:val="008F0F64"/>
    <w:rsid w:val="008F1192"/>
    <w:rsid w:val="008F13A7"/>
    <w:rsid w:val="008F1514"/>
    <w:rsid w:val="008F167F"/>
    <w:rsid w:val="008F192E"/>
    <w:rsid w:val="008F1CA1"/>
    <w:rsid w:val="008F1DE0"/>
    <w:rsid w:val="008F1E5D"/>
    <w:rsid w:val="008F1EF4"/>
    <w:rsid w:val="008F1FD4"/>
    <w:rsid w:val="008F2055"/>
    <w:rsid w:val="008F207F"/>
    <w:rsid w:val="008F21A8"/>
    <w:rsid w:val="008F2396"/>
    <w:rsid w:val="008F23BD"/>
    <w:rsid w:val="008F256A"/>
    <w:rsid w:val="008F2885"/>
    <w:rsid w:val="008F28D4"/>
    <w:rsid w:val="008F2A04"/>
    <w:rsid w:val="008F2C1D"/>
    <w:rsid w:val="008F2C89"/>
    <w:rsid w:val="008F2E66"/>
    <w:rsid w:val="008F3044"/>
    <w:rsid w:val="008F30D0"/>
    <w:rsid w:val="008F3A52"/>
    <w:rsid w:val="008F3BD8"/>
    <w:rsid w:val="008F3E35"/>
    <w:rsid w:val="008F3EF4"/>
    <w:rsid w:val="008F42E6"/>
    <w:rsid w:val="008F4317"/>
    <w:rsid w:val="008F4393"/>
    <w:rsid w:val="008F4470"/>
    <w:rsid w:val="008F45A4"/>
    <w:rsid w:val="008F45CF"/>
    <w:rsid w:val="008F4744"/>
    <w:rsid w:val="008F47EB"/>
    <w:rsid w:val="008F4BEB"/>
    <w:rsid w:val="008F4DCA"/>
    <w:rsid w:val="008F4E7C"/>
    <w:rsid w:val="008F4F97"/>
    <w:rsid w:val="008F5077"/>
    <w:rsid w:val="008F532E"/>
    <w:rsid w:val="008F5383"/>
    <w:rsid w:val="008F5459"/>
    <w:rsid w:val="008F5638"/>
    <w:rsid w:val="008F5A63"/>
    <w:rsid w:val="008F5A7E"/>
    <w:rsid w:val="008F5FF0"/>
    <w:rsid w:val="008F61D1"/>
    <w:rsid w:val="008F642E"/>
    <w:rsid w:val="008F6497"/>
    <w:rsid w:val="008F66FD"/>
    <w:rsid w:val="008F68AB"/>
    <w:rsid w:val="008F6957"/>
    <w:rsid w:val="008F6AE7"/>
    <w:rsid w:val="008F6B5D"/>
    <w:rsid w:val="008F6C01"/>
    <w:rsid w:val="008F6C8C"/>
    <w:rsid w:val="008F6CA0"/>
    <w:rsid w:val="008F6DEB"/>
    <w:rsid w:val="008F6E44"/>
    <w:rsid w:val="008F703C"/>
    <w:rsid w:val="008F7312"/>
    <w:rsid w:val="008F76A1"/>
    <w:rsid w:val="008F782D"/>
    <w:rsid w:val="008F7CB4"/>
    <w:rsid w:val="008F7CFF"/>
    <w:rsid w:val="009001B2"/>
    <w:rsid w:val="00900485"/>
    <w:rsid w:val="009004C6"/>
    <w:rsid w:val="00900595"/>
    <w:rsid w:val="0090076B"/>
    <w:rsid w:val="00900810"/>
    <w:rsid w:val="0090095F"/>
    <w:rsid w:val="00900B6D"/>
    <w:rsid w:val="00900F04"/>
    <w:rsid w:val="009011BB"/>
    <w:rsid w:val="00901DE0"/>
    <w:rsid w:val="00902251"/>
    <w:rsid w:val="009024C3"/>
    <w:rsid w:val="0090255B"/>
    <w:rsid w:val="00902698"/>
    <w:rsid w:val="009028B9"/>
    <w:rsid w:val="00902939"/>
    <w:rsid w:val="00902B44"/>
    <w:rsid w:val="00902B8E"/>
    <w:rsid w:val="00902C66"/>
    <w:rsid w:val="009030FC"/>
    <w:rsid w:val="009031B1"/>
    <w:rsid w:val="0090330C"/>
    <w:rsid w:val="0090340A"/>
    <w:rsid w:val="00903474"/>
    <w:rsid w:val="00903525"/>
    <w:rsid w:val="00903643"/>
    <w:rsid w:val="00903CB0"/>
    <w:rsid w:val="00903CDE"/>
    <w:rsid w:val="00903F3D"/>
    <w:rsid w:val="00903FC3"/>
    <w:rsid w:val="009040C0"/>
    <w:rsid w:val="009044F4"/>
    <w:rsid w:val="009044F5"/>
    <w:rsid w:val="00904548"/>
    <w:rsid w:val="009045F3"/>
    <w:rsid w:val="00904676"/>
    <w:rsid w:val="0090468C"/>
    <w:rsid w:val="009046E6"/>
    <w:rsid w:val="009047B3"/>
    <w:rsid w:val="00904808"/>
    <w:rsid w:val="00904843"/>
    <w:rsid w:val="00904850"/>
    <w:rsid w:val="009048A4"/>
    <w:rsid w:val="00904D1F"/>
    <w:rsid w:val="00904D24"/>
    <w:rsid w:val="00904FA1"/>
    <w:rsid w:val="0090532E"/>
    <w:rsid w:val="009053F2"/>
    <w:rsid w:val="00905431"/>
    <w:rsid w:val="00905477"/>
    <w:rsid w:val="009054CB"/>
    <w:rsid w:val="00905555"/>
    <w:rsid w:val="009055F6"/>
    <w:rsid w:val="00905B5D"/>
    <w:rsid w:val="00905CC6"/>
    <w:rsid w:val="00905E29"/>
    <w:rsid w:val="00905E4C"/>
    <w:rsid w:val="00906062"/>
    <w:rsid w:val="009062F8"/>
    <w:rsid w:val="009063D3"/>
    <w:rsid w:val="009063F8"/>
    <w:rsid w:val="00906597"/>
    <w:rsid w:val="009065CA"/>
    <w:rsid w:val="009068B9"/>
    <w:rsid w:val="00906A9A"/>
    <w:rsid w:val="00906BB5"/>
    <w:rsid w:val="00906CE2"/>
    <w:rsid w:val="00906DDA"/>
    <w:rsid w:val="00906E37"/>
    <w:rsid w:val="00906EC4"/>
    <w:rsid w:val="009070CF"/>
    <w:rsid w:val="009070D3"/>
    <w:rsid w:val="009071C9"/>
    <w:rsid w:val="009074DA"/>
    <w:rsid w:val="00907576"/>
    <w:rsid w:val="0090768B"/>
    <w:rsid w:val="00907713"/>
    <w:rsid w:val="00907723"/>
    <w:rsid w:val="00907DB7"/>
    <w:rsid w:val="00907F83"/>
    <w:rsid w:val="009100B2"/>
    <w:rsid w:val="00910328"/>
    <w:rsid w:val="0091081D"/>
    <w:rsid w:val="00910A3E"/>
    <w:rsid w:val="00910AD0"/>
    <w:rsid w:val="00910B43"/>
    <w:rsid w:val="00910F44"/>
    <w:rsid w:val="00911430"/>
    <w:rsid w:val="009117C5"/>
    <w:rsid w:val="00911977"/>
    <w:rsid w:val="00911B4C"/>
    <w:rsid w:val="00911BB1"/>
    <w:rsid w:val="00911CD1"/>
    <w:rsid w:val="00911D9F"/>
    <w:rsid w:val="00911E8B"/>
    <w:rsid w:val="0091238A"/>
    <w:rsid w:val="0091244A"/>
    <w:rsid w:val="0091265E"/>
    <w:rsid w:val="0091289D"/>
    <w:rsid w:val="00912A1D"/>
    <w:rsid w:val="00912A9E"/>
    <w:rsid w:val="00912C4A"/>
    <w:rsid w:val="00912D58"/>
    <w:rsid w:val="00912E5A"/>
    <w:rsid w:val="00912E6A"/>
    <w:rsid w:val="00912EA0"/>
    <w:rsid w:val="009131E2"/>
    <w:rsid w:val="0091380F"/>
    <w:rsid w:val="00913890"/>
    <w:rsid w:val="00914054"/>
    <w:rsid w:val="009140FD"/>
    <w:rsid w:val="00914321"/>
    <w:rsid w:val="00914430"/>
    <w:rsid w:val="00914966"/>
    <w:rsid w:val="00914A80"/>
    <w:rsid w:val="00914B37"/>
    <w:rsid w:val="00914FBB"/>
    <w:rsid w:val="00915573"/>
    <w:rsid w:val="00915785"/>
    <w:rsid w:val="00915799"/>
    <w:rsid w:val="00915938"/>
    <w:rsid w:val="00915A6E"/>
    <w:rsid w:val="00915A94"/>
    <w:rsid w:val="00915AD8"/>
    <w:rsid w:val="00915BA7"/>
    <w:rsid w:val="00915CED"/>
    <w:rsid w:val="00915E4F"/>
    <w:rsid w:val="00916182"/>
    <w:rsid w:val="009162A7"/>
    <w:rsid w:val="009162BF"/>
    <w:rsid w:val="00916400"/>
    <w:rsid w:val="00916600"/>
    <w:rsid w:val="0091663E"/>
    <w:rsid w:val="00916788"/>
    <w:rsid w:val="00916873"/>
    <w:rsid w:val="009168CA"/>
    <w:rsid w:val="00916C76"/>
    <w:rsid w:val="00916ED5"/>
    <w:rsid w:val="00917206"/>
    <w:rsid w:val="009173A3"/>
    <w:rsid w:val="0091767A"/>
    <w:rsid w:val="009176B2"/>
    <w:rsid w:val="00917BA2"/>
    <w:rsid w:val="00917D11"/>
    <w:rsid w:val="00917F93"/>
    <w:rsid w:val="00920371"/>
    <w:rsid w:val="0092051C"/>
    <w:rsid w:val="00920E3C"/>
    <w:rsid w:val="00920E99"/>
    <w:rsid w:val="00921065"/>
    <w:rsid w:val="009211E3"/>
    <w:rsid w:val="00921331"/>
    <w:rsid w:val="009213E7"/>
    <w:rsid w:val="00921701"/>
    <w:rsid w:val="00921866"/>
    <w:rsid w:val="0092216D"/>
    <w:rsid w:val="009222F0"/>
    <w:rsid w:val="00922349"/>
    <w:rsid w:val="00922628"/>
    <w:rsid w:val="00922911"/>
    <w:rsid w:val="00922C00"/>
    <w:rsid w:val="00923099"/>
    <w:rsid w:val="0092319A"/>
    <w:rsid w:val="009233CF"/>
    <w:rsid w:val="0092383E"/>
    <w:rsid w:val="009238B5"/>
    <w:rsid w:val="009239C3"/>
    <w:rsid w:val="00923A07"/>
    <w:rsid w:val="00923C2F"/>
    <w:rsid w:val="00923C5E"/>
    <w:rsid w:val="00923E08"/>
    <w:rsid w:val="00923F8C"/>
    <w:rsid w:val="0092406A"/>
    <w:rsid w:val="0092418B"/>
    <w:rsid w:val="009241D2"/>
    <w:rsid w:val="00924455"/>
    <w:rsid w:val="009246BD"/>
    <w:rsid w:val="009246F8"/>
    <w:rsid w:val="00924AAD"/>
    <w:rsid w:val="00924B05"/>
    <w:rsid w:val="00924B15"/>
    <w:rsid w:val="00924ECB"/>
    <w:rsid w:val="009253A1"/>
    <w:rsid w:val="0092540D"/>
    <w:rsid w:val="00925434"/>
    <w:rsid w:val="00925737"/>
    <w:rsid w:val="0092573D"/>
    <w:rsid w:val="009258FA"/>
    <w:rsid w:val="0092594A"/>
    <w:rsid w:val="009259F3"/>
    <w:rsid w:val="00925A5F"/>
    <w:rsid w:val="00925B30"/>
    <w:rsid w:val="00925BEC"/>
    <w:rsid w:val="00925CCC"/>
    <w:rsid w:val="00925DCA"/>
    <w:rsid w:val="0092645F"/>
    <w:rsid w:val="00926534"/>
    <w:rsid w:val="00926611"/>
    <w:rsid w:val="00926836"/>
    <w:rsid w:val="00926B14"/>
    <w:rsid w:val="00926CC0"/>
    <w:rsid w:val="00926E2A"/>
    <w:rsid w:val="00926E8A"/>
    <w:rsid w:val="00926EDA"/>
    <w:rsid w:val="00927053"/>
    <w:rsid w:val="00927205"/>
    <w:rsid w:val="00927B7D"/>
    <w:rsid w:val="00927BE7"/>
    <w:rsid w:val="00927ED2"/>
    <w:rsid w:val="00927FF8"/>
    <w:rsid w:val="00930092"/>
    <w:rsid w:val="00930277"/>
    <w:rsid w:val="0093042F"/>
    <w:rsid w:val="00930532"/>
    <w:rsid w:val="009306B9"/>
    <w:rsid w:val="009307AE"/>
    <w:rsid w:val="009308BC"/>
    <w:rsid w:val="009309A2"/>
    <w:rsid w:val="0093128F"/>
    <w:rsid w:val="0093167E"/>
    <w:rsid w:val="0093171F"/>
    <w:rsid w:val="0093193D"/>
    <w:rsid w:val="00931B10"/>
    <w:rsid w:val="00931C77"/>
    <w:rsid w:val="009320B5"/>
    <w:rsid w:val="0093216F"/>
    <w:rsid w:val="00932188"/>
    <w:rsid w:val="009323D1"/>
    <w:rsid w:val="0093241A"/>
    <w:rsid w:val="00932640"/>
    <w:rsid w:val="0093275D"/>
    <w:rsid w:val="00932CB4"/>
    <w:rsid w:val="00932DB9"/>
    <w:rsid w:val="00932E00"/>
    <w:rsid w:val="00932E28"/>
    <w:rsid w:val="00932E85"/>
    <w:rsid w:val="009331E0"/>
    <w:rsid w:val="0093352E"/>
    <w:rsid w:val="009335A6"/>
    <w:rsid w:val="0093360C"/>
    <w:rsid w:val="00933BBB"/>
    <w:rsid w:val="00933CC5"/>
    <w:rsid w:val="00933EC9"/>
    <w:rsid w:val="0093401F"/>
    <w:rsid w:val="0093415A"/>
    <w:rsid w:val="009341F5"/>
    <w:rsid w:val="00934491"/>
    <w:rsid w:val="00934503"/>
    <w:rsid w:val="0093457E"/>
    <w:rsid w:val="009347C6"/>
    <w:rsid w:val="00934973"/>
    <w:rsid w:val="0093497F"/>
    <w:rsid w:val="00934EA9"/>
    <w:rsid w:val="00934F34"/>
    <w:rsid w:val="0093501D"/>
    <w:rsid w:val="009350D1"/>
    <w:rsid w:val="00935379"/>
    <w:rsid w:val="00935413"/>
    <w:rsid w:val="00935673"/>
    <w:rsid w:val="00935A35"/>
    <w:rsid w:val="00935B52"/>
    <w:rsid w:val="00935BD5"/>
    <w:rsid w:val="00935CA0"/>
    <w:rsid w:val="00935E14"/>
    <w:rsid w:val="00935EC6"/>
    <w:rsid w:val="00935EF7"/>
    <w:rsid w:val="009361B5"/>
    <w:rsid w:val="009361C9"/>
    <w:rsid w:val="009364B0"/>
    <w:rsid w:val="00936649"/>
    <w:rsid w:val="0093693D"/>
    <w:rsid w:val="00936961"/>
    <w:rsid w:val="00936BE3"/>
    <w:rsid w:val="00936C4F"/>
    <w:rsid w:val="00936E46"/>
    <w:rsid w:val="009376BD"/>
    <w:rsid w:val="00937804"/>
    <w:rsid w:val="00937E5B"/>
    <w:rsid w:val="00940037"/>
    <w:rsid w:val="0094013C"/>
    <w:rsid w:val="00940207"/>
    <w:rsid w:val="00940237"/>
    <w:rsid w:val="0094033D"/>
    <w:rsid w:val="0094039A"/>
    <w:rsid w:val="0094043B"/>
    <w:rsid w:val="00940908"/>
    <w:rsid w:val="00940B3B"/>
    <w:rsid w:val="0094107B"/>
    <w:rsid w:val="009411BD"/>
    <w:rsid w:val="00941291"/>
    <w:rsid w:val="009412E2"/>
    <w:rsid w:val="009414F2"/>
    <w:rsid w:val="00941738"/>
    <w:rsid w:val="0094176D"/>
    <w:rsid w:val="00941790"/>
    <w:rsid w:val="00941E84"/>
    <w:rsid w:val="00941FA4"/>
    <w:rsid w:val="0094211F"/>
    <w:rsid w:val="009424E6"/>
    <w:rsid w:val="009425F4"/>
    <w:rsid w:val="009426CE"/>
    <w:rsid w:val="00942A6C"/>
    <w:rsid w:val="00942BFD"/>
    <w:rsid w:val="00942FA9"/>
    <w:rsid w:val="00943043"/>
    <w:rsid w:val="00943229"/>
    <w:rsid w:val="009433CE"/>
    <w:rsid w:val="009433E5"/>
    <w:rsid w:val="009435C8"/>
    <w:rsid w:val="009435FB"/>
    <w:rsid w:val="0094376F"/>
    <w:rsid w:val="009438B0"/>
    <w:rsid w:val="009439C2"/>
    <w:rsid w:val="00943B78"/>
    <w:rsid w:val="00943CD0"/>
    <w:rsid w:val="00943EA2"/>
    <w:rsid w:val="00943FC4"/>
    <w:rsid w:val="00944086"/>
    <w:rsid w:val="0094417C"/>
    <w:rsid w:val="0094427E"/>
    <w:rsid w:val="00944807"/>
    <w:rsid w:val="00944819"/>
    <w:rsid w:val="0094485F"/>
    <w:rsid w:val="0094486F"/>
    <w:rsid w:val="00944B6F"/>
    <w:rsid w:val="00944CDC"/>
    <w:rsid w:val="00944E06"/>
    <w:rsid w:val="00945016"/>
    <w:rsid w:val="00945475"/>
    <w:rsid w:val="009457A2"/>
    <w:rsid w:val="009458ED"/>
    <w:rsid w:val="00945936"/>
    <w:rsid w:val="00945962"/>
    <w:rsid w:val="00945B57"/>
    <w:rsid w:val="00945D1C"/>
    <w:rsid w:val="00945F7D"/>
    <w:rsid w:val="009463BA"/>
    <w:rsid w:val="00946433"/>
    <w:rsid w:val="0094668F"/>
    <w:rsid w:val="00946C10"/>
    <w:rsid w:val="00946D47"/>
    <w:rsid w:val="00947221"/>
    <w:rsid w:val="009473A2"/>
    <w:rsid w:val="009474BD"/>
    <w:rsid w:val="00947AF5"/>
    <w:rsid w:val="00947BF4"/>
    <w:rsid w:val="00947F01"/>
    <w:rsid w:val="0095024E"/>
    <w:rsid w:val="00950531"/>
    <w:rsid w:val="009506FA"/>
    <w:rsid w:val="00950CDA"/>
    <w:rsid w:val="00951342"/>
    <w:rsid w:val="00951AF1"/>
    <w:rsid w:val="00951C1C"/>
    <w:rsid w:val="00951F6F"/>
    <w:rsid w:val="009525B4"/>
    <w:rsid w:val="009527ED"/>
    <w:rsid w:val="0095295D"/>
    <w:rsid w:val="009529F0"/>
    <w:rsid w:val="00952AB2"/>
    <w:rsid w:val="00952ABE"/>
    <w:rsid w:val="00952B9B"/>
    <w:rsid w:val="00952D06"/>
    <w:rsid w:val="00952E79"/>
    <w:rsid w:val="009530BC"/>
    <w:rsid w:val="00953620"/>
    <w:rsid w:val="00953686"/>
    <w:rsid w:val="00953738"/>
    <w:rsid w:val="00953AE3"/>
    <w:rsid w:val="00953BB1"/>
    <w:rsid w:val="00953D20"/>
    <w:rsid w:val="00953D8B"/>
    <w:rsid w:val="00953EDA"/>
    <w:rsid w:val="00953F57"/>
    <w:rsid w:val="009542F0"/>
    <w:rsid w:val="00954CB6"/>
    <w:rsid w:val="00954CC3"/>
    <w:rsid w:val="00954E67"/>
    <w:rsid w:val="00955279"/>
    <w:rsid w:val="009555FB"/>
    <w:rsid w:val="00955A50"/>
    <w:rsid w:val="00955BCD"/>
    <w:rsid w:val="00956287"/>
    <w:rsid w:val="009562B4"/>
    <w:rsid w:val="00956592"/>
    <w:rsid w:val="0095667D"/>
    <w:rsid w:val="00956745"/>
    <w:rsid w:val="00956811"/>
    <w:rsid w:val="0095695A"/>
    <w:rsid w:val="00956997"/>
    <w:rsid w:val="00956A9C"/>
    <w:rsid w:val="00956D88"/>
    <w:rsid w:val="00956E18"/>
    <w:rsid w:val="00956F7B"/>
    <w:rsid w:val="0095704D"/>
    <w:rsid w:val="0095710E"/>
    <w:rsid w:val="00957129"/>
    <w:rsid w:val="00957998"/>
    <w:rsid w:val="00957A7D"/>
    <w:rsid w:val="00957ADC"/>
    <w:rsid w:val="00957C0B"/>
    <w:rsid w:val="00957CA4"/>
    <w:rsid w:val="00960650"/>
    <w:rsid w:val="00960A9B"/>
    <w:rsid w:val="00960C2C"/>
    <w:rsid w:val="00960C8E"/>
    <w:rsid w:val="00960E69"/>
    <w:rsid w:val="00961178"/>
    <w:rsid w:val="0096120F"/>
    <w:rsid w:val="009612D1"/>
    <w:rsid w:val="00961431"/>
    <w:rsid w:val="0096148F"/>
    <w:rsid w:val="009619DD"/>
    <w:rsid w:val="009619E9"/>
    <w:rsid w:val="00961A5E"/>
    <w:rsid w:val="00961ADA"/>
    <w:rsid w:val="00961B68"/>
    <w:rsid w:val="00961C88"/>
    <w:rsid w:val="00961CDE"/>
    <w:rsid w:val="009621A8"/>
    <w:rsid w:val="0096228B"/>
    <w:rsid w:val="00962749"/>
    <w:rsid w:val="00962A6C"/>
    <w:rsid w:val="00962CE7"/>
    <w:rsid w:val="00962DDE"/>
    <w:rsid w:val="00962FA2"/>
    <w:rsid w:val="00963164"/>
    <w:rsid w:val="009631CD"/>
    <w:rsid w:val="009634C7"/>
    <w:rsid w:val="0096352C"/>
    <w:rsid w:val="0096352D"/>
    <w:rsid w:val="009639DE"/>
    <w:rsid w:val="00963B3D"/>
    <w:rsid w:val="00963F38"/>
    <w:rsid w:val="00964269"/>
    <w:rsid w:val="009642FF"/>
    <w:rsid w:val="00964400"/>
    <w:rsid w:val="00964411"/>
    <w:rsid w:val="0096458C"/>
    <w:rsid w:val="009646C4"/>
    <w:rsid w:val="00964D46"/>
    <w:rsid w:val="00964E1A"/>
    <w:rsid w:val="00964E41"/>
    <w:rsid w:val="009655A6"/>
    <w:rsid w:val="00965722"/>
    <w:rsid w:val="009657A2"/>
    <w:rsid w:val="00965829"/>
    <w:rsid w:val="0096591A"/>
    <w:rsid w:val="00965ABF"/>
    <w:rsid w:val="00965D26"/>
    <w:rsid w:val="00965F26"/>
    <w:rsid w:val="009662D8"/>
    <w:rsid w:val="00966530"/>
    <w:rsid w:val="009667CF"/>
    <w:rsid w:val="009667FC"/>
    <w:rsid w:val="00966861"/>
    <w:rsid w:val="009669F1"/>
    <w:rsid w:val="00966A49"/>
    <w:rsid w:val="00966B10"/>
    <w:rsid w:val="00966B99"/>
    <w:rsid w:val="00966D3D"/>
    <w:rsid w:val="00966F5D"/>
    <w:rsid w:val="00966FD6"/>
    <w:rsid w:val="0096721E"/>
    <w:rsid w:val="009672FA"/>
    <w:rsid w:val="00967526"/>
    <w:rsid w:val="00967542"/>
    <w:rsid w:val="009678A3"/>
    <w:rsid w:val="00967C8A"/>
    <w:rsid w:val="00967E87"/>
    <w:rsid w:val="00967F4A"/>
    <w:rsid w:val="00967FCB"/>
    <w:rsid w:val="0097025B"/>
    <w:rsid w:val="009703C3"/>
    <w:rsid w:val="009704FB"/>
    <w:rsid w:val="00970505"/>
    <w:rsid w:val="0097057F"/>
    <w:rsid w:val="00970624"/>
    <w:rsid w:val="009706F5"/>
    <w:rsid w:val="00970923"/>
    <w:rsid w:val="00970956"/>
    <w:rsid w:val="009709B0"/>
    <w:rsid w:val="00970B1F"/>
    <w:rsid w:val="00970B58"/>
    <w:rsid w:val="00970D18"/>
    <w:rsid w:val="00970DFD"/>
    <w:rsid w:val="00970E6E"/>
    <w:rsid w:val="00970E70"/>
    <w:rsid w:val="009711C2"/>
    <w:rsid w:val="0097121E"/>
    <w:rsid w:val="0097126A"/>
    <w:rsid w:val="00971290"/>
    <w:rsid w:val="009714C9"/>
    <w:rsid w:val="00971597"/>
    <w:rsid w:val="009718CD"/>
    <w:rsid w:val="00971A8F"/>
    <w:rsid w:val="00971B68"/>
    <w:rsid w:val="00971DB2"/>
    <w:rsid w:val="00971E23"/>
    <w:rsid w:val="00971F9F"/>
    <w:rsid w:val="0097211E"/>
    <w:rsid w:val="009723FE"/>
    <w:rsid w:val="00972406"/>
    <w:rsid w:val="009724A2"/>
    <w:rsid w:val="00972B33"/>
    <w:rsid w:val="00972BD3"/>
    <w:rsid w:val="00972C05"/>
    <w:rsid w:val="00972C76"/>
    <w:rsid w:val="00972D2D"/>
    <w:rsid w:val="00972E99"/>
    <w:rsid w:val="00972EFA"/>
    <w:rsid w:val="00972F49"/>
    <w:rsid w:val="00973152"/>
    <w:rsid w:val="009732A7"/>
    <w:rsid w:val="009736AC"/>
    <w:rsid w:val="00973F03"/>
    <w:rsid w:val="00973F7D"/>
    <w:rsid w:val="00974053"/>
    <w:rsid w:val="009741C7"/>
    <w:rsid w:val="009745B8"/>
    <w:rsid w:val="00974859"/>
    <w:rsid w:val="00974870"/>
    <w:rsid w:val="00974BBD"/>
    <w:rsid w:val="009754F5"/>
    <w:rsid w:val="00975814"/>
    <w:rsid w:val="009758B1"/>
    <w:rsid w:val="00975BAF"/>
    <w:rsid w:val="00975D36"/>
    <w:rsid w:val="00975EBC"/>
    <w:rsid w:val="00976480"/>
    <w:rsid w:val="00976A25"/>
    <w:rsid w:val="00976B49"/>
    <w:rsid w:val="00976D88"/>
    <w:rsid w:val="00976DEC"/>
    <w:rsid w:val="0097731D"/>
    <w:rsid w:val="0097774F"/>
    <w:rsid w:val="009778FC"/>
    <w:rsid w:val="0097791D"/>
    <w:rsid w:val="00977977"/>
    <w:rsid w:val="00977C36"/>
    <w:rsid w:val="00977C8F"/>
    <w:rsid w:val="00977C9A"/>
    <w:rsid w:val="00977F87"/>
    <w:rsid w:val="009802C8"/>
    <w:rsid w:val="00980300"/>
    <w:rsid w:val="009805BD"/>
    <w:rsid w:val="009807A4"/>
    <w:rsid w:val="00980874"/>
    <w:rsid w:val="00980C0B"/>
    <w:rsid w:val="00980CAE"/>
    <w:rsid w:val="00980D36"/>
    <w:rsid w:val="00980D58"/>
    <w:rsid w:val="00980D80"/>
    <w:rsid w:val="00980F49"/>
    <w:rsid w:val="00980F8A"/>
    <w:rsid w:val="00981166"/>
    <w:rsid w:val="0098149A"/>
    <w:rsid w:val="00981528"/>
    <w:rsid w:val="00981641"/>
    <w:rsid w:val="009818AA"/>
    <w:rsid w:val="00981AC4"/>
    <w:rsid w:val="00981CC3"/>
    <w:rsid w:val="00981FF0"/>
    <w:rsid w:val="0098205E"/>
    <w:rsid w:val="0098227F"/>
    <w:rsid w:val="00982540"/>
    <w:rsid w:val="0098270A"/>
    <w:rsid w:val="00982774"/>
    <w:rsid w:val="00982B38"/>
    <w:rsid w:val="00982B5A"/>
    <w:rsid w:val="00982B7A"/>
    <w:rsid w:val="00982F41"/>
    <w:rsid w:val="009833EC"/>
    <w:rsid w:val="009834D9"/>
    <w:rsid w:val="0098353B"/>
    <w:rsid w:val="00983641"/>
    <w:rsid w:val="009838E8"/>
    <w:rsid w:val="009838F8"/>
    <w:rsid w:val="00983A76"/>
    <w:rsid w:val="00983AD1"/>
    <w:rsid w:val="00983B01"/>
    <w:rsid w:val="00983B3E"/>
    <w:rsid w:val="00983C9B"/>
    <w:rsid w:val="009840A1"/>
    <w:rsid w:val="009842D4"/>
    <w:rsid w:val="009842FE"/>
    <w:rsid w:val="009843CF"/>
    <w:rsid w:val="00984451"/>
    <w:rsid w:val="009846B4"/>
    <w:rsid w:val="00984936"/>
    <w:rsid w:val="00984C47"/>
    <w:rsid w:val="00984CD7"/>
    <w:rsid w:val="00984FB4"/>
    <w:rsid w:val="0098502D"/>
    <w:rsid w:val="009851D6"/>
    <w:rsid w:val="009855E8"/>
    <w:rsid w:val="00985B61"/>
    <w:rsid w:val="00985B65"/>
    <w:rsid w:val="00985D6D"/>
    <w:rsid w:val="009861E7"/>
    <w:rsid w:val="00986371"/>
    <w:rsid w:val="00986444"/>
    <w:rsid w:val="0098671B"/>
    <w:rsid w:val="00986735"/>
    <w:rsid w:val="00986BB6"/>
    <w:rsid w:val="00986DCA"/>
    <w:rsid w:val="0098700B"/>
    <w:rsid w:val="0098763E"/>
    <w:rsid w:val="00987AB7"/>
    <w:rsid w:val="00987F3E"/>
    <w:rsid w:val="00990218"/>
    <w:rsid w:val="00990281"/>
    <w:rsid w:val="00990B43"/>
    <w:rsid w:val="00990DB4"/>
    <w:rsid w:val="009914B9"/>
    <w:rsid w:val="00991DC0"/>
    <w:rsid w:val="0099207F"/>
    <w:rsid w:val="009923F7"/>
    <w:rsid w:val="00992616"/>
    <w:rsid w:val="00992A24"/>
    <w:rsid w:val="00992BD8"/>
    <w:rsid w:val="00992CA4"/>
    <w:rsid w:val="00992CE3"/>
    <w:rsid w:val="0099307F"/>
    <w:rsid w:val="009931D6"/>
    <w:rsid w:val="00993233"/>
    <w:rsid w:val="0099325D"/>
    <w:rsid w:val="009932D7"/>
    <w:rsid w:val="00993368"/>
    <w:rsid w:val="00993612"/>
    <w:rsid w:val="00993754"/>
    <w:rsid w:val="00993A4C"/>
    <w:rsid w:val="00993B1D"/>
    <w:rsid w:val="00993C28"/>
    <w:rsid w:val="00993CDA"/>
    <w:rsid w:val="00993D26"/>
    <w:rsid w:val="00993EB7"/>
    <w:rsid w:val="00993F31"/>
    <w:rsid w:val="00994016"/>
    <w:rsid w:val="009941FB"/>
    <w:rsid w:val="0099428B"/>
    <w:rsid w:val="00994901"/>
    <w:rsid w:val="00994A77"/>
    <w:rsid w:val="00994CFB"/>
    <w:rsid w:val="00994D99"/>
    <w:rsid w:val="00994DF1"/>
    <w:rsid w:val="00995116"/>
    <w:rsid w:val="00995190"/>
    <w:rsid w:val="00995258"/>
    <w:rsid w:val="0099555A"/>
    <w:rsid w:val="0099558C"/>
    <w:rsid w:val="00995765"/>
    <w:rsid w:val="00995A2A"/>
    <w:rsid w:val="00995CBA"/>
    <w:rsid w:val="00995E5F"/>
    <w:rsid w:val="009960C2"/>
    <w:rsid w:val="009960E3"/>
    <w:rsid w:val="0099626B"/>
    <w:rsid w:val="009963B5"/>
    <w:rsid w:val="00996504"/>
    <w:rsid w:val="00996543"/>
    <w:rsid w:val="009965B5"/>
    <w:rsid w:val="00996874"/>
    <w:rsid w:val="00996A3E"/>
    <w:rsid w:val="00996E50"/>
    <w:rsid w:val="00996FAC"/>
    <w:rsid w:val="0099704D"/>
    <w:rsid w:val="00997C0F"/>
    <w:rsid w:val="00997D47"/>
    <w:rsid w:val="00997FF4"/>
    <w:rsid w:val="009A0078"/>
    <w:rsid w:val="009A015D"/>
    <w:rsid w:val="009A02CA"/>
    <w:rsid w:val="009A03A1"/>
    <w:rsid w:val="009A03C7"/>
    <w:rsid w:val="009A03D2"/>
    <w:rsid w:val="009A0552"/>
    <w:rsid w:val="009A0683"/>
    <w:rsid w:val="009A07AE"/>
    <w:rsid w:val="009A093F"/>
    <w:rsid w:val="009A0A10"/>
    <w:rsid w:val="009A0B83"/>
    <w:rsid w:val="009A10A5"/>
    <w:rsid w:val="009A1230"/>
    <w:rsid w:val="009A1747"/>
    <w:rsid w:val="009A1A08"/>
    <w:rsid w:val="009A1A09"/>
    <w:rsid w:val="009A1AF6"/>
    <w:rsid w:val="009A1B4D"/>
    <w:rsid w:val="009A1B8B"/>
    <w:rsid w:val="009A1DAB"/>
    <w:rsid w:val="009A1F7B"/>
    <w:rsid w:val="009A21AB"/>
    <w:rsid w:val="009A2259"/>
    <w:rsid w:val="009A22FD"/>
    <w:rsid w:val="009A22FF"/>
    <w:rsid w:val="009A23D9"/>
    <w:rsid w:val="009A23DF"/>
    <w:rsid w:val="009A27BB"/>
    <w:rsid w:val="009A28EA"/>
    <w:rsid w:val="009A2B77"/>
    <w:rsid w:val="009A2C1F"/>
    <w:rsid w:val="009A3273"/>
    <w:rsid w:val="009A328E"/>
    <w:rsid w:val="009A338D"/>
    <w:rsid w:val="009A34F2"/>
    <w:rsid w:val="009A34FE"/>
    <w:rsid w:val="009A353E"/>
    <w:rsid w:val="009A3593"/>
    <w:rsid w:val="009A3755"/>
    <w:rsid w:val="009A3B90"/>
    <w:rsid w:val="009A3ED1"/>
    <w:rsid w:val="009A44CF"/>
    <w:rsid w:val="009A4695"/>
    <w:rsid w:val="009A488C"/>
    <w:rsid w:val="009A48FC"/>
    <w:rsid w:val="009A4A72"/>
    <w:rsid w:val="009A4EA1"/>
    <w:rsid w:val="009A4F12"/>
    <w:rsid w:val="009A524F"/>
    <w:rsid w:val="009A52CF"/>
    <w:rsid w:val="009A537F"/>
    <w:rsid w:val="009A54CF"/>
    <w:rsid w:val="009A5BB1"/>
    <w:rsid w:val="009A5EF3"/>
    <w:rsid w:val="009A6047"/>
    <w:rsid w:val="009A6190"/>
    <w:rsid w:val="009A625C"/>
    <w:rsid w:val="009A64AD"/>
    <w:rsid w:val="009A665F"/>
    <w:rsid w:val="009A66C6"/>
    <w:rsid w:val="009A69E7"/>
    <w:rsid w:val="009A6AF1"/>
    <w:rsid w:val="009A6D49"/>
    <w:rsid w:val="009A6D4E"/>
    <w:rsid w:val="009A6E70"/>
    <w:rsid w:val="009A6E7C"/>
    <w:rsid w:val="009A6F06"/>
    <w:rsid w:val="009A754D"/>
    <w:rsid w:val="009A7680"/>
    <w:rsid w:val="009A7790"/>
    <w:rsid w:val="009A79BA"/>
    <w:rsid w:val="009A7A90"/>
    <w:rsid w:val="009A7AEF"/>
    <w:rsid w:val="009A7BAC"/>
    <w:rsid w:val="009B0053"/>
    <w:rsid w:val="009B00DD"/>
    <w:rsid w:val="009B047C"/>
    <w:rsid w:val="009B059A"/>
    <w:rsid w:val="009B05B9"/>
    <w:rsid w:val="009B0673"/>
    <w:rsid w:val="009B073D"/>
    <w:rsid w:val="009B084D"/>
    <w:rsid w:val="009B0AB9"/>
    <w:rsid w:val="009B0B51"/>
    <w:rsid w:val="009B0BE5"/>
    <w:rsid w:val="009B0C89"/>
    <w:rsid w:val="009B0CC6"/>
    <w:rsid w:val="009B0CED"/>
    <w:rsid w:val="009B0D4A"/>
    <w:rsid w:val="009B0ED1"/>
    <w:rsid w:val="009B0F04"/>
    <w:rsid w:val="009B0F3C"/>
    <w:rsid w:val="009B12D2"/>
    <w:rsid w:val="009B1677"/>
    <w:rsid w:val="009B168F"/>
    <w:rsid w:val="009B1918"/>
    <w:rsid w:val="009B1CDF"/>
    <w:rsid w:val="009B1CF3"/>
    <w:rsid w:val="009B1EFF"/>
    <w:rsid w:val="009B2079"/>
    <w:rsid w:val="009B20CE"/>
    <w:rsid w:val="009B2109"/>
    <w:rsid w:val="009B236C"/>
    <w:rsid w:val="009B266A"/>
    <w:rsid w:val="009B2BD1"/>
    <w:rsid w:val="009B2C40"/>
    <w:rsid w:val="009B2CE5"/>
    <w:rsid w:val="009B2EB9"/>
    <w:rsid w:val="009B3044"/>
    <w:rsid w:val="009B311D"/>
    <w:rsid w:val="009B3371"/>
    <w:rsid w:val="009B3427"/>
    <w:rsid w:val="009B34B4"/>
    <w:rsid w:val="009B3752"/>
    <w:rsid w:val="009B3D8A"/>
    <w:rsid w:val="009B3E8D"/>
    <w:rsid w:val="009B4008"/>
    <w:rsid w:val="009B4313"/>
    <w:rsid w:val="009B443F"/>
    <w:rsid w:val="009B4631"/>
    <w:rsid w:val="009B47F9"/>
    <w:rsid w:val="009B4A06"/>
    <w:rsid w:val="009B4D3D"/>
    <w:rsid w:val="009B4EDE"/>
    <w:rsid w:val="009B588E"/>
    <w:rsid w:val="009B5951"/>
    <w:rsid w:val="009B5DE6"/>
    <w:rsid w:val="009B5DF0"/>
    <w:rsid w:val="009B5E5B"/>
    <w:rsid w:val="009B5F22"/>
    <w:rsid w:val="009B621F"/>
    <w:rsid w:val="009B6373"/>
    <w:rsid w:val="009B63CB"/>
    <w:rsid w:val="009B649C"/>
    <w:rsid w:val="009B651A"/>
    <w:rsid w:val="009B6AE8"/>
    <w:rsid w:val="009B6CA3"/>
    <w:rsid w:val="009B6D09"/>
    <w:rsid w:val="009B6D0A"/>
    <w:rsid w:val="009B6DE8"/>
    <w:rsid w:val="009B6E91"/>
    <w:rsid w:val="009B6F17"/>
    <w:rsid w:val="009B7114"/>
    <w:rsid w:val="009B7208"/>
    <w:rsid w:val="009B7298"/>
    <w:rsid w:val="009B72F6"/>
    <w:rsid w:val="009B7352"/>
    <w:rsid w:val="009B73B1"/>
    <w:rsid w:val="009B7461"/>
    <w:rsid w:val="009B7542"/>
    <w:rsid w:val="009B794F"/>
    <w:rsid w:val="009B7B30"/>
    <w:rsid w:val="009B7C1F"/>
    <w:rsid w:val="009B7D94"/>
    <w:rsid w:val="009B7DB1"/>
    <w:rsid w:val="009B7ECF"/>
    <w:rsid w:val="009B7FDB"/>
    <w:rsid w:val="009C02AD"/>
    <w:rsid w:val="009C04D4"/>
    <w:rsid w:val="009C0650"/>
    <w:rsid w:val="009C092A"/>
    <w:rsid w:val="009C0C2D"/>
    <w:rsid w:val="009C0D14"/>
    <w:rsid w:val="009C0D38"/>
    <w:rsid w:val="009C0F92"/>
    <w:rsid w:val="009C1AAD"/>
    <w:rsid w:val="009C1B05"/>
    <w:rsid w:val="009C1B7E"/>
    <w:rsid w:val="009C1CD0"/>
    <w:rsid w:val="009C1EE3"/>
    <w:rsid w:val="009C1FFC"/>
    <w:rsid w:val="009C2823"/>
    <w:rsid w:val="009C2B04"/>
    <w:rsid w:val="009C2B69"/>
    <w:rsid w:val="009C2C91"/>
    <w:rsid w:val="009C2E96"/>
    <w:rsid w:val="009C2F09"/>
    <w:rsid w:val="009C2F76"/>
    <w:rsid w:val="009C3875"/>
    <w:rsid w:val="009C3ECA"/>
    <w:rsid w:val="009C415A"/>
    <w:rsid w:val="009C420C"/>
    <w:rsid w:val="009C452F"/>
    <w:rsid w:val="009C45B7"/>
    <w:rsid w:val="009C4645"/>
    <w:rsid w:val="009C4957"/>
    <w:rsid w:val="009C4D34"/>
    <w:rsid w:val="009C4D80"/>
    <w:rsid w:val="009C5120"/>
    <w:rsid w:val="009C5157"/>
    <w:rsid w:val="009C5251"/>
    <w:rsid w:val="009C54C9"/>
    <w:rsid w:val="009C556A"/>
    <w:rsid w:val="009C59AE"/>
    <w:rsid w:val="009C59D2"/>
    <w:rsid w:val="009C5D85"/>
    <w:rsid w:val="009C5DE8"/>
    <w:rsid w:val="009C5F11"/>
    <w:rsid w:val="009C5FCE"/>
    <w:rsid w:val="009C6184"/>
    <w:rsid w:val="009C61EE"/>
    <w:rsid w:val="009C6573"/>
    <w:rsid w:val="009C6782"/>
    <w:rsid w:val="009C68E6"/>
    <w:rsid w:val="009C69B0"/>
    <w:rsid w:val="009C6CC8"/>
    <w:rsid w:val="009C6D22"/>
    <w:rsid w:val="009C70EC"/>
    <w:rsid w:val="009C73C0"/>
    <w:rsid w:val="009C7509"/>
    <w:rsid w:val="009C77FB"/>
    <w:rsid w:val="009C7841"/>
    <w:rsid w:val="009C7914"/>
    <w:rsid w:val="009C7984"/>
    <w:rsid w:val="009C7A42"/>
    <w:rsid w:val="009C7ED7"/>
    <w:rsid w:val="009D046D"/>
    <w:rsid w:val="009D0487"/>
    <w:rsid w:val="009D04F2"/>
    <w:rsid w:val="009D0609"/>
    <w:rsid w:val="009D0818"/>
    <w:rsid w:val="009D0829"/>
    <w:rsid w:val="009D091B"/>
    <w:rsid w:val="009D09CC"/>
    <w:rsid w:val="009D0A3A"/>
    <w:rsid w:val="009D0D02"/>
    <w:rsid w:val="009D10B3"/>
    <w:rsid w:val="009D124C"/>
    <w:rsid w:val="009D1480"/>
    <w:rsid w:val="009D14FD"/>
    <w:rsid w:val="009D164F"/>
    <w:rsid w:val="009D1CB6"/>
    <w:rsid w:val="009D1D8A"/>
    <w:rsid w:val="009D1DAB"/>
    <w:rsid w:val="009D1F37"/>
    <w:rsid w:val="009D204D"/>
    <w:rsid w:val="009D20A2"/>
    <w:rsid w:val="009D2188"/>
    <w:rsid w:val="009D29D5"/>
    <w:rsid w:val="009D2C26"/>
    <w:rsid w:val="009D2CBF"/>
    <w:rsid w:val="009D2D5F"/>
    <w:rsid w:val="009D2D6A"/>
    <w:rsid w:val="009D304E"/>
    <w:rsid w:val="009D3128"/>
    <w:rsid w:val="009D31E4"/>
    <w:rsid w:val="009D32AF"/>
    <w:rsid w:val="009D33F0"/>
    <w:rsid w:val="009D34EA"/>
    <w:rsid w:val="009D3547"/>
    <w:rsid w:val="009D364D"/>
    <w:rsid w:val="009D3715"/>
    <w:rsid w:val="009D3938"/>
    <w:rsid w:val="009D3AE7"/>
    <w:rsid w:val="009D3B95"/>
    <w:rsid w:val="009D43E9"/>
    <w:rsid w:val="009D43EF"/>
    <w:rsid w:val="009D4442"/>
    <w:rsid w:val="009D4821"/>
    <w:rsid w:val="009D482E"/>
    <w:rsid w:val="009D4C97"/>
    <w:rsid w:val="009D51AB"/>
    <w:rsid w:val="009D5277"/>
    <w:rsid w:val="009D55F3"/>
    <w:rsid w:val="009D5620"/>
    <w:rsid w:val="009D566C"/>
    <w:rsid w:val="009D57B5"/>
    <w:rsid w:val="009D5A29"/>
    <w:rsid w:val="009D5B89"/>
    <w:rsid w:val="009D5C59"/>
    <w:rsid w:val="009D5DD4"/>
    <w:rsid w:val="009D625A"/>
    <w:rsid w:val="009D6295"/>
    <w:rsid w:val="009D6363"/>
    <w:rsid w:val="009D63C4"/>
    <w:rsid w:val="009D6413"/>
    <w:rsid w:val="009D64EC"/>
    <w:rsid w:val="009D696E"/>
    <w:rsid w:val="009D6A3C"/>
    <w:rsid w:val="009D6AE5"/>
    <w:rsid w:val="009D6DD2"/>
    <w:rsid w:val="009D6E1D"/>
    <w:rsid w:val="009D6EB8"/>
    <w:rsid w:val="009D7080"/>
    <w:rsid w:val="009D72B9"/>
    <w:rsid w:val="009D7505"/>
    <w:rsid w:val="009D779F"/>
    <w:rsid w:val="009D79CE"/>
    <w:rsid w:val="009D7CFE"/>
    <w:rsid w:val="009D7F38"/>
    <w:rsid w:val="009E0227"/>
    <w:rsid w:val="009E02A1"/>
    <w:rsid w:val="009E02EB"/>
    <w:rsid w:val="009E0367"/>
    <w:rsid w:val="009E0562"/>
    <w:rsid w:val="009E0615"/>
    <w:rsid w:val="009E09B0"/>
    <w:rsid w:val="009E0B4C"/>
    <w:rsid w:val="009E0CB3"/>
    <w:rsid w:val="009E0DB2"/>
    <w:rsid w:val="009E1160"/>
    <w:rsid w:val="009E144E"/>
    <w:rsid w:val="009E14FC"/>
    <w:rsid w:val="009E19EF"/>
    <w:rsid w:val="009E1A4B"/>
    <w:rsid w:val="009E1C8E"/>
    <w:rsid w:val="009E24E5"/>
    <w:rsid w:val="009E2857"/>
    <w:rsid w:val="009E2C3C"/>
    <w:rsid w:val="009E2CFC"/>
    <w:rsid w:val="009E2D1D"/>
    <w:rsid w:val="009E2EC2"/>
    <w:rsid w:val="009E301D"/>
    <w:rsid w:val="009E303D"/>
    <w:rsid w:val="009E30A4"/>
    <w:rsid w:val="009E324D"/>
    <w:rsid w:val="009E333F"/>
    <w:rsid w:val="009E34D3"/>
    <w:rsid w:val="009E35F9"/>
    <w:rsid w:val="009E36CF"/>
    <w:rsid w:val="009E36F8"/>
    <w:rsid w:val="009E3733"/>
    <w:rsid w:val="009E3BB7"/>
    <w:rsid w:val="009E3DD4"/>
    <w:rsid w:val="009E3DD6"/>
    <w:rsid w:val="009E43AA"/>
    <w:rsid w:val="009E45FE"/>
    <w:rsid w:val="009E4935"/>
    <w:rsid w:val="009E4AFA"/>
    <w:rsid w:val="009E4B96"/>
    <w:rsid w:val="009E4BB6"/>
    <w:rsid w:val="009E4D5E"/>
    <w:rsid w:val="009E4F3A"/>
    <w:rsid w:val="009E4F6E"/>
    <w:rsid w:val="009E51A4"/>
    <w:rsid w:val="009E51DD"/>
    <w:rsid w:val="009E52B4"/>
    <w:rsid w:val="009E5860"/>
    <w:rsid w:val="009E5981"/>
    <w:rsid w:val="009E59A0"/>
    <w:rsid w:val="009E5A98"/>
    <w:rsid w:val="009E5C39"/>
    <w:rsid w:val="009E5C43"/>
    <w:rsid w:val="009E5FDF"/>
    <w:rsid w:val="009E611C"/>
    <w:rsid w:val="009E666C"/>
    <w:rsid w:val="009E6A05"/>
    <w:rsid w:val="009E6B3F"/>
    <w:rsid w:val="009E6BE6"/>
    <w:rsid w:val="009E6E94"/>
    <w:rsid w:val="009E6F5D"/>
    <w:rsid w:val="009E73A3"/>
    <w:rsid w:val="009E760B"/>
    <w:rsid w:val="009E776A"/>
    <w:rsid w:val="009E786D"/>
    <w:rsid w:val="009E792C"/>
    <w:rsid w:val="009E79EB"/>
    <w:rsid w:val="009E7AEF"/>
    <w:rsid w:val="009F0182"/>
    <w:rsid w:val="009F0702"/>
    <w:rsid w:val="009F0AE9"/>
    <w:rsid w:val="009F0F55"/>
    <w:rsid w:val="009F12C9"/>
    <w:rsid w:val="009F1483"/>
    <w:rsid w:val="009F156D"/>
    <w:rsid w:val="009F1629"/>
    <w:rsid w:val="009F1669"/>
    <w:rsid w:val="009F16BE"/>
    <w:rsid w:val="009F17E6"/>
    <w:rsid w:val="009F1B84"/>
    <w:rsid w:val="009F1E8F"/>
    <w:rsid w:val="009F208D"/>
    <w:rsid w:val="009F215B"/>
    <w:rsid w:val="009F21C2"/>
    <w:rsid w:val="009F2C2D"/>
    <w:rsid w:val="009F2D41"/>
    <w:rsid w:val="009F377E"/>
    <w:rsid w:val="009F386F"/>
    <w:rsid w:val="009F387F"/>
    <w:rsid w:val="009F3C26"/>
    <w:rsid w:val="009F4134"/>
    <w:rsid w:val="009F42CD"/>
    <w:rsid w:val="009F4526"/>
    <w:rsid w:val="009F4598"/>
    <w:rsid w:val="009F45AD"/>
    <w:rsid w:val="009F46B8"/>
    <w:rsid w:val="009F4718"/>
    <w:rsid w:val="009F4A9F"/>
    <w:rsid w:val="009F4B34"/>
    <w:rsid w:val="009F4BBD"/>
    <w:rsid w:val="009F50A2"/>
    <w:rsid w:val="009F5265"/>
    <w:rsid w:val="009F54C0"/>
    <w:rsid w:val="009F583B"/>
    <w:rsid w:val="009F5A43"/>
    <w:rsid w:val="009F5C20"/>
    <w:rsid w:val="009F5C86"/>
    <w:rsid w:val="009F6013"/>
    <w:rsid w:val="009F6079"/>
    <w:rsid w:val="009F60F5"/>
    <w:rsid w:val="009F6133"/>
    <w:rsid w:val="009F62E7"/>
    <w:rsid w:val="009F6599"/>
    <w:rsid w:val="009F65FB"/>
    <w:rsid w:val="009F6676"/>
    <w:rsid w:val="009F6A03"/>
    <w:rsid w:val="009F6A51"/>
    <w:rsid w:val="009F6B93"/>
    <w:rsid w:val="009F6CE1"/>
    <w:rsid w:val="009F7210"/>
    <w:rsid w:val="009F7477"/>
    <w:rsid w:val="009F7597"/>
    <w:rsid w:val="009F7A2A"/>
    <w:rsid w:val="009F7BD0"/>
    <w:rsid w:val="009F7C2D"/>
    <w:rsid w:val="009F7E89"/>
    <w:rsid w:val="00A00084"/>
    <w:rsid w:val="00A0020E"/>
    <w:rsid w:val="00A00545"/>
    <w:rsid w:val="00A009D4"/>
    <w:rsid w:val="00A00B52"/>
    <w:rsid w:val="00A00C9D"/>
    <w:rsid w:val="00A00E6A"/>
    <w:rsid w:val="00A00E85"/>
    <w:rsid w:val="00A0106B"/>
    <w:rsid w:val="00A0113A"/>
    <w:rsid w:val="00A0141F"/>
    <w:rsid w:val="00A014C6"/>
    <w:rsid w:val="00A014F3"/>
    <w:rsid w:val="00A01996"/>
    <w:rsid w:val="00A01B48"/>
    <w:rsid w:val="00A01D91"/>
    <w:rsid w:val="00A01ECD"/>
    <w:rsid w:val="00A021DB"/>
    <w:rsid w:val="00A021E5"/>
    <w:rsid w:val="00A025AD"/>
    <w:rsid w:val="00A025D1"/>
    <w:rsid w:val="00A027B9"/>
    <w:rsid w:val="00A02CF4"/>
    <w:rsid w:val="00A0314D"/>
    <w:rsid w:val="00A03163"/>
    <w:rsid w:val="00A031AE"/>
    <w:rsid w:val="00A03450"/>
    <w:rsid w:val="00A035F0"/>
    <w:rsid w:val="00A03927"/>
    <w:rsid w:val="00A03CB3"/>
    <w:rsid w:val="00A03EFB"/>
    <w:rsid w:val="00A040EF"/>
    <w:rsid w:val="00A0428F"/>
    <w:rsid w:val="00A0437C"/>
    <w:rsid w:val="00A043E2"/>
    <w:rsid w:val="00A0466A"/>
    <w:rsid w:val="00A0466D"/>
    <w:rsid w:val="00A0478A"/>
    <w:rsid w:val="00A049D9"/>
    <w:rsid w:val="00A051E6"/>
    <w:rsid w:val="00A056EE"/>
    <w:rsid w:val="00A05A8B"/>
    <w:rsid w:val="00A05BC3"/>
    <w:rsid w:val="00A0604C"/>
    <w:rsid w:val="00A06093"/>
    <w:rsid w:val="00A06192"/>
    <w:rsid w:val="00A061A8"/>
    <w:rsid w:val="00A061BA"/>
    <w:rsid w:val="00A0640E"/>
    <w:rsid w:val="00A06561"/>
    <w:rsid w:val="00A06616"/>
    <w:rsid w:val="00A0665D"/>
    <w:rsid w:val="00A06B37"/>
    <w:rsid w:val="00A06B3C"/>
    <w:rsid w:val="00A070BE"/>
    <w:rsid w:val="00A072CE"/>
    <w:rsid w:val="00A0777D"/>
    <w:rsid w:val="00A078A8"/>
    <w:rsid w:val="00A07A72"/>
    <w:rsid w:val="00A07C23"/>
    <w:rsid w:val="00A07C3B"/>
    <w:rsid w:val="00A100BA"/>
    <w:rsid w:val="00A101C0"/>
    <w:rsid w:val="00A10228"/>
    <w:rsid w:val="00A10250"/>
    <w:rsid w:val="00A10394"/>
    <w:rsid w:val="00A10408"/>
    <w:rsid w:val="00A105D1"/>
    <w:rsid w:val="00A107BF"/>
    <w:rsid w:val="00A108B1"/>
    <w:rsid w:val="00A108BD"/>
    <w:rsid w:val="00A109D2"/>
    <w:rsid w:val="00A10A82"/>
    <w:rsid w:val="00A10CC4"/>
    <w:rsid w:val="00A10D6A"/>
    <w:rsid w:val="00A10FEB"/>
    <w:rsid w:val="00A1101A"/>
    <w:rsid w:val="00A11336"/>
    <w:rsid w:val="00A113B4"/>
    <w:rsid w:val="00A11474"/>
    <w:rsid w:val="00A11491"/>
    <w:rsid w:val="00A11627"/>
    <w:rsid w:val="00A118FD"/>
    <w:rsid w:val="00A11A4E"/>
    <w:rsid w:val="00A11AB9"/>
    <w:rsid w:val="00A11C31"/>
    <w:rsid w:val="00A11CA9"/>
    <w:rsid w:val="00A11DFE"/>
    <w:rsid w:val="00A120DE"/>
    <w:rsid w:val="00A121B5"/>
    <w:rsid w:val="00A1233A"/>
    <w:rsid w:val="00A1247F"/>
    <w:rsid w:val="00A124BE"/>
    <w:rsid w:val="00A12551"/>
    <w:rsid w:val="00A125DD"/>
    <w:rsid w:val="00A12647"/>
    <w:rsid w:val="00A129AE"/>
    <w:rsid w:val="00A12A24"/>
    <w:rsid w:val="00A12AEE"/>
    <w:rsid w:val="00A12C2F"/>
    <w:rsid w:val="00A13092"/>
    <w:rsid w:val="00A131AA"/>
    <w:rsid w:val="00A13251"/>
    <w:rsid w:val="00A1327D"/>
    <w:rsid w:val="00A1335D"/>
    <w:rsid w:val="00A133C3"/>
    <w:rsid w:val="00A13906"/>
    <w:rsid w:val="00A13A25"/>
    <w:rsid w:val="00A13B2B"/>
    <w:rsid w:val="00A13E42"/>
    <w:rsid w:val="00A13EBD"/>
    <w:rsid w:val="00A14096"/>
    <w:rsid w:val="00A141D3"/>
    <w:rsid w:val="00A142F4"/>
    <w:rsid w:val="00A1436E"/>
    <w:rsid w:val="00A14414"/>
    <w:rsid w:val="00A144A5"/>
    <w:rsid w:val="00A145CA"/>
    <w:rsid w:val="00A1486E"/>
    <w:rsid w:val="00A14943"/>
    <w:rsid w:val="00A14DA8"/>
    <w:rsid w:val="00A14EFB"/>
    <w:rsid w:val="00A15219"/>
    <w:rsid w:val="00A15283"/>
    <w:rsid w:val="00A154FE"/>
    <w:rsid w:val="00A1556F"/>
    <w:rsid w:val="00A155D2"/>
    <w:rsid w:val="00A156E7"/>
    <w:rsid w:val="00A15795"/>
    <w:rsid w:val="00A157F4"/>
    <w:rsid w:val="00A158AB"/>
    <w:rsid w:val="00A15946"/>
    <w:rsid w:val="00A15B38"/>
    <w:rsid w:val="00A15BD1"/>
    <w:rsid w:val="00A15DD5"/>
    <w:rsid w:val="00A16027"/>
    <w:rsid w:val="00A1646E"/>
    <w:rsid w:val="00A1675D"/>
    <w:rsid w:val="00A16A80"/>
    <w:rsid w:val="00A16C4E"/>
    <w:rsid w:val="00A16CDC"/>
    <w:rsid w:val="00A16FB2"/>
    <w:rsid w:val="00A16FFE"/>
    <w:rsid w:val="00A170BF"/>
    <w:rsid w:val="00A170CF"/>
    <w:rsid w:val="00A1744F"/>
    <w:rsid w:val="00A17874"/>
    <w:rsid w:val="00A17A6E"/>
    <w:rsid w:val="00A20271"/>
    <w:rsid w:val="00A202AD"/>
    <w:rsid w:val="00A203E9"/>
    <w:rsid w:val="00A20679"/>
    <w:rsid w:val="00A207B4"/>
    <w:rsid w:val="00A20B42"/>
    <w:rsid w:val="00A20E8C"/>
    <w:rsid w:val="00A2126C"/>
    <w:rsid w:val="00A215EC"/>
    <w:rsid w:val="00A21837"/>
    <w:rsid w:val="00A218C0"/>
    <w:rsid w:val="00A219E8"/>
    <w:rsid w:val="00A21ABA"/>
    <w:rsid w:val="00A21B6D"/>
    <w:rsid w:val="00A21C7D"/>
    <w:rsid w:val="00A21CCD"/>
    <w:rsid w:val="00A21D0C"/>
    <w:rsid w:val="00A21D24"/>
    <w:rsid w:val="00A21E83"/>
    <w:rsid w:val="00A21E8D"/>
    <w:rsid w:val="00A2209E"/>
    <w:rsid w:val="00A22167"/>
    <w:rsid w:val="00A22742"/>
    <w:rsid w:val="00A2290D"/>
    <w:rsid w:val="00A22A94"/>
    <w:rsid w:val="00A22B68"/>
    <w:rsid w:val="00A22E78"/>
    <w:rsid w:val="00A22E87"/>
    <w:rsid w:val="00A22FFD"/>
    <w:rsid w:val="00A2305A"/>
    <w:rsid w:val="00A232B9"/>
    <w:rsid w:val="00A234B5"/>
    <w:rsid w:val="00A234C5"/>
    <w:rsid w:val="00A237CD"/>
    <w:rsid w:val="00A23985"/>
    <w:rsid w:val="00A23A0E"/>
    <w:rsid w:val="00A23B5D"/>
    <w:rsid w:val="00A23B78"/>
    <w:rsid w:val="00A23F59"/>
    <w:rsid w:val="00A240E7"/>
    <w:rsid w:val="00A2438C"/>
    <w:rsid w:val="00A243A1"/>
    <w:rsid w:val="00A243D5"/>
    <w:rsid w:val="00A248BD"/>
    <w:rsid w:val="00A24A6A"/>
    <w:rsid w:val="00A24AD1"/>
    <w:rsid w:val="00A24D95"/>
    <w:rsid w:val="00A2527F"/>
    <w:rsid w:val="00A254A9"/>
    <w:rsid w:val="00A255DD"/>
    <w:rsid w:val="00A2596E"/>
    <w:rsid w:val="00A25B41"/>
    <w:rsid w:val="00A25B83"/>
    <w:rsid w:val="00A25E2B"/>
    <w:rsid w:val="00A25EDA"/>
    <w:rsid w:val="00A2608B"/>
    <w:rsid w:val="00A26149"/>
    <w:rsid w:val="00A26539"/>
    <w:rsid w:val="00A2662B"/>
    <w:rsid w:val="00A266D7"/>
    <w:rsid w:val="00A268BD"/>
    <w:rsid w:val="00A268C2"/>
    <w:rsid w:val="00A26A02"/>
    <w:rsid w:val="00A26AA9"/>
    <w:rsid w:val="00A26AAA"/>
    <w:rsid w:val="00A26C28"/>
    <w:rsid w:val="00A27020"/>
    <w:rsid w:val="00A271BA"/>
    <w:rsid w:val="00A2733C"/>
    <w:rsid w:val="00A27494"/>
    <w:rsid w:val="00A2756D"/>
    <w:rsid w:val="00A27672"/>
    <w:rsid w:val="00A2767E"/>
    <w:rsid w:val="00A27937"/>
    <w:rsid w:val="00A27AF9"/>
    <w:rsid w:val="00A27B2D"/>
    <w:rsid w:val="00A27BAC"/>
    <w:rsid w:val="00A27BEF"/>
    <w:rsid w:val="00A27C02"/>
    <w:rsid w:val="00A27C5B"/>
    <w:rsid w:val="00A30149"/>
    <w:rsid w:val="00A30319"/>
    <w:rsid w:val="00A3058E"/>
    <w:rsid w:val="00A309DE"/>
    <w:rsid w:val="00A30C06"/>
    <w:rsid w:val="00A30D05"/>
    <w:rsid w:val="00A30D6D"/>
    <w:rsid w:val="00A30F0B"/>
    <w:rsid w:val="00A3179A"/>
    <w:rsid w:val="00A3188A"/>
    <w:rsid w:val="00A3193A"/>
    <w:rsid w:val="00A319D5"/>
    <w:rsid w:val="00A31AA4"/>
    <w:rsid w:val="00A31D28"/>
    <w:rsid w:val="00A31D7F"/>
    <w:rsid w:val="00A3200F"/>
    <w:rsid w:val="00A320AF"/>
    <w:rsid w:val="00A32334"/>
    <w:rsid w:val="00A3234F"/>
    <w:rsid w:val="00A323A5"/>
    <w:rsid w:val="00A3242A"/>
    <w:rsid w:val="00A32CA5"/>
    <w:rsid w:val="00A32D43"/>
    <w:rsid w:val="00A33116"/>
    <w:rsid w:val="00A3322B"/>
    <w:rsid w:val="00A3331A"/>
    <w:rsid w:val="00A33479"/>
    <w:rsid w:val="00A335AB"/>
    <w:rsid w:val="00A336A4"/>
    <w:rsid w:val="00A338EF"/>
    <w:rsid w:val="00A33A19"/>
    <w:rsid w:val="00A33CF2"/>
    <w:rsid w:val="00A342BF"/>
    <w:rsid w:val="00A34372"/>
    <w:rsid w:val="00A343F9"/>
    <w:rsid w:val="00A3443D"/>
    <w:rsid w:val="00A34B9C"/>
    <w:rsid w:val="00A34BAD"/>
    <w:rsid w:val="00A34D97"/>
    <w:rsid w:val="00A35086"/>
    <w:rsid w:val="00A350AA"/>
    <w:rsid w:val="00A351A6"/>
    <w:rsid w:val="00A3529D"/>
    <w:rsid w:val="00A3533C"/>
    <w:rsid w:val="00A356CC"/>
    <w:rsid w:val="00A357AC"/>
    <w:rsid w:val="00A3593A"/>
    <w:rsid w:val="00A35E21"/>
    <w:rsid w:val="00A35F7A"/>
    <w:rsid w:val="00A36150"/>
    <w:rsid w:val="00A36718"/>
    <w:rsid w:val="00A368C1"/>
    <w:rsid w:val="00A368EF"/>
    <w:rsid w:val="00A36A8B"/>
    <w:rsid w:val="00A36B18"/>
    <w:rsid w:val="00A36B6E"/>
    <w:rsid w:val="00A36DC4"/>
    <w:rsid w:val="00A36EF4"/>
    <w:rsid w:val="00A36F77"/>
    <w:rsid w:val="00A37032"/>
    <w:rsid w:val="00A372EB"/>
    <w:rsid w:val="00A3793B"/>
    <w:rsid w:val="00A379FB"/>
    <w:rsid w:val="00A37B38"/>
    <w:rsid w:val="00A37CC1"/>
    <w:rsid w:val="00A37DDB"/>
    <w:rsid w:val="00A37F81"/>
    <w:rsid w:val="00A37FAC"/>
    <w:rsid w:val="00A40258"/>
    <w:rsid w:val="00A40362"/>
    <w:rsid w:val="00A405C2"/>
    <w:rsid w:val="00A405F0"/>
    <w:rsid w:val="00A4061F"/>
    <w:rsid w:val="00A407FE"/>
    <w:rsid w:val="00A40BF8"/>
    <w:rsid w:val="00A40C89"/>
    <w:rsid w:val="00A40C98"/>
    <w:rsid w:val="00A40DF8"/>
    <w:rsid w:val="00A41122"/>
    <w:rsid w:val="00A4113E"/>
    <w:rsid w:val="00A41205"/>
    <w:rsid w:val="00A414CF"/>
    <w:rsid w:val="00A41688"/>
    <w:rsid w:val="00A417D1"/>
    <w:rsid w:val="00A41C93"/>
    <w:rsid w:val="00A41E4D"/>
    <w:rsid w:val="00A41E4F"/>
    <w:rsid w:val="00A41EB9"/>
    <w:rsid w:val="00A42319"/>
    <w:rsid w:val="00A42956"/>
    <w:rsid w:val="00A429CD"/>
    <w:rsid w:val="00A429DF"/>
    <w:rsid w:val="00A43070"/>
    <w:rsid w:val="00A4310D"/>
    <w:rsid w:val="00A4314D"/>
    <w:rsid w:val="00A431DF"/>
    <w:rsid w:val="00A432C1"/>
    <w:rsid w:val="00A43317"/>
    <w:rsid w:val="00A43511"/>
    <w:rsid w:val="00A43915"/>
    <w:rsid w:val="00A43A69"/>
    <w:rsid w:val="00A43B3E"/>
    <w:rsid w:val="00A43D11"/>
    <w:rsid w:val="00A43DB5"/>
    <w:rsid w:val="00A43F0E"/>
    <w:rsid w:val="00A44B06"/>
    <w:rsid w:val="00A44DF4"/>
    <w:rsid w:val="00A44E6F"/>
    <w:rsid w:val="00A45168"/>
    <w:rsid w:val="00A4526B"/>
    <w:rsid w:val="00A45406"/>
    <w:rsid w:val="00A45762"/>
    <w:rsid w:val="00A45B9F"/>
    <w:rsid w:val="00A45DF4"/>
    <w:rsid w:val="00A45F0D"/>
    <w:rsid w:val="00A46172"/>
    <w:rsid w:val="00A46367"/>
    <w:rsid w:val="00A4643A"/>
    <w:rsid w:val="00A464A7"/>
    <w:rsid w:val="00A46769"/>
    <w:rsid w:val="00A4697F"/>
    <w:rsid w:val="00A46C84"/>
    <w:rsid w:val="00A47073"/>
    <w:rsid w:val="00A470F7"/>
    <w:rsid w:val="00A47193"/>
    <w:rsid w:val="00A4755C"/>
    <w:rsid w:val="00A476D8"/>
    <w:rsid w:val="00A47728"/>
    <w:rsid w:val="00A4782A"/>
    <w:rsid w:val="00A4797E"/>
    <w:rsid w:val="00A47A47"/>
    <w:rsid w:val="00A47DD7"/>
    <w:rsid w:val="00A50449"/>
    <w:rsid w:val="00A50450"/>
    <w:rsid w:val="00A504B9"/>
    <w:rsid w:val="00A50946"/>
    <w:rsid w:val="00A50D59"/>
    <w:rsid w:val="00A512F2"/>
    <w:rsid w:val="00A51708"/>
    <w:rsid w:val="00A51DB0"/>
    <w:rsid w:val="00A51EEA"/>
    <w:rsid w:val="00A51F21"/>
    <w:rsid w:val="00A52147"/>
    <w:rsid w:val="00A522E2"/>
    <w:rsid w:val="00A5230C"/>
    <w:rsid w:val="00A523DA"/>
    <w:rsid w:val="00A5254F"/>
    <w:rsid w:val="00A525DD"/>
    <w:rsid w:val="00A52680"/>
    <w:rsid w:val="00A52794"/>
    <w:rsid w:val="00A529E7"/>
    <w:rsid w:val="00A52AA8"/>
    <w:rsid w:val="00A52B05"/>
    <w:rsid w:val="00A52B2B"/>
    <w:rsid w:val="00A52D09"/>
    <w:rsid w:val="00A52E0C"/>
    <w:rsid w:val="00A531AE"/>
    <w:rsid w:val="00A53453"/>
    <w:rsid w:val="00A5348F"/>
    <w:rsid w:val="00A53577"/>
    <w:rsid w:val="00A53618"/>
    <w:rsid w:val="00A53C13"/>
    <w:rsid w:val="00A53D11"/>
    <w:rsid w:val="00A53E15"/>
    <w:rsid w:val="00A53F46"/>
    <w:rsid w:val="00A541F4"/>
    <w:rsid w:val="00A5437F"/>
    <w:rsid w:val="00A544E9"/>
    <w:rsid w:val="00A54527"/>
    <w:rsid w:val="00A5456E"/>
    <w:rsid w:val="00A54836"/>
    <w:rsid w:val="00A54A3E"/>
    <w:rsid w:val="00A54DC1"/>
    <w:rsid w:val="00A55229"/>
    <w:rsid w:val="00A55314"/>
    <w:rsid w:val="00A553F3"/>
    <w:rsid w:val="00A5547D"/>
    <w:rsid w:val="00A554EF"/>
    <w:rsid w:val="00A55643"/>
    <w:rsid w:val="00A5586D"/>
    <w:rsid w:val="00A55889"/>
    <w:rsid w:val="00A55DDE"/>
    <w:rsid w:val="00A55DF6"/>
    <w:rsid w:val="00A55E4B"/>
    <w:rsid w:val="00A55EDA"/>
    <w:rsid w:val="00A5622C"/>
    <w:rsid w:val="00A5651A"/>
    <w:rsid w:val="00A56524"/>
    <w:rsid w:val="00A56B90"/>
    <w:rsid w:val="00A56E09"/>
    <w:rsid w:val="00A56FDB"/>
    <w:rsid w:val="00A57157"/>
    <w:rsid w:val="00A5726D"/>
    <w:rsid w:val="00A57459"/>
    <w:rsid w:val="00A574B6"/>
    <w:rsid w:val="00A577CF"/>
    <w:rsid w:val="00A57991"/>
    <w:rsid w:val="00A57B5D"/>
    <w:rsid w:val="00A57D44"/>
    <w:rsid w:val="00A57DF1"/>
    <w:rsid w:val="00A57F65"/>
    <w:rsid w:val="00A60189"/>
    <w:rsid w:val="00A60421"/>
    <w:rsid w:val="00A605A6"/>
    <w:rsid w:val="00A6065C"/>
    <w:rsid w:val="00A6090E"/>
    <w:rsid w:val="00A60937"/>
    <w:rsid w:val="00A60C3A"/>
    <w:rsid w:val="00A60C88"/>
    <w:rsid w:val="00A60F2C"/>
    <w:rsid w:val="00A60FB0"/>
    <w:rsid w:val="00A60FFA"/>
    <w:rsid w:val="00A6108B"/>
    <w:rsid w:val="00A613D4"/>
    <w:rsid w:val="00A6163D"/>
    <w:rsid w:val="00A61702"/>
    <w:rsid w:val="00A61A27"/>
    <w:rsid w:val="00A61B8C"/>
    <w:rsid w:val="00A61BEF"/>
    <w:rsid w:val="00A6241D"/>
    <w:rsid w:val="00A624F7"/>
    <w:rsid w:val="00A62A5E"/>
    <w:rsid w:val="00A62A89"/>
    <w:rsid w:val="00A62B86"/>
    <w:rsid w:val="00A62BCD"/>
    <w:rsid w:val="00A62D62"/>
    <w:rsid w:val="00A62D9B"/>
    <w:rsid w:val="00A62E78"/>
    <w:rsid w:val="00A62EDE"/>
    <w:rsid w:val="00A630C6"/>
    <w:rsid w:val="00A6334B"/>
    <w:rsid w:val="00A63385"/>
    <w:rsid w:val="00A634B6"/>
    <w:rsid w:val="00A63512"/>
    <w:rsid w:val="00A636F1"/>
    <w:rsid w:val="00A63985"/>
    <w:rsid w:val="00A63B6E"/>
    <w:rsid w:val="00A63C14"/>
    <w:rsid w:val="00A63C41"/>
    <w:rsid w:val="00A63C5D"/>
    <w:rsid w:val="00A63DF8"/>
    <w:rsid w:val="00A640B6"/>
    <w:rsid w:val="00A641ED"/>
    <w:rsid w:val="00A64377"/>
    <w:rsid w:val="00A644D6"/>
    <w:rsid w:val="00A64603"/>
    <w:rsid w:val="00A6490B"/>
    <w:rsid w:val="00A64978"/>
    <w:rsid w:val="00A64A27"/>
    <w:rsid w:val="00A64C9A"/>
    <w:rsid w:val="00A652EF"/>
    <w:rsid w:val="00A65D05"/>
    <w:rsid w:val="00A65D41"/>
    <w:rsid w:val="00A65DD9"/>
    <w:rsid w:val="00A65E4F"/>
    <w:rsid w:val="00A65ECA"/>
    <w:rsid w:val="00A66269"/>
    <w:rsid w:val="00A662DF"/>
    <w:rsid w:val="00A66576"/>
    <w:rsid w:val="00A66733"/>
    <w:rsid w:val="00A669D0"/>
    <w:rsid w:val="00A66C9B"/>
    <w:rsid w:val="00A66D81"/>
    <w:rsid w:val="00A66E97"/>
    <w:rsid w:val="00A6731A"/>
    <w:rsid w:val="00A676D0"/>
    <w:rsid w:val="00A67787"/>
    <w:rsid w:val="00A67B25"/>
    <w:rsid w:val="00A70351"/>
    <w:rsid w:val="00A703CE"/>
    <w:rsid w:val="00A7044D"/>
    <w:rsid w:val="00A70453"/>
    <w:rsid w:val="00A705A4"/>
    <w:rsid w:val="00A70A9E"/>
    <w:rsid w:val="00A7123C"/>
    <w:rsid w:val="00A71295"/>
    <w:rsid w:val="00A712EF"/>
    <w:rsid w:val="00A7131F"/>
    <w:rsid w:val="00A7133E"/>
    <w:rsid w:val="00A717F8"/>
    <w:rsid w:val="00A71862"/>
    <w:rsid w:val="00A71AA6"/>
    <w:rsid w:val="00A71BE6"/>
    <w:rsid w:val="00A72003"/>
    <w:rsid w:val="00A7203A"/>
    <w:rsid w:val="00A72325"/>
    <w:rsid w:val="00A72326"/>
    <w:rsid w:val="00A72630"/>
    <w:rsid w:val="00A72844"/>
    <w:rsid w:val="00A7284B"/>
    <w:rsid w:val="00A72931"/>
    <w:rsid w:val="00A72A44"/>
    <w:rsid w:val="00A72C45"/>
    <w:rsid w:val="00A72E8E"/>
    <w:rsid w:val="00A730C7"/>
    <w:rsid w:val="00A7334E"/>
    <w:rsid w:val="00A733F2"/>
    <w:rsid w:val="00A736B8"/>
    <w:rsid w:val="00A73891"/>
    <w:rsid w:val="00A73898"/>
    <w:rsid w:val="00A7391B"/>
    <w:rsid w:val="00A73D8B"/>
    <w:rsid w:val="00A740BB"/>
    <w:rsid w:val="00A7411A"/>
    <w:rsid w:val="00A741AF"/>
    <w:rsid w:val="00A743AB"/>
    <w:rsid w:val="00A74510"/>
    <w:rsid w:val="00A746B0"/>
    <w:rsid w:val="00A74B7C"/>
    <w:rsid w:val="00A74C01"/>
    <w:rsid w:val="00A74EE1"/>
    <w:rsid w:val="00A74F8E"/>
    <w:rsid w:val="00A7513C"/>
    <w:rsid w:val="00A7525D"/>
    <w:rsid w:val="00A757AF"/>
    <w:rsid w:val="00A758D7"/>
    <w:rsid w:val="00A759CD"/>
    <w:rsid w:val="00A75C61"/>
    <w:rsid w:val="00A75C9D"/>
    <w:rsid w:val="00A75EE4"/>
    <w:rsid w:val="00A75FB2"/>
    <w:rsid w:val="00A761DC"/>
    <w:rsid w:val="00A7633C"/>
    <w:rsid w:val="00A76346"/>
    <w:rsid w:val="00A7657E"/>
    <w:rsid w:val="00A76760"/>
    <w:rsid w:val="00A7677D"/>
    <w:rsid w:val="00A767BF"/>
    <w:rsid w:val="00A76D02"/>
    <w:rsid w:val="00A76F6B"/>
    <w:rsid w:val="00A76FA5"/>
    <w:rsid w:val="00A76FEC"/>
    <w:rsid w:val="00A772D4"/>
    <w:rsid w:val="00A7734D"/>
    <w:rsid w:val="00A7747C"/>
    <w:rsid w:val="00A77B52"/>
    <w:rsid w:val="00A77FAB"/>
    <w:rsid w:val="00A80171"/>
    <w:rsid w:val="00A802DD"/>
    <w:rsid w:val="00A802E3"/>
    <w:rsid w:val="00A80400"/>
    <w:rsid w:val="00A8042D"/>
    <w:rsid w:val="00A80661"/>
    <w:rsid w:val="00A80713"/>
    <w:rsid w:val="00A8071C"/>
    <w:rsid w:val="00A80825"/>
    <w:rsid w:val="00A808B6"/>
    <w:rsid w:val="00A80ACF"/>
    <w:rsid w:val="00A80CDC"/>
    <w:rsid w:val="00A80CFF"/>
    <w:rsid w:val="00A80E72"/>
    <w:rsid w:val="00A80EE4"/>
    <w:rsid w:val="00A81083"/>
    <w:rsid w:val="00A810A3"/>
    <w:rsid w:val="00A81317"/>
    <w:rsid w:val="00A813CF"/>
    <w:rsid w:val="00A813D9"/>
    <w:rsid w:val="00A815FC"/>
    <w:rsid w:val="00A816A1"/>
    <w:rsid w:val="00A8191F"/>
    <w:rsid w:val="00A81C23"/>
    <w:rsid w:val="00A81C4F"/>
    <w:rsid w:val="00A81CD2"/>
    <w:rsid w:val="00A82111"/>
    <w:rsid w:val="00A829AC"/>
    <w:rsid w:val="00A82AE3"/>
    <w:rsid w:val="00A82DA1"/>
    <w:rsid w:val="00A82DDC"/>
    <w:rsid w:val="00A8301F"/>
    <w:rsid w:val="00A831BA"/>
    <w:rsid w:val="00A836B3"/>
    <w:rsid w:val="00A83743"/>
    <w:rsid w:val="00A839D0"/>
    <w:rsid w:val="00A83B08"/>
    <w:rsid w:val="00A83C0E"/>
    <w:rsid w:val="00A83C98"/>
    <w:rsid w:val="00A83CD1"/>
    <w:rsid w:val="00A83D66"/>
    <w:rsid w:val="00A83E39"/>
    <w:rsid w:val="00A846CF"/>
    <w:rsid w:val="00A84890"/>
    <w:rsid w:val="00A84977"/>
    <w:rsid w:val="00A84E5B"/>
    <w:rsid w:val="00A85069"/>
    <w:rsid w:val="00A85115"/>
    <w:rsid w:val="00A85286"/>
    <w:rsid w:val="00A855EB"/>
    <w:rsid w:val="00A8589D"/>
    <w:rsid w:val="00A86022"/>
    <w:rsid w:val="00A86362"/>
    <w:rsid w:val="00A864DD"/>
    <w:rsid w:val="00A86608"/>
    <w:rsid w:val="00A866AC"/>
    <w:rsid w:val="00A86925"/>
    <w:rsid w:val="00A86A3C"/>
    <w:rsid w:val="00A86B8F"/>
    <w:rsid w:val="00A86F3C"/>
    <w:rsid w:val="00A86FF8"/>
    <w:rsid w:val="00A87081"/>
    <w:rsid w:val="00A872B3"/>
    <w:rsid w:val="00A8735B"/>
    <w:rsid w:val="00A8740B"/>
    <w:rsid w:val="00A87707"/>
    <w:rsid w:val="00A87BD2"/>
    <w:rsid w:val="00A87C86"/>
    <w:rsid w:val="00A87D8E"/>
    <w:rsid w:val="00A900C2"/>
    <w:rsid w:val="00A901AC"/>
    <w:rsid w:val="00A902AA"/>
    <w:rsid w:val="00A90354"/>
    <w:rsid w:val="00A905BE"/>
    <w:rsid w:val="00A908A0"/>
    <w:rsid w:val="00A9099C"/>
    <w:rsid w:val="00A90B1A"/>
    <w:rsid w:val="00A90DCF"/>
    <w:rsid w:val="00A90F6C"/>
    <w:rsid w:val="00A913A6"/>
    <w:rsid w:val="00A914A3"/>
    <w:rsid w:val="00A9159E"/>
    <w:rsid w:val="00A918F7"/>
    <w:rsid w:val="00A91C12"/>
    <w:rsid w:val="00A91D2C"/>
    <w:rsid w:val="00A92045"/>
    <w:rsid w:val="00A92197"/>
    <w:rsid w:val="00A92235"/>
    <w:rsid w:val="00A92356"/>
    <w:rsid w:val="00A929D8"/>
    <w:rsid w:val="00A92A2B"/>
    <w:rsid w:val="00A92CB4"/>
    <w:rsid w:val="00A930D7"/>
    <w:rsid w:val="00A930DB"/>
    <w:rsid w:val="00A9334C"/>
    <w:rsid w:val="00A93485"/>
    <w:rsid w:val="00A936A3"/>
    <w:rsid w:val="00A937B6"/>
    <w:rsid w:val="00A938A2"/>
    <w:rsid w:val="00A93C08"/>
    <w:rsid w:val="00A941C5"/>
    <w:rsid w:val="00A941F1"/>
    <w:rsid w:val="00A942F1"/>
    <w:rsid w:val="00A942FC"/>
    <w:rsid w:val="00A9437E"/>
    <w:rsid w:val="00A94401"/>
    <w:rsid w:val="00A945B2"/>
    <w:rsid w:val="00A94836"/>
    <w:rsid w:val="00A94BE9"/>
    <w:rsid w:val="00A95195"/>
    <w:rsid w:val="00A956A1"/>
    <w:rsid w:val="00A956DA"/>
    <w:rsid w:val="00A95970"/>
    <w:rsid w:val="00A95B80"/>
    <w:rsid w:val="00A95D7A"/>
    <w:rsid w:val="00A95DBA"/>
    <w:rsid w:val="00A95F97"/>
    <w:rsid w:val="00A96075"/>
    <w:rsid w:val="00A964A2"/>
    <w:rsid w:val="00A96755"/>
    <w:rsid w:val="00A9676D"/>
    <w:rsid w:val="00A96854"/>
    <w:rsid w:val="00A96CD9"/>
    <w:rsid w:val="00A96DF1"/>
    <w:rsid w:val="00A96F2B"/>
    <w:rsid w:val="00A96F2C"/>
    <w:rsid w:val="00A97254"/>
    <w:rsid w:val="00A97311"/>
    <w:rsid w:val="00A9767A"/>
    <w:rsid w:val="00A97FDF"/>
    <w:rsid w:val="00AA0121"/>
    <w:rsid w:val="00AA048A"/>
    <w:rsid w:val="00AA04FF"/>
    <w:rsid w:val="00AA07AF"/>
    <w:rsid w:val="00AA07EE"/>
    <w:rsid w:val="00AA0972"/>
    <w:rsid w:val="00AA0A4C"/>
    <w:rsid w:val="00AA0B4F"/>
    <w:rsid w:val="00AA0C54"/>
    <w:rsid w:val="00AA0D1F"/>
    <w:rsid w:val="00AA14E6"/>
    <w:rsid w:val="00AA16BF"/>
    <w:rsid w:val="00AA1802"/>
    <w:rsid w:val="00AA1AEC"/>
    <w:rsid w:val="00AA1B5B"/>
    <w:rsid w:val="00AA1C7F"/>
    <w:rsid w:val="00AA1D3A"/>
    <w:rsid w:val="00AA1EBA"/>
    <w:rsid w:val="00AA1FB8"/>
    <w:rsid w:val="00AA2657"/>
    <w:rsid w:val="00AA2666"/>
    <w:rsid w:val="00AA2A96"/>
    <w:rsid w:val="00AA2CF3"/>
    <w:rsid w:val="00AA2D51"/>
    <w:rsid w:val="00AA2E9B"/>
    <w:rsid w:val="00AA2EC3"/>
    <w:rsid w:val="00AA3019"/>
    <w:rsid w:val="00AA34B2"/>
    <w:rsid w:val="00AA3500"/>
    <w:rsid w:val="00AA3527"/>
    <w:rsid w:val="00AA3731"/>
    <w:rsid w:val="00AA3767"/>
    <w:rsid w:val="00AA37FA"/>
    <w:rsid w:val="00AA3AF2"/>
    <w:rsid w:val="00AA3EA6"/>
    <w:rsid w:val="00AA3F35"/>
    <w:rsid w:val="00AA42D7"/>
    <w:rsid w:val="00AA4342"/>
    <w:rsid w:val="00AA43EF"/>
    <w:rsid w:val="00AA445C"/>
    <w:rsid w:val="00AA4550"/>
    <w:rsid w:val="00AA4720"/>
    <w:rsid w:val="00AA4988"/>
    <w:rsid w:val="00AA49D0"/>
    <w:rsid w:val="00AA4CD2"/>
    <w:rsid w:val="00AA51EC"/>
    <w:rsid w:val="00AA5A1E"/>
    <w:rsid w:val="00AA5B1C"/>
    <w:rsid w:val="00AA5CFA"/>
    <w:rsid w:val="00AA5E52"/>
    <w:rsid w:val="00AA5F3F"/>
    <w:rsid w:val="00AA5F65"/>
    <w:rsid w:val="00AA60F5"/>
    <w:rsid w:val="00AA615D"/>
    <w:rsid w:val="00AA6408"/>
    <w:rsid w:val="00AA6734"/>
    <w:rsid w:val="00AA67C2"/>
    <w:rsid w:val="00AA6A11"/>
    <w:rsid w:val="00AA6A1C"/>
    <w:rsid w:val="00AA6AF4"/>
    <w:rsid w:val="00AA6CB1"/>
    <w:rsid w:val="00AA71D8"/>
    <w:rsid w:val="00AA7223"/>
    <w:rsid w:val="00AA72A5"/>
    <w:rsid w:val="00AA7951"/>
    <w:rsid w:val="00AA79FC"/>
    <w:rsid w:val="00AA7BA5"/>
    <w:rsid w:val="00AA7BAD"/>
    <w:rsid w:val="00AA7C78"/>
    <w:rsid w:val="00AA7D77"/>
    <w:rsid w:val="00AA7E2F"/>
    <w:rsid w:val="00AA7EE2"/>
    <w:rsid w:val="00AA7F39"/>
    <w:rsid w:val="00AA7F4F"/>
    <w:rsid w:val="00AA7FDF"/>
    <w:rsid w:val="00AB01CA"/>
    <w:rsid w:val="00AB04DD"/>
    <w:rsid w:val="00AB0667"/>
    <w:rsid w:val="00AB0A9B"/>
    <w:rsid w:val="00AB0D97"/>
    <w:rsid w:val="00AB0F57"/>
    <w:rsid w:val="00AB10C5"/>
    <w:rsid w:val="00AB1243"/>
    <w:rsid w:val="00AB12C9"/>
    <w:rsid w:val="00AB139F"/>
    <w:rsid w:val="00AB16BC"/>
    <w:rsid w:val="00AB1855"/>
    <w:rsid w:val="00AB18E3"/>
    <w:rsid w:val="00AB1B3A"/>
    <w:rsid w:val="00AB1C0C"/>
    <w:rsid w:val="00AB1C2C"/>
    <w:rsid w:val="00AB1CCB"/>
    <w:rsid w:val="00AB1D55"/>
    <w:rsid w:val="00AB1E31"/>
    <w:rsid w:val="00AB1F72"/>
    <w:rsid w:val="00AB2019"/>
    <w:rsid w:val="00AB2186"/>
    <w:rsid w:val="00AB2409"/>
    <w:rsid w:val="00AB249F"/>
    <w:rsid w:val="00AB24BC"/>
    <w:rsid w:val="00AB26A8"/>
    <w:rsid w:val="00AB2700"/>
    <w:rsid w:val="00AB2848"/>
    <w:rsid w:val="00AB2B20"/>
    <w:rsid w:val="00AB2BE0"/>
    <w:rsid w:val="00AB2C8F"/>
    <w:rsid w:val="00AB2CB8"/>
    <w:rsid w:val="00AB2CED"/>
    <w:rsid w:val="00AB2EDB"/>
    <w:rsid w:val="00AB30AC"/>
    <w:rsid w:val="00AB349B"/>
    <w:rsid w:val="00AB359D"/>
    <w:rsid w:val="00AB35A5"/>
    <w:rsid w:val="00AB3707"/>
    <w:rsid w:val="00AB37E7"/>
    <w:rsid w:val="00AB3815"/>
    <w:rsid w:val="00AB383C"/>
    <w:rsid w:val="00AB3869"/>
    <w:rsid w:val="00AB4043"/>
    <w:rsid w:val="00AB40BB"/>
    <w:rsid w:val="00AB413B"/>
    <w:rsid w:val="00AB4528"/>
    <w:rsid w:val="00AB4909"/>
    <w:rsid w:val="00AB4B22"/>
    <w:rsid w:val="00AB4EBB"/>
    <w:rsid w:val="00AB556A"/>
    <w:rsid w:val="00AB5833"/>
    <w:rsid w:val="00AB591B"/>
    <w:rsid w:val="00AB5A01"/>
    <w:rsid w:val="00AB5DB3"/>
    <w:rsid w:val="00AB5E9A"/>
    <w:rsid w:val="00AB5EC8"/>
    <w:rsid w:val="00AB5F26"/>
    <w:rsid w:val="00AB5F4A"/>
    <w:rsid w:val="00AB61FF"/>
    <w:rsid w:val="00AB6207"/>
    <w:rsid w:val="00AB6315"/>
    <w:rsid w:val="00AB6346"/>
    <w:rsid w:val="00AB675E"/>
    <w:rsid w:val="00AB67BD"/>
    <w:rsid w:val="00AB6AE5"/>
    <w:rsid w:val="00AB6C6D"/>
    <w:rsid w:val="00AB6D28"/>
    <w:rsid w:val="00AB6FE1"/>
    <w:rsid w:val="00AB7090"/>
    <w:rsid w:val="00AB713D"/>
    <w:rsid w:val="00AB74BF"/>
    <w:rsid w:val="00AB7718"/>
    <w:rsid w:val="00AB79DF"/>
    <w:rsid w:val="00AB7CF5"/>
    <w:rsid w:val="00AB7EE0"/>
    <w:rsid w:val="00AB7F1E"/>
    <w:rsid w:val="00AB7FDE"/>
    <w:rsid w:val="00AC00A6"/>
    <w:rsid w:val="00AC0390"/>
    <w:rsid w:val="00AC0431"/>
    <w:rsid w:val="00AC0589"/>
    <w:rsid w:val="00AC060D"/>
    <w:rsid w:val="00AC0994"/>
    <w:rsid w:val="00AC0BCD"/>
    <w:rsid w:val="00AC0E9E"/>
    <w:rsid w:val="00AC0F2F"/>
    <w:rsid w:val="00AC0FE7"/>
    <w:rsid w:val="00AC12B6"/>
    <w:rsid w:val="00AC13B8"/>
    <w:rsid w:val="00AC13F6"/>
    <w:rsid w:val="00AC1958"/>
    <w:rsid w:val="00AC1A73"/>
    <w:rsid w:val="00AC1E97"/>
    <w:rsid w:val="00AC23C9"/>
    <w:rsid w:val="00AC2610"/>
    <w:rsid w:val="00AC272B"/>
    <w:rsid w:val="00AC275E"/>
    <w:rsid w:val="00AC279A"/>
    <w:rsid w:val="00AC289C"/>
    <w:rsid w:val="00AC294B"/>
    <w:rsid w:val="00AC2D2B"/>
    <w:rsid w:val="00AC3077"/>
    <w:rsid w:val="00AC3200"/>
    <w:rsid w:val="00AC3236"/>
    <w:rsid w:val="00AC33ED"/>
    <w:rsid w:val="00AC3584"/>
    <w:rsid w:val="00AC35F0"/>
    <w:rsid w:val="00AC36E3"/>
    <w:rsid w:val="00AC3909"/>
    <w:rsid w:val="00AC392F"/>
    <w:rsid w:val="00AC3BBF"/>
    <w:rsid w:val="00AC3ED6"/>
    <w:rsid w:val="00AC4345"/>
    <w:rsid w:val="00AC4350"/>
    <w:rsid w:val="00AC4429"/>
    <w:rsid w:val="00AC47AD"/>
    <w:rsid w:val="00AC48AD"/>
    <w:rsid w:val="00AC48DB"/>
    <w:rsid w:val="00AC4A72"/>
    <w:rsid w:val="00AC4A9D"/>
    <w:rsid w:val="00AC4FE1"/>
    <w:rsid w:val="00AC51A2"/>
    <w:rsid w:val="00AC523B"/>
    <w:rsid w:val="00AC524D"/>
    <w:rsid w:val="00AC54E8"/>
    <w:rsid w:val="00AC589B"/>
    <w:rsid w:val="00AC5968"/>
    <w:rsid w:val="00AC5B4C"/>
    <w:rsid w:val="00AC63AA"/>
    <w:rsid w:val="00AC64FD"/>
    <w:rsid w:val="00AC66A8"/>
    <w:rsid w:val="00AC670E"/>
    <w:rsid w:val="00AC69D1"/>
    <w:rsid w:val="00AC69E3"/>
    <w:rsid w:val="00AC6AC2"/>
    <w:rsid w:val="00AC6B37"/>
    <w:rsid w:val="00AC6D99"/>
    <w:rsid w:val="00AC6EB7"/>
    <w:rsid w:val="00AC6EF7"/>
    <w:rsid w:val="00AC6F3D"/>
    <w:rsid w:val="00AC70F9"/>
    <w:rsid w:val="00AC717D"/>
    <w:rsid w:val="00AC738E"/>
    <w:rsid w:val="00AC73CE"/>
    <w:rsid w:val="00AC7670"/>
    <w:rsid w:val="00AC7697"/>
    <w:rsid w:val="00AC779C"/>
    <w:rsid w:val="00AC781A"/>
    <w:rsid w:val="00AC7881"/>
    <w:rsid w:val="00AC7A32"/>
    <w:rsid w:val="00AC7B3B"/>
    <w:rsid w:val="00AC7BC7"/>
    <w:rsid w:val="00AC7D49"/>
    <w:rsid w:val="00AC7DEC"/>
    <w:rsid w:val="00AC7E3A"/>
    <w:rsid w:val="00AC7FC7"/>
    <w:rsid w:val="00AD0001"/>
    <w:rsid w:val="00AD0091"/>
    <w:rsid w:val="00AD0181"/>
    <w:rsid w:val="00AD019E"/>
    <w:rsid w:val="00AD0468"/>
    <w:rsid w:val="00AD0693"/>
    <w:rsid w:val="00AD07EE"/>
    <w:rsid w:val="00AD0B12"/>
    <w:rsid w:val="00AD0FC9"/>
    <w:rsid w:val="00AD11C0"/>
    <w:rsid w:val="00AD1408"/>
    <w:rsid w:val="00AD1661"/>
    <w:rsid w:val="00AD19CB"/>
    <w:rsid w:val="00AD1CA4"/>
    <w:rsid w:val="00AD1CE0"/>
    <w:rsid w:val="00AD1F48"/>
    <w:rsid w:val="00AD20DB"/>
    <w:rsid w:val="00AD228C"/>
    <w:rsid w:val="00AD2345"/>
    <w:rsid w:val="00AD2383"/>
    <w:rsid w:val="00AD27A4"/>
    <w:rsid w:val="00AD291E"/>
    <w:rsid w:val="00AD2A00"/>
    <w:rsid w:val="00AD2B20"/>
    <w:rsid w:val="00AD2B93"/>
    <w:rsid w:val="00AD3033"/>
    <w:rsid w:val="00AD3081"/>
    <w:rsid w:val="00AD3142"/>
    <w:rsid w:val="00AD38C6"/>
    <w:rsid w:val="00AD3A3B"/>
    <w:rsid w:val="00AD3A9D"/>
    <w:rsid w:val="00AD3D84"/>
    <w:rsid w:val="00AD3DCD"/>
    <w:rsid w:val="00AD3F6F"/>
    <w:rsid w:val="00AD4029"/>
    <w:rsid w:val="00AD430F"/>
    <w:rsid w:val="00AD4354"/>
    <w:rsid w:val="00AD4500"/>
    <w:rsid w:val="00AD458A"/>
    <w:rsid w:val="00AD46A2"/>
    <w:rsid w:val="00AD47D8"/>
    <w:rsid w:val="00AD4AE4"/>
    <w:rsid w:val="00AD4D20"/>
    <w:rsid w:val="00AD4D93"/>
    <w:rsid w:val="00AD4E2A"/>
    <w:rsid w:val="00AD4F11"/>
    <w:rsid w:val="00AD5032"/>
    <w:rsid w:val="00AD53E2"/>
    <w:rsid w:val="00AD5416"/>
    <w:rsid w:val="00AD58B4"/>
    <w:rsid w:val="00AD598C"/>
    <w:rsid w:val="00AD5B0A"/>
    <w:rsid w:val="00AD5C12"/>
    <w:rsid w:val="00AD611D"/>
    <w:rsid w:val="00AD6134"/>
    <w:rsid w:val="00AD6150"/>
    <w:rsid w:val="00AD619D"/>
    <w:rsid w:val="00AD6288"/>
    <w:rsid w:val="00AD64FD"/>
    <w:rsid w:val="00AD6A5F"/>
    <w:rsid w:val="00AD6AA4"/>
    <w:rsid w:val="00AD6E7F"/>
    <w:rsid w:val="00AD73E6"/>
    <w:rsid w:val="00AD7411"/>
    <w:rsid w:val="00AD7685"/>
    <w:rsid w:val="00AD76C1"/>
    <w:rsid w:val="00AD7C06"/>
    <w:rsid w:val="00AE021E"/>
    <w:rsid w:val="00AE02ED"/>
    <w:rsid w:val="00AE0318"/>
    <w:rsid w:val="00AE035F"/>
    <w:rsid w:val="00AE05B6"/>
    <w:rsid w:val="00AE092C"/>
    <w:rsid w:val="00AE093B"/>
    <w:rsid w:val="00AE0A0F"/>
    <w:rsid w:val="00AE0C3D"/>
    <w:rsid w:val="00AE0E2E"/>
    <w:rsid w:val="00AE0E83"/>
    <w:rsid w:val="00AE0FBD"/>
    <w:rsid w:val="00AE110B"/>
    <w:rsid w:val="00AE17AC"/>
    <w:rsid w:val="00AE1821"/>
    <w:rsid w:val="00AE1980"/>
    <w:rsid w:val="00AE19E8"/>
    <w:rsid w:val="00AE1A1B"/>
    <w:rsid w:val="00AE1BC3"/>
    <w:rsid w:val="00AE1C94"/>
    <w:rsid w:val="00AE1E81"/>
    <w:rsid w:val="00AE1F6D"/>
    <w:rsid w:val="00AE2011"/>
    <w:rsid w:val="00AE205B"/>
    <w:rsid w:val="00AE2705"/>
    <w:rsid w:val="00AE29BC"/>
    <w:rsid w:val="00AE2A7E"/>
    <w:rsid w:val="00AE2DC5"/>
    <w:rsid w:val="00AE30A0"/>
    <w:rsid w:val="00AE313D"/>
    <w:rsid w:val="00AE3298"/>
    <w:rsid w:val="00AE386E"/>
    <w:rsid w:val="00AE3B34"/>
    <w:rsid w:val="00AE3BCE"/>
    <w:rsid w:val="00AE3C81"/>
    <w:rsid w:val="00AE3DAA"/>
    <w:rsid w:val="00AE3F1C"/>
    <w:rsid w:val="00AE4506"/>
    <w:rsid w:val="00AE461D"/>
    <w:rsid w:val="00AE4628"/>
    <w:rsid w:val="00AE46A3"/>
    <w:rsid w:val="00AE4BCC"/>
    <w:rsid w:val="00AE4C19"/>
    <w:rsid w:val="00AE4CB7"/>
    <w:rsid w:val="00AE50B0"/>
    <w:rsid w:val="00AE5428"/>
    <w:rsid w:val="00AE554A"/>
    <w:rsid w:val="00AE5D89"/>
    <w:rsid w:val="00AE5F97"/>
    <w:rsid w:val="00AE5FA6"/>
    <w:rsid w:val="00AE60BC"/>
    <w:rsid w:val="00AE632A"/>
    <w:rsid w:val="00AE6744"/>
    <w:rsid w:val="00AE6B33"/>
    <w:rsid w:val="00AE6F93"/>
    <w:rsid w:val="00AE708F"/>
    <w:rsid w:val="00AE72EF"/>
    <w:rsid w:val="00AE76CA"/>
    <w:rsid w:val="00AE792B"/>
    <w:rsid w:val="00AF04FB"/>
    <w:rsid w:val="00AF0508"/>
    <w:rsid w:val="00AF0562"/>
    <w:rsid w:val="00AF064A"/>
    <w:rsid w:val="00AF093F"/>
    <w:rsid w:val="00AF0EB2"/>
    <w:rsid w:val="00AF127B"/>
    <w:rsid w:val="00AF14BA"/>
    <w:rsid w:val="00AF14F8"/>
    <w:rsid w:val="00AF1819"/>
    <w:rsid w:val="00AF1845"/>
    <w:rsid w:val="00AF1E64"/>
    <w:rsid w:val="00AF1F4E"/>
    <w:rsid w:val="00AF2135"/>
    <w:rsid w:val="00AF22CE"/>
    <w:rsid w:val="00AF242F"/>
    <w:rsid w:val="00AF26BB"/>
    <w:rsid w:val="00AF2A55"/>
    <w:rsid w:val="00AF2A72"/>
    <w:rsid w:val="00AF2B83"/>
    <w:rsid w:val="00AF2CAC"/>
    <w:rsid w:val="00AF2E1B"/>
    <w:rsid w:val="00AF3057"/>
    <w:rsid w:val="00AF322F"/>
    <w:rsid w:val="00AF32D0"/>
    <w:rsid w:val="00AF390B"/>
    <w:rsid w:val="00AF3958"/>
    <w:rsid w:val="00AF39D6"/>
    <w:rsid w:val="00AF3B8B"/>
    <w:rsid w:val="00AF3DBC"/>
    <w:rsid w:val="00AF3E83"/>
    <w:rsid w:val="00AF41EA"/>
    <w:rsid w:val="00AF4291"/>
    <w:rsid w:val="00AF46EA"/>
    <w:rsid w:val="00AF49CD"/>
    <w:rsid w:val="00AF4BE4"/>
    <w:rsid w:val="00AF4D8F"/>
    <w:rsid w:val="00AF4E1E"/>
    <w:rsid w:val="00AF4EE6"/>
    <w:rsid w:val="00AF50BD"/>
    <w:rsid w:val="00AF51E0"/>
    <w:rsid w:val="00AF55E3"/>
    <w:rsid w:val="00AF58DF"/>
    <w:rsid w:val="00AF5D6C"/>
    <w:rsid w:val="00AF5DB2"/>
    <w:rsid w:val="00AF5F96"/>
    <w:rsid w:val="00AF6097"/>
    <w:rsid w:val="00AF61B8"/>
    <w:rsid w:val="00AF657E"/>
    <w:rsid w:val="00AF680E"/>
    <w:rsid w:val="00AF6993"/>
    <w:rsid w:val="00AF6A21"/>
    <w:rsid w:val="00AF6B3F"/>
    <w:rsid w:val="00AF6D7E"/>
    <w:rsid w:val="00AF6E66"/>
    <w:rsid w:val="00AF6F8B"/>
    <w:rsid w:val="00AF6FB3"/>
    <w:rsid w:val="00AF762F"/>
    <w:rsid w:val="00AF76A8"/>
    <w:rsid w:val="00AF7A5F"/>
    <w:rsid w:val="00AF7C3C"/>
    <w:rsid w:val="00B00294"/>
    <w:rsid w:val="00B00320"/>
    <w:rsid w:val="00B008CC"/>
    <w:rsid w:val="00B008CE"/>
    <w:rsid w:val="00B00AAC"/>
    <w:rsid w:val="00B00ABA"/>
    <w:rsid w:val="00B00B34"/>
    <w:rsid w:val="00B00C83"/>
    <w:rsid w:val="00B00E49"/>
    <w:rsid w:val="00B00FAC"/>
    <w:rsid w:val="00B01055"/>
    <w:rsid w:val="00B01310"/>
    <w:rsid w:val="00B01311"/>
    <w:rsid w:val="00B01622"/>
    <w:rsid w:val="00B017CA"/>
    <w:rsid w:val="00B0188E"/>
    <w:rsid w:val="00B01902"/>
    <w:rsid w:val="00B0198C"/>
    <w:rsid w:val="00B01A1B"/>
    <w:rsid w:val="00B01C93"/>
    <w:rsid w:val="00B01CC7"/>
    <w:rsid w:val="00B01FE9"/>
    <w:rsid w:val="00B02170"/>
    <w:rsid w:val="00B022B0"/>
    <w:rsid w:val="00B02597"/>
    <w:rsid w:val="00B02736"/>
    <w:rsid w:val="00B0298E"/>
    <w:rsid w:val="00B02BFD"/>
    <w:rsid w:val="00B02D62"/>
    <w:rsid w:val="00B031B5"/>
    <w:rsid w:val="00B032FB"/>
    <w:rsid w:val="00B037CC"/>
    <w:rsid w:val="00B03A18"/>
    <w:rsid w:val="00B03DFF"/>
    <w:rsid w:val="00B03F98"/>
    <w:rsid w:val="00B043AE"/>
    <w:rsid w:val="00B0470A"/>
    <w:rsid w:val="00B04801"/>
    <w:rsid w:val="00B04A03"/>
    <w:rsid w:val="00B04BA2"/>
    <w:rsid w:val="00B04C6C"/>
    <w:rsid w:val="00B04D48"/>
    <w:rsid w:val="00B04EC0"/>
    <w:rsid w:val="00B050AE"/>
    <w:rsid w:val="00B05752"/>
    <w:rsid w:val="00B05802"/>
    <w:rsid w:val="00B05C55"/>
    <w:rsid w:val="00B060B8"/>
    <w:rsid w:val="00B060E2"/>
    <w:rsid w:val="00B06153"/>
    <w:rsid w:val="00B061C3"/>
    <w:rsid w:val="00B062B0"/>
    <w:rsid w:val="00B065E2"/>
    <w:rsid w:val="00B066D0"/>
    <w:rsid w:val="00B068AE"/>
    <w:rsid w:val="00B068F0"/>
    <w:rsid w:val="00B06A2A"/>
    <w:rsid w:val="00B06A67"/>
    <w:rsid w:val="00B06D16"/>
    <w:rsid w:val="00B07233"/>
    <w:rsid w:val="00B0730B"/>
    <w:rsid w:val="00B076F2"/>
    <w:rsid w:val="00B07884"/>
    <w:rsid w:val="00B0798B"/>
    <w:rsid w:val="00B07B05"/>
    <w:rsid w:val="00B07E35"/>
    <w:rsid w:val="00B1011F"/>
    <w:rsid w:val="00B1017F"/>
    <w:rsid w:val="00B101ED"/>
    <w:rsid w:val="00B105E3"/>
    <w:rsid w:val="00B106C1"/>
    <w:rsid w:val="00B10753"/>
    <w:rsid w:val="00B1076C"/>
    <w:rsid w:val="00B10801"/>
    <w:rsid w:val="00B109F8"/>
    <w:rsid w:val="00B10A2C"/>
    <w:rsid w:val="00B10B07"/>
    <w:rsid w:val="00B10E23"/>
    <w:rsid w:val="00B10F8C"/>
    <w:rsid w:val="00B1127F"/>
    <w:rsid w:val="00B112B0"/>
    <w:rsid w:val="00B1138E"/>
    <w:rsid w:val="00B11473"/>
    <w:rsid w:val="00B116CC"/>
    <w:rsid w:val="00B1189C"/>
    <w:rsid w:val="00B11DE3"/>
    <w:rsid w:val="00B11ED3"/>
    <w:rsid w:val="00B11F34"/>
    <w:rsid w:val="00B1224E"/>
    <w:rsid w:val="00B12250"/>
    <w:rsid w:val="00B123E1"/>
    <w:rsid w:val="00B12F08"/>
    <w:rsid w:val="00B1300C"/>
    <w:rsid w:val="00B1358E"/>
    <w:rsid w:val="00B13809"/>
    <w:rsid w:val="00B13861"/>
    <w:rsid w:val="00B1392E"/>
    <w:rsid w:val="00B13931"/>
    <w:rsid w:val="00B13A75"/>
    <w:rsid w:val="00B13BF9"/>
    <w:rsid w:val="00B13D49"/>
    <w:rsid w:val="00B13E90"/>
    <w:rsid w:val="00B14033"/>
    <w:rsid w:val="00B14070"/>
    <w:rsid w:val="00B14118"/>
    <w:rsid w:val="00B1426D"/>
    <w:rsid w:val="00B145CE"/>
    <w:rsid w:val="00B146FC"/>
    <w:rsid w:val="00B148EE"/>
    <w:rsid w:val="00B14D8C"/>
    <w:rsid w:val="00B15079"/>
    <w:rsid w:val="00B15115"/>
    <w:rsid w:val="00B15256"/>
    <w:rsid w:val="00B15344"/>
    <w:rsid w:val="00B153EC"/>
    <w:rsid w:val="00B159E9"/>
    <w:rsid w:val="00B15C07"/>
    <w:rsid w:val="00B160B7"/>
    <w:rsid w:val="00B164F0"/>
    <w:rsid w:val="00B167DA"/>
    <w:rsid w:val="00B1685F"/>
    <w:rsid w:val="00B1699C"/>
    <w:rsid w:val="00B16ABF"/>
    <w:rsid w:val="00B16BC7"/>
    <w:rsid w:val="00B16D16"/>
    <w:rsid w:val="00B16EBB"/>
    <w:rsid w:val="00B16F53"/>
    <w:rsid w:val="00B17123"/>
    <w:rsid w:val="00B171A6"/>
    <w:rsid w:val="00B176AE"/>
    <w:rsid w:val="00B1789F"/>
    <w:rsid w:val="00B17A44"/>
    <w:rsid w:val="00B17BFF"/>
    <w:rsid w:val="00B17C3F"/>
    <w:rsid w:val="00B17D1D"/>
    <w:rsid w:val="00B17E06"/>
    <w:rsid w:val="00B17E7D"/>
    <w:rsid w:val="00B20313"/>
    <w:rsid w:val="00B20374"/>
    <w:rsid w:val="00B204E0"/>
    <w:rsid w:val="00B208A6"/>
    <w:rsid w:val="00B2090C"/>
    <w:rsid w:val="00B20945"/>
    <w:rsid w:val="00B20A10"/>
    <w:rsid w:val="00B20CAD"/>
    <w:rsid w:val="00B20F5D"/>
    <w:rsid w:val="00B210D0"/>
    <w:rsid w:val="00B211A4"/>
    <w:rsid w:val="00B211A9"/>
    <w:rsid w:val="00B21470"/>
    <w:rsid w:val="00B215A4"/>
    <w:rsid w:val="00B215C8"/>
    <w:rsid w:val="00B21727"/>
    <w:rsid w:val="00B217BC"/>
    <w:rsid w:val="00B21DEE"/>
    <w:rsid w:val="00B21EE5"/>
    <w:rsid w:val="00B21F62"/>
    <w:rsid w:val="00B21F8C"/>
    <w:rsid w:val="00B22091"/>
    <w:rsid w:val="00B22196"/>
    <w:rsid w:val="00B2249E"/>
    <w:rsid w:val="00B224E4"/>
    <w:rsid w:val="00B226B6"/>
    <w:rsid w:val="00B22808"/>
    <w:rsid w:val="00B22C1E"/>
    <w:rsid w:val="00B230D1"/>
    <w:rsid w:val="00B2318B"/>
    <w:rsid w:val="00B233FA"/>
    <w:rsid w:val="00B235BF"/>
    <w:rsid w:val="00B23713"/>
    <w:rsid w:val="00B23772"/>
    <w:rsid w:val="00B238EB"/>
    <w:rsid w:val="00B23A0C"/>
    <w:rsid w:val="00B240F6"/>
    <w:rsid w:val="00B2420D"/>
    <w:rsid w:val="00B24227"/>
    <w:rsid w:val="00B24304"/>
    <w:rsid w:val="00B2472B"/>
    <w:rsid w:val="00B247E8"/>
    <w:rsid w:val="00B24923"/>
    <w:rsid w:val="00B24A93"/>
    <w:rsid w:val="00B24E1E"/>
    <w:rsid w:val="00B252C5"/>
    <w:rsid w:val="00B25343"/>
    <w:rsid w:val="00B255C2"/>
    <w:rsid w:val="00B25B4D"/>
    <w:rsid w:val="00B25C2F"/>
    <w:rsid w:val="00B25C81"/>
    <w:rsid w:val="00B25E37"/>
    <w:rsid w:val="00B25E72"/>
    <w:rsid w:val="00B25F2B"/>
    <w:rsid w:val="00B26178"/>
    <w:rsid w:val="00B26315"/>
    <w:rsid w:val="00B2639F"/>
    <w:rsid w:val="00B26409"/>
    <w:rsid w:val="00B266B2"/>
    <w:rsid w:val="00B26A56"/>
    <w:rsid w:val="00B26EAF"/>
    <w:rsid w:val="00B26EF0"/>
    <w:rsid w:val="00B273A1"/>
    <w:rsid w:val="00B27662"/>
    <w:rsid w:val="00B2786F"/>
    <w:rsid w:val="00B27D1B"/>
    <w:rsid w:val="00B27E31"/>
    <w:rsid w:val="00B3014C"/>
    <w:rsid w:val="00B30212"/>
    <w:rsid w:val="00B30434"/>
    <w:rsid w:val="00B306FB"/>
    <w:rsid w:val="00B307B0"/>
    <w:rsid w:val="00B3092A"/>
    <w:rsid w:val="00B30E30"/>
    <w:rsid w:val="00B30E4B"/>
    <w:rsid w:val="00B3110E"/>
    <w:rsid w:val="00B31353"/>
    <w:rsid w:val="00B315D3"/>
    <w:rsid w:val="00B318C3"/>
    <w:rsid w:val="00B319C4"/>
    <w:rsid w:val="00B31ADA"/>
    <w:rsid w:val="00B31AED"/>
    <w:rsid w:val="00B31CD1"/>
    <w:rsid w:val="00B3219A"/>
    <w:rsid w:val="00B32291"/>
    <w:rsid w:val="00B322D6"/>
    <w:rsid w:val="00B3278B"/>
    <w:rsid w:val="00B32D36"/>
    <w:rsid w:val="00B32E9D"/>
    <w:rsid w:val="00B33308"/>
    <w:rsid w:val="00B33412"/>
    <w:rsid w:val="00B3369B"/>
    <w:rsid w:val="00B33F3C"/>
    <w:rsid w:val="00B340E4"/>
    <w:rsid w:val="00B342EF"/>
    <w:rsid w:val="00B344CC"/>
    <w:rsid w:val="00B344E2"/>
    <w:rsid w:val="00B34623"/>
    <w:rsid w:val="00B346FF"/>
    <w:rsid w:val="00B348B0"/>
    <w:rsid w:val="00B34911"/>
    <w:rsid w:val="00B3497B"/>
    <w:rsid w:val="00B34A5A"/>
    <w:rsid w:val="00B34A69"/>
    <w:rsid w:val="00B34A7D"/>
    <w:rsid w:val="00B34A86"/>
    <w:rsid w:val="00B34CC1"/>
    <w:rsid w:val="00B34DDB"/>
    <w:rsid w:val="00B34FEB"/>
    <w:rsid w:val="00B3514C"/>
    <w:rsid w:val="00B35AFF"/>
    <w:rsid w:val="00B35D63"/>
    <w:rsid w:val="00B362DE"/>
    <w:rsid w:val="00B3633F"/>
    <w:rsid w:val="00B36519"/>
    <w:rsid w:val="00B365E8"/>
    <w:rsid w:val="00B366A2"/>
    <w:rsid w:val="00B366D8"/>
    <w:rsid w:val="00B36A03"/>
    <w:rsid w:val="00B36A30"/>
    <w:rsid w:val="00B36A8A"/>
    <w:rsid w:val="00B36C38"/>
    <w:rsid w:val="00B36DF0"/>
    <w:rsid w:val="00B3707C"/>
    <w:rsid w:val="00B372AE"/>
    <w:rsid w:val="00B375D1"/>
    <w:rsid w:val="00B37BFD"/>
    <w:rsid w:val="00B37D2A"/>
    <w:rsid w:val="00B37D67"/>
    <w:rsid w:val="00B40012"/>
    <w:rsid w:val="00B40240"/>
    <w:rsid w:val="00B40396"/>
    <w:rsid w:val="00B4053A"/>
    <w:rsid w:val="00B4060D"/>
    <w:rsid w:val="00B40642"/>
    <w:rsid w:val="00B407E1"/>
    <w:rsid w:val="00B40851"/>
    <w:rsid w:val="00B40860"/>
    <w:rsid w:val="00B40BF6"/>
    <w:rsid w:val="00B40C45"/>
    <w:rsid w:val="00B40CC3"/>
    <w:rsid w:val="00B414A7"/>
    <w:rsid w:val="00B41626"/>
    <w:rsid w:val="00B417C9"/>
    <w:rsid w:val="00B417D1"/>
    <w:rsid w:val="00B419FA"/>
    <w:rsid w:val="00B41B1F"/>
    <w:rsid w:val="00B41D53"/>
    <w:rsid w:val="00B41DAA"/>
    <w:rsid w:val="00B41E3A"/>
    <w:rsid w:val="00B41E7E"/>
    <w:rsid w:val="00B41FAB"/>
    <w:rsid w:val="00B4201B"/>
    <w:rsid w:val="00B42030"/>
    <w:rsid w:val="00B420C1"/>
    <w:rsid w:val="00B421EE"/>
    <w:rsid w:val="00B423EC"/>
    <w:rsid w:val="00B424A1"/>
    <w:rsid w:val="00B4267B"/>
    <w:rsid w:val="00B426D4"/>
    <w:rsid w:val="00B4272A"/>
    <w:rsid w:val="00B42823"/>
    <w:rsid w:val="00B4295E"/>
    <w:rsid w:val="00B429E4"/>
    <w:rsid w:val="00B42BC1"/>
    <w:rsid w:val="00B42D74"/>
    <w:rsid w:val="00B431C6"/>
    <w:rsid w:val="00B4343C"/>
    <w:rsid w:val="00B4387C"/>
    <w:rsid w:val="00B43A29"/>
    <w:rsid w:val="00B43AC4"/>
    <w:rsid w:val="00B43BE0"/>
    <w:rsid w:val="00B43D8D"/>
    <w:rsid w:val="00B43D9B"/>
    <w:rsid w:val="00B441A0"/>
    <w:rsid w:val="00B44282"/>
    <w:rsid w:val="00B442F1"/>
    <w:rsid w:val="00B443C2"/>
    <w:rsid w:val="00B443D1"/>
    <w:rsid w:val="00B444F8"/>
    <w:rsid w:val="00B447BD"/>
    <w:rsid w:val="00B44D4C"/>
    <w:rsid w:val="00B44D9B"/>
    <w:rsid w:val="00B44F26"/>
    <w:rsid w:val="00B44F8F"/>
    <w:rsid w:val="00B44FB3"/>
    <w:rsid w:val="00B45049"/>
    <w:rsid w:val="00B45C62"/>
    <w:rsid w:val="00B45F32"/>
    <w:rsid w:val="00B46023"/>
    <w:rsid w:val="00B46024"/>
    <w:rsid w:val="00B460D5"/>
    <w:rsid w:val="00B46103"/>
    <w:rsid w:val="00B46173"/>
    <w:rsid w:val="00B463B2"/>
    <w:rsid w:val="00B4641F"/>
    <w:rsid w:val="00B4685E"/>
    <w:rsid w:val="00B469D5"/>
    <w:rsid w:val="00B46A16"/>
    <w:rsid w:val="00B46BC9"/>
    <w:rsid w:val="00B46D22"/>
    <w:rsid w:val="00B46D5A"/>
    <w:rsid w:val="00B46EDE"/>
    <w:rsid w:val="00B46F12"/>
    <w:rsid w:val="00B46FC5"/>
    <w:rsid w:val="00B4714C"/>
    <w:rsid w:val="00B4719E"/>
    <w:rsid w:val="00B4721A"/>
    <w:rsid w:val="00B477A4"/>
    <w:rsid w:val="00B47AAD"/>
    <w:rsid w:val="00B47BA1"/>
    <w:rsid w:val="00B47D1C"/>
    <w:rsid w:val="00B47EBC"/>
    <w:rsid w:val="00B502DB"/>
    <w:rsid w:val="00B504A4"/>
    <w:rsid w:val="00B50628"/>
    <w:rsid w:val="00B5069E"/>
    <w:rsid w:val="00B506DE"/>
    <w:rsid w:val="00B50896"/>
    <w:rsid w:val="00B50B63"/>
    <w:rsid w:val="00B50B69"/>
    <w:rsid w:val="00B50BB3"/>
    <w:rsid w:val="00B50BD7"/>
    <w:rsid w:val="00B50D17"/>
    <w:rsid w:val="00B5128A"/>
    <w:rsid w:val="00B512F7"/>
    <w:rsid w:val="00B516BD"/>
    <w:rsid w:val="00B51849"/>
    <w:rsid w:val="00B51A67"/>
    <w:rsid w:val="00B51C17"/>
    <w:rsid w:val="00B51C1F"/>
    <w:rsid w:val="00B51CD3"/>
    <w:rsid w:val="00B51D19"/>
    <w:rsid w:val="00B51E00"/>
    <w:rsid w:val="00B51E85"/>
    <w:rsid w:val="00B5201A"/>
    <w:rsid w:val="00B5218A"/>
    <w:rsid w:val="00B5248C"/>
    <w:rsid w:val="00B526A3"/>
    <w:rsid w:val="00B52D4E"/>
    <w:rsid w:val="00B52E23"/>
    <w:rsid w:val="00B52FAB"/>
    <w:rsid w:val="00B53318"/>
    <w:rsid w:val="00B533AC"/>
    <w:rsid w:val="00B536F8"/>
    <w:rsid w:val="00B5391C"/>
    <w:rsid w:val="00B53A1A"/>
    <w:rsid w:val="00B53A60"/>
    <w:rsid w:val="00B53AF7"/>
    <w:rsid w:val="00B540D5"/>
    <w:rsid w:val="00B5419A"/>
    <w:rsid w:val="00B5429E"/>
    <w:rsid w:val="00B54A17"/>
    <w:rsid w:val="00B54AFA"/>
    <w:rsid w:val="00B54BDB"/>
    <w:rsid w:val="00B54D63"/>
    <w:rsid w:val="00B54DE2"/>
    <w:rsid w:val="00B54FB6"/>
    <w:rsid w:val="00B54FCD"/>
    <w:rsid w:val="00B554B5"/>
    <w:rsid w:val="00B5563A"/>
    <w:rsid w:val="00B55825"/>
    <w:rsid w:val="00B558CC"/>
    <w:rsid w:val="00B5596E"/>
    <w:rsid w:val="00B55CEE"/>
    <w:rsid w:val="00B561E2"/>
    <w:rsid w:val="00B56284"/>
    <w:rsid w:val="00B56618"/>
    <w:rsid w:val="00B56644"/>
    <w:rsid w:val="00B56707"/>
    <w:rsid w:val="00B567ED"/>
    <w:rsid w:val="00B569CB"/>
    <w:rsid w:val="00B56FB7"/>
    <w:rsid w:val="00B570C8"/>
    <w:rsid w:val="00B57188"/>
    <w:rsid w:val="00B5742D"/>
    <w:rsid w:val="00B5760F"/>
    <w:rsid w:val="00B57A09"/>
    <w:rsid w:val="00B57C06"/>
    <w:rsid w:val="00B57D3C"/>
    <w:rsid w:val="00B6005D"/>
    <w:rsid w:val="00B60318"/>
    <w:rsid w:val="00B60552"/>
    <w:rsid w:val="00B605E7"/>
    <w:rsid w:val="00B60B26"/>
    <w:rsid w:val="00B60B37"/>
    <w:rsid w:val="00B60E15"/>
    <w:rsid w:val="00B60E71"/>
    <w:rsid w:val="00B60F1A"/>
    <w:rsid w:val="00B60F6B"/>
    <w:rsid w:val="00B6105A"/>
    <w:rsid w:val="00B610F4"/>
    <w:rsid w:val="00B61433"/>
    <w:rsid w:val="00B61543"/>
    <w:rsid w:val="00B61602"/>
    <w:rsid w:val="00B616C9"/>
    <w:rsid w:val="00B6180E"/>
    <w:rsid w:val="00B619A7"/>
    <w:rsid w:val="00B619F6"/>
    <w:rsid w:val="00B61E6A"/>
    <w:rsid w:val="00B6206D"/>
    <w:rsid w:val="00B621E8"/>
    <w:rsid w:val="00B62348"/>
    <w:rsid w:val="00B62812"/>
    <w:rsid w:val="00B62844"/>
    <w:rsid w:val="00B62990"/>
    <w:rsid w:val="00B62B51"/>
    <w:rsid w:val="00B63030"/>
    <w:rsid w:val="00B63066"/>
    <w:rsid w:val="00B63307"/>
    <w:rsid w:val="00B6358E"/>
    <w:rsid w:val="00B6362C"/>
    <w:rsid w:val="00B63688"/>
    <w:rsid w:val="00B6385C"/>
    <w:rsid w:val="00B6386A"/>
    <w:rsid w:val="00B638CA"/>
    <w:rsid w:val="00B63CFE"/>
    <w:rsid w:val="00B63D26"/>
    <w:rsid w:val="00B6427F"/>
    <w:rsid w:val="00B644E3"/>
    <w:rsid w:val="00B64707"/>
    <w:rsid w:val="00B647B9"/>
    <w:rsid w:val="00B648FE"/>
    <w:rsid w:val="00B64E43"/>
    <w:rsid w:val="00B64F67"/>
    <w:rsid w:val="00B64F73"/>
    <w:rsid w:val="00B64F9B"/>
    <w:rsid w:val="00B652D8"/>
    <w:rsid w:val="00B65438"/>
    <w:rsid w:val="00B654AF"/>
    <w:rsid w:val="00B657E0"/>
    <w:rsid w:val="00B6585E"/>
    <w:rsid w:val="00B6586F"/>
    <w:rsid w:val="00B65948"/>
    <w:rsid w:val="00B65B35"/>
    <w:rsid w:val="00B65BB3"/>
    <w:rsid w:val="00B65C32"/>
    <w:rsid w:val="00B660A3"/>
    <w:rsid w:val="00B6616D"/>
    <w:rsid w:val="00B66223"/>
    <w:rsid w:val="00B66576"/>
    <w:rsid w:val="00B667EA"/>
    <w:rsid w:val="00B6685E"/>
    <w:rsid w:val="00B66B98"/>
    <w:rsid w:val="00B66C1B"/>
    <w:rsid w:val="00B66DA1"/>
    <w:rsid w:val="00B66E7A"/>
    <w:rsid w:val="00B673DB"/>
    <w:rsid w:val="00B67447"/>
    <w:rsid w:val="00B67574"/>
    <w:rsid w:val="00B67BE8"/>
    <w:rsid w:val="00B67DFB"/>
    <w:rsid w:val="00B67E01"/>
    <w:rsid w:val="00B701C5"/>
    <w:rsid w:val="00B70364"/>
    <w:rsid w:val="00B70445"/>
    <w:rsid w:val="00B70469"/>
    <w:rsid w:val="00B70493"/>
    <w:rsid w:val="00B705A3"/>
    <w:rsid w:val="00B70C7C"/>
    <w:rsid w:val="00B7115E"/>
    <w:rsid w:val="00B7130C"/>
    <w:rsid w:val="00B71313"/>
    <w:rsid w:val="00B7161B"/>
    <w:rsid w:val="00B71640"/>
    <w:rsid w:val="00B716EF"/>
    <w:rsid w:val="00B7184B"/>
    <w:rsid w:val="00B71C13"/>
    <w:rsid w:val="00B71D45"/>
    <w:rsid w:val="00B71E3D"/>
    <w:rsid w:val="00B71F92"/>
    <w:rsid w:val="00B72031"/>
    <w:rsid w:val="00B720A8"/>
    <w:rsid w:val="00B721BA"/>
    <w:rsid w:val="00B7222C"/>
    <w:rsid w:val="00B726AF"/>
    <w:rsid w:val="00B72AEB"/>
    <w:rsid w:val="00B72C5F"/>
    <w:rsid w:val="00B72FD7"/>
    <w:rsid w:val="00B731CD"/>
    <w:rsid w:val="00B7364F"/>
    <w:rsid w:val="00B738A5"/>
    <w:rsid w:val="00B739E2"/>
    <w:rsid w:val="00B73A8E"/>
    <w:rsid w:val="00B74230"/>
    <w:rsid w:val="00B7432A"/>
    <w:rsid w:val="00B74808"/>
    <w:rsid w:val="00B7482A"/>
    <w:rsid w:val="00B74E1C"/>
    <w:rsid w:val="00B74E62"/>
    <w:rsid w:val="00B75556"/>
    <w:rsid w:val="00B755F3"/>
    <w:rsid w:val="00B755F8"/>
    <w:rsid w:val="00B758EC"/>
    <w:rsid w:val="00B75D43"/>
    <w:rsid w:val="00B75E46"/>
    <w:rsid w:val="00B75F53"/>
    <w:rsid w:val="00B75FD2"/>
    <w:rsid w:val="00B76125"/>
    <w:rsid w:val="00B76542"/>
    <w:rsid w:val="00B765AF"/>
    <w:rsid w:val="00B76673"/>
    <w:rsid w:val="00B7673A"/>
    <w:rsid w:val="00B76798"/>
    <w:rsid w:val="00B7696F"/>
    <w:rsid w:val="00B76A0A"/>
    <w:rsid w:val="00B76A90"/>
    <w:rsid w:val="00B76ACA"/>
    <w:rsid w:val="00B76D3F"/>
    <w:rsid w:val="00B76E81"/>
    <w:rsid w:val="00B76EBD"/>
    <w:rsid w:val="00B76F75"/>
    <w:rsid w:val="00B76FB3"/>
    <w:rsid w:val="00B7715F"/>
    <w:rsid w:val="00B773F5"/>
    <w:rsid w:val="00B77530"/>
    <w:rsid w:val="00B77547"/>
    <w:rsid w:val="00B776E5"/>
    <w:rsid w:val="00B77A69"/>
    <w:rsid w:val="00B77B12"/>
    <w:rsid w:val="00B8035B"/>
    <w:rsid w:val="00B80518"/>
    <w:rsid w:val="00B80835"/>
    <w:rsid w:val="00B80878"/>
    <w:rsid w:val="00B80A24"/>
    <w:rsid w:val="00B80DA8"/>
    <w:rsid w:val="00B80E15"/>
    <w:rsid w:val="00B81160"/>
    <w:rsid w:val="00B818EC"/>
    <w:rsid w:val="00B81A22"/>
    <w:rsid w:val="00B81A28"/>
    <w:rsid w:val="00B81B01"/>
    <w:rsid w:val="00B81B63"/>
    <w:rsid w:val="00B81E66"/>
    <w:rsid w:val="00B81EF6"/>
    <w:rsid w:val="00B81F88"/>
    <w:rsid w:val="00B821EC"/>
    <w:rsid w:val="00B822FC"/>
    <w:rsid w:val="00B825DD"/>
    <w:rsid w:val="00B82777"/>
    <w:rsid w:val="00B827FF"/>
    <w:rsid w:val="00B82A11"/>
    <w:rsid w:val="00B82B9C"/>
    <w:rsid w:val="00B8322E"/>
    <w:rsid w:val="00B833B1"/>
    <w:rsid w:val="00B835DD"/>
    <w:rsid w:val="00B8393B"/>
    <w:rsid w:val="00B83D09"/>
    <w:rsid w:val="00B83E4B"/>
    <w:rsid w:val="00B83F06"/>
    <w:rsid w:val="00B83FC7"/>
    <w:rsid w:val="00B83FF0"/>
    <w:rsid w:val="00B84557"/>
    <w:rsid w:val="00B84572"/>
    <w:rsid w:val="00B84641"/>
    <w:rsid w:val="00B8497A"/>
    <w:rsid w:val="00B84A49"/>
    <w:rsid w:val="00B84DB3"/>
    <w:rsid w:val="00B853AE"/>
    <w:rsid w:val="00B8576D"/>
    <w:rsid w:val="00B85770"/>
    <w:rsid w:val="00B85807"/>
    <w:rsid w:val="00B85974"/>
    <w:rsid w:val="00B85A00"/>
    <w:rsid w:val="00B85A46"/>
    <w:rsid w:val="00B85D31"/>
    <w:rsid w:val="00B85E14"/>
    <w:rsid w:val="00B85E26"/>
    <w:rsid w:val="00B85E74"/>
    <w:rsid w:val="00B85E82"/>
    <w:rsid w:val="00B85E95"/>
    <w:rsid w:val="00B85F61"/>
    <w:rsid w:val="00B86081"/>
    <w:rsid w:val="00B8613D"/>
    <w:rsid w:val="00B86162"/>
    <w:rsid w:val="00B86410"/>
    <w:rsid w:val="00B86740"/>
    <w:rsid w:val="00B86834"/>
    <w:rsid w:val="00B86D1C"/>
    <w:rsid w:val="00B86EA8"/>
    <w:rsid w:val="00B86EE5"/>
    <w:rsid w:val="00B8707F"/>
    <w:rsid w:val="00B8748E"/>
    <w:rsid w:val="00B875D8"/>
    <w:rsid w:val="00B87BE5"/>
    <w:rsid w:val="00B9006A"/>
    <w:rsid w:val="00B9039D"/>
    <w:rsid w:val="00B9044A"/>
    <w:rsid w:val="00B9093C"/>
    <w:rsid w:val="00B90A01"/>
    <w:rsid w:val="00B90C51"/>
    <w:rsid w:val="00B9103A"/>
    <w:rsid w:val="00B91124"/>
    <w:rsid w:val="00B916D7"/>
    <w:rsid w:val="00B91835"/>
    <w:rsid w:val="00B919EA"/>
    <w:rsid w:val="00B91BAD"/>
    <w:rsid w:val="00B91CE0"/>
    <w:rsid w:val="00B91F7D"/>
    <w:rsid w:val="00B92302"/>
    <w:rsid w:val="00B9230E"/>
    <w:rsid w:val="00B92483"/>
    <w:rsid w:val="00B9261C"/>
    <w:rsid w:val="00B9275E"/>
    <w:rsid w:val="00B928A6"/>
    <w:rsid w:val="00B92A13"/>
    <w:rsid w:val="00B92A70"/>
    <w:rsid w:val="00B92B9E"/>
    <w:rsid w:val="00B92BAB"/>
    <w:rsid w:val="00B92C68"/>
    <w:rsid w:val="00B92DE8"/>
    <w:rsid w:val="00B92E8E"/>
    <w:rsid w:val="00B92FC9"/>
    <w:rsid w:val="00B93165"/>
    <w:rsid w:val="00B933C4"/>
    <w:rsid w:val="00B938D6"/>
    <w:rsid w:val="00B93AC9"/>
    <w:rsid w:val="00B93ADE"/>
    <w:rsid w:val="00B93FB7"/>
    <w:rsid w:val="00B9406F"/>
    <w:rsid w:val="00B94454"/>
    <w:rsid w:val="00B9448F"/>
    <w:rsid w:val="00B946BC"/>
    <w:rsid w:val="00B947C9"/>
    <w:rsid w:val="00B94856"/>
    <w:rsid w:val="00B948FF"/>
    <w:rsid w:val="00B949F9"/>
    <w:rsid w:val="00B94AD1"/>
    <w:rsid w:val="00B94DB6"/>
    <w:rsid w:val="00B95239"/>
    <w:rsid w:val="00B958B6"/>
    <w:rsid w:val="00B958D0"/>
    <w:rsid w:val="00B95DC8"/>
    <w:rsid w:val="00B95DE4"/>
    <w:rsid w:val="00B95DF3"/>
    <w:rsid w:val="00B961CA"/>
    <w:rsid w:val="00B9620A"/>
    <w:rsid w:val="00B962E2"/>
    <w:rsid w:val="00B96457"/>
    <w:rsid w:val="00B96461"/>
    <w:rsid w:val="00B965BB"/>
    <w:rsid w:val="00B9661E"/>
    <w:rsid w:val="00B96699"/>
    <w:rsid w:val="00B9674A"/>
    <w:rsid w:val="00B96811"/>
    <w:rsid w:val="00B96D05"/>
    <w:rsid w:val="00B96E8A"/>
    <w:rsid w:val="00B97076"/>
    <w:rsid w:val="00B976B0"/>
    <w:rsid w:val="00B97837"/>
    <w:rsid w:val="00B97967"/>
    <w:rsid w:val="00B97C2E"/>
    <w:rsid w:val="00B97DC9"/>
    <w:rsid w:val="00B97E9A"/>
    <w:rsid w:val="00BA002C"/>
    <w:rsid w:val="00BA00F4"/>
    <w:rsid w:val="00BA01E1"/>
    <w:rsid w:val="00BA0630"/>
    <w:rsid w:val="00BA072C"/>
    <w:rsid w:val="00BA0BC4"/>
    <w:rsid w:val="00BA0BDD"/>
    <w:rsid w:val="00BA0E61"/>
    <w:rsid w:val="00BA0E8F"/>
    <w:rsid w:val="00BA0F77"/>
    <w:rsid w:val="00BA102E"/>
    <w:rsid w:val="00BA108B"/>
    <w:rsid w:val="00BA117B"/>
    <w:rsid w:val="00BA13F9"/>
    <w:rsid w:val="00BA142D"/>
    <w:rsid w:val="00BA1543"/>
    <w:rsid w:val="00BA17AB"/>
    <w:rsid w:val="00BA1AB8"/>
    <w:rsid w:val="00BA1C59"/>
    <w:rsid w:val="00BA1F01"/>
    <w:rsid w:val="00BA21A4"/>
    <w:rsid w:val="00BA279B"/>
    <w:rsid w:val="00BA27F8"/>
    <w:rsid w:val="00BA2814"/>
    <w:rsid w:val="00BA2A78"/>
    <w:rsid w:val="00BA2B74"/>
    <w:rsid w:val="00BA2F13"/>
    <w:rsid w:val="00BA329F"/>
    <w:rsid w:val="00BA32BD"/>
    <w:rsid w:val="00BA33F4"/>
    <w:rsid w:val="00BA34DE"/>
    <w:rsid w:val="00BA357F"/>
    <w:rsid w:val="00BA3795"/>
    <w:rsid w:val="00BA38DF"/>
    <w:rsid w:val="00BA3D57"/>
    <w:rsid w:val="00BA3DA0"/>
    <w:rsid w:val="00BA406B"/>
    <w:rsid w:val="00BA4217"/>
    <w:rsid w:val="00BA433E"/>
    <w:rsid w:val="00BA4483"/>
    <w:rsid w:val="00BA481F"/>
    <w:rsid w:val="00BA48F6"/>
    <w:rsid w:val="00BA4913"/>
    <w:rsid w:val="00BA4B10"/>
    <w:rsid w:val="00BA4C4C"/>
    <w:rsid w:val="00BA4C6F"/>
    <w:rsid w:val="00BA4D51"/>
    <w:rsid w:val="00BA5323"/>
    <w:rsid w:val="00BA53D2"/>
    <w:rsid w:val="00BA541F"/>
    <w:rsid w:val="00BA5674"/>
    <w:rsid w:val="00BA5836"/>
    <w:rsid w:val="00BA59C0"/>
    <w:rsid w:val="00BA5C0F"/>
    <w:rsid w:val="00BA5D2D"/>
    <w:rsid w:val="00BA6078"/>
    <w:rsid w:val="00BA60F3"/>
    <w:rsid w:val="00BA612F"/>
    <w:rsid w:val="00BA6179"/>
    <w:rsid w:val="00BA643A"/>
    <w:rsid w:val="00BA661C"/>
    <w:rsid w:val="00BA6EB4"/>
    <w:rsid w:val="00BA6F5D"/>
    <w:rsid w:val="00BA7273"/>
    <w:rsid w:val="00BA73AF"/>
    <w:rsid w:val="00BA74EA"/>
    <w:rsid w:val="00BA75BF"/>
    <w:rsid w:val="00BA769A"/>
    <w:rsid w:val="00BA77CE"/>
    <w:rsid w:val="00BA7A94"/>
    <w:rsid w:val="00BA7AFC"/>
    <w:rsid w:val="00BA7C38"/>
    <w:rsid w:val="00BA7DE2"/>
    <w:rsid w:val="00BA7DF1"/>
    <w:rsid w:val="00BA7E36"/>
    <w:rsid w:val="00BA7E78"/>
    <w:rsid w:val="00BB0084"/>
    <w:rsid w:val="00BB05B1"/>
    <w:rsid w:val="00BB0754"/>
    <w:rsid w:val="00BB088B"/>
    <w:rsid w:val="00BB0AF9"/>
    <w:rsid w:val="00BB1188"/>
    <w:rsid w:val="00BB1300"/>
    <w:rsid w:val="00BB13D1"/>
    <w:rsid w:val="00BB174F"/>
    <w:rsid w:val="00BB1938"/>
    <w:rsid w:val="00BB19CF"/>
    <w:rsid w:val="00BB1ACA"/>
    <w:rsid w:val="00BB1BFC"/>
    <w:rsid w:val="00BB1D17"/>
    <w:rsid w:val="00BB1DBB"/>
    <w:rsid w:val="00BB209A"/>
    <w:rsid w:val="00BB2141"/>
    <w:rsid w:val="00BB2561"/>
    <w:rsid w:val="00BB2603"/>
    <w:rsid w:val="00BB2609"/>
    <w:rsid w:val="00BB2B9B"/>
    <w:rsid w:val="00BB2E63"/>
    <w:rsid w:val="00BB32A7"/>
    <w:rsid w:val="00BB3314"/>
    <w:rsid w:val="00BB333D"/>
    <w:rsid w:val="00BB33C9"/>
    <w:rsid w:val="00BB374D"/>
    <w:rsid w:val="00BB383E"/>
    <w:rsid w:val="00BB38C5"/>
    <w:rsid w:val="00BB3AA8"/>
    <w:rsid w:val="00BB4015"/>
    <w:rsid w:val="00BB42AB"/>
    <w:rsid w:val="00BB4362"/>
    <w:rsid w:val="00BB4726"/>
    <w:rsid w:val="00BB4870"/>
    <w:rsid w:val="00BB4B88"/>
    <w:rsid w:val="00BB4B90"/>
    <w:rsid w:val="00BB4E0E"/>
    <w:rsid w:val="00BB4FEE"/>
    <w:rsid w:val="00BB5580"/>
    <w:rsid w:val="00BB587B"/>
    <w:rsid w:val="00BB5926"/>
    <w:rsid w:val="00BB5A4A"/>
    <w:rsid w:val="00BB5AD5"/>
    <w:rsid w:val="00BB5E29"/>
    <w:rsid w:val="00BB5F98"/>
    <w:rsid w:val="00BB6038"/>
    <w:rsid w:val="00BB613B"/>
    <w:rsid w:val="00BB6301"/>
    <w:rsid w:val="00BB631E"/>
    <w:rsid w:val="00BB63F3"/>
    <w:rsid w:val="00BB63FE"/>
    <w:rsid w:val="00BB6753"/>
    <w:rsid w:val="00BB6767"/>
    <w:rsid w:val="00BB6940"/>
    <w:rsid w:val="00BB6A74"/>
    <w:rsid w:val="00BB6B1B"/>
    <w:rsid w:val="00BB6D02"/>
    <w:rsid w:val="00BB6D2D"/>
    <w:rsid w:val="00BB6F64"/>
    <w:rsid w:val="00BB7040"/>
    <w:rsid w:val="00BB7302"/>
    <w:rsid w:val="00BB7384"/>
    <w:rsid w:val="00BB755A"/>
    <w:rsid w:val="00BC0066"/>
    <w:rsid w:val="00BC0517"/>
    <w:rsid w:val="00BC0684"/>
    <w:rsid w:val="00BC0A0D"/>
    <w:rsid w:val="00BC0B71"/>
    <w:rsid w:val="00BC0FC2"/>
    <w:rsid w:val="00BC1015"/>
    <w:rsid w:val="00BC133C"/>
    <w:rsid w:val="00BC14CF"/>
    <w:rsid w:val="00BC14D1"/>
    <w:rsid w:val="00BC18C2"/>
    <w:rsid w:val="00BC1972"/>
    <w:rsid w:val="00BC1A25"/>
    <w:rsid w:val="00BC1A31"/>
    <w:rsid w:val="00BC1B92"/>
    <w:rsid w:val="00BC21DD"/>
    <w:rsid w:val="00BC2565"/>
    <w:rsid w:val="00BC2C46"/>
    <w:rsid w:val="00BC2CEE"/>
    <w:rsid w:val="00BC2E1D"/>
    <w:rsid w:val="00BC2EDF"/>
    <w:rsid w:val="00BC2F00"/>
    <w:rsid w:val="00BC39B4"/>
    <w:rsid w:val="00BC3D4D"/>
    <w:rsid w:val="00BC4041"/>
    <w:rsid w:val="00BC49A1"/>
    <w:rsid w:val="00BC49B2"/>
    <w:rsid w:val="00BC4CD1"/>
    <w:rsid w:val="00BC4DDA"/>
    <w:rsid w:val="00BC522D"/>
    <w:rsid w:val="00BC5472"/>
    <w:rsid w:val="00BC5761"/>
    <w:rsid w:val="00BC590E"/>
    <w:rsid w:val="00BC5A76"/>
    <w:rsid w:val="00BC5B67"/>
    <w:rsid w:val="00BC5D10"/>
    <w:rsid w:val="00BC5E55"/>
    <w:rsid w:val="00BC5F55"/>
    <w:rsid w:val="00BC60C7"/>
    <w:rsid w:val="00BC62C5"/>
    <w:rsid w:val="00BC65D0"/>
    <w:rsid w:val="00BC6727"/>
    <w:rsid w:val="00BC677F"/>
    <w:rsid w:val="00BC6799"/>
    <w:rsid w:val="00BC6956"/>
    <w:rsid w:val="00BC6B28"/>
    <w:rsid w:val="00BC6EC6"/>
    <w:rsid w:val="00BC709F"/>
    <w:rsid w:val="00BC715C"/>
    <w:rsid w:val="00BC7317"/>
    <w:rsid w:val="00BC7505"/>
    <w:rsid w:val="00BC7A24"/>
    <w:rsid w:val="00BC7AEF"/>
    <w:rsid w:val="00BC7E5E"/>
    <w:rsid w:val="00BC7F42"/>
    <w:rsid w:val="00BC7FA6"/>
    <w:rsid w:val="00BC7FD3"/>
    <w:rsid w:val="00BD0497"/>
    <w:rsid w:val="00BD0503"/>
    <w:rsid w:val="00BD088D"/>
    <w:rsid w:val="00BD0A99"/>
    <w:rsid w:val="00BD0B2B"/>
    <w:rsid w:val="00BD0BE1"/>
    <w:rsid w:val="00BD0CBA"/>
    <w:rsid w:val="00BD0DE8"/>
    <w:rsid w:val="00BD0E25"/>
    <w:rsid w:val="00BD0F48"/>
    <w:rsid w:val="00BD106A"/>
    <w:rsid w:val="00BD10F6"/>
    <w:rsid w:val="00BD144B"/>
    <w:rsid w:val="00BD17DC"/>
    <w:rsid w:val="00BD18EF"/>
    <w:rsid w:val="00BD1EA2"/>
    <w:rsid w:val="00BD259F"/>
    <w:rsid w:val="00BD2888"/>
    <w:rsid w:val="00BD28A0"/>
    <w:rsid w:val="00BD28A4"/>
    <w:rsid w:val="00BD2DB2"/>
    <w:rsid w:val="00BD300A"/>
    <w:rsid w:val="00BD3032"/>
    <w:rsid w:val="00BD374D"/>
    <w:rsid w:val="00BD3A9E"/>
    <w:rsid w:val="00BD3D09"/>
    <w:rsid w:val="00BD3E0D"/>
    <w:rsid w:val="00BD3F0B"/>
    <w:rsid w:val="00BD4330"/>
    <w:rsid w:val="00BD4356"/>
    <w:rsid w:val="00BD4403"/>
    <w:rsid w:val="00BD440B"/>
    <w:rsid w:val="00BD49C4"/>
    <w:rsid w:val="00BD4B7D"/>
    <w:rsid w:val="00BD4D45"/>
    <w:rsid w:val="00BD4F74"/>
    <w:rsid w:val="00BD511E"/>
    <w:rsid w:val="00BD531D"/>
    <w:rsid w:val="00BD5344"/>
    <w:rsid w:val="00BD53F7"/>
    <w:rsid w:val="00BD5430"/>
    <w:rsid w:val="00BD5452"/>
    <w:rsid w:val="00BD5884"/>
    <w:rsid w:val="00BD5895"/>
    <w:rsid w:val="00BD59BD"/>
    <w:rsid w:val="00BD5A7B"/>
    <w:rsid w:val="00BD601A"/>
    <w:rsid w:val="00BD62C2"/>
    <w:rsid w:val="00BD63D2"/>
    <w:rsid w:val="00BD64BE"/>
    <w:rsid w:val="00BD64E7"/>
    <w:rsid w:val="00BD6670"/>
    <w:rsid w:val="00BD669F"/>
    <w:rsid w:val="00BD66D4"/>
    <w:rsid w:val="00BD66DE"/>
    <w:rsid w:val="00BD676D"/>
    <w:rsid w:val="00BD67C4"/>
    <w:rsid w:val="00BD6863"/>
    <w:rsid w:val="00BD687F"/>
    <w:rsid w:val="00BD69E5"/>
    <w:rsid w:val="00BD6B40"/>
    <w:rsid w:val="00BD6B8E"/>
    <w:rsid w:val="00BD6BF4"/>
    <w:rsid w:val="00BD6CC9"/>
    <w:rsid w:val="00BD7102"/>
    <w:rsid w:val="00BD71B2"/>
    <w:rsid w:val="00BD7261"/>
    <w:rsid w:val="00BD7265"/>
    <w:rsid w:val="00BD732F"/>
    <w:rsid w:val="00BD73F2"/>
    <w:rsid w:val="00BD75CA"/>
    <w:rsid w:val="00BD774B"/>
    <w:rsid w:val="00BD7928"/>
    <w:rsid w:val="00BD79DB"/>
    <w:rsid w:val="00BD7D23"/>
    <w:rsid w:val="00BD7D35"/>
    <w:rsid w:val="00BD7F52"/>
    <w:rsid w:val="00BE00CE"/>
    <w:rsid w:val="00BE015D"/>
    <w:rsid w:val="00BE01BB"/>
    <w:rsid w:val="00BE0383"/>
    <w:rsid w:val="00BE0551"/>
    <w:rsid w:val="00BE0750"/>
    <w:rsid w:val="00BE0A40"/>
    <w:rsid w:val="00BE0B71"/>
    <w:rsid w:val="00BE0CC1"/>
    <w:rsid w:val="00BE0F55"/>
    <w:rsid w:val="00BE0FCF"/>
    <w:rsid w:val="00BE1182"/>
    <w:rsid w:val="00BE158A"/>
    <w:rsid w:val="00BE15B1"/>
    <w:rsid w:val="00BE187B"/>
    <w:rsid w:val="00BE18EF"/>
    <w:rsid w:val="00BE1965"/>
    <w:rsid w:val="00BE1D59"/>
    <w:rsid w:val="00BE1DA2"/>
    <w:rsid w:val="00BE1DB8"/>
    <w:rsid w:val="00BE1E31"/>
    <w:rsid w:val="00BE23DD"/>
    <w:rsid w:val="00BE243E"/>
    <w:rsid w:val="00BE2925"/>
    <w:rsid w:val="00BE2E10"/>
    <w:rsid w:val="00BE2E73"/>
    <w:rsid w:val="00BE3088"/>
    <w:rsid w:val="00BE335C"/>
    <w:rsid w:val="00BE33B0"/>
    <w:rsid w:val="00BE343B"/>
    <w:rsid w:val="00BE3661"/>
    <w:rsid w:val="00BE37AC"/>
    <w:rsid w:val="00BE37EA"/>
    <w:rsid w:val="00BE3932"/>
    <w:rsid w:val="00BE3966"/>
    <w:rsid w:val="00BE3C31"/>
    <w:rsid w:val="00BE3CEA"/>
    <w:rsid w:val="00BE3D97"/>
    <w:rsid w:val="00BE3F5F"/>
    <w:rsid w:val="00BE400A"/>
    <w:rsid w:val="00BE4206"/>
    <w:rsid w:val="00BE43E2"/>
    <w:rsid w:val="00BE45E8"/>
    <w:rsid w:val="00BE45EA"/>
    <w:rsid w:val="00BE4700"/>
    <w:rsid w:val="00BE47DB"/>
    <w:rsid w:val="00BE48A9"/>
    <w:rsid w:val="00BE48CB"/>
    <w:rsid w:val="00BE48D9"/>
    <w:rsid w:val="00BE49DB"/>
    <w:rsid w:val="00BE49EC"/>
    <w:rsid w:val="00BE4ADF"/>
    <w:rsid w:val="00BE4DCA"/>
    <w:rsid w:val="00BE520E"/>
    <w:rsid w:val="00BE551B"/>
    <w:rsid w:val="00BE56FD"/>
    <w:rsid w:val="00BE5A8F"/>
    <w:rsid w:val="00BE5B53"/>
    <w:rsid w:val="00BE5BD2"/>
    <w:rsid w:val="00BE5EB7"/>
    <w:rsid w:val="00BE60FF"/>
    <w:rsid w:val="00BE613B"/>
    <w:rsid w:val="00BE614A"/>
    <w:rsid w:val="00BE64E8"/>
    <w:rsid w:val="00BE6A85"/>
    <w:rsid w:val="00BE6CE2"/>
    <w:rsid w:val="00BE6EFF"/>
    <w:rsid w:val="00BE71CD"/>
    <w:rsid w:val="00BE7487"/>
    <w:rsid w:val="00BE76EE"/>
    <w:rsid w:val="00BE7955"/>
    <w:rsid w:val="00BE7A1D"/>
    <w:rsid w:val="00BE7A41"/>
    <w:rsid w:val="00BE7B35"/>
    <w:rsid w:val="00BE7B9B"/>
    <w:rsid w:val="00BE7C31"/>
    <w:rsid w:val="00BF008F"/>
    <w:rsid w:val="00BF00CF"/>
    <w:rsid w:val="00BF0174"/>
    <w:rsid w:val="00BF04C7"/>
    <w:rsid w:val="00BF0B15"/>
    <w:rsid w:val="00BF0C52"/>
    <w:rsid w:val="00BF0C63"/>
    <w:rsid w:val="00BF1108"/>
    <w:rsid w:val="00BF111A"/>
    <w:rsid w:val="00BF1574"/>
    <w:rsid w:val="00BF159E"/>
    <w:rsid w:val="00BF1686"/>
    <w:rsid w:val="00BF16B3"/>
    <w:rsid w:val="00BF187E"/>
    <w:rsid w:val="00BF191A"/>
    <w:rsid w:val="00BF1929"/>
    <w:rsid w:val="00BF1F4A"/>
    <w:rsid w:val="00BF2016"/>
    <w:rsid w:val="00BF2429"/>
    <w:rsid w:val="00BF2510"/>
    <w:rsid w:val="00BF2667"/>
    <w:rsid w:val="00BF26EE"/>
    <w:rsid w:val="00BF276B"/>
    <w:rsid w:val="00BF2A49"/>
    <w:rsid w:val="00BF2F6D"/>
    <w:rsid w:val="00BF33DA"/>
    <w:rsid w:val="00BF34A2"/>
    <w:rsid w:val="00BF35A8"/>
    <w:rsid w:val="00BF3808"/>
    <w:rsid w:val="00BF3962"/>
    <w:rsid w:val="00BF399D"/>
    <w:rsid w:val="00BF3AA3"/>
    <w:rsid w:val="00BF3B3B"/>
    <w:rsid w:val="00BF3B85"/>
    <w:rsid w:val="00BF3F81"/>
    <w:rsid w:val="00BF3F99"/>
    <w:rsid w:val="00BF3FDC"/>
    <w:rsid w:val="00BF4694"/>
    <w:rsid w:val="00BF4768"/>
    <w:rsid w:val="00BF47C5"/>
    <w:rsid w:val="00BF4BAB"/>
    <w:rsid w:val="00BF4C81"/>
    <w:rsid w:val="00BF518D"/>
    <w:rsid w:val="00BF5252"/>
    <w:rsid w:val="00BF584A"/>
    <w:rsid w:val="00BF5CB4"/>
    <w:rsid w:val="00BF5CB7"/>
    <w:rsid w:val="00BF608E"/>
    <w:rsid w:val="00BF6095"/>
    <w:rsid w:val="00BF60F9"/>
    <w:rsid w:val="00BF6240"/>
    <w:rsid w:val="00BF6570"/>
    <w:rsid w:val="00BF6710"/>
    <w:rsid w:val="00BF692A"/>
    <w:rsid w:val="00BF6949"/>
    <w:rsid w:val="00BF6CA8"/>
    <w:rsid w:val="00BF6FD3"/>
    <w:rsid w:val="00BF74BB"/>
    <w:rsid w:val="00BF76D6"/>
    <w:rsid w:val="00BF7756"/>
    <w:rsid w:val="00BF77FA"/>
    <w:rsid w:val="00BF7806"/>
    <w:rsid w:val="00BF7AA2"/>
    <w:rsid w:val="00BF7B54"/>
    <w:rsid w:val="00BF7F54"/>
    <w:rsid w:val="00C005E7"/>
    <w:rsid w:val="00C006C3"/>
    <w:rsid w:val="00C00845"/>
    <w:rsid w:val="00C009C6"/>
    <w:rsid w:val="00C009F7"/>
    <w:rsid w:val="00C00E10"/>
    <w:rsid w:val="00C01108"/>
    <w:rsid w:val="00C0112C"/>
    <w:rsid w:val="00C011EB"/>
    <w:rsid w:val="00C012E1"/>
    <w:rsid w:val="00C01352"/>
    <w:rsid w:val="00C01898"/>
    <w:rsid w:val="00C02682"/>
    <w:rsid w:val="00C027D3"/>
    <w:rsid w:val="00C02810"/>
    <w:rsid w:val="00C02905"/>
    <w:rsid w:val="00C02D0B"/>
    <w:rsid w:val="00C02DFF"/>
    <w:rsid w:val="00C02E9E"/>
    <w:rsid w:val="00C02EF2"/>
    <w:rsid w:val="00C03139"/>
    <w:rsid w:val="00C0313B"/>
    <w:rsid w:val="00C0315F"/>
    <w:rsid w:val="00C0317B"/>
    <w:rsid w:val="00C03573"/>
    <w:rsid w:val="00C0362B"/>
    <w:rsid w:val="00C0371C"/>
    <w:rsid w:val="00C03970"/>
    <w:rsid w:val="00C039C8"/>
    <w:rsid w:val="00C03A57"/>
    <w:rsid w:val="00C03E0E"/>
    <w:rsid w:val="00C03E1F"/>
    <w:rsid w:val="00C03F8F"/>
    <w:rsid w:val="00C03FB3"/>
    <w:rsid w:val="00C04138"/>
    <w:rsid w:val="00C041E5"/>
    <w:rsid w:val="00C04326"/>
    <w:rsid w:val="00C0452D"/>
    <w:rsid w:val="00C0468B"/>
    <w:rsid w:val="00C046B1"/>
    <w:rsid w:val="00C047E2"/>
    <w:rsid w:val="00C04A66"/>
    <w:rsid w:val="00C04F8C"/>
    <w:rsid w:val="00C05115"/>
    <w:rsid w:val="00C0549F"/>
    <w:rsid w:val="00C05513"/>
    <w:rsid w:val="00C056F4"/>
    <w:rsid w:val="00C0597C"/>
    <w:rsid w:val="00C05B55"/>
    <w:rsid w:val="00C05B87"/>
    <w:rsid w:val="00C05E32"/>
    <w:rsid w:val="00C0611F"/>
    <w:rsid w:val="00C06630"/>
    <w:rsid w:val="00C066AD"/>
    <w:rsid w:val="00C06B36"/>
    <w:rsid w:val="00C06D35"/>
    <w:rsid w:val="00C06D85"/>
    <w:rsid w:val="00C06FF6"/>
    <w:rsid w:val="00C07022"/>
    <w:rsid w:val="00C0705A"/>
    <w:rsid w:val="00C071D1"/>
    <w:rsid w:val="00C075CB"/>
    <w:rsid w:val="00C07633"/>
    <w:rsid w:val="00C07663"/>
    <w:rsid w:val="00C0782B"/>
    <w:rsid w:val="00C07B6E"/>
    <w:rsid w:val="00C07D1D"/>
    <w:rsid w:val="00C07DFF"/>
    <w:rsid w:val="00C07F53"/>
    <w:rsid w:val="00C102EA"/>
    <w:rsid w:val="00C108B6"/>
    <w:rsid w:val="00C108BB"/>
    <w:rsid w:val="00C108C1"/>
    <w:rsid w:val="00C108E1"/>
    <w:rsid w:val="00C108E2"/>
    <w:rsid w:val="00C10D0A"/>
    <w:rsid w:val="00C110BC"/>
    <w:rsid w:val="00C114D8"/>
    <w:rsid w:val="00C11683"/>
    <w:rsid w:val="00C11795"/>
    <w:rsid w:val="00C11827"/>
    <w:rsid w:val="00C11BF8"/>
    <w:rsid w:val="00C11C1D"/>
    <w:rsid w:val="00C11DC6"/>
    <w:rsid w:val="00C12104"/>
    <w:rsid w:val="00C121D8"/>
    <w:rsid w:val="00C1255A"/>
    <w:rsid w:val="00C125DF"/>
    <w:rsid w:val="00C12C5F"/>
    <w:rsid w:val="00C12CD1"/>
    <w:rsid w:val="00C12D54"/>
    <w:rsid w:val="00C12FD8"/>
    <w:rsid w:val="00C1358E"/>
    <w:rsid w:val="00C13712"/>
    <w:rsid w:val="00C13955"/>
    <w:rsid w:val="00C139B9"/>
    <w:rsid w:val="00C13F13"/>
    <w:rsid w:val="00C142B9"/>
    <w:rsid w:val="00C145A2"/>
    <w:rsid w:val="00C14643"/>
    <w:rsid w:val="00C1498C"/>
    <w:rsid w:val="00C14B4A"/>
    <w:rsid w:val="00C14E10"/>
    <w:rsid w:val="00C14E92"/>
    <w:rsid w:val="00C15031"/>
    <w:rsid w:val="00C15068"/>
    <w:rsid w:val="00C152BB"/>
    <w:rsid w:val="00C153FA"/>
    <w:rsid w:val="00C1542F"/>
    <w:rsid w:val="00C1560F"/>
    <w:rsid w:val="00C156EC"/>
    <w:rsid w:val="00C15B43"/>
    <w:rsid w:val="00C15BA5"/>
    <w:rsid w:val="00C15CCF"/>
    <w:rsid w:val="00C15DCF"/>
    <w:rsid w:val="00C15E13"/>
    <w:rsid w:val="00C15E8A"/>
    <w:rsid w:val="00C160B7"/>
    <w:rsid w:val="00C16199"/>
    <w:rsid w:val="00C1641B"/>
    <w:rsid w:val="00C1665B"/>
    <w:rsid w:val="00C1684D"/>
    <w:rsid w:val="00C16A1B"/>
    <w:rsid w:val="00C16B04"/>
    <w:rsid w:val="00C16C8B"/>
    <w:rsid w:val="00C16CAA"/>
    <w:rsid w:val="00C16D29"/>
    <w:rsid w:val="00C16DE1"/>
    <w:rsid w:val="00C16FF8"/>
    <w:rsid w:val="00C17680"/>
    <w:rsid w:val="00C1783A"/>
    <w:rsid w:val="00C17979"/>
    <w:rsid w:val="00C17C46"/>
    <w:rsid w:val="00C17E71"/>
    <w:rsid w:val="00C20095"/>
    <w:rsid w:val="00C201AC"/>
    <w:rsid w:val="00C2036A"/>
    <w:rsid w:val="00C20478"/>
    <w:rsid w:val="00C207FA"/>
    <w:rsid w:val="00C20924"/>
    <w:rsid w:val="00C209B1"/>
    <w:rsid w:val="00C20A6D"/>
    <w:rsid w:val="00C20B14"/>
    <w:rsid w:val="00C20C6A"/>
    <w:rsid w:val="00C20FCC"/>
    <w:rsid w:val="00C2115C"/>
    <w:rsid w:val="00C211C8"/>
    <w:rsid w:val="00C21370"/>
    <w:rsid w:val="00C21488"/>
    <w:rsid w:val="00C215B7"/>
    <w:rsid w:val="00C2160C"/>
    <w:rsid w:val="00C21639"/>
    <w:rsid w:val="00C216CB"/>
    <w:rsid w:val="00C2181F"/>
    <w:rsid w:val="00C21919"/>
    <w:rsid w:val="00C21BBE"/>
    <w:rsid w:val="00C21BD9"/>
    <w:rsid w:val="00C21C1C"/>
    <w:rsid w:val="00C220E2"/>
    <w:rsid w:val="00C22160"/>
    <w:rsid w:val="00C22184"/>
    <w:rsid w:val="00C221D4"/>
    <w:rsid w:val="00C222A7"/>
    <w:rsid w:val="00C22301"/>
    <w:rsid w:val="00C2241C"/>
    <w:rsid w:val="00C22550"/>
    <w:rsid w:val="00C225DD"/>
    <w:rsid w:val="00C2270C"/>
    <w:rsid w:val="00C228DF"/>
    <w:rsid w:val="00C229AB"/>
    <w:rsid w:val="00C22A6B"/>
    <w:rsid w:val="00C22B4B"/>
    <w:rsid w:val="00C22B59"/>
    <w:rsid w:val="00C22D04"/>
    <w:rsid w:val="00C22EEA"/>
    <w:rsid w:val="00C22EEC"/>
    <w:rsid w:val="00C22FFB"/>
    <w:rsid w:val="00C2329D"/>
    <w:rsid w:val="00C23604"/>
    <w:rsid w:val="00C238E8"/>
    <w:rsid w:val="00C23D81"/>
    <w:rsid w:val="00C24034"/>
    <w:rsid w:val="00C2415A"/>
    <w:rsid w:val="00C24368"/>
    <w:rsid w:val="00C244F3"/>
    <w:rsid w:val="00C24636"/>
    <w:rsid w:val="00C2475C"/>
    <w:rsid w:val="00C24760"/>
    <w:rsid w:val="00C24818"/>
    <w:rsid w:val="00C2483B"/>
    <w:rsid w:val="00C248C0"/>
    <w:rsid w:val="00C24986"/>
    <w:rsid w:val="00C24EFE"/>
    <w:rsid w:val="00C24F8A"/>
    <w:rsid w:val="00C25035"/>
    <w:rsid w:val="00C25133"/>
    <w:rsid w:val="00C252B0"/>
    <w:rsid w:val="00C25507"/>
    <w:rsid w:val="00C25B35"/>
    <w:rsid w:val="00C25B3E"/>
    <w:rsid w:val="00C25C16"/>
    <w:rsid w:val="00C25CCF"/>
    <w:rsid w:val="00C26763"/>
    <w:rsid w:val="00C26790"/>
    <w:rsid w:val="00C269D3"/>
    <w:rsid w:val="00C26A23"/>
    <w:rsid w:val="00C26BCB"/>
    <w:rsid w:val="00C26DFA"/>
    <w:rsid w:val="00C26F8D"/>
    <w:rsid w:val="00C2720E"/>
    <w:rsid w:val="00C2733C"/>
    <w:rsid w:val="00C27620"/>
    <w:rsid w:val="00C2783B"/>
    <w:rsid w:val="00C27D97"/>
    <w:rsid w:val="00C27EAF"/>
    <w:rsid w:val="00C3037A"/>
    <w:rsid w:val="00C304F3"/>
    <w:rsid w:val="00C3051E"/>
    <w:rsid w:val="00C307B6"/>
    <w:rsid w:val="00C3090F"/>
    <w:rsid w:val="00C30977"/>
    <w:rsid w:val="00C30A7E"/>
    <w:rsid w:val="00C30A8A"/>
    <w:rsid w:val="00C30C06"/>
    <w:rsid w:val="00C30D0A"/>
    <w:rsid w:val="00C30EC9"/>
    <w:rsid w:val="00C31260"/>
    <w:rsid w:val="00C3139C"/>
    <w:rsid w:val="00C3148A"/>
    <w:rsid w:val="00C3178A"/>
    <w:rsid w:val="00C317D1"/>
    <w:rsid w:val="00C31835"/>
    <w:rsid w:val="00C31948"/>
    <w:rsid w:val="00C31973"/>
    <w:rsid w:val="00C31AE7"/>
    <w:rsid w:val="00C31F64"/>
    <w:rsid w:val="00C3207A"/>
    <w:rsid w:val="00C32690"/>
    <w:rsid w:val="00C327CE"/>
    <w:rsid w:val="00C32841"/>
    <w:rsid w:val="00C32AC7"/>
    <w:rsid w:val="00C32C88"/>
    <w:rsid w:val="00C332C0"/>
    <w:rsid w:val="00C33344"/>
    <w:rsid w:val="00C333C8"/>
    <w:rsid w:val="00C3353B"/>
    <w:rsid w:val="00C3354F"/>
    <w:rsid w:val="00C33AD6"/>
    <w:rsid w:val="00C33CD5"/>
    <w:rsid w:val="00C33D68"/>
    <w:rsid w:val="00C340C5"/>
    <w:rsid w:val="00C34279"/>
    <w:rsid w:val="00C3461F"/>
    <w:rsid w:val="00C34625"/>
    <w:rsid w:val="00C3476D"/>
    <w:rsid w:val="00C34775"/>
    <w:rsid w:val="00C34814"/>
    <w:rsid w:val="00C34AAB"/>
    <w:rsid w:val="00C34E1C"/>
    <w:rsid w:val="00C3505B"/>
    <w:rsid w:val="00C3521F"/>
    <w:rsid w:val="00C3542F"/>
    <w:rsid w:val="00C35477"/>
    <w:rsid w:val="00C354D1"/>
    <w:rsid w:val="00C355FE"/>
    <w:rsid w:val="00C35763"/>
    <w:rsid w:val="00C35C94"/>
    <w:rsid w:val="00C3663D"/>
    <w:rsid w:val="00C36896"/>
    <w:rsid w:val="00C368B3"/>
    <w:rsid w:val="00C36A73"/>
    <w:rsid w:val="00C36C31"/>
    <w:rsid w:val="00C36D58"/>
    <w:rsid w:val="00C36F84"/>
    <w:rsid w:val="00C36FEC"/>
    <w:rsid w:val="00C37072"/>
    <w:rsid w:val="00C370EA"/>
    <w:rsid w:val="00C37258"/>
    <w:rsid w:val="00C37A1C"/>
    <w:rsid w:val="00C37C5A"/>
    <w:rsid w:val="00C37F42"/>
    <w:rsid w:val="00C37FFB"/>
    <w:rsid w:val="00C401FF"/>
    <w:rsid w:val="00C408F1"/>
    <w:rsid w:val="00C40A33"/>
    <w:rsid w:val="00C40B48"/>
    <w:rsid w:val="00C40EC4"/>
    <w:rsid w:val="00C40F97"/>
    <w:rsid w:val="00C41091"/>
    <w:rsid w:val="00C41331"/>
    <w:rsid w:val="00C413C9"/>
    <w:rsid w:val="00C41526"/>
    <w:rsid w:val="00C41736"/>
    <w:rsid w:val="00C418B3"/>
    <w:rsid w:val="00C418CE"/>
    <w:rsid w:val="00C41F60"/>
    <w:rsid w:val="00C421B5"/>
    <w:rsid w:val="00C42462"/>
    <w:rsid w:val="00C424DE"/>
    <w:rsid w:val="00C42722"/>
    <w:rsid w:val="00C428B3"/>
    <w:rsid w:val="00C42973"/>
    <w:rsid w:val="00C42C1F"/>
    <w:rsid w:val="00C4312F"/>
    <w:rsid w:val="00C431F0"/>
    <w:rsid w:val="00C434B9"/>
    <w:rsid w:val="00C434C7"/>
    <w:rsid w:val="00C434F3"/>
    <w:rsid w:val="00C43557"/>
    <w:rsid w:val="00C43588"/>
    <w:rsid w:val="00C435C9"/>
    <w:rsid w:val="00C436DF"/>
    <w:rsid w:val="00C43968"/>
    <w:rsid w:val="00C43A09"/>
    <w:rsid w:val="00C43B94"/>
    <w:rsid w:val="00C43D21"/>
    <w:rsid w:val="00C43D24"/>
    <w:rsid w:val="00C43D88"/>
    <w:rsid w:val="00C43E5D"/>
    <w:rsid w:val="00C4415C"/>
    <w:rsid w:val="00C44308"/>
    <w:rsid w:val="00C4448E"/>
    <w:rsid w:val="00C44623"/>
    <w:rsid w:val="00C448E1"/>
    <w:rsid w:val="00C44D2D"/>
    <w:rsid w:val="00C44D34"/>
    <w:rsid w:val="00C44E86"/>
    <w:rsid w:val="00C45004"/>
    <w:rsid w:val="00C45073"/>
    <w:rsid w:val="00C451D9"/>
    <w:rsid w:val="00C45790"/>
    <w:rsid w:val="00C45946"/>
    <w:rsid w:val="00C4596C"/>
    <w:rsid w:val="00C45AA0"/>
    <w:rsid w:val="00C45AB7"/>
    <w:rsid w:val="00C45FCC"/>
    <w:rsid w:val="00C46007"/>
    <w:rsid w:val="00C4604D"/>
    <w:rsid w:val="00C460FE"/>
    <w:rsid w:val="00C464E2"/>
    <w:rsid w:val="00C46538"/>
    <w:rsid w:val="00C46784"/>
    <w:rsid w:val="00C46815"/>
    <w:rsid w:val="00C46C06"/>
    <w:rsid w:val="00C46D54"/>
    <w:rsid w:val="00C46DE5"/>
    <w:rsid w:val="00C47156"/>
    <w:rsid w:val="00C471B5"/>
    <w:rsid w:val="00C47365"/>
    <w:rsid w:val="00C47367"/>
    <w:rsid w:val="00C4737E"/>
    <w:rsid w:val="00C479BA"/>
    <w:rsid w:val="00C47A8D"/>
    <w:rsid w:val="00C47BD6"/>
    <w:rsid w:val="00C47C9A"/>
    <w:rsid w:val="00C47E23"/>
    <w:rsid w:val="00C47ED9"/>
    <w:rsid w:val="00C50105"/>
    <w:rsid w:val="00C50700"/>
    <w:rsid w:val="00C50875"/>
    <w:rsid w:val="00C50A2E"/>
    <w:rsid w:val="00C50A39"/>
    <w:rsid w:val="00C50B1D"/>
    <w:rsid w:val="00C50E9A"/>
    <w:rsid w:val="00C50F75"/>
    <w:rsid w:val="00C51043"/>
    <w:rsid w:val="00C510D5"/>
    <w:rsid w:val="00C516B3"/>
    <w:rsid w:val="00C51779"/>
    <w:rsid w:val="00C517FA"/>
    <w:rsid w:val="00C518A9"/>
    <w:rsid w:val="00C51CA1"/>
    <w:rsid w:val="00C51DB3"/>
    <w:rsid w:val="00C51F85"/>
    <w:rsid w:val="00C52233"/>
    <w:rsid w:val="00C522E7"/>
    <w:rsid w:val="00C52375"/>
    <w:rsid w:val="00C527B5"/>
    <w:rsid w:val="00C52871"/>
    <w:rsid w:val="00C52969"/>
    <w:rsid w:val="00C52A1D"/>
    <w:rsid w:val="00C52BFA"/>
    <w:rsid w:val="00C52C0C"/>
    <w:rsid w:val="00C52DD0"/>
    <w:rsid w:val="00C52EE0"/>
    <w:rsid w:val="00C52FB7"/>
    <w:rsid w:val="00C5317A"/>
    <w:rsid w:val="00C536DF"/>
    <w:rsid w:val="00C53872"/>
    <w:rsid w:val="00C53912"/>
    <w:rsid w:val="00C53989"/>
    <w:rsid w:val="00C53ACC"/>
    <w:rsid w:val="00C53BD1"/>
    <w:rsid w:val="00C53CC7"/>
    <w:rsid w:val="00C53CDB"/>
    <w:rsid w:val="00C53D03"/>
    <w:rsid w:val="00C53F6E"/>
    <w:rsid w:val="00C53FA8"/>
    <w:rsid w:val="00C53FAF"/>
    <w:rsid w:val="00C543AC"/>
    <w:rsid w:val="00C5443C"/>
    <w:rsid w:val="00C54529"/>
    <w:rsid w:val="00C5452D"/>
    <w:rsid w:val="00C54543"/>
    <w:rsid w:val="00C54A4D"/>
    <w:rsid w:val="00C54ABE"/>
    <w:rsid w:val="00C54C5C"/>
    <w:rsid w:val="00C54D1F"/>
    <w:rsid w:val="00C54F83"/>
    <w:rsid w:val="00C55364"/>
    <w:rsid w:val="00C553E3"/>
    <w:rsid w:val="00C55934"/>
    <w:rsid w:val="00C55BCD"/>
    <w:rsid w:val="00C55CBB"/>
    <w:rsid w:val="00C5655F"/>
    <w:rsid w:val="00C56592"/>
    <w:rsid w:val="00C567D8"/>
    <w:rsid w:val="00C569E2"/>
    <w:rsid w:val="00C56ACC"/>
    <w:rsid w:val="00C56C4E"/>
    <w:rsid w:val="00C56DB9"/>
    <w:rsid w:val="00C56E81"/>
    <w:rsid w:val="00C571F7"/>
    <w:rsid w:val="00C57479"/>
    <w:rsid w:val="00C5761E"/>
    <w:rsid w:val="00C578BD"/>
    <w:rsid w:val="00C57B8F"/>
    <w:rsid w:val="00C57CA0"/>
    <w:rsid w:val="00C57D65"/>
    <w:rsid w:val="00C60396"/>
    <w:rsid w:val="00C605C9"/>
    <w:rsid w:val="00C6073A"/>
    <w:rsid w:val="00C6074E"/>
    <w:rsid w:val="00C607E4"/>
    <w:rsid w:val="00C6085F"/>
    <w:rsid w:val="00C609C7"/>
    <w:rsid w:val="00C60A65"/>
    <w:rsid w:val="00C60B21"/>
    <w:rsid w:val="00C60D15"/>
    <w:rsid w:val="00C60D54"/>
    <w:rsid w:val="00C60D9C"/>
    <w:rsid w:val="00C60DA0"/>
    <w:rsid w:val="00C60E44"/>
    <w:rsid w:val="00C60EBF"/>
    <w:rsid w:val="00C61103"/>
    <w:rsid w:val="00C611EC"/>
    <w:rsid w:val="00C61470"/>
    <w:rsid w:val="00C61677"/>
    <w:rsid w:val="00C619DC"/>
    <w:rsid w:val="00C61BA0"/>
    <w:rsid w:val="00C61E91"/>
    <w:rsid w:val="00C62051"/>
    <w:rsid w:val="00C620B8"/>
    <w:rsid w:val="00C62377"/>
    <w:rsid w:val="00C624D2"/>
    <w:rsid w:val="00C627AD"/>
    <w:rsid w:val="00C629A0"/>
    <w:rsid w:val="00C629CF"/>
    <w:rsid w:val="00C62A73"/>
    <w:rsid w:val="00C62C7F"/>
    <w:rsid w:val="00C62D98"/>
    <w:rsid w:val="00C62D9F"/>
    <w:rsid w:val="00C62F74"/>
    <w:rsid w:val="00C6315A"/>
    <w:rsid w:val="00C6319F"/>
    <w:rsid w:val="00C633E2"/>
    <w:rsid w:val="00C634D1"/>
    <w:rsid w:val="00C634E9"/>
    <w:rsid w:val="00C63501"/>
    <w:rsid w:val="00C636F0"/>
    <w:rsid w:val="00C641EF"/>
    <w:rsid w:val="00C64218"/>
    <w:rsid w:val="00C64243"/>
    <w:rsid w:val="00C64362"/>
    <w:rsid w:val="00C643D0"/>
    <w:rsid w:val="00C6460F"/>
    <w:rsid w:val="00C64A81"/>
    <w:rsid w:val="00C64CB0"/>
    <w:rsid w:val="00C64E03"/>
    <w:rsid w:val="00C64E12"/>
    <w:rsid w:val="00C6529D"/>
    <w:rsid w:val="00C65363"/>
    <w:rsid w:val="00C65433"/>
    <w:rsid w:val="00C65544"/>
    <w:rsid w:val="00C656C6"/>
    <w:rsid w:val="00C65A9D"/>
    <w:rsid w:val="00C65B08"/>
    <w:rsid w:val="00C65B29"/>
    <w:rsid w:val="00C65ED2"/>
    <w:rsid w:val="00C65F67"/>
    <w:rsid w:val="00C66014"/>
    <w:rsid w:val="00C6626C"/>
    <w:rsid w:val="00C6643B"/>
    <w:rsid w:val="00C66505"/>
    <w:rsid w:val="00C66696"/>
    <w:rsid w:val="00C6693B"/>
    <w:rsid w:val="00C66A1B"/>
    <w:rsid w:val="00C66AD9"/>
    <w:rsid w:val="00C66B6C"/>
    <w:rsid w:val="00C66E2A"/>
    <w:rsid w:val="00C66EA0"/>
    <w:rsid w:val="00C66ECC"/>
    <w:rsid w:val="00C67085"/>
    <w:rsid w:val="00C678F2"/>
    <w:rsid w:val="00C67C96"/>
    <w:rsid w:val="00C67CA9"/>
    <w:rsid w:val="00C67FEA"/>
    <w:rsid w:val="00C701F6"/>
    <w:rsid w:val="00C703A7"/>
    <w:rsid w:val="00C703F0"/>
    <w:rsid w:val="00C7051C"/>
    <w:rsid w:val="00C70BB4"/>
    <w:rsid w:val="00C70CBE"/>
    <w:rsid w:val="00C71070"/>
    <w:rsid w:val="00C710C7"/>
    <w:rsid w:val="00C71308"/>
    <w:rsid w:val="00C7132E"/>
    <w:rsid w:val="00C71734"/>
    <w:rsid w:val="00C717FF"/>
    <w:rsid w:val="00C71887"/>
    <w:rsid w:val="00C718CB"/>
    <w:rsid w:val="00C71939"/>
    <w:rsid w:val="00C719E8"/>
    <w:rsid w:val="00C71C83"/>
    <w:rsid w:val="00C71CB7"/>
    <w:rsid w:val="00C722BE"/>
    <w:rsid w:val="00C723C7"/>
    <w:rsid w:val="00C72627"/>
    <w:rsid w:val="00C7287F"/>
    <w:rsid w:val="00C728C7"/>
    <w:rsid w:val="00C72CBD"/>
    <w:rsid w:val="00C72EFB"/>
    <w:rsid w:val="00C73BE9"/>
    <w:rsid w:val="00C73CC0"/>
    <w:rsid w:val="00C73DDF"/>
    <w:rsid w:val="00C73F20"/>
    <w:rsid w:val="00C73F7D"/>
    <w:rsid w:val="00C73FA5"/>
    <w:rsid w:val="00C74084"/>
    <w:rsid w:val="00C7445D"/>
    <w:rsid w:val="00C744E3"/>
    <w:rsid w:val="00C747EC"/>
    <w:rsid w:val="00C7491B"/>
    <w:rsid w:val="00C74D73"/>
    <w:rsid w:val="00C74E5D"/>
    <w:rsid w:val="00C74EC9"/>
    <w:rsid w:val="00C74F36"/>
    <w:rsid w:val="00C752C1"/>
    <w:rsid w:val="00C752CC"/>
    <w:rsid w:val="00C753CC"/>
    <w:rsid w:val="00C75602"/>
    <w:rsid w:val="00C75BF9"/>
    <w:rsid w:val="00C75D98"/>
    <w:rsid w:val="00C7614A"/>
    <w:rsid w:val="00C76236"/>
    <w:rsid w:val="00C76385"/>
    <w:rsid w:val="00C7662D"/>
    <w:rsid w:val="00C76637"/>
    <w:rsid w:val="00C76703"/>
    <w:rsid w:val="00C768B8"/>
    <w:rsid w:val="00C76BF4"/>
    <w:rsid w:val="00C76D71"/>
    <w:rsid w:val="00C76D8B"/>
    <w:rsid w:val="00C76E2C"/>
    <w:rsid w:val="00C77017"/>
    <w:rsid w:val="00C77372"/>
    <w:rsid w:val="00C7755D"/>
    <w:rsid w:val="00C776C6"/>
    <w:rsid w:val="00C7771C"/>
    <w:rsid w:val="00C7773F"/>
    <w:rsid w:val="00C77A4E"/>
    <w:rsid w:val="00C77BB1"/>
    <w:rsid w:val="00C77BDC"/>
    <w:rsid w:val="00C77E8A"/>
    <w:rsid w:val="00C80164"/>
    <w:rsid w:val="00C801B7"/>
    <w:rsid w:val="00C8039D"/>
    <w:rsid w:val="00C8074C"/>
    <w:rsid w:val="00C808A6"/>
    <w:rsid w:val="00C80B62"/>
    <w:rsid w:val="00C80CA6"/>
    <w:rsid w:val="00C80D2B"/>
    <w:rsid w:val="00C80E11"/>
    <w:rsid w:val="00C80E4E"/>
    <w:rsid w:val="00C812AA"/>
    <w:rsid w:val="00C815F5"/>
    <w:rsid w:val="00C81A23"/>
    <w:rsid w:val="00C81AA2"/>
    <w:rsid w:val="00C81ABE"/>
    <w:rsid w:val="00C81BAA"/>
    <w:rsid w:val="00C81C2D"/>
    <w:rsid w:val="00C81C61"/>
    <w:rsid w:val="00C81D3E"/>
    <w:rsid w:val="00C81D92"/>
    <w:rsid w:val="00C8225E"/>
    <w:rsid w:val="00C82277"/>
    <w:rsid w:val="00C82434"/>
    <w:rsid w:val="00C82781"/>
    <w:rsid w:val="00C8280B"/>
    <w:rsid w:val="00C82919"/>
    <w:rsid w:val="00C82A04"/>
    <w:rsid w:val="00C82B05"/>
    <w:rsid w:val="00C82B64"/>
    <w:rsid w:val="00C82CDD"/>
    <w:rsid w:val="00C83343"/>
    <w:rsid w:val="00C83372"/>
    <w:rsid w:val="00C83527"/>
    <w:rsid w:val="00C835D2"/>
    <w:rsid w:val="00C838CF"/>
    <w:rsid w:val="00C83A0D"/>
    <w:rsid w:val="00C83AEC"/>
    <w:rsid w:val="00C83AF4"/>
    <w:rsid w:val="00C83B70"/>
    <w:rsid w:val="00C83E04"/>
    <w:rsid w:val="00C8400E"/>
    <w:rsid w:val="00C84128"/>
    <w:rsid w:val="00C84154"/>
    <w:rsid w:val="00C844FD"/>
    <w:rsid w:val="00C84523"/>
    <w:rsid w:val="00C845AA"/>
    <w:rsid w:val="00C84BA5"/>
    <w:rsid w:val="00C84C2F"/>
    <w:rsid w:val="00C84DFC"/>
    <w:rsid w:val="00C84EDF"/>
    <w:rsid w:val="00C84F4B"/>
    <w:rsid w:val="00C85062"/>
    <w:rsid w:val="00C85460"/>
    <w:rsid w:val="00C854EF"/>
    <w:rsid w:val="00C8562F"/>
    <w:rsid w:val="00C856EB"/>
    <w:rsid w:val="00C85758"/>
    <w:rsid w:val="00C8586A"/>
    <w:rsid w:val="00C858F0"/>
    <w:rsid w:val="00C867B7"/>
    <w:rsid w:val="00C86BE0"/>
    <w:rsid w:val="00C86D39"/>
    <w:rsid w:val="00C86DE3"/>
    <w:rsid w:val="00C86FC5"/>
    <w:rsid w:val="00C86FEE"/>
    <w:rsid w:val="00C8709C"/>
    <w:rsid w:val="00C87366"/>
    <w:rsid w:val="00C873D9"/>
    <w:rsid w:val="00C873E8"/>
    <w:rsid w:val="00C87585"/>
    <w:rsid w:val="00C875F7"/>
    <w:rsid w:val="00C876F3"/>
    <w:rsid w:val="00C8771E"/>
    <w:rsid w:val="00C877F0"/>
    <w:rsid w:val="00C879FA"/>
    <w:rsid w:val="00C87A26"/>
    <w:rsid w:val="00C87A3A"/>
    <w:rsid w:val="00C87DC7"/>
    <w:rsid w:val="00C87E73"/>
    <w:rsid w:val="00C87FB3"/>
    <w:rsid w:val="00C87FC0"/>
    <w:rsid w:val="00C90509"/>
    <w:rsid w:val="00C9061B"/>
    <w:rsid w:val="00C90823"/>
    <w:rsid w:val="00C909DD"/>
    <w:rsid w:val="00C90D28"/>
    <w:rsid w:val="00C90F1F"/>
    <w:rsid w:val="00C90F8C"/>
    <w:rsid w:val="00C9138C"/>
    <w:rsid w:val="00C913AB"/>
    <w:rsid w:val="00C91726"/>
    <w:rsid w:val="00C917CB"/>
    <w:rsid w:val="00C91849"/>
    <w:rsid w:val="00C919CB"/>
    <w:rsid w:val="00C91E6F"/>
    <w:rsid w:val="00C92081"/>
    <w:rsid w:val="00C92421"/>
    <w:rsid w:val="00C927C5"/>
    <w:rsid w:val="00C92E4B"/>
    <w:rsid w:val="00C92F0F"/>
    <w:rsid w:val="00C93131"/>
    <w:rsid w:val="00C9328E"/>
    <w:rsid w:val="00C939D7"/>
    <w:rsid w:val="00C93B3B"/>
    <w:rsid w:val="00C94244"/>
    <w:rsid w:val="00C942D2"/>
    <w:rsid w:val="00C9430C"/>
    <w:rsid w:val="00C943BA"/>
    <w:rsid w:val="00C9489D"/>
    <w:rsid w:val="00C94AA6"/>
    <w:rsid w:val="00C94C0E"/>
    <w:rsid w:val="00C94DB2"/>
    <w:rsid w:val="00C94DF5"/>
    <w:rsid w:val="00C94E4B"/>
    <w:rsid w:val="00C94F3E"/>
    <w:rsid w:val="00C94F77"/>
    <w:rsid w:val="00C95130"/>
    <w:rsid w:val="00C9528D"/>
    <w:rsid w:val="00C95358"/>
    <w:rsid w:val="00C953F5"/>
    <w:rsid w:val="00C95453"/>
    <w:rsid w:val="00C95636"/>
    <w:rsid w:val="00C956FD"/>
    <w:rsid w:val="00C95827"/>
    <w:rsid w:val="00C9584A"/>
    <w:rsid w:val="00C95939"/>
    <w:rsid w:val="00C959DC"/>
    <w:rsid w:val="00C95ADA"/>
    <w:rsid w:val="00C95D62"/>
    <w:rsid w:val="00C95DB2"/>
    <w:rsid w:val="00C95F12"/>
    <w:rsid w:val="00C962AF"/>
    <w:rsid w:val="00C962B1"/>
    <w:rsid w:val="00C9667E"/>
    <w:rsid w:val="00C96729"/>
    <w:rsid w:val="00C96779"/>
    <w:rsid w:val="00C96A44"/>
    <w:rsid w:val="00C96D65"/>
    <w:rsid w:val="00C970BA"/>
    <w:rsid w:val="00C97263"/>
    <w:rsid w:val="00C975FD"/>
    <w:rsid w:val="00C9786B"/>
    <w:rsid w:val="00C978E0"/>
    <w:rsid w:val="00C9799F"/>
    <w:rsid w:val="00C979D7"/>
    <w:rsid w:val="00C97D1F"/>
    <w:rsid w:val="00C97F23"/>
    <w:rsid w:val="00CA0022"/>
    <w:rsid w:val="00CA01F1"/>
    <w:rsid w:val="00CA0337"/>
    <w:rsid w:val="00CA03D9"/>
    <w:rsid w:val="00CA0BBA"/>
    <w:rsid w:val="00CA0FAE"/>
    <w:rsid w:val="00CA128F"/>
    <w:rsid w:val="00CA16E0"/>
    <w:rsid w:val="00CA1760"/>
    <w:rsid w:val="00CA1773"/>
    <w:rsid w:val="00CA178D"/>
    <w:rsid w:val="00CA17AD"/>
    <w:rsid w:val="00CA1913"/>
    <w:rsid w:val="00CA1B03"/>
    <w:rsid w:val="00CA1B0B"/>
    <w:rsid w:val="00CA1B56"/>
    <w:rsid w:val="00CA1BE2"/>
    <w:rsid w:val="00CA1D41"/>
    <w:rsid w:val="00CA1DDD"/>
    <w:rsid w:val="00CA1E62"/>
    <w:rsid w:val="00CA2030"/>
    <w:rsid w:val="00CA2382"/>
    <w:rsid w:val="00CA2AB1"/>
    <w:rsid w:val="00CA2C89"/>
    <w:rsid w:val="00CA3282"/>
    <w:rsid w:val="00CA335A"/>
    <w:rsid w:val="00CA3B53"/>
    <w:rsid w:val="00CA3D77"/>
    <w:rsid w:val="00CA40C9"/>
    <w:rsid w:val="00CA40ED"/>
    <w:rsid w:val="00CA43DF"/>
    <w:rsid w:val="00CA44CE"/>
    <w:rsid w:val="00CA46F9"/>
    <w:rsid w:val="00CA4828"/>
    <w:rsid w:val="00CA4907"/>
    <w:rsid w:val="00CA4A62"/>
    <w:rsid w:val="00CA4DE0"/>
    <w:rsid w:val="00CA4E75"/>
    <w:rsid w:val="00CA5260"/>
    <w:rsid w:val="00CA5288"/>
    <w:rsid w:val="00CA5506"/>
    <w:rsid w:val="00CA558A"/>
    <w:rsid w:val="00CA5D42"/>
    <w:rsid w:val="00CA5EAA"/>
    <w:rsid w:val="00CA5EF0"/>
    <w:rsid w:val="00CA5F35"/>
    <w:rsid w:val="00CA5F63"/>
    <w:rsid w:val="00CA5FAB"/>
    <w:rsid w:val="00CA5FC5"/>
    <w:rsid w:val="00CA672E"/>
    <w:rsid w:val="00CA6B65"/>
    <w:rsid w:val="00CA6DD4"/>
    <w:rsid w:val="00CA6EE6"/>
    <w:rsid w:val="00CA72C2"/>
    <w:rsid w:val="00CA73F7"/>
    <w:rsid w:val="00CA7528"/>
    <w:rsid w:val="00CA76D1"/>
    <w:rsid w:val="00CA7B84"/>
    <w:rsid w:val="00CA7C38"/>
    <w:rsid w:val="00CA7D4A"/>
    <w:rsid w:val="00CA7F47"/>
    <w:rsid w:val="00CB0423"/>
    <w:rsid w:val="00CB0431"/>
    <w:rsid w:val="00CB06D9"/>
    <w:rsid w:val="00CB0744"/>
    <w:rsid w:val="00CB085F"/>
    <w:rsid w:val="00CB0DE7"/>
    <w:rsid w:val="00CB1050"/>
    <w:rsid w:val="00CB10B1"/>
    <w:rsid w:val="00CB1298"/>
    <w:rsid w:val="00CB13D0"/>
    <w:rsid w:val="00CB159E"/>
    <w:rsid w:val="00CB19C9"/>
    <w:rsid w:val="00CB1CF8"/>
    <w:rsid w:val="00CB1ED9"/>
    <w:rsid w:val="00CB2517"/>
    <w:rsid w:val="00CB2999"/>
    <w:rsid w:val="00CB29AE"/>
    <w:rsid w:val="00CB2D39"/>
    <w:rsid w:val="00CB2F69"/>
    <w:rsid w:val="00CB30D7"/>
    <w:rsid w:val="00CB31BF"/>
    <w:rsid w:val="00CB3223"/>
    <w:rsid w:val="00CB35A8"/>
    <w:rsid w:val="00CB35BB"/>
    <w:rsid w:val="00CB364A"/>
    <w:rsid w:val="00CB3758"/>
    <w:rsid w:val="00CB3997"/>
    <w:rsid w:val="00CB3A83"/>
    <w:rsid w:val="00CB3B7C"/>
    <w:rsid w:val="00CB3BF0"/>
    <w:rsid w:val="00CB3FBE"/>
    <w:rsid w:val="00CB4466"/>
    <w:rsid w:val="00CB45D2"/>
    <w:rsid w:val="00CB472F"/>
    <w:rsid w:val="00CB4878"/>
    <w:rsid w:val="00CB4A7D"/>
    <w:rsid w:val="00CB4B0F"/>
    <w:rsid w:val="00CB4BE5"/>
    <w:rsid w:val="00CB4FA3"/>
    <w:rsid w:val="00CB4FCD"/>
    <w:rsid w:val="00CB500B"/>
    <w:rsid w:val="00CB50CA"/>
    <w:rsid w:val="00CB5167"/>
    <w:rsid w:val="00CB548A"/>
    <w:rsid w:val="00CB54F1"/>
    <w:rsid w:val="00CB5873"/>
    <w:rsid w:val="00CB5914"/>
    <w:rsid w:val="00CB5B76"/>
    <w:rsid w:val="00CB5BFE"/>
    <w:rsid w:val="00CB5D06"/>
    <w:rsid w:val="00CB5DA3"/>
    <w:rsid w:val="00CB5E4E"/>
    <w:rsid w:val="00CB5F73"/>
    <w:rsid w:val="00CB6A99"/>
    <w:rsid w:val="00CB6B80"/>
    <w:rsid w:val="00CB6C15"/>
    <w:rsid w:val="00CB7035"/>
    <w:rsid w:val="00CB71CC"/>
    <w:rsid w:val="00CB71E1"/>
    <w:rsid w:val="00CB722E"/>
    <w:rsid w:val="00CB72D5"/>
    <w:rsid w:val="00CB73CD"/>
    <w:rsid w:val="00CB751C"/>
    <w:rsid w:val="00CB7AEE"/>
    <w:rsid w:val="00CB7C7E"/>
    <w:rsid w:val="00CB7D64"/>
    <w:rsid w:val="00CB7DEE"/>
    <w:rsid w:val="00CB7EBC"/>
    <w:rsid w:val="00CC03B4"/>
    <w:rsid w:val="00CC06A6"/>
    <w:rsid w:val="00CC06ED"/>
    <w:rsid w:val="00CC0A3F"/>
    <w:rsid w:val="00CC0C62"/>
    <w:rsid w:val="00CC0C96"/>
    <w:rsid w:val="00CC0E68"/>
    <w:rsid w:val="00CC1065"/>
    <w:rsid w:val="00CC10D0"/>
    <w:rsid w:val="00CC126D"/>
    <w:rsid w:val="00CC1321"/>
    <w:rsid w:val="00CC13FA"/>
    <w:rsid w:val="00CC1400"/>
    <w:rsid w:val="00CC15E1"/>
    <w:rsid w:val="00CC1733"/>
    <w:rsid w:val="00CC1869"/>
    <w:rsid w:val="00CC18E2"/>
    <w:rsid w:val="00CC1A22"/>
    <w:rsid w:val="00CC1A41"/>
    <w:rsid w:val="00CC1C50"/>
    <w:rsid w:val="00CC1DE6"/>
    <w:rsid w:val="00CC20B4"/>
    <w:rsid w:val="00CC2231"/>
    <w:rsid w:val="00CC261E"/>
    <w:rsid w:val="00CC26F7"/>
    <w:rsid w:val="00CC29EA"/>
    <w:rsid w:val="00CC2AC0"/>
    <w:rsid w:val="00CC2AF2"/>
    <w:rsid w:val="00CC2C82"/>
    <w:rsid w:val="00CC2CC3"/>
    <w:rsid w:val="00CC2FE7"/>
    <w:rsid w:val="00CC305B"/>
    <w:rsid w:val="00CC3407"/>
    <w:rsid w:val="00CC361C"/>
    <w:rsid w:val="00CC37E5"/>
    <w:rsid w:val="00CC38FD"/>
    <w:rsid w:val="00CC3AB9"/>
    <w:rsid w:val="00CC3B77"/>
    <w:rsid w:val="00CC3B9B"/>
    <w:rsid w:val="00CC3BC2"/>
    <w:rsid w:val="00CC3DC7"/>
    <w:rsid w:val="00CC3E50"/>
    <w:rsid w:val="00CC3E63"/>
    <w:rsid w:val="00CC3EAA"/>
    <w:rsid w:val="00CC4825"/>
    <w:rsid w:val="00CC4B85"/>
    <w:rsid w:val="00CC4BD0"/>
    <w:rsid w:val="00CC4CB2"/>
    <w:rsid w:val="00CC4DEB"/>
    <w:rsid w:val="00CC4E34"/>
    <w:rsid w:val="00CC4E72"/>
    <w:rsid w:val="00CC5082"/>
    <w:rsid w:val="00CC5197"/>
    <w:rsid w:val="00CC52A3"/>
    <w:rsid w:val="00CC5402"/>
    <w:rsid w:val="00CC583B"/>
    <w:rsid w:val="00CC594B"/>
    <w:rsid w:val="00CC5D0C"/>
    <w:rsid w:val="00CC5E1A"/>
    <w:rsid w:val="00CC62D0"/>
    <w:rsid w:val="00CC63D5"/>
    <w:rsid w:val="00CC6400"/>
    <w:rsid w:val="00CC6BF1"/>
    <w:rsid w:val="00CC6C20"/>
    <w:rsid w:val="00CC6D97"/>
    <w:rsid w:val="00CC709D"/>
    <w:rsid w:val="00CC735E"/>
    <w:rsid w:val="00CC76BD"/>
    <w:rsid w:val="00CC7A78"/>
    <w:rsid w:val="00CC7D3F"/>
    <w:rsid w:val="00CD002B"/>
    <w:rsid w:val="00CD03C3"/>
    <w:rsid w:val="00CD053C"/>
    <w:rsid w:val="00CD071A"/>
    <w:rsid w:val="00CD0AEA"/>
    <w:rsid w:val="00CD0C27"/>
    <w:rsid w:val="00CD0D20"/>
    <w:rsid w:val="00CD111B"/>
    <w:rsid w:val="00CD1171"/>
    <w:rsid w:val="00CD1306"/>
    <w:rsid w:val="00CD1340"/>
    <w:rsid w:val="00CD1A85"/>
    <w:rsid w:val="00CD1D86"/>
    <w:rsid w:val="00CD1DA2"/>
    <w:rsid w:val="00CD1F6B"/>
    <w:rsid w:val="00CD210D"/>
    <w:rsid w:val="00CD2335"/>
    <w:rsid w:val="00CD261D"/>
    <w:rsid w:val="00CD26FE"/>
    <w:rsid w:val="00CD2B23"/>
    <w:rsid w:val="00CD2BE5"/>
    <w:rsid w:val="00CD2D41"/>
    <w:rsid w:val="00CD310A"/>
    <w:rsid w:val="00CD3535"/>
    <w:rsid w:val="00CD3646"/>
    <w:rsid w:val="00CD3660"/>
    <w:rsid w:val="00CD3898"/>
    <w:rsid w:val="00CD3988"/>
    <w:rsid w:val="00CD3B25"/>
    <w:rsid w:val="00CD3BEB"/>
    <w:rsid w:val="00CD3BF4"/>
    <w:rsid w:val="00CD3CE7"/>
    <w:rsid w:val="00CD3DE1"/>
    <w:rsid w:val="00CD3FD9"/>
    <w:rsid w:val="00CD3FEE"/>
    <w:rsid w:val="00CD4254"/>
    <w:rsid w:val="00CD4443"/>
    <w:rsid w:val="00CD44AF"/>
    <w:rsid w:val="00CD462A"/>
    <w:rsid w:val="00CD4874"/>
    <w:rsid w:val="00CD4904"/>
    <w:rsid w:val="00CD4BF1"/>
    <w:rsid w:val="00CD4E28"/>
    <w:rsid w:val="00CD5317"/>
    <w:rsid w:val="00CD5810"/>
    <w:rsid w:val="00CD58F4"/>
    <w:rsid w:val="00CD58FF"/>
    <w:rsid w:val="00CD5A53"/>
    <w:rsid w:val="00CD5AC8"/>
    <w:rsid w:val="00CD5B47"/>
    <w:rsid w:val="00CD5B60"/>
    <w:rsid w:val="00CD5CFA"/>
    <w:rsid w:val="00CD5E78"/>
    <w:rsid w:val="00CD5F7C"/>
    <w:rsid w:val="00CD60A7"/>
    <w:rsid w:val="00CD6105"/>
    <w:rsid w:val="00CD61BA"/>
    <w:rsid w:val="00CD6384"/>
    <w:rsid w:val="00CD63BA"/>
    <w:rsid w:val="00CD698B"/>
    <w:rsid w:val="00CD6CA9"/>
    <w:rsid w:val="00CD6F00"/>
    <w:rsid w:val="00CD72EB"/>
    <w:rsid w:val="00CD7363"/>
    <w:rsid w:val="00CD738C"/>
    <w:rsid w:val="00CD74BD"/>
    <w:rsid w:val="00CD7678"/>
    <w:rsid w:val="00CD785D"/>
    <w:rsid w:val="00CD798C"/>
    <w:rsid w:val="00CD7BB0"/>
    <w:rsid w:val="00CD7C18"/>
    <w:rsid w:val="00CE0287"/>
    <w:rsid w:val="00CE03E6"/>
    <w:rsid w:val="00CE03F6"/>
    <w:rsid w:val="00CE0476"/>
    <w:rsid w:val="00CE0713"/>
    <w:rsid w:val="00CE0731"/>
    <w:rsid w:val="00CE0733"/>
    <w:rsid w:val="00CE0A84"/>
    <w:rsid w:val="00CE134B"/>
    <w:rsid w:val="00CE139E"/>
    <w:rsid w:val="00CE1510"/>
    <w:rsid w:val="00CE1726"/>
    <w:rsid w:val="00CE1846"/>
    <w:rsid w:val="00CE1914"/>
    <w:rsid w:val="00CE1A7D"/>
    <w:rsid w:val="00CE1B6C"/>
    <w:rsid w:val="00CE1C9B"/>
    <w:rsid w:val="00CE1CE1"/>
    <w:rsid w:val="00CE1E28"/>
    <w:rsid w:val="00CE1F28"/>
    <w:rsid w:val="00CE1FFE"/>
    <w:rsid w:val="00CE2183"/>
    <w:rsid w:val="00CE2366"/>
    <w:rsid w:val="00CE25E8"/>
    <w:rsid w:val="00CE2798"/>
    <w:rsid w:val="00CE283D"/>
    <w:rsid w:val="00CE2938"/>
    <w:rsid w:val="00CE2B37"/>
    <w:rsid w:val="00CE2D22"/>
    <w:rsid w:val="00CE2EA6"/>
    <w:rsid w:val="00CE2F17"/>
    <w:rsid w:val="00CE3171"/>
    <w:rsid w:val="00CE3442"/>
    <w:rsid w:val="00CE3593"/>
    <w:rsid w:val="00CE35B8"/>
    <w:rsid w:val="00CE3643"/>
    <w:rsid w:val="00CE3A7A"/>
    <w:rsid w:val="00CE3C29"/>
    <w:rsid w:val="00CE3CEE"/>
    <w:rsid w:val="00CE3DA4"/>
    <w:rsid w:val="00CE41CE"/>
    <w:rsid w:val="00CE421A"/>
    <w:rsid w:val="00CE429A"/>
    <w:rsid w:val="00CE4307"/>
    <w:rsid w:val="00CE443D"/>
    <w:rsid w:val="00CE47E1"/>
    <w:rsid w:val="00CE480F"/>
    <w:rsid w:val="00CE485C"/>
    <w:rsid w:val="00CE48AF"/>
    <w:rsid w:val="00CE4998"/>
    <w:rsid w:val="00CE4A0E"/>
    <w:rsid w:val="00CE4FB7"/>
    <w:rsid w:val="00CE5025"/>
    <w:rsid w:val="00CE50F8"/>
    <w:rsid w:val="00CE510C"/>
    <w:rsid w:val="00CE5238"/>
    <w:rsid w:val="00CE5239"/>
    <w:rsid w:val="00CE59BE"/>
    <w:rsid w:val="00CE5BEF"/>
    <w:rsid w:val="00CE5C26"/>
    <w:rsid w:val="00CE5F1B"/>
    <w:rsid w:val="00CE60EE"/>
    <w:rsid w:val="00CE639F"/>
    <w:rsid w:val="00CE651E"/>
    <w:rsid w:val="00CE672C"/>
    <w:rsid w:val="00CE6775"/>
    <w:rsid w:val="00CE6B0B"/>
    <w:rsid w:val="00CE6BC5"/>
    <w:rsid w:val="00CE6EAD"/>
    <w:rsid w:val="00CE6EFA"/>
    <w:rsid w:val="00CE6F03"/>
    <w:rsid w:val="00CE6F24"/>
    <w:rsid w:val="00CE6FF4"/>
    <w:rsid w:val="00CE7001"/>
    <w:rsid w:val="00CE74B1"/>
    <w:rsid w:val="00CE7524"/>
    <w:rsid w:val="00CE784D"/>
    <w:rsid w:val="00CE7CDB"/>
    <w:rsid w:val="00CE7EEB"/>
    <w:rsid w:val="00CF0730"/>
    <w:rsid w:val="00CF07DE"/>
    <w:rsid w:val="00CF087D"/>
    <w:rsid w:val="00CF0BE6"/>
    <w:rsid w:val="00CF0C91"/>
    <w:rsid w:val="00CF0F6D"/>
    <w:rsid w:val="00CF1089"/>
    <w:rsid w:val="00CF1316"/>
    <w:rsid w:val="00CF13A4"/>
    <w:rsid w:val="00CF1556"/>
    <w:rsid w:val="00CF188C"/>
    <w:rsid w:val="00CF1A22"/>
    <w:rsid w:val="00CF1ACF"/>
    <w:rsid w:val="00CF1BEA"/>
    <w:rsid w:val="00CF1D73"/>
    <w:rsid w:val="00CF21A6"/>
    <w:rsid w:val="00CF21DE"/>
    <w:rsid w:val="00CF2221"/>
    <w:rsid w:val="00CF2833"/>
    <w:rsid w:val="00CF288A"/>
    <w:rsid w:val="00CF2CED"/>
    <w:rsid w:val="00CF3340"/>
    <w:rsid w:val="00CF33AF"/>
    <w:rsid w:val="00CF3580"/>
    <w:rsid w:val="00CF38DF"/>
    <w:rsid w:val="00CF3F92"/>
    <w:rsid w:val="00CF415C"/>
    <w:rsid w:val="00CF415E"/>
    <w:rsid w:val="00CF4161"/>
    <w:rsid w:val="00CF43D3"/>
    <w:rsid w:val="00CF47E9"/>
    <w:rsid w:val="00CF4BA6"/>
    <w:rsid w:val="00CF4BC6"/>
    <w:rsid w:val="00CF4BF9"/>
    <w:rsid w:val="00CF4FC7"/>
    <w:rsid w:val="00CF53B2"/>
    <w:rsid w:val="00CF5418"/>
    <w:rsid w:val="00CF5EDF"/>
    <w:rsid w:val="00CF606A"/>
    <w:rsid w:val="00CF6192"/>
    <w:rsid w:val="00CF695D"/>
    <w:rsid w:val="00CF6AC5"/>
    <w:rsid w:val="00CF6C96"/>
    <w:rsid w:val="00CF6EAC"/>
    <w:rsid w:val="00CF7891"/>
    <w:rsid w:val="00CF78DD"/>
    <w:rsid w:val="00CF7A38"/>
    <w:rsid w:val="00CF7BFB"/>
    <w:rsid w:val="00CF7D54"/>
    <w:rsid w:val="00CF7D6B"/>
    <w:rsid w:val="00CF7DB1"/>
    <w:rsid w:val="00CF7F59"/>
    <w:rsid w:val="00D00139"/>
    <w:rsid w:val="00D0023A"/>
    <w:rsid w:val="00D002D3"/>
    <w:rsid w:val="00D00304"/>
    <w:rsid w:val="00D004C0"/>
    <w:rsid w:val="00D009E7"/>
    <w:rsid w:val="00D00AB2"/>
    <w:rsid w:val="00D00B32"/>
    <w:rsid w:val="00D00D68"/>
    <w:rsid w:val="00D0102A"/>
    <w:rsid w:val="00D0117D"/>
    <w:rsid w:val="00D01280"/>
    <w:rsid w:val="00D014F8"/>
    <w:rsid w:val="00D01717"/>
    <w:rsid w:val="00D01776"/>
    <w:rsid w:val="00D01B07"/>
    <w:rsid w:val="00D01C5E"/>
    <w:rsid w:val="00D01D13"/>
    <w:rsid w:val="00D01DAD"/>
    <w:rsid w:val="00D01E8A"/>
    <w:rsid w:val="00D02497"/>
    <w:rsid w:val="00D0249C"/>
    <w:rsid w:val="00D026AE"/>
    <w:rsid w:val="00D026B8"/>
    <w:rsid w:val="00D027B5"/>
    <w:rsid w:val="00D0284B"/>
    <w:rsid w:val="00D029F8"/>
    <w:rsid w:val="00D02A55"/>
    <w:rsid w:val="00D02B02"/>
    <w:rsid w:val="00D02BCC"/>
    <w:rsid w:val="00D02DCA"/>
    <w:rsid w:val="00D031BE"/>
    <w:rsid w:val="00D0347B"/>
    <w:rsid w:val="00D034A4"/>
    <w:rsid w:val="00D034AC"/>
    <w:rsid w:val="00D03D95"/>
    <w:rsid w:val="00D04120"/>
    <w:rsid w:val="00D046A2"/>
    <w:rsid w:val="00D04801"/>
    <w:rsid w:val="00D049A7"/>
    <w:rsid w:val="00D04BD9"/>
    <w:rsid w:val="00D04CE7"/>
    <w:rsid w:val="00D04D0A"/>
    <w:rsid w:val="00D04DD0"/>
    <w:rsid w:val="00D04DD6"/>
    <w:rsid w:val="00D04E43"/>
    <w:rsid w:val="00D050B9"/>
    <w:rsid w:val="00D051ED"/>
    <w:rsid w:val="00D05434"/>
    <w:rsid w:val="00D0544F"/>
    <w:rsid w:val="00D05493"/>
    <w:rsid w:val="00D054EA"/>
    <w:rsid w:val="00D056A9"/>
    <w:rsid w:val="00D0580A"/>
    <w:rsid w:val="00D05982"/>
    <w:rsid w:val="00D05ACA"/>
    <w:rsid w:val="00D05AE3"/>
    <w:rsid w:val="00D05C82"/>
    <w:rsid w:val="00D05CDB"/>
    <w:rsid w:val="00D05FA8"/>
    <w:rsid w:val="00D0628F"/>
    <w:rsid w:val="00D064DF"/>
    <w:rsid w:val="00D06682"/>
    <w:rsid w:val="00D06ACA"/>
    <w:rsid w:val="00D06CF0"/>
    <w:rsid w:val="00D06F37"/>
    <w:rsid w:val="00D07107"/>
    <w:rsid w:val="00D0714B"/>
    <w:rsid w:val="00D0746D"/>
    <w:rsid w:val="00D0756C"/>
    <w:rsid w:val="00D07658"/>
    <w:rsid w:val="00D07838"/>
    <w:rsid w:val="00D07877"/>
    <w:rsid w:val="00D07AE5"/>
    <w:rsid w:val="00D07B8D"/>
    <w:rsid w:val="00D07FBB"/>
    <w:rsid w:val="00D101B3"/>
    <w:rsid w:val="00D10327"/>
    <w:rsid w:val="00D10519"/>
    <w:rsid w:val="00D1057B"/>
    <w:rsid w:val="00D10826"/>
    <w:rsid w:val="00D10B20"/>
    <w:rsid w:val="00D10BBD"/>
    <w:rsid w:val="00D10E6A"/>
    <w:rsid w:val="00D1109E"/>
    <w:rsid w:val="00D11474"/>
    <w:rsid w:val="00D1165A"/>
    <w:rsid w:val="00D117DA"/>
    <w:rsid w:val="00D1185C"/>
    <w:rsid w:val="00D118A0"/>
    <w:rsid w:val="00D11BE0"/>
    <w:rsid w:val="00D11E94"/>
    <w:rsid w:val="00D11E99"/>
    <w:rsid w:val="00D11F0C"/>
    <w:rsid w:val="00D12053"/>
    <w:rsid w:val="00D12181"/>
    <w:rsid w:val="00D123FA"/>
    <w:rsid w:val="00D12495"/>
    <w:rsid w:val="00D1262C"/>
    <w:rsid w:val="00D12A09"/>
    <w:rsid w:val="00D12B67"/>
    <w:rsid w:val="00D12C98"/>
    <w:rsid w:val="00D12D58"/>
    <w:rsid w:val="00D13435"/>
    <w:rsid w:val="00D13570"/>
    <w:rsid w:val="00D1385D"/>
    <w:rsid w:val="00D13EDE"/>
    <w:rsid w:val="00D144D4"/>
    <w:rsid w:val="00D14AB6"/>
    <w:rsid w:val="00D14ED3"/>
    <w:rsid w:val="00D14F6F"/>
    <w:rsid w:val="00D14F9D"/>
    <w:rsid w:val="00D1505F"/>
    <w:rsid w:val="00D15068"/>
    <w:rsid w:val="00D150C9"/>
    <w:rsid w:val="00D151E5"/>
    <w:rsid w:val="00D1522A"/>
    <w:rsid w:val="00D155D3"/>
    <w:rsid w:val="00D156C9"/>
    <w:rsid w:val="00D157E0"/>
    <w:rsid w:val="00D15864"/>
    <w:rsid w:val="00D1586C"/>
    <w:rsid w:val="00D15955"/>
    <w:rsid w:val="00D15A98"/>
    <w:rsid w:val="00D15B11"/>
    <w:rsid w:val="00D15C4E"/>
    <w:rsid w:val="00D15DF5"/>
    <w:rsid w:val="00D161D9"/>
    <w:rsid w:val="00D16577"/>
    <w:rsid w:val="00D165CD"/>
    <w:rsid w:val="00D16612"/>
    <w:rsid w:val="00D16892"/>
    <w:rsid w:val="00D1692B"/>
    <w:rsid w:val="00D16A00"/>
    <w:rsid w:val="00D16D26"/>
    <w:rsid w:val="00D16D63"/>
    <w:rsid w:val="00D174A6"/>
    <w:rsid w:val="00D17648"/>
    <w:rsid w:val="00D17930"/>
    <w:rsid w:val="00D17CE5"/>
    <w:rsid w:val="00D200FD"/>
    <w:rsid w:val="00D2020F"/>
    <w:rsid w:val="00D20372"/>
    <w:rsid w:val="00D205B2"/>
    <w:rsid w:val="00D2073F"/>
    <w:rsid w:val="00D20924"/>
    <w:rsid w:val="00D2097C"/>
    <w:rsid w:val="00D2099E"/>
    <w:rsid w:val="00D20B9D"/>
    <w:rsid w:val="00D20D23"/>
    <w:rsid w:val="00D20D97"/>
    <w:rsid w:val="00D20DFB"/>
    <w:rsid w:val="00D21067"/>
    <w:rsid w:val="00D21383"/>
    <w:rsid w:val="00D213C0"/>
    <w:rsid w:val="00D213D5"/>
    <w:rsid w:val="00D2181A"/>
    <w:rsid w:val="00D218DC"/>
    <w:rsid w:val="00D21A4D"/>
    <w:rsid w:val="00D21A72"/>
    <w:rsid w:val="00D21B52"/>
    <w:rsid w:val="00D22682"/>
    <w:rsid w:val="00D226B6"/>
    <w:rsid w:val="00D22721"/>
    <w:rsid w:val="00D228A6"/>
    <w:rsid w:val="00D228EE"/>
    <w:rsid w:val="00D22C37"/>
    <w:rsid w:val="00D22D8C"/>
    <w:rsid w:val="00D22E12"/>
    <w:rsid w:val="00D22E8B"/>
    <w:rsid w:val="00D22FB3"/>
    <w:rsid w:val="00D2343C"/>
    <w:rsid w:val="00D234CC"/>
    <w:rsid w:val="00D2363D"/>
    <w:rsid w:val="00D237B0"/>
    <w:rsid w:val="00D23807"/>
    <w:rsid w:val="00D23C46"/>
    <w:rsid w:val="00D23CF5"/>
    <w:rsid w:val="00D23D4A"/>
    <w:rsid w:val="00D23DF2"/>
    <w:rsid w:val="00D23F64"/>
    <w:rsid w:val="00D2406B"/>
    <w:rsid w:val="00D2474C"/>
    <w:rsid w:val="00D24795"/>
    <w:rsid w:val="00D24998"/>
    <w:rsid w:val="00D24BEE"/>
    <w:rsid w:val="00D24C4A"/>
    <w:rsid w:val="00D24F7B"/>
    <w:rsid w:val="00D2505A"/>
    <w:rsid w:val="00D25135"/>
    <w:rsid w:val="00D251A7"/>
    <w:rsid w:val="00D2520F"/>
    <w:rsid w:val="00D25238"/>
    <w:rsid w:val="00D25366"/>
    <w:rsid w:val="00D253DF"/>
    <w:rsid w:val="00D254A4"/>
    <w:rsid w:val="00D255B1"/>
    <w:rsid w:val="00D25979"/>
    <w:rsid w:val="00D25CDE"/>
    <w:rsid w:val="00D25CE7"/>
    <w:rsid w:val="00D25F9A"/>
    <w:rsid w:val="00D2618D"/>
    <w:rsid w:val="00D263BE"/>
    <w:rsid w:val="00D267D5"/>
    <w:rsid w:val="00D2684F"/>
    <w:rsid w:val="00D26D97"/>
    <w:rsid w:val="00D26FC5"/>
    <w:rsid w:val="00D26FE0"/>
    <w:rsid w:val="00D27017"/>
    <w:rsid w:val="00D271D9"/>
    <w:rsid w:val="00D27292"/>
    <w:rsid w:val="00D27544"/>
    <w:rsid w:val="00D27710"/>
    <w:rsid w:val="00D27A64"/>
    <w:rsid w:val="00D27C3E"/>
    <w:rsid w:val="00D27D5B"/>
    <w:rsid w:val="00D27F37"/>
    <w:rsid w:val="00D27FC1"/>
    <w:rsid w:val="00D30349"/>
    <w:rsid w:val="00D303C9"/>
    <w:rsid w:val="00D306CF"/>
    <w:rsid w:val="00D308AD"/>
    <w:rsid w:val="00D30C1B"/>
    <w:rsid w:val="00D30D32"/>
    <w:rsid w:val="00D30F95"/>
    <w:rsid w:val="00D31110"/>
    <w:rsid w:val="00D313D7"/>
    <w:rsid w:val="00D313DC"/>
    <w:rsid w:val="00D31411"/>
    <w:rsid w:val="00D31636"/>
    <w:rsid w:val="00D317A9"/>
    <w:rsid w:val="00D318D2"/>
    <w:rsid w:val="00D31C1F"/>
    <w:rsid w:val="00D31F65"/>
    <w:rsid w:val="00D322ED"/>
    <w:rsid w:val="00D326DA"/>
    <w:rsid w:val="00D32763"/>
    <w:rsid w:val="00D327BF"/>
    <w:rsid w:val="00D327DB"/>
    <w:rsid w:val="00D327ED"/>
    <w:rsid w:val="00D32869"/>
    <w:rsid w:val="00D32BF5"/>
    <w:rsid w:val="00D3308E"/>
    <w:rsid w:val="00D33098"/>
    <w:rsid w:val="00D33213"/>
    <w:rsid w:val="00D3335C"/>
    <w:rsid w:val="00D334BF"/>
    <w:rsid w:val="00D33576"/>
    <w:rsid w:val="00D33578"/>
    <w:rsid w:val="00D3376C"/>
    <w:rsid w:val="00D33839"/>
    <w:rsid w:val="00D33D6F"/>
    <w:rsid w:val="00D33E36"/>
    <w:rsid w:val="00D340CA"/>
    <w:rsid w:val="00D343B7"/>
    <w:rsid w:val="00D34452"/>
    <w:rsid w:val="00D34582"/>
    <w:rsid w:val="00D34658"/>
    <w:rsid w:val="00D3471D"/>
    <w:rsid w:val="00D34764"/>
    <w:rsid w:val="00D34A12"/>
    <w:rsid w:val="00D3545A"/>
    <w:rsid w:val="00D35540"/>
    <w:rsid w:val="00D35974"/>
    <w:rsid w:val="00D35A43"/>
    <w:rsid w:val="00D35CB5"/>
    <w:rsid w:val="00D35EC1"/>
    <w:rsid w:val="00D35F47"/>
    <w:rsid w:val="00D35F5D"/>
    <w:rsid w:val="00D360E0"/>
    <w:rsid w:val="00D3624C"/>
    <w:rsid w:val="00D362D7"/>
    <w:rsid w:val="00D3632F"/>
    <w:rsid w:val="00D3644F"/>
    <w:rsid w:val="00D364AE"/>
    <w:rsid w:val="00D364DF"/>
    <w:rsid w:val="00D36ABC"/>
    <w:rsid w:val="00D36C90"/>
    <w:rsid w:val="00D36ED6"/>
    <w:rsid w:val="00D3710B"/>
    <w:rsid w:val="00D37169"/>
    <w:rsid w:val="00D37233"/>
    <w:rsid w:val="00D3744C"/>
    <w:rsid w:val="00D37635"/>
    <w:rsid w:val="00D3778C"/>
    <w:rsid w:val="00D377EB"/>
    <w:rsid w:val="00D37ECA"/>
    <w:rsid w:val="00D37FFA"/>
    <w:rsid w:val="00D400D5"/>
    <w:rsid w:val="00D40139"/>
    <w:rsid w:val="00D4036C"/>
    <w:rsid w:val="00D40511"/>
    <w:rsid w:val="00D406E0"/>
    <w:rsid w:val="00D406E3"/>
    <w:rsid w:val="00D4073C"/>
    <w:rsid w:val="00D409DD"/>
    <w:rsid w:val="00D409E4"/>
    <w:rsid w:val="00D40A85"/>
    <w:rsid w:val="00D40D9C"/>
    <w:rsid w:val="00D40F10"/>
    <w:rsid w:val="00D40FE9"/>
    <w:rsid w:val="00D410E0"/>
    <w:rsid w:val="00D41706"/>
    <w:rsid w:val="00D41C7B"/>
    <w:rsid w:val="00D41D65"/>
    <w:rsid w:val="00D41EAD"/>
    <w:rsid w:val="00D423B9"/>
    <w:rsid w:val="00D4258B"/>
    <w:rsid w:val="00D42609"/>
    <w:rsid w:val="00D42893"/>
    <w:rsid w:val="00D42EF1"/>
    <w:rsid w:val="00D431B5"/>
    <w:rsid w:val="00D434A8"/>
    <w:rsid w:val="00D4359D"/>
    <w:rsid w:val="00D435F9"/>
    <w:rsid w:val="00D43634"/>
    <w:rsid w:val="00D43743"/>
    <w:rsid w:val="00D43ACD"/>
    <w:rsid w:val="00D43B0A"/>
    <w:rsid w:val="00D43B84"/>
    <w:rsid w:val="00D43E45"/>
    <w:rsid w:val="00D43FB7"/>
    <w:rsid w:val="00D448E9"/>
    <w:rsid w:val="00D44A2C"/>
    <w:rsid w:val="00D44BB2"/>
    <w:rsid w:val="00D44E35"/>
    <w:rsid w:val="00D45185"/>
    <w:rsid w:val="00D45459"/>
    <w:rsid w:val="00D45BAF"/>
    <w:rsid w:val="00D45BCD"/>
    <w:rsid w:val="00D45DD4"/>
    <w:rsid w:val="00D45F77"/>
    <w:rsid w:val="00D46011"/>
    <w:rsid w:val="00D46096"/>
    <w:rsid w:val="00D46462"/>
    <w:rsid w:val="00D4656F"/>
    <w:rsid w:val="00D46739"/>
    <w:rsid w:val="00D46A19"/>
    <w:rsid w:val="00D46D4F"/>
    <w:rsid w:val="00D46D62"/>
    <w:rsid w:val="00D46E7D"/>
    <w:rsid w:val="00D4711F"/>
    <w:rsid w:val="00D473C5"/>
    <w:rsid w:val="00D4747B"/>
    <w:rsid w:val="00D47483"/>
    <w:rsid w:val="00D47623"/>
    <w:rsid w:val="00D47758"/>
    <w:rsid w:val="00D47BE3"/>
    <w:rsid w:val="00D47CC7"/>
    <w:rsid w:val="00D47E6E"/>
    <w:rsid w:val="00D5033E"/>
    <w:rsid w:val="00D503C8"/>
    <w:rsid w:val="00D50559"/>
    <w:rsid w:val="00D506E4"/>
    <w:rsid w:val="00D50705"/>
    <w:rsid w:val="00D50A39"/>
    <w:rsid w:val="00D50A62"/>
    <w:rsid w:val="00D50E46"/>
    <w:rsid w:val="00D50F67"/>
    <w:rsid w:val="00D50FE1"/>
    <w:rsid w:val="00D511E5"/>
    <w:rsid w:val="00D51384"/>
    <w:rsid w:val="00D51422"/>
    <w:rsid w:val="00D516AC"/>
    <w:rsid w:val="00D517D1"/>
    <w:rsid w:val="00D517FB"/>
    <w:rsid w:val="00D5180E"/>
    <w:rsid w:val="00D518C4"/>
    <w:rsid w:val="00D5192F"/>
    <w:rsid w:val="00D519BF"/>
    <w:rsid w:val="00D51B3B"/>
    <w:rsid w:val="00D51CC8"/>
    <w:rsid w:val="00D51EB5"/>
    <w:rsid w:val="00D51F8E"/>
    <w:rsid w:val="00D51F98"/>
    <w:rsid w:val="00D52377"/>
    <w:rsid w:val="00D52397"/>
    <w:rsid w:val="00D5251D"/>
    <w:rsid w:val="00D52532"/>
    <w:rsid w:val="00D52789"/>
    <w:rsid w:val="00D528C9"/>
    <w:rsid w:val="00D52937"/>
    <w:rsid w:val="00D52ACA"/>
    <w:rsid w:val="00D52B12"/>
    <w:rsid w:val="00D52B1C"/>
    <w:rsid w:val="00D52B2A"/>
    <w:rsid w:val="00D5304B"/>
    <w:rsid w:val="00D5333A"/>
    <w:rsid w:val="00D5334A"/>
    <w:rsid w:val="00D5339E"/>
    <w:rsid w:val="00D533DD"/>
    <w:rsid w:val="00D53576"/>
    <w:rsid w:val="00D536F3"/>
    <w:rsid w:val="00D5375B"/>
    <w:rsid w:val="00D53BB0"/>
    <w:rsid w:val="00D53CDD"/>
    <w:rsid w:val="00D53D54"/>
    <w:rsid w:val="00D53FFD"/>
    <w:rsid w:val="00D5423D"/>
    <w:rsid w:val="00D543DB"/>
    <w:rsid w:val="00D54733"/>
    <w:rsid w:val="00D54772"/>
    <w:rsid w:val="00D54807"/>
    <w:rsid w:val="00D5491C"/>
    <w:rsid w:val="00D54A7B"/>
    <w:rsid w:val="00D54CDB"/>
    <w:rsid w:val="00D54DB3"/>
    <w:rsid w:val="00D54DE3"/>
    <w:rsid w:val="00D54E01"/>
    <w:rsid w:val="00D54EDE"/>
    <w:rsid w:val="00D54FFA"/>
    <w:rsid w:val="00D552D8"/>
    <w:rsid w:val="00D558E0"/>
    <w:rsid w:val="00D55CAD"/>
    <w:rsid w:val="00D55E04"/>
    <w:rsid w:val="00D55E76"/>
    <w:rsid w:val="00D55F2C"/>
    <w:rsid w:val="00D55F38"/>
    <w:rsid w:val="00D56317"/>
    <w:rsid w:val="00D56847"/>
    <w:rsid w:val="00D568FE"/>
    <w:rsid w:val="00D569F4"/>
    <w:rsid w:val="00D56C0B"/>
    <w:rsid w:val="00D56E53"/>
    <w:rsid w:val="00D570DE"/>
    <w:rsid w:val="00D5746C"/>
    <w:rsid w:val="00D57510"/>
    <w:rsid w:val="00D57635"/>
    <w:rsid w:val="00D57693"/>
    <w:rsid w:val="00D57980"/>
    <w:rsid w:val="00D57AA8"/>
    <w:rsid w:val="00D57B43"/>
    <w:rsid w:val="00D57E29"/>
    <w:rsid w:val="00D57E92"/>
    <w:rsid w:val="00D57E98"/>
    <w:rsid w:val="00D57EBE"/>
    <w:rsid w:val="00D57F53"/>
    <w:rsid w:val="00D60057"/>
    <w:rsid w:val="00D600AA"/>
    <w:rsid w:val="00D60206"/>
    <w:rsid w:val="00D60514"/>
    <w:rsid w:val="00D6064A"/>
    <w:rsid w:val="00D6077A"/>
    <w:rsid w:val="00D609A2"/>
    <w:rsid w:val="00D60C97"/>
    <w:rsid w:val="00D60EFA"/>
    <w:rsid w:val="00D61165"/>
    <w:rsid w:val="00D612DB"/>
    <w:rsid w:val="00D616F1"/>
    <w:rsid w:val="00D6170B"/>
    <w:rsid w:val="00D61728"/>
    <w:rsid w:val="00D61733"/>
    <w:rsid w:val="00D6180E"/>
    <w:rsid w:val="00D61978"/>
    <w:rsid w:val="00D61AF3"/>
    <w:rsid w:val="00D61B17"/>
    <w:rsid w:val="00D61F64"/>
    <w:rsid w:val="00D62104"/>
    <w:rsid w:val="00D6223F"/>
    <w:rsid w:val="00D622F0"/>
    <w:rsid w:val="00D626C4"/>
    <w:rsid w:val="00D6287E"/>
    <w:rsid w:val="00D6290D"/>
    <w:rsid w:val="00D62AD8"/>
    <w:rsid w:val="00D62DB2"/>
    <w:rsid w:val="00D62FE0"/>
    <w:rsid w:val="00D62FF0"/>
    <w:rsid w:val="00D6303A"/>
    <w:rsid w:val="00D63206"/>
    <w:rsid w:val="00D63553"/>
    <w:rsid w:val="00D63795"/>
    <w:rsid w:val="00D637CF"/>
    <w:rsid w:val="00D63C6C"/>
    <w:rsid w:val="00D63CAC"/>
    <w:rsid w:val="00D64120"/>
    <w:rsid w:val="00D643A3"/>
    <w:rsid w:val="00D64488"/>
    <w:rsid w:val="00D6459A"/>
    <w:rsid w:val="00D64804"/>
    <w:rsid w:val="00D6482B"/>
    <w:rsid w:val="00D64920"/>
    <w:rsid w:val="00D64B48"/>
    <w:rsid w:val="00D64B8D"/>
    <w:rsid w:val="00D64B94"/>
    <w:rsid w:val="00D64CBA"/>
    <w:rsid w:val="00D64D7E"/>
    <w:rsid w:val="00D6512C"/>
    <w:rsid w:val="00D6532E"/>
    <w:rsid w:val="00D654B0"/>
    <w:rsid w:val="00D65ADE"/>
    <w:rsid w:val="00D65D26"/>
    <w:rsid w:val="00D65D2B"/>
    <w:rsid w:val="00D65E36"/>
    <w:rsid w:val="00D65F57"/>
    <w:rsid w:val="00D66267"/>
    <w:rsid w:val="00D66501"/>
    <w:rsid w:val="00D66982"/>
    <w:rsid w:val="00D66A29"/>
    <w:rsid w:val="00D66C2F"/>
    <w:rsid w:val="00D66C91"/>
    <w:rsid w:val="00D66EF1"/>
    <w:rsid w:val="00D66FBA"/>
    <w:rsid w:val="00D67055"/>
    <w:rsid w:val="00D671F3"/>
    <w:rsid w:val="00D67299"/>
    <w:rsid w:val="00D67317"/>
    <w:rsid w:val="00D673EE"/>
    <w:rsid w:val="00D67575"/>
    <w:rsid w:val="00D6782E"/>
    <w:rsid w:val="00D67AAB"/>
    <w:rsid w:val="00D67CC1"/>
    <w:rsid w:val="00D70063"/>
    <w:rsid w:val="00D704AF"/>
    <w:rsid w:val="00D706BB"/>
    <w:rsid w:val="00D70C4C"/>
    <w:rsid w:val="00D70CD3"/>
    <w:rsid w:val="00D71246"/>
    <w:rsid w:val="00D712A6"/>
    <w:rsid w:val="00D712BE"/>
    <w:rsid w:val="00D713ED"/>
    <w:rsid w:val="00D71643"/>
    <w:rsid w:val="00D71860"/>
    <w:rsid w:val="00D71887"/>
    <w:rsid w:val="00D71977"/>
    <w:rsid w:val="00D71B41"/>
    <w:rsid w:val="00D71BED"/>
    <w:rsid w:val="00D720FC"/>
    <w:rsid w:val="00D7227B"/>
    <w:rsid w:val="00D727AE"/>
    <w:rsid w:val="00D728A0"/>
    <w:rsid w:val="00D72E5D"/>
    <w:rsid w:val="00D72EBF"/>
    <w:rsid w:val="00D734CC"/>
    <w:rsid w:val="00D73656"/>
    <w:rsid w:val="00D73744"/>
    <w:rsid w:val="00D737D2"/>
    <w:rsid w:val="00D73872"/>
    <w:rsid w:val="00D738E0"/>
    <w:rsid w:val="00D73ABD"/>
    <w:rsid w:val="00D7407D"/>
    <w:rsid w:val="00D741BB"/>
    <w:rsid w:val="00D741EF"/>
    <w:rsid w:val="00D74405"/>
    <w:rsid w:val="00D74482"/>
    <w:rsid w:val="00D746B0"/>
    <w:rsid w:val="00D7477E"/>
    <w:rsid w:val="00D747F8"/>
    <w:rsid w:val="00D74846"/>
    <w:rsid w:val="00D749BF"/>
    <w:rsid w:val="00D749D1"/>
    <w:rsid w:val="00D74B9E"/>
    <w:rsid w:val="00D74BDA"/>
    <w:rsid w:val="00D74C75"/>
    <w:rsid w:val="00D74D33"/>
    <w:rsid w:val="00D74F56"/>
    <w:rsid w:val="00D7511E"/>
    <w:rsid w:val="00D756A9"/>
    <w:rsid w:val="00D7590D"/>
    <w:rsid w:val="00D75BCB"/>
    <w:rsid w:val="00D75D65"/>
    <w:rsid w:val="00D75EEE"/>
    <w:rsid w:val="00D76032"/>
    <w:rsid w:val="00D7606A"/>
    <w:rsid w:val="00D7609C"/>
    <w:rsid w:val="00D76265"/>
    <w:rsid w:val="00D76332"/>
    <w:rsid w:val="00D76335"/>
    <w:rsid w:val="00D76AF0"/>
    <w:rsid w:val="00D76D3E"/>
    <w:rsid w:val="00D76F18"/>
    <w:rsid w:val="00D76F91"/>
    <w:rsid w:val="00D77131"/>
    <w:rsid w:val="00D7717D"/>
    <w:rsid w:val="00D772C1"/>
    <w:rsid w:val="00D773D1"/>
    <w:rsid w:val="00D774E1"/>
    <w:rsid w:val="00D7767B"/>
    <w:rsid w:val="00D777C0"/>
    <w:rsid w:val="00D779CF"/>
    <w:rsid w:val="00D77CF7"/>
    <w:rsid w:val="00D80193"/>
    <w:rsid w:val="00D80254"/>
    <w:rsid w:val="00D802E5"/>
    <w:rsid w:val="00D803DC"/>
    <w:rsid w:val="00D80442"/>
    <w:rsid w:val="00D80735"/>
    <w:rsid w:val="00D8081F"/>
    <w:rsid w:val="00D80836"/>
    <w:rsid w:val="00D80958"/>
    <w:rsid w:val="00D80D13"/>
    <w:rsid w:val="00D80EB7"/>
    <w:rsid w:val="00D81644"/>
    <w:rsid w:val="00D81B34"/>
    <w:rsid w:val="00D81E1D"/>
    <w:rsid w:val="00D826EA"/>
    <w:rsid w:val="00D82729"/>
    <w:rsid w:val="00D827D4"/>
    <w:rsid w:val="00D82856"/>
    <w:rsid w:val="00D82929"/>
    <w:rsid w:val="00D82C2D"/>
    <w:rsid w:val="00D82C3C"/>
    <w:rsid w:val="00D82C4F"/>
    <w:rsid w:val="00D82CA7"/>
    <w:rsid w:val="00D82F6B"/>
    <w:rsid w:val="00D83011"/>
    <w:rsid w:val="00D832C3"/>
    <w:rsid w:val="00D832EB"/>
    <w:rsid w:val="00D833D2"/>
    <w:rsid w:val="00D835E8"/>
    <w:rsid w:val="00D83908"/>
    <w:rsid w:val="00D839AC"/>
    <w:rsid w:val="00D83C03"/>
    <w:rsid w:val="00D83DEA"/>
    <w:rsid w:val="00D83E06"/>
    <w:rsid w:val="00D8402A"/>
    <w:rsid w:val="00D84165"/>
    <w:rsid w:val="00D843C4"/>
    <w:rsid w:val="00D8443B"/>
    <w:rsid w:val="00D84487"/>
    <w:rsid w:val="00D846F7"/>
    <w:rsid w:val="00D8485D"/>
    <w:rsid w:val="00D84A02"/>
    <w:rsid w:val="00D84AED"/>
    <w:rsid w:val="00D85261"/>
    <w:rsid w:val="00D8526B"/>
    <w:rsid w:val="00D856ED"/>
    <w:rsid w:val="00D85716"/>
    <w:rsid w:val="00D85721"/>
    <w:rsid w:val="00D85911"/>
    <w:rsid w:val="00D85BC7"/>
    <w:rsid w:val="00D85C4F"/>
    <w:rsid w:val="00D85EEA"/>
    <w:rsid w:val="00D85F1A"/>
    <w:rsid w:val="00D85F2F"/>
    <w:rsid w:val="00D85F96"/>
    <w:rsid w:val="00D860BC"/>
    <w:rsid w:val="00D862CB"/>
    <w:rsid w:val="00D86383"/>
    <w:rsid w:val="00D864B4"/>
    <w:rsid w:val="00D86608"/>
    <w:rsid w:val="00D8665A"/>
    <w:rsid w:val="00D86743"/>
    <w:rsid w:val="00D8676A"/>
    <w:rsid w:val="00D86A59"/>
    <w:rsid w:val="00D8737D"/>
    <w:rsid w:val="00D8742B"/>
    <w:rsid w:val="00D8756D"/>
    <w:rsid w:val="00D8797E"/>
    <w:rsid w:val="00D87A36"/>
    <w:rsid w:val="00D87BBE"/>
    <w:rsid w:val="00D87E95"/>
    <w:rsid w:val="00D9031C"/>
    <w:rsid w:val="00D90381"/>
    <w:rsid w:val="00D90504"/>
    <w:rsid w:val="00D90576"/>
    <w:rsid w:val="00D908DC"/>
    <w:rsid w:val="00D90A83"/>
    <w:rsid w:val="00D9101A"/>
    <w:rsid w:val="00D914ED"/>
    <w:rsid w:val="00D91620"/>
    <w:rsid w:val="00D9172C"/>
    <w:rsid w:val="00D9180F"/>
    <w:rsid w:val="00D91964"/>
    <w:rsid w:val="00D91AF4"/>
    <w:rsid w:val="00D91B22"/>
    <w:rsid w:val="00D91BC3"/>
    <w:rsid w:val="00D91BE6"/>
    <w:rsid w:val="00D91FEC"/>
    <w:rsid w:val="00D92015"/>
    <w:rsid w:val="00D9229F"/>
    <w:rsid w:val="00D922CC"/>
    <w:rsid w:val="00D923B4"/>
    <w:rsid w:val="00D923FE"/>
    <w:rsid w:val="00D92626"/>
    <w:rsid w:val="00D927EE"/>
    <w:rsid w:val="00D92BF6"/>
    <w:rsid w:val="00D92E82"/>
    <w:rsid w:val="00D92ED3"/>
    <w:rsid w:val="00D92FAE"/>
    <w:rsid w:val="00D92FC3"/>
    <w:rsid w:val="00D93159"/>
    <w:rsid w:val="00D9355C"/>
    <w:rsid w:val="00D94075"/>
    <w:rsid w:val="00D9414D"/>
    <w:rsid w:val="00D94190"/>
    <w:rsid w:val="00D94606"/>
    <w:rsid w:val="00D9489B"/>
    <w:rsid w:val="00D94EB2"/>
    <w:rsid w:val="00D94F51"/>
    <w:rsid w:val="00D95312"/>
    <w:rsid w:val="00D95317"/>
    <w:rsid w:val="00D955F5"/>
    <w:rsid w:val="00D95654"/>
    <w:rsid w:val="00D95A1F"/>
    <w:rsid w:val="00D95C81"/>
    <w:rsid w:val="00D95DD0"/>
    <w:rsid w:val="00D95F57"/>
    <w:rsid w:val="00D95F8F"/>
    <w:rsid w:val="00D95FAA"/>
    <w:rsid w:val="00D962F8"/>
    <w:rsid w:val="00D96494"/>
    <w:rsid w:val="00D96535"/>
    <w:rsid w:val="00D9654C"/>
    <w:rsid w:val="00D965BA"/>
    <w:rsid w:val="00D96D68"/>
    <w:rsid w:val="00D96EBC"/>
    <w:rsid w:val="00D97103"/>
    <w:rsid w:val="00D97219"/>
    <w:rsid w:val="00D9744B"/>
    <w:rsid w:val="00D975CB"/>
    <w:rsid w:val="00D9761C"/>
    <w:rsid w:val="00D9768C"/>
    <w:rsid w:val="00D976AE"/>
    <w:rsid w:val="00D9797D"/>
    <w:rsid w:val="00D97A59"/>
    <w:rsid w:val="00D97CCB"/>
    <w:rsid w:val="00D97FD4"/>
    <w:rsid w:val="00DA0195"/>
    <w:rsid w:val="00DA021F"/>
    <w:rsid w:val="00DA044C"/>
    <w:rsid w:val="00DA0498"/>
    <w:rsid w:val="00DA0C77"/>
    <w:rsid w:val="00DA0F20"/>
    <w:rsid w:val="00DA1017"/>
    <w:rsid w:val="00DA127F"/>
    <w:rsid w:val="00DA129C"/>
    <w:rsid w:val="00DA136B"/>
    <w:rsid w:val="00DA14BB"/>
    <w:rsid w:val="00DA162B"/>
    <w:rsid w:val="00DA162E"/>
    <w:rsid w:val="00DA1892"/>
    <w:rsid w:val="00DA1A1E"/>
    <w:rsid w:val="00DA1AE0"/>
    <w:rsid w:val="00DA1C0E"/>
    <w:rsid w:val="00DA1C9C"/>
    <w:rsid w:val="00DA2021"/>
    <w:rsid w:val="00DA206F"/>
    <w:rsid w:val="00DA22EC"/>
    <w:rsid w:val="00DA2432"/>
    <w:rsid w:val="00DA27DC"/>
    <w:rsid w:val="00DA2AAD"/>
    <w:rsid w:val="00DA2B2C"/>
    <w:rsid w:val="00DA2B57"/>
    <w:rsid w:val="00DA2BFF"/>
    <w:rsid w:val="00DA2C0F"/>
    <w:rsid w:val="00DA3085"/>
    <w:rsid w:val="00DA3579"/>
    <w:rsid w:val="00DA3A4F"/>
    <w:rsid w:val="00DA3C87"/>
    <w:rsid w:val="00DA4044"/>
    <w:rsid w:val="00DA40A6"/>
    <w:rsid w:val="00DA4489"/>
    <w:rsid w:val="00DA4528"/>
    <w:rsid w:val="00DA465F"/>
    <w:rsid w:val="00DA46C0"/>
    <w:rsid w:val="00DA4FB4"/>
    <w:rsid w:val="00DA5501"/>
    <w:rsid w:val="00DA570D"/>
    <w:rsid w:val="00DA57E1"/>
    <w:rsid w:val="00DA584A"/>
    <w:rsid w:val="00DA5A95"/>
    <w:rsid w:val="00DA5BC0"/>
    <w:rsid w:val="00DA5C0F"/>
    <w:rsid w:val="00DA5C20"/>
    <w:rsid w:val="00DA6267"/>
    <w:rsid w:val="00DA69D4"/>
    <w:rsid w:val="00DA6C75"/>
    <w:rsid w:val="00DA7123"/>
    <w:rsid w:val="00DA7165"/>
    <w:rsid w:val="00DA71A4"/>
    <w:rsid w:val="00DA72B2"/>
    <w:rsid w:val="00DA7456"/>
    <w:rsid w:val="00DA7605"/>
    <w:rsid w:val="00DA7BDA"/>
    <w:rsid w:val="00DA7C4F"/>
    <w:rsid w:val="00DB0025"/>
    <w:rsid w:val="00DB0301"/>
    <w:rsid w:val="00DB0380"/>
    <w:rsid w:val="00DB0441"/>
    <w:rsid w:val="00DB07CB"/>
    <w:rsid w:val="00DB098B"/>
    <w:rsid w:val="00DB0A85"/>
    <w:rsid w:val="00DB0B8E"/>
    <w:rsid w:val="00DB0C52"/>
    <w:rsid w:val="00DB0DD2"/>
    <w:rsid w:val="00DB14B3"/>
    <w:rsid w:val="00DB15B9"/>
    <w:rsid w:val="00DB18DF"/>
    <w:rsid w:val="00DB1C0E"/>
    <w:rsid w:val="00DB1DF4"/>
    <w:rsid w:val="00DB1E0E"/>
    <w:rsid w:val="00DB1E3C"/>
    <w:rsid w:val="00DB1E66"/>
    <w:rsid w:val="00DB1F26"/>
    <w:rsid w:val="00DB1FA1"/>
    <w:rsid w:val="00DB1FEF"/>
    <w:rsid w:val="00DB2613"/>
    <w:rsid w:val="00DB265A"/>
    <w:rsid w:val="00DB269A"/>
    <w:rsid w:val="00DB2866"/>
    <w:rsid w:val="00DB2967"/>
    <w:rsid w:val="00DB2A91"/>
    <w:rsid w:val="00DB3083"/>
    <w:rsid w:val="00DB3372"/>
    <w:rsid w:val="00DB33A1"/>
    <w:rsid w:val="00DB34F0"/>
    <w:rsid w:val="00DB35E2"/>
    <w:rsid w:val="00DB3817"/>
    <w:rsid w:val="00DB3ABA"/>
    <w:rsid w:val="00DB3FEC"/>
    <w:rsid w:val="00DB3FFC"/>
    <w:rsid w:val="00DB4075"/>
    <w:rsid w:val="00DB4079"/>
    <w:rsid w:val="00DB418D"/>
    <w:rsid w:val="00DB47A1"/>
    <w:rsid w:val="00DB4907"/>
    <w:rsid w:val="00DB4ABC"/>
    <w:rsid w:val="00DB4B90"/>
    <w:rsid w:val="00DB4C53"/>
    <w:rsid w:val="00DB4E0E"/>
    <w:rsid w:val="00DB4EA7"/>
    <w:rsid w:val="00DB5112"/>
    <w:rsid w:val="00DB521B"/>
    <w:rsid w:val="00DB524D"/>
    <w:rsid w:val="00DB5281"/>
    <w:rsid w:val="00DB53CC"/>
    <w:rsid w:val="00DB54D7"/>
    <w:rsid w:val="00DB5997"/>
    <w:rsid w:val="00DB59CB"/>
    <w:rsid w:val="00DB5BBD"/>
    <w:rsid w:val="00DB5C36"/>
    <w:rsid w:val="00DB5CE4"/>
    <w:rsid w:val="00DB5CFF"/>
    <w:rsid w:val="00DB5DC9"/>
    <w:rsid w:val="00DB61B6"/>
    <w:rsid w:val="00DB6224"/>
    <w:rsid w:val="00DB6291"/>
    <w:rsid w:val="00DB670A"/>
    <w:rsid w:val="00DB6823"/>
    <w:rsid w:val="00DB6E24"/>
    <w:rsid w:val="00DB6EE7"/>
    <w:rsid w:val="00DB7043"/>
    <w:rsid w:val="00DB70A3"/>
    <w:rsid w:val="00DB7402"/>
    <w:rsid w:val="00DB7425"/>
    <w:rsid w:val="00DB75D4"/>
    <w:rsid w:val="00DB7663"/>
    <w:rsid w:val="00DB775C"/>
    <w:rsid w:val="00DB7A26"/>
    <w:rsid w:val="00DB7CFE"/>
    <w:rsid w:val="00DC02E9"/>
    <w:rsid w:val="00DC0300"/>
    <w:rsid w:val="00DC04B5"/>
    <w:rsid w:val="00DC04FC"/>
    <w:rsid w:val="00DC056C"/>
    <w:rsid w:val="00DC07DE"/>
    <w:rsid w:val="00DC08A5"/>
    <w:rsid w:val="00DC0936"/>
    <w:rsid w:val="00DC0B45"/>
    <w:rsid w:val="00DC0D47"/>
    <w:rsid w:val="00DC0D66"/>
    <w:rsid w:val="00DC1228"/>
    <w:rsid w:val="00DC140C"/>
    <w:rsid w:val="00DC148C"/>
    <w:rsid w:val="00DC14D0"/>
    <w:rsid w:val="00DC1E3C"/>
    <w:rsid w:val="00DC201A"/>
    <w:rsid w:val="00DC24CC"/>
    <w:rsid w:val="00DC2744"/>
    <w:rsid w:val="00DC288E"/>
    <w:rsid w:val="00DC2A62"/>
    <w:rsid w:val="00DC3024"/>
    <w:rsid w:val="00DC30BA"/>
    <w:rsid w:val="00DC3363"/>
    <w:rsid w:val="00DC367F"/>
    <w:rsid w:val="00DC3809"/>
    <w:rsid w:val="00DC380D"/>
    <w:rsid w:val="00DC393B"/>
    <w:rsid w:val="00DC3988"/>
    <w:rsid w:val="00DC3DF0"/>
    <w:rsid w:val="00DC3F82"/>
    <w:rsid w:val="00DC4199"/>
    <w:rsid w:val="00DC4276"/>
    <w:rsid w:val="00DC42EB"/>
    <w:rsid w:val="00DC49CE"/>
    <w:rsid w:val="00DC4BE3"/>
    <w:rsid w:val="00DC4EDA"/>
    <w:rsid w:val="00DC5065"/>
    <w:rsid w:val="00DC50B6"/>
    <w:rsid w:val="00DC515A"/>
    <w:rsid w:val="00DC5298"/>
    <w:rsid w:val="00DC52A1"/>
    <w:rsid w:val="00DC5319"/>
    <w:rsid w:val="00DC54BB"/>
    <w:rsid w:val="00DC563F"/>
    <w:rsid w:val="00DC5780"/>
    <w:rsid w:val="00DC594E"/>
    <w:rsid w:val="00DC59C2"/>
    <w:rsid w:val="00DC5D29"/>
    <w:rsid w:val="00DC5E1B"/>
    <w:rsid w:val="00DC5F8A"/>
    <w:rsid w:val="00DC5F98"/>
    <w:rsid w:val="00DC60DB"/>
    <w:rsid w:val="00DC622E"/>
    <w:rsid w:val="00DC64D2"/>
    <w:rsid w:val="00DC6649"/>
    <w:rsid w:val="00DC6852"/>
    <w:rsid w:val="00DC6898"/>
    <w:rsid w:val="00DC6B6D"/>
    <w:rsid w:val="00DC6DBF"/>
    <w:rsid w:val="00DC6E5D"/>
    <w:rsid w:val="00DC7300"/>
    <w:rsid w:val="00DC73D1"/>
    <w:rsid w:val="00DC75C1"/>
    <w:rsid w:val="00DC76CD"/>
    <w:rsid w:val="00DC7715"/>
    <w:rsid w:val="00DC78A2"/>
    <w:rsid w:val="00DC78FD"/>
    <w:rsid w:val="00DC7C58"/>
    <w:rsid w:val="00DC7D92"/>
    <w:rsid w:val="00DC7F01"/>
    <w:rsid w:val="00DD00C5"/>
    <w:rsid w:val="00DD017F"/>
    <w:rsid w:val="00DD0233"/>
    <w:rsid w:val="00DD0407"/>
    <w:rsid w:val="00DD0503"/>
    <w:rsid w:val="00DD099E"/>
    <w:rsid w:val="00DD0ADA"/>
    <w:rsid w:val="00DD0C9B"/>
    <w:rsid w:val="00DD0CC8"/>
    <w:rsid w:val="00DD0EFB"/>
    <w:rsid w:val="00DD1686"/>
    <w:rsid w:val="00DD17E8"/>
    <w:rsid w:val="00DD19FE"/>
    <w:rsid w:val="00DD1ABB"/>
    <w:rsid w:val="00DD1ACE"/>
    <w:rsid w:val="00DD1B6B"/>
    <w:rsid w:val="00DD21AA"/>
    <w:rsid w:val="00DD2223"/>
    <w:rsid w:val="00DD2601"/>
    <w:rsid w:val="00DD2708"/>
    <w:rsid w:val="00DD283E"/>
    <w:rsid w:val="00DD2896"/>
    <w:rsid w:val="00DD2AF5"/>
    <w:rsid w:val="00DD3656"/>
    <w:rsid w:val="00DD37C7"/>
    <w:rsid w:val="00DD38DF"/>
    <w:rsid w:val="00DD3CC2"/>
    <w:rsid w:val="00DD4185"/>
    <w:rsid w:val="00DD4219"/>
    <w:rsid w:val="00DD4403"/>
    <w:rsid w:val="00DD4442"/>
    <w:rsid w:val="00DD4561"/>
    <w:rsid w:val="00DD4666"/>
    <w:rsid w:val="00DD466E"/>
    <w:rsid w:val="00DD496C"/>
    <w:rsid w:val="00DD4974"/>
    <w:rsid w:val="00DD4CD6"/>
    <w:rsid w:val="00DD4D58"/>
    <w:rsid w:val="00DD4DE7"/>
    <w:rsid w:val="00DD4DF6"/>
    <w:rsid w:val="00DD5031"/>
    <w:rsid w:val="00DD54EC"/>
    <w:rsid w:val="00DD579C"/>
    <w:rsid w:val="00DD5ACF"/>
    <w:rsid w:val="00DD5AE3"/>
    <w:rsid w:val="00DD5E36"/>
    <w:rsid w:val="00DD602C"/>
    <w:rsid w:val="00DD60E1"/>
    <w:rsid w:val="00DD6163"/>
    <w:rsid w:val="00DD630B"/>
    <w:rsid w:val="00DD6862"/>
    <w:rsid w:val="00DD6893"/>
    <w:rsid w:val="00DD6A96"/>
    <w:rsid w:val="00DD6B38"/>
    <w:rsid w:val="00DD6C68"/>
    <w:rsid w:val="00DD6D4C"/>
    <w:rsid w:val="00DD6E6D"/>
    <w:rsid w:val="00DD6F2B"/>
    <w:rsid w:val="00DD7003"/>
    <w:rsid w:val="00DD748C"/>
    <w:rsid w:val="00DD781F"/>
    <w:rsid w:val="00DD7B33"/>
    <w:rsid w:val="00DD7DB4"/>
    <w:rsid w:val="00DD7E65"/>
    <w:rsid w:val="00DD7FF1"/>
    <w:rsid w:val="00DE0096"/>
    <w:rsid w:val="00DE01BC"/>
    <w:rsid w:val="00DE0353"/>
    <w:rsid w:val="00DE037B"/>
    <w:rsid w:val="00DE0454"/>
    <w:rsid w:val="00DE056A"/>
    <w:rsid w:val="00DE05EB"/>
    <w:rsid w:val="00DE079A"/>
    <w:rsid w:val="00DE0C96"/>
    <w:rsid w:val="00DE0D0B"/>
    <w:rsid w:val="00DE0D33"/>
    <w:rsid w:val="00DE0EB1"/>
    <w:rsid w:val="00DE1166"/>
    <w:rsid w:val="00DE146F"/>
    <w:rsid w:val="00DE1564"/>
    <w:rsid w:val="00DE1865"/>
    <w:rsid w:val="00DE196C"/>
    <w:rsid w:val="00DE1A52"/>
    <w:rsid w:val="00DE1B5E"/>
    <w:rsid w:val="00DE1D88"/>
    <w:rsid w:val="00DE1DC2"/>
    <w:rsid w:val="00DE2021"/>
    <w:rsid w:val="00DE2099"/>
    <w:rsid w:val="00DE224D"/>
    <w:rsid w:val="00DE24D3"/>
    <w:rsid w:val="00DE2747"/>
    <w:rsid w:val="00DE27BF"/>
    <w:rsid w:val="00DE28DB"/>
    <w:rsid w:val="00DE2CAB"/>
    <w:rsid w:val="00DE2EE9"/>
    <w:rsid w:val="00DE2F58"/>
    <w:rsid w:val="00DE2F6B"/>
    <w:rsid w:val="00DE354C"/>
    <w:rsid w:val="00DE3600"/>
    <w:rsid w:val="00DE3D59"/>
    <w:rsid w:val="00DE3E26"/>
    <w:rsid w:val="00DE3EF1"/>
    <w:rsid w:val="00DE40BE"/>
    <w:rsid w:val="00DE4241"/>
    <w:rsid w:val="00DE44E4"/>
    <w:rsid w:val="00DE451B"/>
    <w:rsid w:val="00DE4BCA"/>
    <w:rsid w:val="00DE4CFF"/>
    <w:rsid w:val="00DE4DEB"/>
    <w:rsid w:val="00DE4DED"/>
    <w:rsid w:val="00DE4EB0"/>
    <w:rsid w:val="00DE52F8"/>
    <w:rsid w:val="00DE53B3"/>
    <w:rsid w:val="00DE53EB"/>
    <w:rsid w:val="00DE56FB"/>
    <w:rsid w:val="00DE5938"/>
    <w:rsid w:val="00DE5960"/>
    <w:rsid w:val="00DE5B83"/>
    <w:rsid w:val="00DE5E03"/>
    <w:rsid w:val="00DE5EB8"/>
    <w:rsid w:val="00DE5F66"/>
    <w:rsid w:val="00DE601A"/>
    <w:rsid w:val="00DE60D4"/>
    <w:rsid w:val="00DE617E"/>
    <w:rsid w:val="00DE633E"/>
    <w:rsid w:val="00DE6356"/>
    <w:rsid w:val="00DE6450"/>
    <w:rsid w:val="00DE6480"/>
    <w:rsid w:val="00DE654F"/>
    <w:rsid w:val="00DE667B"/>
    <w:rsid w:val="00DE6C83"/>
    <w:rsid w:val="00DE71C2"/>
    <w:rsid w:val="00DE72E5"/>
    <w:rsid w:val="00DE7518"/>
    <w:rsid w:val="00DE7520"/>
    <w:rsid w:val="00DE77F4"/>
    <w:rsid w:val="00DE78F5"/>
    <w:rsid w:val="00DE796F"/>
    <w:rsid w:val="00DE7C60"/>
    <w:rsid w:val="00DE7CD4"/>
    <w:rsid w:val="00DE7DBD"/>
    <w:rsid w:val="00DE7F85"/>
    <w:rsid w:val="00DE7FEC"/>
    <w:rsid w:val="00DF011B"/>
    <w:rsid w:val="00DF0420"/>
    <w:rsid w:val="00DF09F7"/>
    <w:rsid w:val="00DF0C9C"/>
    <w:rsid w:val="00DF0E08"/>
    <w:rsid w:val="00DF1242"/>
    <w:rsid w:val="00DF13AD"/>
    <w:rsid w:val="00DF1608"/>
    <w:rsid w:val="00DF168B"/>
    <w:rsid w:val="00DF1BD6"/>
    <w:rsid w:val="00DF1DE0"/>
    <w:rsid w:val="00DF1ED2"/>
    <w:rsid w:val="00DF2657"/>
    <w:rsid w:val="00DF2770"/>
    <w:rsid w:val="00DF278B"/>
    <w:rsid w:val="00DF27B8"/>
    <w:rsid w:val="00DF281C"/>
    <w:rsid w:val="00DF29B1"/>
    <w:rsid w:val="00DF2CFF"/>
    <w:rsid w:val="00DF2EF4"/>
    <w:rsid w:val="00DF3264"/>
    <w:rsid w:val="00DF349D"/>
    <w:rsid w:val="00DF3594"/>
    <w:rsid w:val="00DF38EE"/>
    <w:rsid w:val="00DF3A6D"/>
    <w:rsid w:val="00DF3CAD"/>
    <w:rsid w:val="00DF3E1B"/>
    <w:rsid w:val="00DF3FD2"/>
    <w:rsid w:val="00DF43D2"/>
    <w:rsid w:val="00DF43EE"/>
    <w:rsid w:val="00DF4534"/>
    <w:rsid w:val="00DF4A6B"/>
    <w:rsid w:val="00DF4AD9"/>
    <w:rsid w:val="00DF4B3C"/>
    <w:rsid w:val="00DF4B4D"/>
    <w:rsid w:val="00DF4DBA"/>
    <w:rsid w:val="00DF4F15"/>
    <w:rsid w:val="00DF5166"/>
    <w:rsid w:val="00DF5521"/>
    <w:rsid w:val="00DF55F9"/>
    <w:rsid w:val="00DF570F"/>
    <w:rsid w:val="00DF5717"/>
    <w:rsid w:val="00DF5B72"/>
    <w:rsid w:val="00DF5B9C"/>
    <w:rsid w:val="00DF5CB1"/>
    <w:rsid w:val="00DF5CEE"/>
    <w:rsid w:val="00DF5D99"/>
    <w:rsid w:val="00DF65C1"/>
    <w:rsid w:val="00DF6635"/>
    <w:rsid w:val="00DF67BD"/>
    <w:rsid w:val="00DF6862"/>
    <w:rsid w:val="00DF6E4E"/>
    <w:rsid w:val="00DF6F19"/>
    <w:rsid w:val="00DF6FF2"/>
    <w:rsid w:val="00DF7082"/>
    <w:rsid w:val="00DF73C5"/>
    <w:rsid w:val="00DF740C"/>
    <w:rsid w:val="00DF7421"/>
    <w:rsid w:val="00DF7567"/>
    <w:rsid w:val="00DF7683"/>
    <w:rsid w:val="00DF76DC"/>
    <w:rsid w:val="00DF78E5"/>
    <w:rsid w:val="00DF7E69"/>
    <w:rsid w:val="00DF7E8C"/>
    <w:rsid w:val="00DF7EC0"/>
    <w:rsid w:val="00DF7F05"/>
    <w:rsid w:val="00DF7F97"/>
    <w:rsid w:val="00E00114"/>
    <w:rsid w:val="00E00616"/>
    <w:rsid w:val="00E006B5"/>
    <w:rsid w:val="00E007FB"/>
    <w:rsid w:val="00E008D5"/>
    <w:rsid w:val="00E009E1"/>
    <w:rsid w:val="00E00E30"/>
    <w:rsid w:val="00E00EE5"/>
    <w:rsid w:val="00E01006"/>
    <w:rsid w:val="00E0100D"/>
    <w:rsid w:val="00E01380"/>
    <w:rsid w:val="00E0138A"/>
    <w:rsid w:val="00E0138E"/>
    <w:rsid w:val="00E01A05"/>
    <w:rsid w:val="00E01BF8"/>
    <w:rsid w:val="00E01D2E"/>
    <w:rsid w:val="00E0203A"/>
    <w:rsid w:val="00E021C1"/>
    <w:rsid w:val="00E0222D"/>
    <w:rsid w:val="00E024BE"/>
    <w:rsid w:val="00E02512"/>
    <w:rsid w:val="00E0261F"/>
    <w:rsid w:val="00E028E8"/>
    <w:rsid w:val="00E02933"/>
    <w:rsid w:val="00E02C13"/>
    <w:rsid w:val="00E02C41"/>
    <w:rsid w:val="00E02FF3"/>
    <w:rsid w:val="00E031D8"/>
    <w:rsid w:val="00E032A1"/>
    <w:rsid w:val="00E032C0"/>
    <w:rsid w:val="00E033E6"/>
    <w:rsid w:val="00E0373B"/>
    <w:rsid w:val="00E0375A"/>
    <w:rsid w:val="00E0376E"/>
    <w:rsid w:val="00E03B77"/>
    <w:rsid w:val="00E03F17"/>
    <w:rsid w:val="00E04118"/>
    <w:rsid w:val="00E04289"/>
    <w:rsid w:val="00E0433A"/>
    <w:rsid w:val="00E04340"/>
    <w:rsid w:val="00E0434A"/>
    <w:rsid w:val="00E043E3"/>
    <w:rsid w:val="00E04610"/>
    <w:rsid w:val="00E04857"/>
    <w:rsid w:val="00E04C25"/>
    <w:rsid w:val="00E04C46"/>
    <w:rsid w:val="00E04F56"/>
    <w:rsid w:val="00E05B70"/>
    <w:rsid w:val="00E05D40"/>
    <w:rsid w:val="00E05DD7"/>
    <w:rsid w:val="00E05FC9"/>
    <w:rsid w:val="00E061FC"/>
    <w:rsid w:val="00E06268"/>
    <w:rsid w:val="00E06AE3"/>
    <w:rsid w:val="00E06BE3"/>
    <w:rsid w:val="00E06C69"/>
    <w:rsid w:val="00E06CDA"/>
    <w:rsid w:val="00E06D65"/>
    <w:rsid w:val="00E06DCC"/>
    <w:rsid w:val="00E06FD5"/>
    <w:rsid w:val="00E070C9"/>
    <w:rsid w:val="00E0712D"/>
    <w:rsid w:val="00E0764F"/>
    <w:rsid w:val="00E07B65"/>
    <w:rsid w:val="00E07E49"/>
    <w:rsid w:val="00E07EFE"/>
    <w:rsid w:val="00E1005E"/>
    <w:rsid w:val="00E1055B"/>
    <w:rsid w:val="00E10773"/>
    <w:rsid w:val="00E1091A"/>
    <w:rsid w:val="00E10B42"/>
    <w:rsid w:val="00E10D5F"/>
    <w:rsid w:val="00E10EDA"/>
    <w:rsid w:val="00E113D7"/>
    <w:rsid w:val="00E113FE"/>
    <w:rsid w:val="00E1184D"/>
    <w:rsid w:val="00E11AB2"/>
    <w:rsid w:val="00E11CAC"/>
    <w:rsid w:val="00E11DA8"/>
    <w:rsid w:val="00E11F0A"/>
    <w:rsid w:val="00E12011"/>
    <w:rsid w:val="00E1217A"/>
    <w:rsid w:val="00E12640"/>
    <w:rsid w:val="00E12B52"/>
    <w:rsid w:val="00E12E35"/>
    <w:rsid w:val="00E12EBC"/>
    <w:rsid w:val="00E12FFA"/>
    <w:rsid w:val="00E1368E"/>
    <w:rsid w:val="00E13AAE"/>
    <w:rsid w:val="00E13DA1"/>
    <w:rsid w:val="00E13EC5"/>
    <w:rsid w:val="00E13FAB"/>
    <w:rsid w:val="00E1410D"/>
    <w:rsid w:val="00E14398"/>
    <w:rsid w:val="00E143D7"/>
    <w:rsid w:val="00E14533"/>
    <w:rsid w:val="00E1453F"/>
    <w:rsid w:val="00E14607"/>
    <w:rsid w:val="00E14A69"/>
    <w:rsid w:val="00E14ADC"/>
    <w:rsid w:val="00E14BEB"/>
    <w:rsid w:val="00E14D8C"/>
    <w:rsid w:val="00E14E4C"/>
    <w:rsid w:val="00E14E5A"/>
    <w:rsid w:val="00E14FBB"/>
    <w:rsid w:val="00E15111"/>
    <w:rsid w:val="00E15113"/>
    <w:rsid w:val="00E1511B"/>
    <w:rsid w:val="00E15254"/>
    <w:rsid w:val="00E152C7"/>
    <w:rsid w:val="00E15325"/>
    <w:rsid w:val="00E15C50"/>
    <w:rsid w:val="00E15C88"/>
    <w:rsid w:val="00E15CC6"/>
    <w:rsid w:val="00E15CD0"/>
    <w:rsid w:val="00E15CE8"/>
    <w:rsid w:val="00E15ED6"/>
    <w:rsid w:val="00E15EF5"/>
    <w:rsid w:val="00E1601C"/>
    <w:rsid w:val="00E160D5"/>
    <w:rsid w:val="00E161FE"/>
    <w:rsid w:val="00E167FB"/>
    <w:rsid w:val="00E16839"/>
    <w:rsid w:val="00E16977"/>
    <w:rsid w:val="00E169EE"/>
    <w:rsid w:val="00E16EFF"/>
    <w:rsid w:val="00E17513"/>
    <w:rsid w:val="00E17789"/>
    <w:rsid w:val="00E17A99"/>
    <w:rsid w:val="00E17BCA"/>
    <w:rsid w:val="00E17CCC"/>
    <w:rsid w:val="00E17F8C"/>
    <w:rsid w:val="00E17FD4"/>
    <w:rsid w:val="00E2017F"/>
    <w:rsid w:val="00E207ED"/>
    <w:rsid w:val="00E2089D"/>
    <w:rsid w:val="00E2097C"/>
    <w:rsid w:val="00E20BA3"/>
    <w:rsid w:val="00E20C9D"/>
    <w:rsid w:val="00E20E52"/>
    <w:rsid w:val="00E20E73"/>
    <w:rsid w:val="00E21530"/>
    <w:rsid w:val="00E21617"/>
    <w:rsid w:val="00E216E7"/>
    <w:rsid w:val="00E21729"/>
    <w:rsid w:val="00E21C4A"/>
    <w:rsid w:val="00E21D03"/>
    <w:rsid w:val="00E21DE4"/>
    <w:rsid w:val="00E22508"/>
    <w:rsid w:val="00E227DD"/>
    <w:rsid w:val="00E22B87"/>
    <w:rsid w:val="00E22C6B"/>
    <w:rsid w:val="00E2319A"/>
    <w:rsid w:val="00E2350E"/>
    <w:rsid w:val="00E2373D"/>
    <w:rsid w:val="00E238CA"/>
    <w:rsid w:val="00E23AEC"/>
    <w:rsid w:val="00E23CDB"/>
    <w:rsid w:val="00E23D5F"/>
    <w:rsid w:val="00E23DCA"/>
    <w:rsid w:val="00E2403A"/>
    <w:rsid w:val="00E241A4"/>
    <w:rsid w:val="00E241EB"/>
    <w:rsid w:val="00E24508"/>
    <w:rsid w:val="00E248F4"/>
    <w:rsid w:val="00E24A5E"/>
    <w:rsid w:val="00E24A76"/>
    <w:rsid w:val="00E24F13"/>
    <w:rsid w:val="00E24F4A"/>
    <w:rsid w:val="00E24F69"/>
    <w:rsid w:val="00E24FF0"/>
    <w:rsid w:val="00E25110"/>
    <w:rsid w:val="00E25266"/>
    <w:rsid w:val="00E25662"/>
    <w:rsid w:val="00E25824"/>
    <w:rsid w:val="00E259C1"/>
    <w:rsid w:val="00E25A70"/>
    <w:rsid w:val="00E25C77"/>
    <w:rsid w:val="00E25CFD"/>
    <w:rsid w:val="00E25D51"/>
    <w:rsid w:val="00E2657E"/>
    <w:rsid w:val="00E26739"/>
    <w:rsid w:val="00E26747"/>
    <w:rsid w:val="00E26D45"/>
    <w:rsid w:val="00E26ED6"/>
    <w:rsid w:val="00E27015"/>
    <w:rsid w:val="00E27027"/>
    <w:rsid w:val="00E27137"/>
    <w:rsid w:val="00E2713A"/>
    <w:rsid w:val="00E27205"/>
    <w:rsid w:val="00E272E3"/>
    <w:rsid w:val="00E2738A"/>
    <w:rsid w:val="00E27396"/>
    <w:rsid w:val="00E273F2"/>
    <w:rsid w:val="00E276F5"/>
    <w:rsid w:val="00E2778D"/>
    <w:rsid w:val="00E277C1"/>
    <w:rsid w:val="00E27859"/>
    <w:rsid w:val="00E27968"/>
    <w:rsid w:val="00E27A82"/>
    <w:rsid w:val="00E27AE3"/>
    <w:rsid w:val="00E27D75"/>
    <w:rsid w:val="00E27DEF"/>
    <w:rsid w:val="00E3005C"/>
    <w:rsid w:val="00E30086"/>
    <w:rsid w:val="00E300FF"/>
    <w:rsid w:val="00E30174"/>
    <w:rsid w:val="00E302AE"/>
    <w:rsid w:val="00E30395"/>
    <w:rsid w:val="00E30653"/>
    <w:rsid w:val="00E3066F"/>
    <w:rsid w:val="00E30823"/>
    <w:rsid w:val="00E30982"/>
    <w:rsid w:val="00E30A88"/>
    <w:rsid w:val="00E30AA3"/>
    <w:rsid w:val="00E30AC4"/>
    <w:rsid w:val="00E30B79"/>
    <w:rsid w:val="00E30DAD"/>
    <w:rsid w:val="00E30E79"/>
    <w:rsid w:val="00E30EAE"/>
    <w:rsid w:val="00E3137F"/>
    <w:rsid w:val="00E313D7"/>
    <w:rsid w:val="00E315F0"/>
    <w:rsid w:val="00E31657"/>
    <w:rsid w:val="00E316BE"/>
    <w:rsid w:val="00E316FE"/>
    <w:rsid w:val="00E319AB"/>
    <w:rsid w:val="00E319D8"/>
    <w:rsid w:val="00E31CF1"/>
    <w:rsid w:val="00E31DDE"/>
    <w:rsid w:val="00E31EE3"/>
    <w:rsid w:val="00E31F78"/>
    <w:rsid w:val="00E3251F"/>
    <w:rsid w:val="00E3269B"/>
    <w:rsid w:val="00E32809"/>
    <w:rsid w:val="00E329FB"/>
    <w:rsid w:val="00E32A71"/>
    <w:rsid w:val="00E32C55"/>
    <w:rsid w:val="00E32C68"/>
    <w:rsid w:val="00E32DA1"/>
    <w:rsid w:val="00E32EE7"/>
    <w:rsid w:val="00E33020"/>
    <w:rsid w:val="00E33091"/>
    <w:rsid w:val="00E33342"/>
    <w:rsid w:val="00E3369B"/>
    <w:rsid w:val="00E33748"/>
    <w:rsid w:val="00E33791"/>
    <w:rsid w:val="00E337FD"/>
    <w:rsid w:val="00E338F1"/>
    <w:rsid w:val="00E3395A"/>
    <w:rsid w:val="00E339AB"/>
    <w:rsid w:val="00E33AFA"/>
    <w:rsid w:val="00E33B48"/>
    <w:rsid w:val="00E33BDE"/>
    <w:rsid w:val="00E33FB0"/>
    <w:rsid w:val="00E3429A"/>
    <w:rsid w:val="00E34477"/>
    <w:rsid w:val="00E34727"/>
    <w:rsid w:val="00E3482F"/>
    <w:rsid w:val="00E35909"/>
    <w:rsid w:val="00E35949"/>
    <w:rsid w:val="00E35971"/>
    <w:rsid w:val="00E35AF5"/>
    <w:rsid w:val="00E35C61"/>
    <w:rsid w:val="00E35EA9"/>
    <w:rsid w:val="00E3629B"/>
    <w:rsid w:val="00E36608"/>
    <w:rsid w:val="00E36613"/>
    <w:rsid w:val="00E36AD6"/>
    <w:rsid w:val="00E36B57"/>
    <w:rsid w:val="00E36F2A"/>
    <w:rsid w:val="00E36FAA"/>
    <w:rsid w:val="00E37415"/>
    <w:rsid w:val="00E3752F"/>
    <w:rsid w:val="00E377C6"/>
    <w:rsid w:val="00E37A05"/>
    <w:rsid w:val="00E37D32"/>
    <w:rsid w:val="00E37D57"/>
    <w:rsid w:val="00E37D84"/>
    <w:rsid w:val="00E4002E"/>
    <w:rsid w:val="00E40089"/>
    <w:rsid w:val="00E401AB"/>
    <w:rsid w:val="00E4037B"/>
    <w:rsid w:val="00E403B1"/>
    <w:rsid w:val="00E408D3"/>
    <w:rsid w:val="00E40BBE"/>
    <w:rsid w:val="00E40BD0"/>
    <w:rsid w:val="00E40C1C"/>
    <w:rsid w:val="00E40D32"/>
    <w:rsid w:val="00E40E96"/>
    <w:rsid w:val="00E40EF6"/>
    <w:rsid w:val="00E40FB5"/>
    <w:rsid w:val="00E41070"/>
    <w:rsid w:val="00E410A0"/>
    <w:rsid w:val="00E4112F"/>
    <w:rsid w:val="00E4167E"/>
    <w:rsid w:val="00E419D7"/>
    <w:rsid w:val="00E419E5"/>
    <w:rsid w:val="00E41A70"/>
    <w:rsid w:val="00E41EA3"/>
    <w:rsid w:val="00E41F09"/>
    <w:rsid w:val="00E42042"/>
    <w:rsid w:val="00E42480"/>
    <w:rsid w:val="00E426F8"/>
    <w:rsid w:val="00E42751"/>
    <w:rsid w:val="00E4275E"/>
    <w:rsid w:val="00E427F5"/>
    <w:rsid w:val="00E4284F"/>
    <w:rsid w:val="00E42938"/>
    <w:rsid w:val="00E42BDC"/>
    <w:rsid w:val="00E42C41"/>
    <w:rsid w:val="00E42CE7"/>
    <w:rsid w:val="00E430FC"/>
    <w:rsid w:val="00E4346C"/>
    <w:rsid w:val="00E43561"/>
    <w:rsid w:val="00E436CE"/>
    <w:rsid w:val="00E43AFC"/>
    <w:rsid w:val="00E43D1C"/>
    <w:rsid w:val="00E43D88"/>
    <w:rsid w:val="00E43F5E"/>
    <w:rsid w:val="00E43FF4"/>
    <w:rsid w:val="00E440A8"/>
    <w:rsid w:val="00E44140"/>
    <w:rsid w:val="00E445C4"/>
    <w:rsid w:val="00E44B72"/>
    <w:rsid w:val="00E44D56"/>
    <w:rsid w:val="00E44ECD"/>
    <w:rsid w:val="00E44F8E"/>
    <w:rsid w:val="00E44F93"/>
    <w:rsid w:val="00E44FFE"/>
    <w:rsid w:val="00E45127"/>
    <w:rsid w:val="00E45401"/>
    <w:rsid w:val="00E45690"/>
    <w:rsid w:val="00E456F0"/>
    <w:rsid w:val="00E4572D"/>
    <w:rsid w:val="00E4587A"/>
    <w:rsid w:val="00E45BBC"/>
    <w:rsid w:val="00E45BDA"/>
    <w:rsid w:val="00E45D20"/>
    <w:rsid w:val="00E45F7B"/>
    <w:rsid w:val="00E46006"/>
    <w:rsid w:val="00E4602C"/>
    <w:rsid w:val="00E4607B"/>
    <w:rsid w:val="00E461B5"/>
    <w:rsid w:val="00E46371"/>
    <w:rsid w:val="00E4641D"/>
    <w:rsid w:val="00E4675C"/>
    <w:rsid w:val="00E468FB"/>
    <w:rsid w:val="00E46987"/>
    <w:rsid w:val="00E46A3A"/>
    <w:rsid w:val="00E46C19"/>
    <w:rsid w:val="00E46D40"/>
    <w:rsid w:val="00E46EF4"/>
    <w:rsid w:val="00E46F1D"/>
    <w:rsid w:val="00E471E9"/>
    <w:rsid w:val="00E4729A"/>
    <w:rsid w:val="00E47565"/>
    <w:rsid w:val="00E47A81"/>
    <w:rsid w:val="00E47C1E"/>
    <w:rsid w:val="00E47F34"/>
    <w:rsid w:val="00E50028"/>
    <w:rsid w:val="00E50AD5"/>
    <w:rsid w:val="00E50B43"/>
    <w:rsid w:val="00E50DE1"/>
    <w:rsid w:val="00E50E01"/>
    <w:rsid w:val="00E50FD7"/>
    <w:rsid w:val="00E513B8"/>
    <w:rsid w:val="00E5149A"/>
    <w:rsid w:val="00E5166A"/>
    <w:rsid w:val="00E5177C"/>
    <w:rsid w:val="00E5182C"/>
    <w:rsid w:val="00E51938"/>
    <w:rsid w:val="00E51A1B"/>
    <w:rsid w:val="00E51A3F"/>
    <w:rsid w:val="00E51BBE"/>
    <w:rsid w:val="00E51FDA"/>
    <w:rsid w:val="00E520BC"/>
    <w:rsid w:val="00E5218E"/>
    <w:rsid w:val="00E523D4"/>
    <w:rsid w:val="00E526C0"/>
    <w:rsid w:val="00E52702"/>
    <w:rsid w:val="00E527EA"/>
    <w:rsid w:val="00E52833"/>
    <w:rsid w:val="00E52D3B"/>
    <w:rsid w:val="00E52DD8"/>
    <w:rsid w:val="00E52E0C"/>
    <w:rsid w:val="00E52F34"/>
    <w:rsid w:val="00E5329E"/>
    <w:rsid w:val="00E53502"/>
    <w:rsid w:val="00E536F2"/>
    <w:rsid w:val="00E537B6"/>
    <w:rsid w:val="00E53CCB"/>
    <w:rsid w:val="00E53D6D"/>
    <w:rsid w:val="00E53F8C"/>
    <w:rsid w:val="00E5409F"/>
    <w:rsid w:val="00E54153"/>
    <w:rsid w:val="00E54631"/>
    <w:rsid w:val="00E5472C"/>
    <w:rsid w:val="00E54B16"/>
    <w:rsid w:val="00E54F50"/>
    <w:rsid w:val="00E5513B"/>
    <w:rsid w:val="00E553ED"/>
    <w:rsid w:val="00E55600"/>
    <w:rsid w:val="00E557D4"/>
    <w:rsid w:val="00E558A4"/>
    <w:rsid w:val="00E55AC5"/>
    <w:rsid w:val="00E55B99"/>
    <w:rsid w:val="00E55C08"/>
    <w:rsid w:val="00E55FE4"/>
    <w:rsid w:val="00E56086"/>
    <w:rsid w:val="00E5617B"/>
    <w:rsid w:val="00E56547"/>
    <w:rsid w:val="00E56856"/>
    <w:rsid w:val="00E56A6E"/>
    <w:rsid w:val="00E56D91"/>
    <w:rsid w:val="00E56E0B"/>
    <w:rsid w:val="00E57404"/>
    <w:rsid w:val="00E57456"/>
    <w:rsid w:val="00E57553"/>
    <w:rsid w:val="00E577F1"/>
    <w:rsid w:val="00E57892"/>
    <w:rsid w:val="00E578B2"/>
    <w:rsid w:val="00E57C1C"/>
    <w:rsid w:val="00E57C43"/>
    <w:rsid w:val="00E60218"/>
    <w:rsid w:val="00E60222"/>
    <w:rsid w:val="00E60362"/>
    <w:rsid w:val="00E60573"/>
    <w:rsid w:val="00E60901"/>
    <w:rsid w:val="00E609A4"/>
    <w:rsid w:val="00E609A7"/>
    <w:rsid w:val="00E609FB"/>
    <w:rsid w:val="00E60A93"/>
    <w:rsid w:val="00E60D11"/>
    <w:rsid w:val="00E60EFC"/>
    <w:rsid w:val="00E61011"/>
    <w:rsid w:val="00E61178"/>
    <w:rsid w:val="00E612DE"/>
    <w:rsid w:val="00E61423"/>
    <w:rsid w:val="00E6176E"/>
    <w:rsid w:val="00E6180F"/>
    <w:rsid w:val="00E6207A"/>
    <w:rsid w:val="00E6223B"/>
    <w:rsid w:val="00E6227C"/>
    <w:rsid w:val="00E62288"/>
    <w:rsid w:val="00E623B2"/>
    <w:rsid w:val="00E624CC"/>
    <w:rsid w:val="00E624CF"/>
    <w:rsid w:val="00E629D6"/>
    <w:rsid w:val="00E62AFF"/>
    <w:rsid w:val="00E62B51"/>
    <w:rsid w:val="00E62CE7"/>
    <w:rsid w:val="00E62DA0"/>
    <w:rsid w:val="00E62F03"/>
    <w:rsid w:val="00E63033"/>
    <w:rsid w:val="00E63106"/>
    <w:rsid w:val="00E634B6"/>
    <w:rsid w:val="00E63703"/>
    <w:rsid w:val="00E63717"/>
    <w:rsid w:val="00E63A87"/>
    <w:rsid w:val="00E63BEA"/>
    <w:rsid w:val="00E63C91"/>
    <w:rsid w:val="00E63CE4"/>
    <w:rsid w:val="00E63D48"/>
    <w:rsid w:val="00E63D4D"/>
    <w:rsid w:val="00E63E51"/>
    <w:rsid w:val="00E63EF8"/>
    <w:rsid w:val="00E63F56"/>
    <w:rsid w:val="00E64253"/>
    <w:rsid w:val="00E644C1"/>
    <w:rsid w:val="00E645C8"/>
    <w:rsid w:val="00E6490B"/>
    <w:rsid w:val="00E64A2E"/>
    <w:rsid w:val="00E64E36"/>
    <w:rsid w:val="00E6506A"/>
    <w:rsid w:val="00E65393"/>
    <w:rsid w:val="00E65451"/>
    <w:rsid w:val="00E65606"/>
    <w:rsid w:val="00E6560F"/>
    <w:rsid w:val="00E65BCF"/>
    <w:rsid w:val="00E65C23"/>
    <w:rsid w:val="00E65D17"/>
    <w:rsid w:val="00E65EC0"/>
    <w:rsid w:val="00E660D2"/>
    <w:rsid w:val="00E66155"/>
    <w:rsid w:val="00E662B2"/>
    <w:rsid w:val="00E66648"/>
    <w:rsid w:val="00E66834"/>
    <w:rsid w:val="00E66982"/>
    <w:rsid w:val="00E66CF5"/>
    <w:rsid w:val="00E66E48"/>
    <w:rsid w:val="00E66E69"/>
    <w:rsid w:val="00E66EDE"/>
    <w:rsid w:val="00E670A1"/>
    <w:rsid w:val="00E670C1"/>
    <w:rsid w:val="00E6745F"/>
    <w:rsid w:val="00E674F5"/>
    <w:rsid w:val="00E676ED"/>
    <w:rsid w:val="00E6785C"/>
    <w:rsid w:val="00E67951"/>
    <w:rsid w:val="00E67AFC"/>
    <w:rsid w:val="00E67B18"/>
    <w:rsid w:val="00E67BA9"/>
    <w:rsid w:val="00E67CC1"/>
    <w:rsid w:val="00E67E5C"/>
    <w:rsid w:val="00E70148"/>
    <w:rsid w:val="00E702D2"/>
    <w:rsid w:val="00E702ED"/>
    <w:rsid w:val="00E7041C"/>
    <w:rsid w:val="00E70461"/>
    <w:rsid w:val="00E7046D"/>
    <w:rsid w:val="00E70AF3"/>
    <w:rsid w:val="00E7125E"/>
    <w:rsid w:val="00E712A0"/>
    <w:rsid w:val="00E714EA"/>
    <w:rsid w:val="00E71995"/>
    <w:rsid w:val="00E71A74"/>
    <w:rsid w:val="00E71AC3"/>
    <w:rsid w:val="00E71CEE"/>
    <w:rsid w:val="00E72080"/>
    <w:rsid w:val="00E720E7"/>
    <w:rsid w:val="00E721CE"/>
    <w:rsid w:val="00E7235C"/>
    <w:rsid w:val="00E7243E"/>
    <w:rsid w:val="00E72919"/>
    <w:rsid w:val="00E72A31"/>
    <w:rsid w:val="00E72A47"/>
    <w:rsid w:val="00E72AA7"/>
    <w:rsid w:val="00E72B77"/>
    <w:rsid w:val="00E72C02"/>
    <w:rsid w:val="00E72C54"/>
    <w:rsid w:val="00E7362B"/>
    <w:rsid w:val="00E73F42"/>
    <w:rsid w:val="00E742A3"/>
    <w:rsid w:val="00E7443A"/>
    <w:rsid w:val="00E745BD"/>
    <w:rsid w:val="00E74A70"/>
    <w:rsid w:val="00E74BBB"/>
    <w:rsid w:val="00E75024"/>
    <w:rsid w:val="00E756B5"/>
    <w:rsid w:val="00E7571C"/>
    <w:rsid w:val="00E75771"/>
    <w:rsid w:val="00E75870"/>
    <w:rsid w:val="00E75902"/>
    <w:rsid w:val="00E75949"/>
    <w:rsid w:val="00E75B4D"/>
    <w:rsid w:val="00E75DAA"/>
    <w:rsid w:val="00E7605C"/>
    <w:rsid w:val="00E76076"/>
    <w:rsid w:val="00E76204"/>
    <w:rsid w:val="00E7631E"/>
    <w:rsid w:val="00E766B8"/>
    <w:rsid w:val="00E767D3"/>
    <w:rsid w:val="00E76901"/>
    <w:rsid w:val="00E7697B"/>
    <w:rsid w:val="00E76D8F"/>
    <w:rsid w:val="00E76FEE"/>
    <w:rsid w:val="00E77522"/>
    <w:rsid w:val="00E775D2"/>
    <w:rsid w:val="00E77697"/>
    <w:rsid w:val="00E77792"/>
    <w:rsid w:val="00E77895"/>
    <w:rsid w:val="00E778EC"/>
    <w:rsid w:val="00E77CFE"/>
    <w:rsid w:val="00E77DD5"/>
    <w:rsid w:val="00E80023"/>
    <w:rsid w:val="00E800D0"/>
    <w:rsid w:val="00E80204"/>
    <w:rsid w:val="00E80368"/>
    <w:rsid w:val="00E803E2"/>
    <w:rsid w:val="00E803FA"/>
    <w:rsid w:val="00E8049E"/>
    <w:rsid w:val="00E804C2"/>
    <w:rsid w:val="00E809D3"/>
    <w:rsid w:val="00E80B04"/>
    <w:rsid w:val="00E80CCB"/>
    <w:rsid w:val="00E80D54"/>
    <w:rsid w:val="00E80D55"/>
    <w:rsid w:val="00E81040"/>
    <w:rsid w:val="00E811DA"/>
    <w:rsid w:val="00E81361"/>
    <w:rsid w:val="00E8148A"/>
    <w:rsid w:val="00E81E9D"/>
    <w:rsid w:val="00E81F14"/>
    <w:rsid w:val="00E81FFB"/>
    <w:rsid w:val="00E821D2"/>
    <w:rsid w:val="00E82400"/>
    <w:rsid w:val="00E82508"/>
    <w:rsid w:val="00E8253F"/>
    <w:rsid w:val="00E826C4"/>
    <w:rsid w:val="00E82A68"/>
    <w:rsid w:val="00E82B8A"/>
    <w:rsid w:val="00E82D9B"/>
    <w:rsid w:val="00E82F30"/>
    <w:rsid w:val="00E82F74"/>
    <w:rsid w:val="00E8348C"/>
    <w:rsid w:val="00E83660"/>
    <w:rsid w:val="00E83757"/>
    <w:rsid w:val="00E837A8"/>
    <w:rsid w:val="00E837B4"/>
    <w:rsid w:val="00E83924"/>
    <w:rsid w:val="00E8397E"/>
    <w:rsid w:val="00E83C5D"/>
    <w:rsid w:val="00E840BD"/>
    <w:rsid w:val="00E840F3"/>
    <w:rsid w:val="00E841B8"/>
    <w:rsid w:val="00E842F0"/>
    <w:rsid w:val="00E84348"/>
    <w:rsid w:val="00E84763"/>
    <w:rsid w:val="00E84781"/>
    <w:rsid w:val="00E84791"/>
    <w:rsid w:val="00E8482A"/>
    <w:rsid w:val="00E84A1E"/>
    <w:rsid w:val="00E84B9B"/>
    <w:rsid w:val="00E850F3"/>
    <w:rsid w:val="00E854EC"/>
    <w:rsid w:val="00E85854"/>
    <w:rsid w:val="00E85997"/>
    <w:rsid w:val="00E85D0D"/>
    <w:rsid w:val="00E85FC3"/>
    <w:rsid w:val="00E8617A"/>
    <w:rsid w:val="00E86A69"/>
    <w:rsid w:val="00E86B35"/>
    <w:rsid w:val="00E86B59"/>
    <w:rsid w:val="00E86DC8"/>
    <w:rsid w:val="00E86E1F"/>
    <w:rsid w:val="00E86EE2"/>
    <w:rsid w:val="00E87045"/>
    <w:rsid w:val="00E871E2"/>
    <w:rsid w:val="00E872D2"/>
    <w:rsid w:val="00E8731E"/>
    <w:rsid w:val="00E87751"/>
    <w:rsid w:val="00E877AF"/>
    <w:rsid w:val="00E87BC4"/>
    <w:rsid w:val="00E87D65"/>
    <w:rsid w:val="00E902D1"/>
    <w:rsid w:val="00E9063B"/>
    <w:rsid w:val="00E90F6F"/>
    <w:rsid w:val="00E91207"/>
    <w:rsid w:val="00E91569"/>
    <w:rsid w:val="00E9162E"/>
    <w:rsid w:val="00E9172C"/>
    <w:rsid w:val="00E91754"/>
    <w:rsid w:val="00E91A4D"/>
    <w:rsid w:val="00E91AEF"/>
    <w:rsid w:val="00E91CFF"/>
    <w:rsid w:val="00E91D3C"/>
    <w:rsid w:val="00E91EAB"/>
    <w:rsid w:val="00E91ED7"/>
    <w:rsid w:val="00E91F67"/>
    <w:rsid w:val="00E92053"/>
    <w:rsid w:val="00E92352"/>
    <w:rsid w:val="00E92368"/>
    <w:rsid w:val="00E92458"/>
    <w:rsid w:val="00E92589"/>
    <w:rsid w:val="00E9262F"/>
    <w:rsid w:val="00E926EB"/>
    <w:rsid w:val="00E92BE7"/>
    <w:rsid w:val="00E92DB0"/>
    <w:rsid w:val="00E92EAF"/>
    <w:rsid w:val="00E93109"/>
    <w:rsid w:val="00E931E1"/>
    <w:rsid w:val="00E93225"/>
    <w:rsid w:val="00E93281"/>
    <w:rsid w:val="00E933FA"/>
    <w:rsid w:val="00E935A6"/>
    <w:rsid w:val="00E9360C"/>
    <w:rsid w:val="00E9374B"/>
    <w:rsid w:val="00E93AF9"/>
    <w:rsid w:val="00E93D54"/>
    <w:rsid w:val="00E93FAA"/>
    <w:rsid w:val="00E940E6"/>
    <w:rsid w:val="00E9413A"/>
    <w:rsid w:val="00E9426A"/>
    <w:rsid w:val="00E94619"/>
    <w:rsid w:val="00E948B1"/>
    <w:rsid w:val="00E94A12"/>
    <w:rsid w:val="00E94A2A"/>
    <w:rsid w:val="00E94A8D"/>
    <w:rsid w:val="00E94CB1"/>
    <w:rsid w:val="00E94E27"/>
    <w:rsid w:val="00E94EA5"/>
    <w:rsid w:val="00E95031"/>
    <w:rsid w:val="00E950FA"/>
    <w:rsid w:val="00E9539C"/>
    <w:rsid w:val="00E953B2"/>
    <w:rsid w:val="00E95B5B"/>
    <w:rsid w:val="00E95D02"/>
    <w:rsid w:val="00E95DD1"/>
    <w:rsid w:val="00E95ED7"/>
    <w:rsid w:val="00E9609D"/>
    <w:rsid w:val="00E96115"/>
    <w:rsid w:val="00E96131"/>
    <w:rsid w:val="00E961F4"/>
    <w:rsid w:val="00E96283"/>
    <w:rsid w:val="00E962E3"/>
    <w:rsid w:val="00E963F7"/>
    <w:rsid w:val="00E9644A"/>
    <w:rsid w:val="00E9668A"/>
    <w:rsid w:val="00E966A4"/>
    <w:rsid w:val="00E966C5"/>
    <w:rsid w:val="00E96A74"/>
    <w:rsid w:val="00E96AA7"/>
    <w:rsid w:val="00E96AD2"/>
    <w:rsid w:val="00E96B1E"/>
    <w:rsid w:val="00E96CB2"/>
    <w:rsid w:val="00E96F31"/>
    <w:rsid w:val="00E9730C"/>
    <w:rsid w:val="00E97700"/>
    <w:rsid w:val="00E97793"/>
    <w:rsid w:val="00E978F9"/>
    <w:rsid w:val="00E97BC1"/>
    <w:rsid w:val="00E97BE1"/>
    <w:rsid w:val="00E97C6E"/>
    <w:rsid w:val="00E97D02"/>
    <w:rsid w:val="00E97DD1"/>
    <w:rsid w:val="00EA0466"/>
    <w:rsid w:val="00EA093D"/>
    <w:rsid w:val="00EA09E0"/>
    <w:rsid w:val="00EA0B6A"/>
    <w:rsid w:val="00EA0C77"/>
    <w:rsid w:val="00EA0D5C"/>
    <w:rsid w:val="00EA0ECF"/>
    <w:rsid w:val="00EA1012"/>
    <w:rsid w:val="00EA1053"/>
    <w:rsid w:val="00EA10C9"/>
    <w:rsid w:val="00EA1131"/>
    <w:rsid w:val="00EA11CE"/>
    <w:rsid w:val="00EA121F"/>
    <w:rsid w:val="00EA1260"/>
    <w:rsid w:val="00EA1407"/>
    <w:rsid w:val="00EA180B"/>
    <w:rsid w:val="00EA18A3"/>
    <w:rsid w:val="00EA1EC9"/>
    <w:rsid w:val="00EA1F03"/>
    <w:rsid w:val="00EA1F64"/>
    <w:rsid w:val="00EA232E"/>
    <w:rsid w:val="00EA2360"/>
    <w:rsid w:val="00EA27A3"/>
    <w:rsid w:val="00EA28A5"/>
    <w:rsid w:val="00EA28AA"/>
    <w:rsid w:val="00EA2EBD"/>
    <w:rsid w:val="00EA31D9"/>
    <w:rsid w:val="00EA3385"/>
    <w:rsid w:val="00EA35A2"/>
    <w:rsid w:val="00EA39D2"/>
    <w:rsid w:val="00EA3C8F"/>
    <w:rsid w:val="00EA3D72"/>
    <w:rsid w:val="00EA413E"/>
    <w:rsid w:val="00EA421C"/>
    <w:rsid w:val="00EA44AD"/>
    <w:rsid w:val="00EA4670"/>
    <w:rsid w:val="00EA4671"/>
    <w:rsid w:val="00EA4CB1"/>
    <w:rsid w:val="00EA4E65"/>
    <w:rsid w:val="00EA4FAD"/>
    <w:rsid w:val="00EA4FEF"/>
    <w:rsid w:val="00EA4FF5"/>
    <w:rsid w:val="00EA5080"/>
    <w:rsid w:val="00EA5084"/>
    <w:rsid w:val="00EA544B"/>
    <w:rsid w:val="00EA547B"/>
    <w:rsid w:val="00EA54BD"/>
    <w:rsid w:val="00EA5600"/>
    <w:rsid w:val="00EA5B62"/>
    <w:rsid w:val="00EA5BCA"/>
    <w:rsid w:val="00EA5BCD"/>
    <w:rsid w:val="00EA5D15"/>
    <w:rsid w:val="00EA5D95"/>
    <w:rsid w:val="00EA600B"/>
    <w:rsid w:val="00EA6112"/>
    <w:rsid w:val="00EA618E"/>
    <w:rsid w:val="00EA66C4"/>
    <w:rsid w:val="00EA68B6"/>
    <w:rsid w:val="00EA69DF"/>
    <w:rsid w:val="00EA6EFF"/>
    <w:rsid w:val="00EA6FDE"/>
    <w:rsid w:val="00EA796B"/>
    <w:rsid w:val="00EA7BFE"/>
    <w:rsid w:val="00EA7C9E"/>
    <w:rsid w:val="00EA7CAF"/>
    <w:rsid w:val="00EA7DB1"/>
    <w:rsid w:val="00EA7DCE"/>
    <w:rsid w:val="00EA7DEC"/>
    <w:rsid w:val="00EA7E9A"/>
    <w:rsid w:val="00EB00D6"/>
    <w:rsid w:val="00EB0390"/>
    <w:rsid w:val="00EB067D"/>
    <w:rsid w:val="00EB0873"/>
    <w:rsid w:val="00EB0BB2"/>
    <w:rsid w:val="00EB0CA9"/>
    <w:rsid w:val="00EB0D4C"/>
    <w:rsid w:val="00EB0D8A"/>
    <w:rsid w:val="00EB0F2A"/>
    <w:rsid w:val="00EB1005"/>
    <w:rsid w:val="00EB14BA"/>
    <w:rsid w:val="00EB162E"/>
    <w:rsid w:val="00EB1B45"/>
    <w:rsid w:val="00EB1D58"/>
    <w:rsid w:val="00EB1E24"/>
    <w:rsid w:val="00EB22BB"/>
    <w:rsid w:val="00EB23BB"/>
    <w:rsid w:val="00EB2827"/>
    <w:rsid w:val="00EB2879"/>
    <w:rsid w:val="00EB28C6"/>
    <w:rsid w:val="00EB2AEC"/>
    <w:rsid w:val="00EB2B1A"/>
    <w:rsid w:val="00EB2EF9"/>
    <w:rsid w:val="00EB342A"/>
    <w:rsid w:val="00EB3489"/>
    <w:rsid w:val="00EB376B"/>
    <w:rsid w:val="00EB37D3"/>
    <w:rsid w:val="00EB3896"/>
    <w:rsid w:val="00EB390A"/>
    <w:rsid w:val="00EB39FE"/>
    <w:rsid w:val="00EB3C29"/>
    <w:rsid w:val="00EB3D1F"/>
    <w:rsid w:val="00EB40B2"/>
    <w:rsid w:val="00EB412E"/>
    <w:rsid w:val="00EB418E"/>
    <w:rsid w:val="00EB419B"/>
    <w:rsid w:val="00EB42B2"/>
    <w:rsid w:val="00EB459A"/>
    <w:rsid w:val="00EB4653"/>
    <w:rsid w:val="00EB4685"/>
    <w:rsid w:val="00EB491C"/>
    <w:rsid w:val="00EB4958"/>
    <w:rsid w:val="00EB4D75"/>
    <w:rsid w:val="00EB4DA5"/>
    <w:rsid w:val="00EB4F70"/>
    <w:rsid w:val="00EB5022"/>
    <w:rsid w:val="00EB53B3"/>
    <w:rsid w:val="00EB5BD8"/>
    <w:rsid w:val="00EB5CD4"/>
    <w:rsid w:val="00EB5D38"/>
    <w:rsid w:val="00EB5EE9"/>
    <w:rsid w:val="00EB603B"/>
    <w:rsid w:val="00EB607C"/>
    <w:rsid w:val="00EB614B"/>
    <w:rsid w:val="00EB61E2"/>
    <w:rsid w:val="00EB6395"/>
    <w:rsid w:val="00EB652D"/>
    <w:rsid w:val="00EB6597"/>
    <w:rsid w:val="00EB6925"/>
    <w:rsid w:val="00EB6A51"/>
    <w:rsid w:val="00EB6D10"/>
    <w:rsid w:val="00EB746E"/>
    <w:rsid w:val="00EB75A5"/>
    <w:rsid w:val="00EB7962"/>
    <w:rsid w:val="00EB798B"/>
    <w:rsid w:val="00EB7ABB"/>
    <w:rsid w:val="00EB7B58"/>
    <w:rsid w:val="00EB7DFD"/>
    <w:rsid w:val="00EB7FBA"/>
    <w:rsid w:val="00EC005D"/>
    <w:rsid w:val="00EC0299"/>
    <w:rsid w:val="00EC062B"/>
    <w:rsid w:val="00EC064D"/>
    <w:rsid w:val="00EC0682"/>
    <w:rsid w:val="00EC07C4"/>
    <w:rsid w:val="00EC0937"/>
    <w:rsid w:val="00EC09B5"/>
    <w:rsid w:val="00EC0C34"/>
    <w:rsid w:val="00EC0D74"/>
    <w:rsid w:val="00EC0EFD"/>
    <w:rsid w:val="00EC1308"/>
    <w:rsid w:val="00EC1452"/>
    <w:rsid w:val="00EC1637"/>
    <w:rsid w:val="00EC1A00"/>
    <w:rsid w:val="00EC1C67"/>
    <w:rsid w:val="00EC1D18"/>
    <w:rsid w:val="00EC1D3D"/>
    <w:rsid w:val="00EC1DA4"/>
    <w:rsid w:val="00EC1E9B"/>
    <w:rsid w:val="00EC1F14"/>
    <w:rsid w:val="00EC1FF7"/>
    <w:rsid w:val="00EC2276"/>
    <w:rsid w:val="00EC22C2"/>
    <w:rsid w:val="00EC258F"/>
    <w:rsid w:val="00EC2613"/>
    <w:rsid w:val="00EC26FF"/>
    <w:rsid w:val="00EC2859"/>
    <w:rsid w:val="00EC28A7"/>
    <w:rsid w:val="00EC28CE"/>
    <w:rsid w:val="00EC2EC4"/>
    <w:rsid w:val="00EC2F54"/>
    <w:rsid w:val="00EC3046"/>
    <w:rsid w:val="00EC31CE"/>
    <w:rsid w:val="00EC3600"/>
    <w:rsid w:val="00EC3785"/>
    <w:rsid w:val="00EC3AB7"/>
    <w:rsid w:val="00EC3B8A"/>
    <w:rsid w:val="00EC3BF0"/>
    <w:rsid w:val="00EC3DD6"/>
    <w:rsid w:val="00EC4109"/>
    <w:rsid w:val="00EC4331"/>
    <w:rsid w:val="00EC4637"/>
    <w:rsid w:val="00EC4716"/>
    <w:rsid w:val="00EC475E"/>
    <w:rsid w:val="00EC48DD"/>
    <w:rsid w:val="00EC521C"/>
    <w:rsid w:val="00EC52F2"/>
    <w:rsid w:val="00EC53E2"/>
    <w:rsid w:val="00EC55F4"/>
    <w:rsid w:val="00EC56DA"/>
    <w:rsid w:val="00EC582F"/>
    <w:rsid w:val="00EC5911"/>
    <w:rsid w:val="00EC592D"/>
    <w:rsid w:val="00EC5A96"/>
    <w:rsid w:val="00EC5B03"/>
    <w:rsid w:val="00EC5D77"/>
    <w:rsid w:val="00EC5D9D"/>
    <w:rsid w:val="00EC5E02"/>
    <w:rsid w:val="00EC5FEF"/>
    <w:rsid w:val="00EC620A"/>
    <w:rsid w:val="00EC669C"/>
    <w:rsid w:val="00EC66D5"/>
    <w:rsid w:val="00EC683A"/>
    <w:rsid w:val="00EC69FE"/>
    <w:rsid w:val="00EC6A50"/>
    <w:rsid w:val="00EC6D23"/>
    <w:rsid w:val="00EC702A"/>
    <w:rsid w:val="00EC747A"/>
    <w:rsid w:val="00EC7526"/>
    <w:rsid w:val="00EC7887"/>
    <w:rsid w:val="00EC7C2F"/>
    <w:rsid w:val="00EC7F8A"/>
    <w:rsid w:val="00EC7FB9"/>
    <w:rsid w:val="00ED000F"/>
    <w:rsid w:val="00ED00C2"/>
    <w:rsid w:val="00ED02DC"/>
    <w:rsid w:val="00ED068F"/>
    <w:rsid w:val="00ED0759"/>
    <w:rsid w:val="00ED084F"/>
    <w:rsid w:val="00ED086B"/>
    <w:rsid w:val="00ED0DBB"/>
    <w:rsid w:val="00ED1330"/>
    <w:rsid w:val="00ED14C3"/>
    <w:rsid w:val="00ED19B7"/>
    <w:rsid w:val="00ED1A34"/>
    <w:rsid w:val="00ED1B27"/>
    <w:rsid w:val="00ED1BD1"/>
    <w:rsid w:val="00ED1EB8"/>
    <w:rsid w:val="00ED242C"/>
    <w:rsid w:val="00ED2482"/>
    <w:rsid w:val="00ED26F8"/>
    <w:rsid w:val="00ED2911"/>
    <w:rsid w:val="00ED2989"/>
    <w:rsid w:val="00ED2B4D"/>
    <w:rsid w:val="00ED326C"/>
    <w:rsid w:val="00ED3836"/>
    <w:rsid w:val="00ED3991"/>
    <w:rsid w:val="00ED3A41"/>
    <w:rsid w:val="00ED3B57"/>
    <w:rsid w:val="00ED3C22"/>
    <w:rsid w:val="00ED3CFE"/>
    <w:rsid w:val="00ED419E"/>
    <w:rsid w:val="00ED4215"/>
    <w:rsid w:val="00ED4569"/>
    <w:rsid w:val="00ED48E7"/>
    <w:rsid w:val="00ED4B94"/>
    <w:rsid w:val="00ED4D34"/>
    <w:rsid w:val="00ED4D7C"/>
    <w:rsid w:val="00ED4E34"/>
    <w:rsid w:val="00ED4F1B"/>
    <w:rsid w:val="00ED4F3E"/>
    <w:rsid w:val="00ED4F6E"/>
    <w:rsid w:val="00ED5B0F"/>
    <w:rsid w:val="00ED5B2E"/>
    <w:rsid w:val="00ED5B50"/>
    <w:rsid w:val="00ED5BCC"/>
    <w:rsid w:val="00ED5DB2"/>
    <w:rsid w:val="00ED5DBA"/>
    <w:rsid w:val="00ED5E55"/>
    <w:rsid w:val="00ED5E59"/>
    <w:rsid w:val="00ED62C1"/>
    <w:rsid w:val="00ED636A"/>
    <w:rsid w:val="00ED63AE"/>
    <w:rsid w:val="00ED6423"/>
    <w:rsid w:val="00ED66AE"/>
    <w:rsid w:val="00ED675E"/>
    <w:rsid w:val="00ED6BA9"/>
    <w:rsid w:val="00ED6CBC"/>
    <w:rsid w:val="00ED6E57"/>
    <w:rsid w:val="00ED6FC0"/>
    <w:rsid w:val="00ED71C9"/>
    <w:rsid w:val="00ED7362"/>
    <w:rsid w:val="00ED7402"/>
    <w:rsid w:val="00ED7876"/>
    <w:rsid w:val="00ED7C1E"/>
    <w:rsid w:val="00ED7CAB"/>
    <w:rsid w:val="00ED7CB0"/>
    <w:rsid w:val="00ED7D24"/>
    <w:rsid w:val="00EE0013"/>
    <w:rsid w:val="00EE02C2"/>
    <w:rsid w:val="00EE03B9"/>
    <w:rsid w:val="00EE0426"/>
    <w:rsid w:val="00EE042C"/>
    <w:rsid w:val="00EE0630"/>
    <w:rsid w:val="00EE0795"/>
    <w:rsid w:val="00EE07DE"/>
    <w:rsid w:val="00EE0854"/>
    <w:rsid w:val="00EE091D"/>
    <w:rsid w:val="00EE128A"/>
    <w:rsid w:val="00EE12BE"/>
    <w:rsid w:val="00EE1333"/>
    <w:rsid w:val="00EE142E"/>
    <w:rsid w:val="00EE1522"/>
    <w:rsid w:val="00EE1547"/>
    <w:rsid w:val="00EE1BFA"/>
    <w:rsid w:val="00EE1CD5"/>
    <w:rsid w:val="00EE21AF"/>
    <w:rsid w:val="00EE2282"/>
    <w:rsid w:val="00EE23AC"/>
    <w:rsid w:val="00EE2969"/>
    <w:rsid w:val="00EE2B6F"/>
    <w:rsid w:val="00EE2EDA"/>
    <w:rsid w:val="00EE3113"/>
    <w:rsid w:val="00EE354F"/>
    <w:rsid w:val="00EE3669"/>
    <w:rsid w:val="00EE384D"/>
    <w:rsid w:val="00EE3B13"/>
    <w:rsid w:val="00EE3BBE"/>
    <w:rsid w:val="00EE3D0A"/>
    <w:rsid w:val="00EE3E3C"/>
    <w:rsid w:val="00EE3E9A"/>
    <w:rsid w:val="00EE3EE9"/>
    <w:rsid w:val="00EE42D2"/>
    <w:rsid w:val="00EE4380"/>
    <w:rsid w:val="00EE43F0"/>
    <w:rsid w:val="00EE460F"/>
    <w:rsid w:val="00EE462E"/>
    <w:rsid w:val="00EE4B19"/>
    <w:rsid w:val="00EE51DE"/>
    <w:rsid w:val="00EE5505"/>
    <w:rsid w:val="00EE55AA"/>
    <w:rsid w:val="00EE583B"/>
    <w:rsid w:val="00EE5A1A"/>
    <w:rsid w:val="00EE5A6D"/>
    <w:rsid w:val="00EE5B25"/>
    <w:rsid w:val="00EE5B2F"/>
    <w:rsid w:val="00EE5F48"/>
    <w:rsid w:val="00EE6085"/>
    <w:rsid w:val="00EE60D5"/>
    <w:rsid w:val="00EE6135"/>
    <w:rsid w:val="00EE61A7"/>
    <w:rsid w:val="00EE61DC"/>
    <w:rsid w:val="00EE6865"/>
    <w:rsid w:val="00EE698D"/>
    <w:rsid w:val="00EE6C8A"/>
    <w:rsid w:val="00EE6D8D"/>
    <w:rsid w:val="00EE6F27"/>
    <w:rsid w:val="00EE6FE3"/>
    <w:rsid w:val="00EE73FF"/>
    <w:rsid w:val="00EE7599"/>
    <w:rsid w:val="00EE7671"/>
    <w:rsid w:val="00EE7795"/>
    <w:rsid w:val="00EE78C7"/>
    <w:rsid w:val="00EE7AFF"/>
    <w:rsid w:val="00EE7E2B"/>
    <w:rsid w:val="00EE7FCF"/>
    <w:rsid w:val="00EF041C"/>
    <w:rsid w:val="00EF04C6"/>
    <w:rsid w:val="00EF0508"/>
    <w:rsid w:val="00EF0654"/>
    <w:rsid w:val="00EF070F"/>
    <w:rsid w:val="00EF08AB"/>
    <w:rsid w:val="00EF0A55"/>
    <w:rsid w:val="00EF0AA8"/>
    <w:rsid w:val="00EF0E30"/>
    <w:rsid w:val="00EF0FF1"/>
    <w:rsid w:val="00EF1172"/>
    <w:rsid w:val="00EF1247"/>
    <w:rsid w:val="00EF13EB"/>
    <w:rsid w:val="00EF15FB"/>
    <w:rsid w:val="00EF1748"/>
    <w:rsid w:val="00EF1E3A"/>
    <w:rsid w:val="00EF1E7F"/>
    <w:rsid w:val="00EF21C5"/>
    <w:rsid w:val="00EF23CF"/>
    <w:rsid w:val="00EF244B"/>
    <w:rsid w:val="00EF29AC"/>
    <w:rsid w:val="00EF29C5"/>
    <w:rsid w:val="00EF2A59"/>
    <w:rsid w:val="00EF2C0A"/>
    <w:rsid w:val="00EF3502"/>
    <w:rsid w:val="00EF3532"/>
    <w:rsid w:val="00EF3A24"/>
    <w:rsid w:val="00EF3A57"/>
    <w:rsid w:val="00EF3A76"/>
    <w:rsid w:val="00EF3B5B"/>
    <w:rsid w:val="00EF3B9A"/>
    <w:rsid w:val="00EF4345"/>
    <w:rsid w:val="00EF442D"/>
    <w:rsid w:val="00EF4457"/>
    <w:rsid w:val="00EF448C"/>
    <w:rsid w:val="00EF46B4"/>
    <w:rsid w:val="00EF47B0"/>
    <w:rsid w:val="00EF481E"/>
    <w:rsid w:val="00EF4B4F"/>
    <w:rsid w:val="00EF4B7C"/>
    <w:rsid w:val="00EF4C54"/>
    <w:rsid w:val="00EF5203"/>
    <w:rsid w:val="00EF522A"/>
    <w:rsid w:val="00EF5821"/>
    <w:rsid w:val="00EF5871"/>
    <w:rsid w:val="00EF58E8"/>
    <w:rsid w:val="00EF5A7C"/>
    <w:rsid w:val="00EF5BFA"/>
    <w:rsid w:val="00EF5C61"/>
    <w:rsid w:val="00EF5CFC"/>
    <w:rsid w:val="00EF5D18"/>
    <w:rsid w:val="00EF5D78"/>
    <w:rsid w:val="00EF5D9D"/>
    <w:rsid w:val="00EF5E4A"/>
    <w:rsid w:val="00EF6127"/>
    <w:rsid w:val="00EF6288"/>
    <w:rsid w:val="00EF639F"/>
    <w:rsid w:val="00EF63EA"/>
    <w:rsid w:val="00EF65BA"/>
    <w:rsid w:val="00EF65CB"/>
    <w:rsid w:val="00EF6815"/>
    <w:rsid w:val="00EF68B1"/>
    <w:rsid w:val="00EF68EF"/>
    <w:rsid w:val="00EF6A50"/>
    <w:rsid w:val="00EF6F49"/>
    <w:rsid w:val="00EF6F9F"/>
    <w:rsid w:val="00EF703D"/>
    <w:rsid w:val="00EF7189"/>
    <w:rsid w:val="00EF7224"/>
    <w:rsid w:val="00EF73E9"/>
    <w:rsid w:val="00EF7583"/>
    <w:rsid w:val="00EF77D9"/>
    <w:rsid w:val="00EF7B11"/>
    <w:rsid w:val="00EF7D35"/>
    <w:rsid w:val="00EF7F42"/>
    <w:rsid w:val="00EF7FC8"/>
    <w:rsid w:val="00F001D1"/>
    <w:rsid w:val="00F0022B"/>
    <w:rsid w:val="00F003FE"/>
    <w:rsid w:val="00F007B1"/>
    <w:rsid w:val="00F008D7"/>
    <w:rsid w:val="00F00912"/>
    <w:rsid w:val="00F00BC0"/>
    <w:rsid w:val="00F00BD1"/>
    <w:rsid w:val="00F00CDF"/>
    <w:rsid w:val="00F01087"/>
    <w:rsid w:val="00F010DE"/>
    <w:rsid w:val="00F01341"/>
    <w:rsid w:val="00F014E8"/>
    <w:rsid w:val="00F01704"/>
    <w:rsid w:val="00F01870"/>
    <w:rsid w:val="00F01A57"/>
    <w:rsid w:val="00F01E34"/>
    <w:rsid w:val="00F02203"/>
    <w:rsid w:val="00F022D4"/>
    <w:rsid w:val="00F02551"/>
    <w:rsid w:val="00F02AF4"/>
    <w:rsid w:val="00F03457"/>
    <w:rsid w:val="00F0353C"/>
    <w:rsid w:val="00F03B3B"/>
    <w:rsid w:val="00F03BF0"/>
    <w:rsid w:val="00F03CCE"/>
    <w:rsid w:val="00F03DFB"/>
    <w:rsid w:val="00F03EDC"/>
    <w:rsid w:val="00F03EF4"/>
    <w:rsid w:val="00F040CF"/>
    <w:rsid w:val="00F0444D"/>
    <w:rsid w:val="00F0450F"/>
    <w:rsid w:val="00F045EB"/>
    <w:rsid w:val="00F046E8"/>
    <w:rsid w:val="00F04772"/>
    <w:rsid w:val="00F049D3"/>
    <w:rsid w:val="00F04C44"/>
    <w:rsid w:val="00F04CE4"/>
    <w:rsid w:val="00F04DAE"/>
    <w:rsid w:val="00F04E18"/>
    <w:rsid w:val="00F04F7D"/>
    <w:rsid w:val="00F05075"/>
    <w:rsid w:val="00F05149"/>
    <w:rsid w:val="00F056A1"/>
    <w:rsid w:val="00F05938"/>
    <w:rsid w:val="00F059EB"/>
    <w:rsid w:val="00F05A9B"/>
    <w:rsid w:val="00F05D65"/>
    <w:rsid w:val="00F05D66"/>
    <w:rsid w:val="00F05E34"/>
    <w:rsid w:val="00F05FE1"/>
    <w:rsid w:val="00F06223"/>
    <w:rsid w:val="00F06330"/>
    <w:rsid w:val="00F06443"/>
    <w:rsid w:val="00F06524"/>
    <w:rsid w:val="00F066CD"/>
    <w:rsid w:val="00F068EE"/>
    <w:rsid w:val="00F06ADA"/>
    <w:rsid w:val="00F06C69"/>
    <w:rsid w:val="00F07076"/>
    <w:rsid w:val="00F07078"/>
    <w:rsid w:val="00F070B0"/>
    <w:rsid w:val="00F070CA"/>
    <w:rsid w:val="00F071D6"/>
    <w:rsid w:val="00F072AC"/>
    <w:rsid w:val="00F0768C"/>
    <w:rsid w:val="00F077F0"/>
    <w:rsid w:val="00F07BF5"/>
    <w:rsid w:val="00F07F6C"/>
    <w:rsid w:val="00F07F7C"/>
    <w:rsid w:val="00F07FB2"/>
    <w:rsid w:val="00F07FDE"/>
    <w:rsid w:val="00F1013C"/>
    <w:rsid w:val="00F1024D"/>
    <w:rsid w:val="00F10712"/>
    <w:rsid w:val="00F108CC"/>
    <w:rsid w:val="00F10AB9"/>
    <w:rsid w:val="00F10CC7"/>
    <w:rsid w:val="00F10DE7"/>
    <w:rsid w:val="00F10F38"/>
    <w:rsid w:val="00F110FB"/>
    <w:rsid w:val="00F1116A"/>
    <w:rsid w:val="00F1118C"/>
    <w:rsid w:val="00F11226"/>
    <w:rsid w:val="00F11466"/>
    <w:rsid w:val="00F117BF"/>
    <w:rsid w:val="00F11849"/>
    <w:rsid w:val="00F118E0"/>
    <w:rsid w:val="00F119DC"/>
    <w:rsid w:val="00F11B74"/>
    <w:rsid w:val="00F11BE1"/>
    <w:rsid w:val="00F11CA8"/>
    <w:rsid w:val="00F11DA9"/>
    <w:rsid w:val="00F11DDA"/>
    <w:rsid w:val="00F11E82"/>
    <w:rsid w:val="00F11EF3"/>
    <w:rsid w:val="00F11FDF"/>
    <w:rsid w:val="00F1243E"/>
    <w:rsid w:val="00F124DA"/>
    <w:rsid w:val="00F1263A"/>
    <w:rsid w:val="00F1263B"/>
    <w:rsid w:val="00F12C0B"/>
    <w:rsid w:val="00F12C2A"/>
    <w:rsid w:val="00F132F3"/>
    <w:rsid w:val="00F13475"/>
    <w:rsid w:val="00F136B0"/>
    <w:rsid w:val="00F1374A"/>
    <w:rsid w:val="00F13843"/>
    <w:rsid w:val="00F13ACE"/>
    <w:rsid w:val="00F13AD5"/>
    <w:rsid w:val="00F13B42"/>
    <w:rsid w:val="00F13B95"/>
    <w:rsid w:val="00F13C69"/>
    <w:rsid w:val="00F13D28"/>
    <w:rsid w:val="00F13E1F"/>
    <w:rsid w:val="00F1435D"/>
    <w:rsid w:val="00F144AC"/>
    <w:rsid w:val="00F145DF"/>
    <w:rsid w:val="00F145E7"/>
    <w:rsid w:val="00F1465B"/>
    <w:rsid w:val="00F14931"/>
    <w:rsid w:val="00F14B00"/>
    <w:rsid w:val="00F14D47"/>
    <w:rsid w:val="00F14DA8"/>
    <w:rsid w:val="00F14F1B"/>
    <w:rsid w:val="00F154F9"/>
    <w:rsid w:val="00F1561F"/>
    <w:rsid w:val="00F158BB"/>
    <w:rsid w:val="00F1597A"/>
    <w:rsid w:val="00F15BA9"/>
    <w:rsid w:val="00F15BF9"/>
    <w:rsid w:val="00F15CA9"/>
    <w:rsid w:val="00F15F2E"/>
    <w:rsid w:val="00F1614F"/>
    <w:rsid w:val="00F161BD"/>
    <w:rsid w:val="00F1645B"/>
    <w:rsid w:val="00F16565"/>
    <w:rsid w:val="00F165D0"/>
    <w:rsid w:val="00F16877"/>
    <w:rsid w:val="00F16909"/>
    <w:rsid w:val="00F16919"/>
    <w:rsid w:val="00F16C09"/>
    <w:rsid w:val="00F1739D"/>
    <w:rsid w:val="00F175D0"/>
    <w:rsid w:val="00F1763E"/>
    <w:rsid w:val="00F176AA"/>
    <w:rsid w:val="00F177D2"/>
    <w:rsid w:val="00F177E5"/>
    <w:rsid w:val="00F1789A"/>
    <w:rsid w:val="00F178A2"/>
    <w:rsid w:val="00F17AA9"/>
    <w:rsid w:val="00F17C30"/>
    <w:rsid w:val="00F17C56"/>
    <w:rsid w:val="00F17CC8"/>
    <w:rsid w:val="00F17ECC"/>
    <w:rsid w:val="00F17F67"/>
    <w:rsid w:val="00F20092"/>
    <w:rsid w:val="00F20203"/>
    <w:rsid w:val="00F2037E"/>
    <w:rsid w:val="00F204D2"/>
    <w:rsid w:val="00F20765"/>
    <w:rsid w:val="00F20806"/>
    <w:rsid w:val="00F20AA8"/>
    <w:rsid w:val="00F20B32"/>
    <w:rsid w:val="00F20F86"/>
    <w:rsid w:val="00F210C4"/>
    <w:rsid w:val="00F21469"/>
    <w:rsid w:val="00F21868"/>
    <w:rsid w:val="00F21A47"/>
    <w:rsid w:val="00F21AB5"/>
    <w:rsid w:val="00F21B11"/>
    <w:rsid w:val="00F21C46"/>
    <w:rsid w:val="00F21C82"/>
    <w:rsid w:val="00F21CFA"/>
    <w:rsid w:val="00F221DD"/>
    <w:rsid w:val="00F22272"/>
    <w:rsid w:val="00F222F4"/>
    <w:rsid w:val="00F22505"/>
    <w:rsid w:val="00F225B0"/>
    <w:rsid w:val="00F225FB"/>
    <w:rsid w:val="00F226E6"/>
    <w:rsid w:val="00F23109"/>
    <w:rsid w:val="00F23159"/>
    <w:rsid w:val="00F234EC"/>
    <w:rsid w:val="00F23716"/>
    <w:rsid w:val="00F2395D"/>
    <w:rsid w:val="00F23A80"/>
    <w:rsid w:val="00F2421C"/>
    <w:rsid w:val="00F2447A"/>
    <w:rsid w:val="00F24ADC"/>
    <w:rsid w:val="00F24B07"/>
    <w:rsid w:val="00F24EAF"/>
    <w:rsid w:val="00F24EF7"/>
    <w:rsid w:val="00F24FA3"/>
    <w:rsid w:val="00F2500D"/>
    <w:rsid w:val="00F25028"/>
    <w:rsid w:val="00F25065"/>
    <w:rsid w:val="00F2511E"/>
    <w:rsid w:val="00F25128"/>
    <w:rsid w:val="00F25173"/>
    <w:rsid w:val="00F252EA"/>
    <w:rsid w:val="00F254E7"/>
    <w:rsid w:val="00F25598"/>
    <w:rsid w:val="00F256C7"/>
    <w:rsid w:val="00F25910"/>
    <w:rsid w:val="00F2594C"/>
    <w:rsid w:val="00F25A1C"/>
    <w:rsid w:val="00F25A3E"/>
    <w:rsid w:val="00F2628B"/>
    <w:rsid w:val="00F264E6"/>
    <w:rsid w:val="00F2686F"/>
    <w:rsid w:val="00F269BD"/>
    <w:rsid w:val="00F269D0"/>
    <w:rsid w:val="00F26BDE"/>
    <w:rsid w:val="00F2728D"/>
    <w:rsid w:val="00F2738C"/>
    <w:rsid w:val="00F273BB"/>
    <w:rsid w:val="00F2773B"/>
    <w:rsid w:val="00F27804"/>
    <w:rsid w:val="00F27863"/>
    <w:rsid w:val="00F279E5"/>
    <w:rsid w:val="00F27BA9"/>
    <w:rsid w:val="00F27D3B"/>
    <w:rsid w:val="00F27DD9"/>
    <w:rsid w:val="00F27E1F"/>
    <w:rsid w:val="00F30007"/>
    <w:rsid w:val="00F300D9"/>
    <w:rsid w:val="00F3017A"/>
    <w:rsid w:val="00F302C2"/>
    <w:rsid w:val="00F302F5"/>
    <w:rsid w:val="00F30304"/>
    <w:rsid w:val="00F30503"/>
    <w:rsid w:val="00F30900"/>
    <w:rsid w:val="00F30AA6"/>
    <w:rsid w:val="00F30B68"/>
    <w:rsid w:val="00F30C82"/>
    <w:rsid w:val="00F30E13"/>
    <w:rsid w:val="00F30FD1"/>
    <w:rsid w:val="00F310D9"/>
    <w:rsid w:val="00F315AE"/>
    <w:rsid w:val="00F317BE"/>
    <w:rsid w:val="00F319E2"/>
    <w:rsid w:val="00F31A61"/>
    <w:rsid w:val="00F31A8F"/>
    <w:rsid w:val="00F31D97"/>
    <w:rsid w:val="00F31F82"/>
    <w:rsid w:val="00F32070"/>
    <w:rsid w:val="00F322A2"/>
    <w:rsid w:val="00F32353"/>
    <w:rsid w:val="00F3251C"/>
    <w:rsid w:val="00F325AA"/>
    <w:rsid w:val="00F327D3"/>
    <w:rsid w:val="00F32BB1"/>
    <w:rsid w:val="00F32C04"/>
    <w:rsid w:val="00F32C3D"/>
    <w:rsid w:val="00F32D6D"/>
    <w:rsid w:val="00F32F0C"/>
    <w:rsid w:val="00F33158"/>
    <w:rsid w:val="00F33377"/>
    <w:rsid w:val="00F33795"/>
    <w:rsid w:val="00F33944"/>
    <w:rsid w:val="00F33A1D"/>
    <w:rsid w:val="00F33B06"/>
    <w:rsid w:val="00F33C6F"/>
    <w:rsid w:val="00F33D40"/>
    <w:rsid w:val="00F33D5E"/>
    <w:rsid w:val="00F33DA8"/>
    <w:rsid w:val="00F33FF7"/>
    <w:rsid w:val="00F341C8"/>
    <w:rsid w:val="00F345D5"/>
    <w:rsid w:val="00F345D8"/>
    <w:rsid w:val="00F346C9"/>
    <w:rsid w:val="00F346CB"/>
    <w:rsid w:val="00F34775"/>
    <w:rsid w:val="00F3492E"/>
    <w:rsid w:val="00F34A04"/>
    <w:rsid w:val="00F34ABD"/>
    <w:rsid w:val="00F34BD8"/>
    <w:rsid w:val="00F34C88"/>
    <w:rsid w:val="00F34D1C"/>
    <w:rsid w:val="00F3525D"/>
    <w:rsid w:val="00F3552C"/>
    <w:rsid w:val="00F3570D"/>
    <w:rsid w:val="00F357AA"/>
    <w:rsid w:val="00F359FD"/>
    <w:rsid w:val="00F35ADB"/>
    <w:rsid w:val="00F35C5D"/>
    <w:rsid w:val="00F35D1E"/>
    <w:rsid w:val="00F35E2C"/>
    <w:rsid w:val="00F35E8C"/>
    <w:rsid w:val="00F35EB8"/>
    <w:rsid w:val="00F36104"/>
    <w:rsid w:val="00F361ED"/>
    <w:rsid w:val="00F3620C"/>
    <w:rsid w:val="00F36281"/>
    <w:rsid w:val="00F36589"/>
    <w:rsid w:val="00F3667B"/>
    <w:rsid w:val="00F36726"/>
    <w:rsid w:val="00F3683C"/>
    <w:rsid w:val="00F368CC"/>
    <w:rsid w:val="00F36C3C"/>
    <w:rsid w:val="00F36D0A"/>
    <w:rsid w:val="00F36E31"/>
    <w:rsid w:val="00F37207"/>
    <w:rsid w:val="00F376D5"/>
    <w:rsid w:val="00F37790"/>
    <w:rsid w:val="00F378D3"/>
    <w:rsid w:val="00F3792E"/>
    <w:rsid w:val="00F37941"/>
    <w:rsid w:val="00F37989"/>
    <w:rsid w:val="00F37D31"/>
    <w:rsid w:val="00F37E9E"/>
    <w:rsid w:val="00F40235"/>
    <w:rsid w:val="00F40A09"/>
    <w:rsid w:val="00F40B15"/>
    <w:rsid w:val="00F40C68"/>
    <w:rsid w:val="00F40FBB"/>
    <w:rsid w:val="00F4125D"/>
    <w:rsid w:val="00F41396"/>
    <w:rsid w:val="00F415DE"/>
    <w:rsid w:val="00F41AE2"/>
    <w:rsid w:val="00F41BDD"/>
    <w:rsid w:val="00F41C3B"/>
    <w:rsid w:val="00F41D46"/>
    <w:rsid w:val="00F41D80"/>
    <w:rsid w:val="00F42163"/>
    <w:rsid w:val="00F42176"/>
    <w:rsid w:val="00F421A2"/>
    <w:rsid w:val="00F4222A"/>
    <w:rsid w:val="00F4230F"/>
    <w:rsid w:val="00F4231E"/>
    <w:rsid w:val="00F4239E"/>
    <w:rsid w:val="00F42511"/>
    <w:rsid w:val="00F42544"/>
    <w:rsid w:val="00F4262F"/>
    <w:rsid w:val="00F4268E"/>
    <w:rsid w:val="00F42690"/>
    <w:rsid w:val="00F426C6"/>
    <w:rsid w:val="00F42701"/>
    <w:rsid w:val="00F42965"/>
    <w:rsid w:val="00F42A19"/>
    <w:rsid w:val="00F42AEA"/>
    <w:rsid w:val="00F42BC1"/>
    <w:rsid w:val="00F42D42"/>
    <w:rsid w:val="00F42DC8"/>
    <w:rsid w:val="00F430BE"/>
    <w:rsid w:val="00F431E9"/>
    <w:rsid w:val="00F432E5"/>
    <w:rsid w:val="00F433E3"/>
    <w:rsid w:val="00F434CB"/>
    <w:rsid w:val="00F43691"/>
    <w:rsid w:val="00F437F3"/>
    <w:rsid w:val="00F4393D"/>
    <w:rsid w:val="00F43B59"/>
    <w:rsid w:val="00F43C15"/>
    <w:rsid w:val="00F43E1E"/>
    <w:rsid w:val="00F44143"/>
    <w:rsid w:val="00F44158"/>
    <w:rsid w:val="00F441AE"/>
    <w:rsid w:val="00F442F6"/>
    <w:rsid w:val="00F443BA"/>
    <w:rsid w:val="00F4447F"/>
    <w:rsid w:val="00F445C9"/>
    <w:rsid w:val="00F446B9"/>
    <w:rsid w:val="00F44713"/>
    <w:rsid w:val="00F44D8D"/>
    <w:rsid w:val="00F44E6F"/>
    <w:rsid w:val="00F4505A"/>
    <w:rsid w:val="00F45198"/>
    <w:rsid w:val="00F453D1"/>
    <w:rsid w:val="00F45415"/>
    <w:rsid w:val="00F45597"/>
    <w:rsid w:val="00F45B23"/>
    <w:rsid w:val="00F45B2D"/>
    <w:rsid w:val="00F45DF5"/>
    <w:rsid w:val="00F45F66"/>
    <w:rsid w:val="00F46014"/>
    <w:rsid w:val="00F46056"/>
    <w:rsid w:val="00F46168"/>
    <w:rsid w:val="00F461E6"/>
    <w:rsid w:val="00F46272"/>
    <w:rsid w:val="00F46499"/>
    <w:rsid w:val="00F464C0"/>
    <w:rsid w:val="00F4670C"/>
    <w:rsid w:val="00F4699B"/>
    <w:rsid w:val="00F46B9C"/>
    <w:rsid w:val="00F46C77"/>
    <w:rsid w:val="00F46DC1"/>
    <w:rsid w:val="00F46F24"/>
    <w:rsid w:val="00F470A2"/>
    <w:rsid w:val="00F470F1"/>
    <w:rsid w:val="00F471C6"/>
    <w:rsid w:val="00F47322"/>
    <w:rsid w:val="00F4758B"/>
    <w:rsid w:val="00F475A7"/>
    <w:rsid w:val="00F47623"/>
    <w:rsid w:val="00F47674"/>
    <w:rsid w:val="00F47819"/>
    <w:rsid w:val="00F478FA"/>
    <w:rsid w:val="00F47C0C"/>
    <w:rsid w:val="00F47CD1"/>
    <w:rsid w:val="00F47EDC"/>
    <w:rsid w:val="00F47F14"/>
    <w:rsid w:val="00F50866"/>
    <w:rsid w:val="00F50B3C"/>
    <w:rsid w:val="00F50E28"/>
    <w:rsid w:val="00F50F78"/>
    <w:rsid w:val="00F512D1"/>
    <w:rsid w:val="00F512D6"/>
    <w:rsid w:val="00F513D9"/>
    <w:rsid w:val="00F51482"/>
    <w:rsid w:val="00F514A7"/>
    <w:rsid w:val="00F51542"/>
    <w:rsid w:val="00F516C7"/>
    <w:rsid w:val="00F517D2"/>
    <w:rsid w:val="00F51808"/>
    <w:rsid w:val="00F5181C"/>
    <w:rsid w:val="00F519ED"/>
    <w:rsid w:val="00F51AB9"/>
    <w:rsid w:val="00F51CEB"/>
    <w:rsid w:val="00F521A6"/>
    <w:rsid w:val="00F52228"/>
    <w:rsid w:val="00F525E9"/>
    <w:rsid w:val="00F526A1"/>
    <w:rsid w:val="00F526B7"/>
    <w:rsid w:val="00F5293E"/>
    <w:rsid w:val="00F52BB0"/>
    <w:rsid w:val="00F52C8E"/>
    <w:rsid w:val="00F52E0C"/>
    <w:rsid w:val="00F52FED"/>
    <w:rsid w:val="00F530F2"/>
    <w:rsid w:val="00F531AF"/>
    <w:rsid w:val="00F53227"/>
    <w:rsid w:val="00F532E6"/>
    <w:rsid w:val="00F53458"/>
    <w:rsid w:val="00F53834"/>
    <w:rsid w:val="00F5384A"/>
    <w:rsid w:val="00F53863"/>
    <w:rsid w:val="00F53870"/>
    <w:rsid w:val="00F53C52"/>
    <w:rsid w:val="00F53EA7"/>
    <w:rsid w:val="00F53EE8"/>
    <w:rsid w:val="00F5433A"/>
    <w:rsid w:val="00F543B0"/>
    <w:rsid w:val="00F5459C"/>
    <w:rsid w:val="00F54859"/>
    <w:rsid w:val="00F54A2E"/>
    <w:rsid w:val="00F54D9A"/>
    <w:rsid w:val="00F551E6"/>
    <w:rsid w:val="00F55225"/>
    <w:rsid w:val="00F554BD"/>
    <w:rsid w:val="00F554D0"/>
    <w:rsid w:val="00F55535"/>
    <w:rsid w:val="00F5566E"/>
    <w:rsid w:val="00F55A83"/>
    <w:rsid w:val="00F55AC6"/>
    <w:rsid w:val="00F55B39"/>
    <w:rsid w:val="00F55F09"/>
    <w:rsid w:val="00F55F5E"/>
    <w:rsid w:val="00F56012"/>
    <w:rsid w:val="00F56131"/>
    <w:rsid w:val="00F5613E"/>
    <w:rsid w:val="00F56572"/>
    <w:rsid w:val="00F565C9"/>
    <w:rsid w:val="00F5676A"/>
    <w:rsid w:val="00F567F7"/>
    <w:rsid w:val="00F56BD2"/>
    <w:rsid w:val="00F56D0C"/>
    <w:rsid w:val="00F57177"/>
    <w:rsid w:val="00F571F0"/>
    <w:rsid w:val="00F57355"/>
    <w:rsid w:val="00F5746E"/>
    <w:rsid w:val="00F575FF"/>
    <w:rsid w:val="00F576C1"/>
    <w:rsid w:val="00F57806"/>
    <w:rsid w:val="00F578E4"/>
    <w:rsid w:val="00F57931"/>
    <w:rsid w:val="00F57A74"/>
    <w:rsid w:val="00F57B59"/>
    <w:rsid w:val="00F57BB9"/>
    <w:rsid w:val="00F57E6C"/>
    <w:rsid w:val="00F57F2F"/>
    <w:rsid w:val="00F6018E"/>
    <w:rsid w:val="00F602E5"/>
    <w:rsid w:val="00F604CC"/>
    <w:rsid w:val="00F6075E"/>
    <w:rsid w:val="00F6097E"/>
    <w:rsid w:val="00F60A0A"/>
    <w:rsid w:val="00F60A48"/>
    <w:rsid w:val="00F60CAD"/>
    <w:rsid w:val="00F60E8C"/>
    <w:rsid w:val="00F60EB0"/>
    <w:rsid w:val="00F60F26"/>
    <w:rsid w:val="00F61126"/>
    <w:rsid w:val="00F61217"/>
    <w:rsid w:val="00F6122E"/>
    <w:rsid w:val="00F6143D"/>
    <w:rsid w:val="00F61512"/>
    <w:rsid w:val="00F61535"/>
    <w:rsid w:val="00F616B5"/>
    <w:rsid w:val="00F61719"/>
    <w:rsid w:val="00F618D5"/>
    <w:rsid w:val="00F62255"/>
    <w:rsid w:val="00F62283"/>
    <w:rsid w:val="00F622CA"/>
    <w:rsid w:val="00F625FF"/>
    <w:rsid w:val="00F62BE9"/>
    <w:rsid w:val="00F631FD"/>
    <w:rsid w:val="00F63292"/>
    <w:rsid w:val="00F63355"/>
    <w:rsid w:val="00F636A1"/>
    <w:rsid w:val="00F637EC"/>
    <w:rsid w:val="00F6393F"/>
    <w:rsid w:val="00F63A05"/>
    <w:rsid w:val="00F63ABE"/>
    <w:rsid w:val="00F63DA8"/>
    <w:rsid w:val="00F643AA"/>
    <w:rsid w:val="00F64509"/>
    <w:rsid w:val="00F646E2"/>
    <w:rsid w:val="00F648C0"/>
    <w:rsid w:val="00F6521F"/>
    <w:rsid w:val="00F652DD"/>
    <w:rsid w:val="00F65472"/>
    <w:rsid w:val="00F654D1"/>
    <w:rsid w:val="00F656E6"/>
    <w:rsid w:val="00F65742"/>
    <w:rsid w:val="00F65837"/>
    <w:rsid w:val="00F658A9"/>
    <w:rsid w:val="00F6655A"/>
    <w:rsid w:val="00F66824"/>
    <w:rsid w:val="00F66B6B"/>
    <w:rsid w:val="00F66C1F"/>
    <w:rsid w:val="00F66C40"/>
    <w:rsid w:val="00F66C8F"/>
    <w:rsid w:val="00F66E23"/>
    <w:rsid w:val="00F671C1"/>
    <w:rsid w:val="00F672DD"/>
    <w:rsid w:val="00F674AF"/>
    <w:rsid w:val="00F67C42"/>
    <w:rsid w:val="00F67E83"/>
    <w:rsid w:val="00F67F49"/>
    <w:rsid w:val="00F70574"/>
    <w:rsid w:val="00F706F8"/>
    <w:rsid w:val="00F70925"/>
    <w:rsid w:val="00F70B72"/>
    <w:rsid w:val="00F70BEF"/>
    <w:rsid w:val="00F70C9F"/>
    <w:rsid w:val="00F70E3F"/>
    <w:rsid w:val="00F70E6B"/>
    <w:rsid w:val="00F71265"/>
    <w:rsid w:val="00F71359"/>
    <w:rsid w:val="00F7136E"/>
    <w:rsid w:val="00F714B1"/>
    <w:rsid w:val="00F7156F"/>
    <w:rsid w:val="00F7159A"/>
    <w:rsid w:val="00F716EC"/>
    <w:rsid w:val="00F717E6"/>
    <w:rsid w:val="00F718AF"/>
    <w:rsid w:val="00F71A91"/>
    <w:rsid w:val="00F71DE5"/>
    <w:rsid w:val="00F71E5A"/>
    <w:rsid w:val="00F71EB5"/>
    <w:rsid w:val="00F71EED"/>
    <w:rsid w:val="00F71EF5"/>
    <w:rsid w:val="00F71FC0"/>
    <w:rsid w:val="00F7209F"/>
    <w:rsid w:val="00F721C3"/>
    <w:rsid w:val="00F723AC"/>
    <w:rsid w:val="00F723CE"/>
    <w:rsid w:val="00F72502"/>
    <w:rsid w:val="00F726BA"/>
    <w:rsid w:val="00F7270A"/>
    <w:rsid w:val="00F7293D"/>
    <w:rsid w:val="00F72B1E"/>
    <w:rsid w:val="00F72DBF"/>
    <w:rsid w:val="00F731B2"/>
    <w:rsid w:val="00F731E5"/>
    <w:rsid w:val="00F734CD"/>
    <w:rsid w:val="00F7351E"/>
    <w:rsid w:val="00F7354D"/>
    <w:rsid w:val="00F7360F"/>
    <w:rsid w:val="00F73656"/>
    <w:rsid w:val="00F73797"/>
    <w:rsid w:val="00F73897"/>
    <w:rsid w:val="00F738E4"/>
    <w:rsid w:val="00F73A1F"/>
    <w:rsid w:val="00F73B3B"/>
    <w:rsid w:val="00F73C5A"/>
    <w:rsid w:val="00F73C76"/>
    <w:rsid w:val="00F73D20"/>
    <w:rsid w:val="00F73F0B"/>
    <w:rsid w:val="00F73F10"/>
    <w:rsid w:val="00F740EB"/>
    <w:rsid w:val="00F742C1"/>
    <w:rsid w:val="00F7430E"/>
    <w:rsid w:val="00F7451A"/>
    <w:rsid w:val="00F74A36"/>
    <w:rsid w:val="00F74C5B"/>
    <w:rsid w:val="00F750A6"/>
    <w:rsid w:val="00F7554D"/>
    <w:rsid w:val="00F7598F"/>
    <w:rsid w:val="00F75A05"/>
    <w:rsid w:val="00F75BE1"/>
    <w:rsid w:val="00F75DA3"/>
    <w:rsid w:val="00F76105"/>
    <w:rsid w:val="00F76214"/>
    <w:rsid w:val="00F763A7"/>
    <w:rsid w:val="00F7651D"/>
    <w:rsid w:val="00F76735"/>
    <w:rsid w:val="00F7686B"/>
    <w:rsid w:val="00F768E6"/>
    <w:rsid w:val="00F76A8F"/>
    <w:rsid w:val="00F76C4E"/>
    <w:rsid w:val="00F76CEA"/>
    <w:rsid w:val="00F76E9A"/>
    <w:rsid w:val="00F77224"/>
    <w:rsid w:val="00F772DB"/>
    <w:rsid w:val="00F773BA"/>
    <w:rsid w:val="00F77470"/>
    <w:rsid w:val="00F77677"/>
    <w:rsid w:val="00F776F5"/>
    <w:rsid w:val="00F77A8F"/>
    <w:rsid w:val="00F77B31"/>
    <w:rsid w:val="00F77BF3"/>
    <w:rsid w:val="00F77EE9"/>
    <w:rsid w:val="00F77F4D"/>
    <w:rsid w:val="00F77F73"/>
    <w:rsid w:val="00F8004F"/>
    <w:rsid w:val="00F8017A"/>
    <w:rsid w:val="00F802BA"/>
    <w:rsid w:val="00F8047D"/>
    <w:rsid w:val="00F80486"/>
    <w:rsid w:val="00F80877"/>
    <w:rsid w:val="00F808F2"/>
    <w:rsid w:val="00F80E5B"/>
    <w:rsid w:val="00F80EE5"/>
    <w:rsid w:val="00F80F5D"/>
    <w:rsid w:val="00F8142B"/>
    <w:rsid w:val="00F816C6"/>
    <w:rsid w:val="00F81836"/>
    <w:rsid w:val="00F819E5"/>
    <w:rsid w:val="00F82449"/>
    <w:rsid w:val="00F8251E"/>
    <w:rsid w:val="00F8257D"/>
    <w:rsid w:val="00F828FE"/>
    <w:rsid w:val="00F82930"/>
    <w:rsid w:val="00F82D02"/>
    <w:rsid w:val="00F82F5B"/>
    <w:rsid w:val="00F82F73"/>
    <w:rsid w:val="00F834DB"/>
    <w:rsid w:val="00F835A7"/>
    <w:rsid w:val="00F835F1"/>
    <w:rsid w:val="00F83E44"/>
    <w:rsid w:val="00F83E53"/>
    <w:rsid w:val="00F83FD2"/>
    <w:rsid w:val="00F84016"/>
    <w:rsid w:val="00F842B9"/>
    <w:rsid w:val="00F8434A"/>
    <w:rsid w:val="00F8462A"/>
    <w:rsid w:val="00F846DC"/>
    <w:rsid w:val="00F8486D"/>
    <w:rsid w:val="00F8487F"/>
    <w:rsid w:val="00F8488C"/>
    <w:rsid w:val="00F84AD2"/>
    <w:rsid w:val="00F84D22"/>
    <w:rsid w:val="00F84E30"/>
    <w:rsid w:val="00F8511D"/>
    <w:rsid w:val="00F854B7"/>
    <w:rsid w:val="00F85949"/>
    <w:rsid w:val="00F85CF8"/>
    <w:rsid w:val="00F85CFB"/>
    <w:rsid w:val="00F85D66"/>
    <w:rsid w:val="00F85EE8"/>
    <w:rsid w:val="00F86147"/>
    <w:rsid w:val="00F862D5"/>
    <w:rsid w:val="00F86328"/>
    <w:rsid w:val="00F8697B"/>
    <w:rsid w:val="00F86A38"/>
    <w:rsid w:val="00F86FDA"/>
    <w:rsid w:val="00F870D2"/>
    <w:rsid w:val="00F8737D"/>
    <w:rsid w:val="00F873EA"/>
    <w:rsid w:val="00F876EC"/>
    <w:rsid w:val="00F87712"/>
    <w:rsid w:val="00F879C2"/>
    <w:rsid w:val="00F87BBF"/>
    <w:rsid w:val="00F900E8"/>
    <w:rsid w:val="00F90118"/>
    <w:rsid w:val="00F905B4"/>
    <w:rsid w:val="00F905F9"/>
    <w:rsid w:val="00F90858"/>
    <w:rsid w:val="00F90C3D"/>
    <w:rsid w:val="00F90DEB"/>
    <w:rsid w:val="00F90FBA"/>
    <w:rsid w:val="00F9110C"/>
    <w:rsid w:val="00F91273"/>
    <w:rsid w:val="00F91358"/>
    <w:rsid w:val="00F91584"/>
    <w:rsid w:val="00F915E0"/>
    <w:rsid w:val="00F91BA7"/>
    <w:rsid w:val="00F91DD6"/>
    <w:rsid w:val="00F91F9B"/>
    <w:rsid w:val="00F91FE9"/>
    <w:rsid w:val="00F92672"/>
    <w:rsid w:val="00F9279D"/>
    <w:rsid w:val="00F92A22"/>
    <w:rsid w:val="00F92EFC"/>
    <w:rsid w:val="00F931AD"/>
    <w:rsid w:val="00F93269"/>
    <w:rsid w:val="00F934C0"/>
    <w:rsid w:val="00F938B9"/>
    <w:rsid w:val="00F939CA"/>
    <w:rsid w:val="00F93A0C"/>
    <w:rsid w:val="00F93A72"/>
    <w:rsid w:val="00F93B2E"/>
    <w:rsid w:val="00F93E91"/>
    <w:rsid w:val="00F93EB7"/>
    <w:rsid w:val="00F94099"/>
    <w:rsid w:val="00F947B4"/>
    <w:rsid w:val="00F94825"/>
    <w:rsid w:val="00F94A0A"/>
    <w:rsid w:val="00F94BBF"/>
    <w:rsid w:val="00F95120"/>
    <w:rsid w:val="00F952C0"/>
    <w:rsid w:val="00F954C5"/>
    <w:rsid w:val="00F958F3"/>
    <w:rsid w:val="00F95A22"/>
    <w:rsid w:val="00F95E8E"/>
    <w:rsid w:val="00F96684"/>
    <w:rsid w:val="00F9669B"/>
    <w:rsid w:val="00F966BC"/>
    <w:rsid w:val="00F96AEC"/>
    <w:rsid w:val="00F96D2F"/>
    <w:rsid w:val="00F96F40"/>
    <w:rsid w:val="00F97103"/>
    <w:rsid w:val="00F97355"/>
    <w:rsid w:val="00F9741C"/>
    <w:rsid w:val="00F9747A"/>
    <w:rsid w:val="00F978F3"/>
    <w:rsid w:val="00F97AF1"/>
    <w:rsid w:val="00F97C2A"/>
    <w:rsid w:val="00F97E47"/>
    <w:rsid w:val="00F97F5E"/>
    <w:rsid w:val="00F97F79"/>
    <w:rsid w:val="00FA0226"/>
    <w:rsid w:val="00FA0BE4"/>
    <w:rsid w:val="00FA0BE5"/>
    <w:rsid w:val="00FA0EE3"/>
    <w:rsid w:val="00FA0EFA"/>
    <w:rsid w:val="00FA0FDF"/>
    <w:rsid w:val="00FA0FF3"/>
    <w:rsid w:val="00FA1056"/>
    <w:rsid w:val="00FA10CB"/>
    <w:rsid w:val="00FA11D1"/>
    <w:rsid w:val="00FA13BE"/>
    <w:rsid w:val="00FA142C"/>
    <w:rsid w:val="00FA1A1B"/>
    <w:rsid w:val="00FA1A34"/>
    <w:rsid w:val="00FA1B49"/>
    <w:rsid w:val="00FA202D"/>
    <w:rsid w:val="00FA2030"/>
    <w:rsid w:val="00FA2242"/>
    <w:rsid w:val="00FA266F"/>
    <w:rsid w:val="00FA2876"/>
    <w:rsid w:val="00FA29EF"/>
    <w:rsid w:val="00FA2B66"/>
    <w:rsid w:val="00FA2BAF"/>
    <w:rsid w:val="00FA2C09"/>
    <w:rsid w:val="00FA2F6A"/>
    <w:rsid w:val="00FA3089"/>
    <w:rsid w:val="00FA3127"/>
    <w:rsid w:val="00FA31F5"/>
    <w:rsid w:val="00FA343B"/>
    <w:rsid w:val="00FA3531"/>
    <w:rsid w:val="00FA3728"/>
    <w:rsid w:val="00FA3737"/>
    <w:rsid w:val="00FA3820"/>
    <w:rsid w:val="00FA3A26"/>
    <w:rsid w:val="00FA3D8E"/>
    <w:rsid w:val="00FA3E4D"/>
    <w:rsid w:val="00FA3EC4"/>
    <w:rsid w:val="00FA4091"/>
    <w:rsid w:val="00FA415E"/>
    <w:rsid w:val="00FA44A4"/>
    <w:rsid w:val="00FA44C3"/>
    <w:rsid w:val="00FA477F"/>
    <w:rsid w:val="00FA47ED"/>
    <w:rsid w:val="00FA4D18"/>
    <w:rsid w:val="00FA4EAE"/>
    <w:rsid w:val="00FA505C"/>
    <w:rsid w:val="00FA5545"/>
    <w:rsid w:val="00FA5613"/>
    <w:rsid w:val="00FA57F1"/>
    <w:rsid w:val="00FA581D"/>
    <w:rsid w:val="00FA585C"/>
    <w:rsid w:val="00FA5993"/>
    <w:rsid w:val="00FA5995"/>
    <w:rsid w:val="00FA5BB8"/>
    <w:rsid w:val="00FA5C1B"/>
    <w:rsid w:val="00FA641B"/>
    <w:rsid w:val="00FA65D2"/>
    <w:rsid w:val="00FA6A4E"/>
    <w:rsid w:val="00FA6B36"/>
    <w:rsid w:val="00FA6DFC"/>
    <w:rsid w:val="00FA6FA0"/>
    <w:rsid w:val="00FA715F"/>
    <w:rsid w:val="00FA7216"/>
    <w:rsid w:val="00FA729B"/>
    <w:rsid w:val="00FA72E1"/>
    <w:rsid w:val="00FA7351"/>
    <w:rsid w:val="00FA738E"/>
    <w:rsid w:val="00FA7538"/>
    <w:rsid w:val="00FA7613"/>
    <w:rsid w:val="00FA7795"/>
    <w:rsid w:val="00FA779E"/>
    <w:rsid w:val="00FA78DF"/>
    <w:rsid w:val="00FA7963"/>
    <w:rsid w:val="00FA7E12"/>
    <w:rsid w:val="00FA7F4B"/>
    <w:rsid w:val="00FB000B"/>
    <w:rsid w:val="00FB01CB"/>
    <w:rsid w:val="00FB042A"/>
    <w:rsid w:val="00FB055D"/>
    <w:rsid w:val="00FB070C"/>
    <w:rsid w:val="00FB0BCC"/>
    <w:rsid w:val="00FB0E12"/>
    <w:rsid w:val="00FB0E49"/>
    <w:rsid w:val="00FB14D2"/>
    <w:rsid w:val="00FB190E"/>
    <w:rsid w:val="00FB1A6D"/>
    <w:rsid w:val="00FB1B8B"/>
    <w:rsid w:val="00FB1C48"/>
    <w:rsid w:val="00FB1CB7"/>
    <w:rsid w:val="00FB1FC8"/>
    <w:rsid w:val="00FB2433"/>
    <w:rsid w:val="00FB24C2"/>
    <w:rsid w:val="00FB25C7"/>
    <w:rsid w:val="00FB266F"/>
    <w:rsid w:val="00FB2963"/>
    <w:rsid w:val="00FB29E4"/>
    <w:rsid w:val="00FB2A9D"/>
    <w:rsid w:val="00FB2AE5"/>
    <w:rsid w:val="00FB2D48"/>
    <w:rsid w:val="00FB2F4A"/>
    <w:rsid w:val="00FB2FC1"/>
    <w:rsid w:val="00FB3177"/>
    <w:rsid w:val="00FB31F6"/>
    <w:rsid w:val="00FB3259"/>
    <w:rsid w:val="00FB3548"/>
    <w:rsid w:val="00FB35D2"/>
    <w:rsid w:val="00FB35F2"/>
    <w:rsid w:val="00FB3815"/>
    <w:rsid w:val="00FB3E50"/>
    <w:rsid w:val="00FB3F18"/>
    <w:rsid w:val="00FB3F94"/>
    <w:rsid w:val="00FB4041"/>
    <w:rsid w:val="00FB40E2"/>
    <w:rsid w:val="00FB4212"/>
    <w:rsid w:val="00FB43C9"/>
    <w:rsid w:val="00FB4567"/>
    <w:rsid w:val="00FB4910"/>
    <w:rsid w:val="00FB4C3B"/>
    <w:rsid w:val="00FB4D42"/>
    <w:rsid w:val="00FB4DC5"/>
    <w:rsid w:val="00FB4F4B"/>
    <w:rsid w:val="00FB5168"/>
    <w:rsid w:val="00FB5567"/>
    <w:rsid w:val="00FB5695"/>
    <w:rsid w:val="00FB5873"/>
    <w:rsid w:val="00FB5A90"/>
    <w:rsid w:val="00FB5AAD"/>
    <w:rsid w:val="00FB5E29"/>
    <w:rsid w:val="00FB6113"/>
    <w:rsid w:val="00FB630C"/>
    <w:rsid w:val="00FB6806"/>
    <w:rsid w:val="00FB6C6B"/>
    <w:rsid w:val="00FB710C"/>
    <w:rsid w:val="00FB714D"/>
    <w:rsid w:val="00FB7D19"/>
    <w:rsid w:val="00FB7DF0"/>
    <w:rsid w:val="00FB7FC1"/>
    <w:rsid w:val="00FC0135"/>
    <w:rsid w:val="00FC02BE"/>
    <w:rsid w:val="00FC030E"/>
    <w:rsid w:val="00FC044F"/>
    <w:rsid w:val="00FC045F"/>
    <w:rsid w:val="00FC0547"/>
    <w:rsid w:val="00FC05F0"/>
    <w:rsid w:val="00FC0AC5"/>
    <w:rsid w:val="00FC0B33"/>
    <w:rsid w:val="00FC0C55"/>
    <w:rsid w:val="00FC0C7F"/>
    <w:rsid w:val="00FC0C8C"/>
    <w:rsid w:val="00FC0D94"/>
    <w:rsid w:val="00FC0E49"/>
    <w:rsid w:val="00FC0FBC"/>
    <w:rsid w:val="00FC12B0"/>
    <w:rsid w:val="00FC1514"/>
    <w:rsid w:val="00FC17F8"/>
    <w:rsid w:val="00FC189B"/>
    <w:rsid w:val="00FC1942"/>
    <w:rsid w:val="00FC19B0"/>
    <w:rsid w:val="00FC24FC"/>
    <w:rsid w:val="00FC27AA"/>
    <w:rsid w:val="00FC27FF"/>
    <w:rsid w:val="00FC2A6E"/>
    <w:rsid w:val="00FC2A89"/>
    <w:rsid w:val="00FC2DBB"/>
    <w:rsid w:val="00FC2E64"/>
    <w:rsid w:val="00FC3042"/>
    <w:rsid w:val="00FC309F"/>
    <w:rsid w:val="00FC3194"/>
    <w:rsid w:val="00FC3391"/>
    <w:rsid w:val="00FC34CF"/>
    <w:rsid w:val="00FC363D"/>
    <w:rsid w:val="00FC3759"/>
    <w:rsid w:val="00FC37BA"/>
    <w:rsid w:val="00FC3864"/>
    <w:rsid w:val="00FC3957"/>
    <w:rsid w:val="00FC3BB1"/>
    <w:rsid w:val="00FC3F50"/>
    <w:rsid w:val="00FC405E"/>
    <w:rsid w:val="00FC40A9"/>
    <w:rsid w:val="00FC41C9"/>
    <w:rsid w:val="00FC4891"/>
    <w:rsid w:val="00FC491E"/>
    <w:rsid w:val="00FC4A6D"/>
    <w:rsid w:val="00FC4ACA"/>
    <w:rsid w:val="00FC4ECF"/>
    <w:rsid w:val="00FC4FB3"/>
    <w:rsid w:val="00FC518E"/>
    <w:rsid w:val="00FC5255"/>
    <w:rsid w:val="00FC52E6"/>
    <w:rsid w:val="00FC533B"/>
    <w:rsid w:val="00FC552B"/>
    <w:rsid w:val="00FC5806"/>
    <w:rsid w:val="00FC5B8B"/>
    <w:rsid w:val="00FC5F55"/>
    <w:rsid w:val="00FC6217"/>
    <w:rsid w:val="00FC6289"/>
    <w:rsid w:val="00FC6359"/>
    <w:rsid w:val="00FC6407"/>
    <w:rsid w:val="00FC65C9"/>
    <w:rsid w:val="00FC6640"/>
    <w:rsid w:val="00FC67BB"/>
    <w:rsid w:val="00FC68EC"/>
    <w:rsid w:val="00FC696F"/>
    <w:rsid w:val="00FC6A4F"/>
    <w:rsid w:val="00FC6C33"/>
    <w:rsid w:val="00FC6F6E"/>
    <w:rsid w:val="00FC727D"/>
    <w:rsid w:val="00FC767D"/>
    <w:rsid w:val="00FC776A"/>
    <w:rsid w:val="00FC79A5"/>
    <w:rsid w:val="00FC7D05"/>
    <w:rsid w:val="00FC7E45"/>
    <w:rsid w:val="00FD01B8"/>
    <w:rsid w:val="00FD01D8"/>
    <w:rsid w:val="00FD0447"/>
    <w:rsid w:val="00FD046C"/>
    <w:rsid w:val="00FD0649"/>
    <w:rsid w:val="00FD079D"/>
    <w:rsid w:val="00FD085F"/>
    <w:rsid w:val="00FD097E"/>
    <w:rsid w:val="00FD0A8C"/>
    <w:rsid w:val="00FD0C61"/>
    <w:rsid w:val="00FD0CE7"/>
    <w:rsid w:val="00FD0CF1"/>
    <w:rsid w:val="00FD0CF9"/>
    <w:rsid w:val="00FD0DCC"/>
    <w:rsid w:val="00FD10DD"/>
    <w:rsid w:val="00FD1158"/>
    <w:rsid w:val="00FD146F"/>
    <w:rsid w:val="00FD14C8"/>
    <w:rsid w:val="00FD1501"/>
    <w:rsid w:val="00FD1E38"/>
    <w:rsid w:val="00FD1F0E"/>
    <w:rsid w:val="00FD271D"/>
    <w:rsid w:val="00FD2814"/>
    <w:rsid w:val="00FD28C5"/>
    <w:rsid w:val="00FD28EA"/>
    <w:rsid w:val="00FD2A18"/>
    <w:rsid w:val="00FD2BC4"/>
    <w:rsid w:val="00FD2D84"/>
    <w:rsid w:val="00FD2E3D"/>
    <w:rsid w:val="00FD2F46"/>
    <w:rsid w:val="00FD353D"/>
    <w:rsid w:val="00FD35D2"/>
    <w:rsid w:val="00FD374F"/>
    <w:rsid w:val="00FD4285"/>
    <w:rsid w:val="00FD4492"/>
    <w:rsid w:val="00FD485F"/>
    <w:rsid w:val="00FD4C88"/>
    <w:rsid w:val="00FD4F94"/>
    <w:rsid w:val="00FD50ED"/>
    <w:rsid w:val="00FD52FA"/>
    <w:rsid w:val="00FD54A1"/>
    <w:rsid w:val="00FD54D9"/>
    <w:rsid w:val="00FD55AC"/>
    <w:rsid w:val="00FD55E4"/>
    <w:rsid w:val="00FD5690"/>
    <w:rsid w:val="00FD5B45"/>
    <w:rsid w:val="00FD5BDF"/>
    <w:rsid w:val="00FD61DD"/>
    <w:rsid w:val="00FD627A"/>
    <w:rsid w:val="00FD62D6"/>
    <w:rsid w:val="00FD64A8"/>
    <w:rsid w:val="00FD65A4"/>
    <w:rsid w:val="00FD680D"/>
    <w:rsid w:val="00FD6DBD"/>
    <w:rsid w:val="00FD6DCB"/>
    <w:rsid w:val="00FD6F30"/>
    <w:rsid w:val="00FD7051"/>
    <w:rsid w:val="00FD724C"/>
    <w:rsid w:val="00FD72C5"/>
    <w:rsid w:val="00FD753C"/>
    <w:rsid w:val="00FD757D"/>
    <w:rsid w:val="00FD7CD2"/>
    <w:rsid w:val="00FD7E5D"/>
    <w:rsid w:val="00FE020A"/>
    <w:rsid w:val="00FE0774"/>
    <w:rsid w:val="00FE0792"/>
    <w:rsid w:val="00FE08DE"/>
    <w:rsid w:val="00FE0A12"/>
    <w:rsid w:val="00FE0C6B"/>
    <w:rsid w:val="00FE0CDD"/>
    <w:rsid w:val="00FE0FCA"/>
    <w:rsid w:val="00FE10C3"/>
    <w:rsid w:val="00FE1166"/>
    <w:rsid w:val="00FE1183"/>
    <w:rsid w:val="00FE1243"/>
    <w:rsid w:val="00FE17CB"/>
    <w:rsid w:val="00FE191F"/>
    <w:rsid w:val="00FE1976"/>
    <w:rsid w:val="00FE1A8E"/>
    <w:rsid w:val="00FE1DD6"/>
    <w:rsid w:val="00FE1E42"/>
    <w:rsid w:val="00FE2410"/>
    <w:rsid w:val="00FE2502"/>
    <w:rsid w:val="00FE2561"/>
    <w:rsid w:val="00FE2674"/>
    <w:rsid w:val="00FE2910"/>
    <w:rsid w:val="00FE2920"/>
    <w:rsid w:val="00FE2BC2"/>
    <w:rsid w:val="00FE2C02"/>
    <w:rsid w:val="00FE2EAA"/>
    <w:rsid w:val="00FE2F86"/>
    <w:rsid w:val="00FE31F2"/>
    <w:rsid w:val="00FE3284"/>
    <w:rsid w:val="00FE3613"/>
    <w:rsid w:val="00FE36B6"/>
    <w:rsid w:val="00FE3779"/>
    <w:rsid w:val="00FE3FB2"/>
    <w:rsid w:val="00FE4165"/>
    <w:rsid w:val="00FE423F"/>
    <w:rsid w:val="00FE4241"/>
    <w:rsid w:val="00FE4394"/>
    <w:rsid w:val="00FE4419"/>
    <w:rsid w:val="00FE4843"/>
    <w:rsid w:val="00FE4B1D"/>
    <w:rsid w:val="00FE4EDA"/>
    <w:rsid w:val="00FE5117"/>
    <w:rsid w:val="00FE53D6"/>
    <w:rsid w:val="00FE55C9"/>
    <w:rsid w:val="00FE573A"/>
    <w:rsid w:val="00FE580B"/>
    <w:rsid w:val="00FE58FB"/>
    <w:rsid w:val="00FE5C13"/>
    <w:rsid w:val="00FE5CFA"/>
    <w:rsid w:val="00FE5D2F"/>
    <w:rsid w:val="00FE5EDB"/>
    <w:rsid w:val="00FE6005"/>
    <w:rsid w:val="00FE6217"/>
    <w:rsid w:val="00FE6241"/>
    <w:rsid w:val="00FE64A4"/>
    <w:rsid w:val="00FE67D6"/>
    <w:rsid w:val="00FE6BA6"/>
    <w:rsid w:val="00FE6D76"/>
    <w:rsid w:val="00FE6E37"/>
    <w:rsid w:val="00FE6ED6"/>
    <w:rsid w:val="00FE76A3"/>
    <w:rsid w:val="00FE76C7"/>
    <w:rsid w:val="00FE792C"/>
    <w:rsid w:val="00FE7C2D"/>
    <w:rsid w:val="00FE7DA2"/>
    <w:rsid w:val="00FF06F4"/>
    <w:rsid w:val="00FF0F2D"/>
    <w:rsid w:val="00FF1031"/>
    <w:rsid w:val="00FF1327"/>
    <w:rsid w:val="00FF14F4"/>
    <w:rsid w:val="00FF1AB5"/>
    <w:rsid w:val="00FF1BF1"/>
    <w:rsid w:val="00FF208A"/>
    <w:rsid w:val="00FF2176"/>
    <w:rsid w:val="00FF2269"/>
    <w:rsid w:val="00FF2596"/>
    <w:rsid w:val="00FF2880"/>
    <w:rsid w:val="00FF2911"/>
    <w:rsid w:val="00FF2C45"/>
    <w:rsid w:val="00FF31DC"/>
    <w:rsid w:val="00FF3481"/>
    <w:rsid w:val="00FF3590"/>
    <w:rsid w:val="00FF3595"/>
    <w:rsid w:val="00FF395A"/>
    <w:rsid w:val="00FF3A13"/>
    <w:rsid w:val="00FF3AB3"/>
    <w:rsid w:val="00FF3CA2"/>
    <w:rsid w:val="00FF3CCF"/>
    <w:rsid w:val="00FF3DAC"/>
    <w:rsid w:val="00FF3EA6"/>
    <w:rsid w:val="00FF3F93"/>
    <w:rsid w:val="00FF41AC"/>
    <w:rsid w:val="00FF42D0"/>
    <w:rsid w:val="00FF4317"/>
    <w:rsid w:val="00FF461C"/>
    <w:rsid w:val="00FF4781"/>
    <w:rsid w:val="00FF49A9"/>
    <w:rsid w:val="00FF49EB"/>
    <w:rsid w:val="00FF4B2F"/>
    <w:rsid w:val="00FF4C25"/>
    <w:rsid w:val="00FF4E5A"/>
    <w:rsid w:val="00FF4EBA"/>
    <w:rsid w:val="00FF5072"/>
    <w:rsid w:val="00FF5190"/>
    <w:rsid w:val="00FF530F"/>
    <w:rsid w:val="00FF541F"/>
    <w:rsid w:val="00FF545B"/>
    <w:rsid w:val="00FF57D9"/>
    <w:rsid w:val="00FF5CA8"/>
    <w:rsid w:val="00FF5DBB"/>
    <w:rsid w:val="00FF5EA3"/>
    <w:rsid w:val="00FF6785"/>
    <w:rsid w:val="00FF6AF8"/>
    <w:rsid w:val="00FF6C13"/>
    <w:rsid w:val="00FF71D4"/>
    <w:rsid w:val="00FF71D6"/>
    <w:rsid w:val="00FF7365"/>
    <w:rsid w:val="00FF7640"/>
    <w:rsid w:val="00FF7EA1"/>
    <w:rsid w:val="00FF7FB8"/>
    <w:rsid w:val="73607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2460531"/>
  <w15:chartTrackingRefBased/>
  <w15:docId w15:val="{9729B482-44AB-4E6B-BF39-80612D3CB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94"/>
    <w:pPr>
      <w:spacing w:after="200" w:line="276" w:lineRule="auto"/>
    </w:pPr>
    <w:rPr>
      <w:rFonts w:ascii="Times New Roman" w:hAnsi="Times New Roman"/>
      <w:sz w:val="24"/>
      <w:lang w:val="nb-NO"/>
    </w:rPr>
  </w:style>
  <w:style w:type="paragraph" w:styleId="Heading1">
    <w:name w:val="heading 1"/>
    <w:basedOn w:val="Normal"/>
    <w:next w:val="Normal"/>
    <w:link w:val="Heading1Char"/>
    <w:uiPriority w:val="9"/>
    <w:qFormat/>
    <w:rsid w:val="00E42938"/>
    <w:pPr>
      <w:keepNext/>
      <w:keepLines/>
      <w:numPr>
        <w:numId w:val="6"/>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429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E42938"/>
    <w:pPr>
      <w:keepNext/>
      <w:keepLines/>
      <w:numPr>
        <w:ilvl w:val="2"/>
        <w:numId w:val="6"/>
      </w:numPr>
      <w:spacing w:before="40" w:after="0"/>
      <w:ind w:left="72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D803DC"/>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803D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803D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803D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803D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3D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side-Tittel">
    <w:name w:val="Forside - Tittel"/>
    <w:basedOn w:val="Normal"/>
    <w:next w:val="Normal"/>
    <w:link w:val="Forside-TittelChar"/>
    <w:qFormat/>
    <w:rsid w:val="007C3A94"/>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Normal"/>
    <w:link w:val="Forside-UndertittelChar"/>
    <w:qFormat/>
    <w:rsid w:val="007C3A94"/>
    <w:pPr>
      <w:spacing w:after="0" w:line="240" w:lineRule="auto"/>
      <w:ind w:left="567" w:right="567"/>
    </w:pPr>
    <w:rPr>
      <w:rFonts w:ascii="Arial" w:hAnsi="Arial" w:cs="Arial"/>
      <w:i/>
      <w:sz w:val="40"/>
      <w:szCs w:val="40"/>
    </w:rPr>
  </w:style>
  <w:style w:type="character" w:customStyle="1" w:styleId="Forside-TittelChar">
    <w:name w:val="Forside - Tittel Char"/>
    <w:basedOn w:val="DefaultParagraphFont"/>
    <w:link w:val="Forside-Tittel"/>
    <w:rsid w:val="007C3A94"/>
    <w:rPr>
      <w:rFonts w:ascii="Arial" w:hAnsi="Arial" w:cs="Arial"/>
      <w:sz w:val="48"/>
      <w:szCs w:val="48"/>
      <w:lang w:val="nb-NO"/>
    </w:rPr>
  </w:style>
  <w:style w:type="paragraph" w:customStyle="1" w:styleId="Forside-Forfatterogoppgave">
    <w:name w:val="Forside - Forfatter og oppgave"/>
    <w:basedOn w:val="Normal"/>
    <w:next w:val="Normal"/>
    <w:link w:val="Forside-ForfatterogoppgaveChar"/>
    <w:qFormat/>
    <w:rsid w:val="007C3A94"/>
    <w:pPr>
      <w:spacing w:after="0" w:line="240" w:lineRule="auto"/>
      <w:ind w:left="567" w:right="567"/>
    </w:pPr>
    <w:rPr>
      <w:rFonts w:ascii="Arial" w:hAnsi="Arial" w:cs="Arial"/>
      <w:sz w:val="32"/>
      <w:szCs w:val="32"/>
    </w:rPr>
  </w:style>
  <w:style w:type="character" w:customStyle="1" w:styleId="Forside-UndertittelChar">
    <w:name w:val="Forside - Undertittel Char"/>
    <w:basedOn w:val="DefaultParagraphFont"/>
    <w:link w:val="Forside-Undertittel"/>
    <w:rsid w:val="007C3A94"/>
    <w:rPr>
      <w:rFonts w:ascii="Arial" w:hAnsi="Arial" w:cs="Arial"/>
      <w:i/>
      <w:sz w:val="40"/>
      <w:szCs w:val="40"/>
      <w:lang w:val="nb-NO"/>
    </w:rPr>
  </w:style>
  <w:style w:type="character" w:customStyle="1" w:styleId="Forside-ForfatterogoppgaveChar">
    <w:name w:val="Forside - Forfatter og oppgave Char"/>
    <w:basedOn w:val="DefaultParagraphFont"/>
    <w:link w:val="Forside-Forfatterogoppgave"/>
    <w:rsid w:val="007C3A94"/>
    <w:rPr>
      <w:rFonts w:ascii="Arial" w:hAnsi="Arial" w:cs="Arial"/>
      <w:sz w:val="32"/>
      <w:szCs w:val="32"/>
      <w:lang w:val="nb-NO"/>
    </w:rPr>
  </w:style>
  <w:style w:type="paragraph" w:styleId="Title">
    <w:name w:val="Title"/>
    <w:basedOn w:val="Normal"/>
    <w:next w:val="Normal"/>
    <w:link w:val="TitleChar"/>
    <w:uiPriority w:val="10"/>
    <w:qFormat/>
    <w:rsid w:val="007C3A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A94"/>
    <w:rPr>
      <w:rFonts w:asciiTheme="majorHAnsi" w:eastAsiaTheme="majorEastAsia" w:hAnsiTheme="majorHAnsi" w:cstheme="majorBidi"/>
      <w:spacing w:val="-10"/>
      <w:kern w:val="28"/>
      <w:sz w:val="56"/>
      <w:szCs w:val="56"/>
      <w:lang w:val="nb-NO"/>
    </w:rPr>
  </w:style>
  <w:style w:type="character" w:customStyle="1" w:styleId="Heading1Char">
    <w:name w:val="Heading 1 Char"/>
    <w:basedOn w:val="DefaultParagraphFont"/>
    <w:link w:val="Heading1"/>
    <w:uiPriority w:val="9"/>
    <w:rsid w:val="00E42938"/>
    <w:rPr>
      <w:rFonts w:asciiTheme="majorHAnsi" w:eastAsiaTheme="majorEastAsia" w:hAnsiTheme="majorHAnsi" w:cstheme="majorBidi"/>
      <w:color w:val="2F5496" w:themeColor="accent1" w:themeShade="BF"/>
      <w:sz w:val="36"/>
      <w:szCs w:val="32"/>
      <w:lang w:val="nb-NO"/>
    </w:rPr>
  </w:style>
  <w:style w:type="character" w:customStyle="1" w:styleId="Heading2Char">
    <w:name w:val="Heading 2 Char"/>
    <w:basedOn w:val="DefaultParagraphFont"/>
    <w:link w:val="Heading2"/>
    <w:uiPriority w:val="9"/>
    <w:rsid w:val="00E42938"/>
    <w:rPr>
      <w:rFonts w:asciiTheme="majorHAnsi" w:eastAsiaTheme="majorEastAsia" w:hAnsiTheme="majorHAnsi" w:cstheme="majorBidi"/>
      <w:color w:val="2F5496" w:themeColor="accent1" w:themeShade="BF"/>
      <w:sz w:val="30"/>
      <w:szCs w:val="26"/>
      <w:lang w:val="nb-NO"/>
    </w:rPr>
  </w:style>
  <w:style w:type="character" w:customStyle="1" w:styleId="Heading3Char">
    <w:name w:val="Heading 3 Char"/>
    <w:basedOn w:val="DefaultParagraphFont"/>
    <w:link w:val="Heading3"/>
    <w:uiPriority w:val="9"/>
    <w:rsid w:val="00E42938"/>
    <w:rPr>
      <w:rFonts w:asciiTheme="majorHAnsi" w:eastAsiaTheme="majorEastAsia" w:hAnsiTheme="majorHAnsi" w:cstheme="majorBidi"/>
      <w:color w:val="1F3763" w:themeColor="accent1" w:themeShade="7F"/>
      <w:sz w:val="28"/>
      <w:szCs w:val="24"/>
      <w:lang w:val="nb-NO"/>
    </w:rPr>
  </w:style>
  <w:style w:type="character" w:customStyle="1" w:styleId="Heading4Char">
    <w:name w:val="Heading 4 Char"/>
    <w:basedOn w:val="DefaultParagraphFont"/>
    <w:link w:val="Heading4"/>
    <w:uiPriority w:val="9"/>
    <w:rsid w:val="00D803DC"/>
    <w:rPr>
      <w:rFonts w:asciiTheme="majorHAnsi" w:eastAsiaTheme="majorEastAsia" w:hAnsiTheme="majorHAnsi" w:cstheme="majorBidi"/>
      <w:i/>
      <w:iCs/>
      <w:color w:val="2F5496" w:themeColor="accent1" w:themeShade="BF"/>
      <w:sz w:val="24"/>
      <w:lang w:val="nb-NO"/>
    </w:rPr>
  </w:style>
  <w:style w:type="character" w:customStyle="1" w:styleId="Heading5Char">
    <w:name w:val="Heading 5 Char"/>
    <w:basedOn w:val="DefaultParagraphFont"/>
    <w:link w:val="Heading5"/>
    <w:uiPriority w:val="9"/>
    <w:rsid w:val="00D803DC"/>
    <w:rPr>
      <w:rFonts w:asciiTheme="majorHAnsi" w:eastAsiaTheme="majorEastAsia" w:hAnsiTheme="majorHAnsi" w:cstheme="majorBidi"/>
      <w:color w:val="2F5496" w:themeColor="accent1" w:themeShade="BF"/>
      <w:sz w:val="24"/>
      <w:lang w:val="nb-NO"/>
    </w:rPr>
  </w:style>
  <w:style w:type="character" w:customStyle="1" w:styleId="Heading6Char">
    <w:name w:val="Heading 6 Char"/>
    <w:basedOn w:val="DefaultParagraphFont"/>
    <w:link w:val="Heading6"/>
    <w:uiPriority w:val="9"/>
    <w:semiHidden/>
    <w:rsid w:val="00D803DC"/>
    <w:rPr>
      <w:rFonts w:asciiTheme="majorHAnsi" w:eastAsiaTheme="majorEastAsia" w:hAnsiTheme="majorHAnsi" w:cstheme="majorBidi"/>
      <w:color w:val="1F3763" w:themeColor="accent1" w:themeShade="7F"/>
      <w:sz w:val="24"/>
      <w:lang w:val="nb-NO"/>
    </w:rPr>
  </w:style>
  <w:style w:type="character" w:customStyle="1" w:styleId="Heading7Char">
    <w:name w:val="Heading 7 Char"/>
    <w:basedOn w:val="DefaultParagraphFont"/>
    <w:link w:val="Heading7"/>
    <w:uiPriority w:val="9"/>
    <w:semiHidden/>
    <w:rsid w:val="00D803DC"/>
    <w:rPr>
      <w:rFonts w:asciiTheme="majorHAnsi" w:eastAsiaTheme="majorEastAsia" w:hAnsiTheme="majorHAnsi" w:cstheme="majorBidi"/>
      <w:i/>
      <w:iCs/>
      <w:color w:val="1F3763" w:themeColor="accent1" w:themeShade="7F"/>
      <w:sz w:val="24"/>
      <w:lang w:val="nb-NO"/>
    </w:rPr>
  </w:style>
  <w:style w:type="character" w:customStyle="1" w:styleId="Heading8Char">
    <w:name w:val="Heading 8 Char"/>
    <w:basedOn w:val="DefaultParagraphFont"/>
    <w:link w:val="Heading8"/>
    <w:uiPriority w:val="9"/>
    <w:semiHidden/>
    <w:rsid w:val="00D803DC"/>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uiPriority w:val="9"/>
    <w:semiHidden/>
    <w:rsid w:val="00D803DC"/>
    <w:rPr>
      <w:rFonts w:asciiTheme="majorHAnsi" w:eastAsiaTheme="majorEastAsia" w:hAnsiTheme="majorHAnsi" w:cstheme="majorBidi"/>
      <w:i/>
      <w:iCs/>
      <w:color w:val="272727" w:themeColor="text1" w:themeTint="D8"/>
      <w:sz w:val="21"/>
      <w:szCs w:val="21"/>
      <w:lang w:val="nb-NO"/>
    </w:rPr>
  </w:style>
  <w:style w:type="paragraph" w:styleId="Caption">
    <w:name w:val="caption"/>
    <w:basedOn w:val="Normal"/>
    <w:next w:val="Normal"/>
    <w:uiPriority w:val="35"/>
    <w:unhideWhenUsed/>
    <w:qFormat/>
    <w:rsid w:val="00222D67"/>
    <w:pPr>
      <w:spacing w:line="240" w:lineRule="auto"/>
    </w:pPr>
    <w:rPr>
      <w:i/>
      <w:iCs/>
      <w:color w:val="44546A" w:themeColor="text2"/>
      <w:sz w:val="18"/>
      <w:szCs w:val="18"/>
    </w:rPr>
  </w:style>
  <w:style w:type="character" w:styleId="PlaceholderText">
    <w:name w:val="Placeholder Text"/>
    <w:basedOn w:val="DefaultParagraphFont"/>
    <w:uiPriority w:val="99"/>
    <w:semiHidden/>
    <w:rsid w:val="00B835DD"/>
    <w:rPr>
      <w:color w:val="808080"/>
    </w:rPr>
  </w:style>
  <w:style w:type="table" w:styleId="TableGrid">
    <w:name w:val="Table Grid"/>
    <w:basedOn w:val="TableNormal"/>
    <w:uiPriority w:val="39"/>
    <w:rsid w:val="00B83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9443A"/>
    <w:pPr>
      <w:spacing w:after="0" w:line="480" w:lineRule="auto"/>
      <w:ind w:left="720" w:hanging="720"/>
    </w:pPr>
  </w:style>
  <w:style w:type="paragraph" w:styleId="Header">
    <w:name w:val="header"/>
    <w:basedOn w:val="Normal"/>
    <w:link w:val="HeaderChar"/>
    <w:uiPriority w:val="99"/>
    <w:unhideWhenUsed/>
    <w:rsid w:val="00D62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2F0"/>
    <w:rPr>
      <w:rFonts w:ascii="Times New Roman" w:hAnsi="Times New Roman"/>
      <w:sz w:val="24"/>
      <w:lang w:val="nb-NO"/>
    </w:rPr>
  </w:style>
  <w:style w:type="paragraph" w:styleId="Footer">
    <w:name w:val="footer"/>
    <w:basedOn w:val="Normal"/>
    <w:link w:val="FooterChar"/>
    <w:uiPriority w:val="99"/>
    <w:unhideWhenUsed/>
    <w:rsid w:val="00D62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2F0"/>
    <w:rPr>
      <w:rFonts w:ascii="Times New Roman" w:hAnsi="Times New Roman"/>
      <w:sz w:val="24"/>
      <w:lang w:val="nb-NO"/>
    </w:rPr>
  </w:style>
  <w:style w:type="paragraph" w:styleId="ListParagraph">
    <w:name w:val="List Paragraph"/>
    <w:basedOn w:val="Normal"/>
    <w:uiPriority w:val="34"/>
    <w:qFormat/>
    <w:rsid w:val="00BD66D4"/>
    <w:pPr>
      <w:ind w:left="720"/>
      <w:contextualSpacing/>
    </w:pPr>
  </w:style>
  <w:style w:type="paragraph" w:styleId="TOCHeading">
    <w:name w:val="TOC Heading"/>
    <w:basedOn w:val="Heading1"/>
    <w:next w:val="Normal"/>
    <w:uiPriority w:val="39"/>
    <w:unhideWhenUsed/>
    <w:qFormat/>
    <w:rsid w:val="009D32AF"/>
    <w:pPr>
      <w:numPr>
        <w:numId w:val="0"/>
      </w:numPr>
      <w:spacing w:line="259" w:lineRule="auto"/>
      <w:outlineLvl w:val="9"/>
    </w:pPr>
    <w:rPr>
      <w:sz w:val="32"/>
      <w:lang w:val="en-US"/>
    </w:rPr>
  </w:style>
  <w:style w:type="paragraph" w:styleId="TOC1">
    <w:name w:val="toc 1"/>
    <w:basedOn w:val="Normal"/>
    <w:next w:val="Normal"/>
    <w:autoRedefine/>
    <w:uiPriority w:val="39"/>
    <w:unhideWhenUsed/>
    <w:rsid w:val="009D32AF"/>
    <w:pPr>
      <w:spacing w:after="100"/>
    </w:pPr>
  </w:style>
  <w:style w:type="paragraph" w:styleId="TOC2">
    <w:name w:val="toc 2"/>
    <w:basedOn w:val="Normal"/>
    <w:next w:val="Normal"/>
    <w:autoRedefine/>
    <w:uiPriority w:val="39"/>
    <w:unhideWhenUsed/>
    <w:rsid w:val="009D32AF"/>
    <w:pPr>
      <w:spacing w:after="100"/>
      <w:ind w:left="240"/>
    </w:pPr>
  </w:style>
  <w:style w:type="paragraph" w:styleId="TOC3">
    <w:name w:val="toc 3"/>
    <w:basedOn w:val="Normal"/>
    <w:next w:val="Normal"/>
    <w:autoRedefine/>
    <w:uiPriority w:val="39"/>
    <w:unhideWhenUsed/>
    <w:rsid w:val="009D32AF"/>
    <w:pPr>
      <w:spacing w:after="100"/>
      <w:ind w:left="480"/>
    </w:pPr>
  </w:style>
  <w:style w:type="character" w:styleId="Hyperlink">
    <w:name w:val="Hyperlink"/>
    <w:basedOn w:val="DefaultParagraphFont"/>
    <w:uiPriority w:val="99"/>
    <w:unhideWhenUsed/>
    <w:rsid w:val="009D32AF"/>
    <w:rPr>
      <w:color w:val="0563C1" w:themeColor="hyperlink"/>
      <w:u w:val="single"/>
    </w:rPr>
  </w:style>
  <w:style w:type="paragraph" w:styleId="ListBullet">
    <w:name w:val="List Bullet"/>
    <w:basedOn w:val="Normal"/>
    <w:uiPriority w:val="99"/>
    <w:unhideWhenUsed/>
    <w:rsid w:val="00C20FCC"/>
    <w:pPr>
      <w:numPr>
        <w:numId w:val="10"/>
      </w:numPr>
      <w:contextualSpacing/>
    </w:pPr>
  </w:style>
  <w:style w:type="character" w:styleId="CommentReference">
    <w:name w:val="annotation reference"/>
    <w:basedOn w:val="DefaultParagraphFont"/>
    <w:uiPriority w:val="99"/>
    <w:semiHidden/>
    <w:unhideWhenUsed/>
    <w:rsid w:val="00500A79"/>
    <w:rPr>
      <w:sz w:val="16"/>
      <w:szCs w:val="16"/>
    </w:rPr>
  </w:style>
  <w:style w:type="paragraph" w:styleId="CommentText">
    <w:name w:val="annotation text"/>
    <w:basedOn w:val="Normal"/>
    <w:link w:val="CommentTextChar"/>
    <w:uiPriority w:val="99"/>
    <w:unhideWhenUsed/>
    <w:rsid w:val="00500A79"/>
    <w:pPr>
      <w:spacing w:line="240" w:lineRule="auto"/>
    </w:pPr>
    <w:rPr>
      <w:sz w:val="20"/>
      <w:szCs w:val="20"/>
    </w:rPr>
  </w:style>
  <w:style w:type="character" w:customStyle="1" w:styleId="CommentTextChar">
    <w:name w:val="Comment Text Char"/>
    <w:basedOn w:val="DefaultParagraphFont"/>
    <w:link w:val="CommentText"/>
    <w:uiPriority w:val="99"/>
    <w:rsid w:val="00500A79"/>
    <w:rPr>
      <w:rFonts w:ascii="Times New Roman" w:hAnsi="Times New Roman"/>
      <w:sz w:val="20"/>
      <w:szCs w:val="20"/>
      <w:lang w:val="nb-NO"/>
    </w:rPr>
  </w:style>
  <w:style w:type="paragraph" w:styleId="CommentSubject">
    <w:name w:val="annotation subject"/>
    <w:basedOn w:val="CommentText"/>
    <w:next w:val="CommentText"/>
    <w:link w:val="CommentSubjectChar"/>
    <w:uiPriority w:val="99"/>
    <w:semiHidden/>
    <w:unhideWhenUsed/>
    <w:rsid w:val="00500A79"/>
    <w:rPr>
      <w:b/>
      <w:bCs/>
    </w:rPr>
  </w:style>
  <w:style w:type="character" w:customStyle="1" w:styleId="CommentSubjectChar">
    <w:name w:val="Comment Subject Char"/>
    <w:basedOn w:val="CommentTextChar"/>
    <w:link w:val="CommentSubject"/>
    <w:uiPriority w:val="99"/>
    <w:semiHidden/>
    <w:rsid w:val="00500A79"/>
    <w:rPr>
      <w:rFonts w:ascii="Times New Roman" w:hAnsi="Times New Roman"/>
      <w:b/>
      <w:bCs/>
      <w:sz w:val="20"/>
      <w:szCs w:val="20"/>
      <w:lang w:val="nb-NO"/>
    </w:rPr>
  </w:style>
  <w:style w:type="paragraph" w:styleId="NoSpacing">
    <w:name w:val="No Spacing"/>
    <w:uiPriority w:val="1"/>
    <w:qFormat/>
    <w:rsid w:val="000723E2"/>
    <w:pPr>
      <w:spacing w:after="0" w:line="240" w:lineRule="auto"/>
    </w:pPr>
    <w:rPr>
      <w:rFonts w:ascii="Times New Roman" w:hAnsi="Times New Roman"/>
      <w:sz w:val="24"/>
      <w:lang w:val="nb-NO"/>
    </w:rPr>
  </w:style>
  <w:style w:type="character" w:customStyle="1" w:styleId="cf01">
    <w:name w:val="cf01"/>
    <w:basedOn w:val="DefaultParagraphFont"/>
    <w:rsid w:val="005539C3"/>
    <w:rPr>
      <w:rFonts w:ascii="Segoe UI" w:hAnsi="Segoe UI" w:cs="Segoe UI" w:hint="default"/>
      <w:sz w:val="18"/>
      <w:szCs w:val="18"/>
    </w:rPr>
  </w:style>
  <w:style w:type="paragraph" w:styleId="Revision">
    <w:name w:val="Revision"/>
    <w:hidden/>
    <w:uiPriority w:val="99"/>
    <w:semiHidden/>
    <w:rsid w:val="00816391"/>
    <w:pPr>
      <w:spacing w:after="0" w:line="240" w:lineRule="auto"/>
    </w:pPr>
    <w:rPr>
      <w:rFonts w:ascii="Times New Roman" w:hAnsi="Times New Roman"/>
      <w:sz w:val="24"/>
      <w:lang w:val="nb-NO"/>
    </w:rPr>
  </w:style>
  <w:style w:type="character" w:styleId="UnresolvedMention">
    <w:name w:val="Unresolved Mention"/>
    <w:basedOn w:val="DefaultParagraphFont"/>
    <w:uiPriority w:val="99"/>
    <w:semiHidden/>
    <w:unhideWhenUsed/>
    <w:rsid w:val="00956F7B"/>
    <w:rPr>
      <w:color w:val="605E5C"/>
      <w:shd w:val="clear" w:color="auto" w:fill="E1DFDD"/>
    </w:rPr>
  </w:style>
  <w:style w:type="character" w:styleId="FollowedHyperlink">
    <w:name w:val="FollowedHyperlink"/>
    <w:basedOn w:val="DefaultParagraphFont"/>
    <w:uiPriority w:val="99"/>
    <w:semiHidden/>
    <w:unhideWhenUsed/>
    <w:rsid w:val="00956F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678222">
      <w:bodyDiv w:val="1"/>
      <w:marLeft w:val="0"/>
      <w:marRight w:val="0"/>
      <w:marTop w:val="0"/>
      <w:marBottom w:val="0"/>
      <w:divBdr>
        <w:top w:val="none" w:sz="0" w:space="0" w:color="auto"/>
        <w:left w:val="none" w:sz="0" w:space="0" w:color="auto"/>
        <w:bottom w:val="none" w:sz="0" w:space="0" w:color="auto"/>
        <w:right w:val="none" w:sz="0" w:space="0" w:color="auto"/>
      </w:divBdr>
    </w:div>
    <w:div w:id="254441488">
      <w:bodyDiv w:val="1"/>
      <w:marLeft w:val="0"/>
      <w:marRight w:val="0"/>
      <w:marTop w:val="0"/>
      <w:marBottom w:val="0"/>
      <w:divBdr>
        <w:top w:val="none" w:sz="0" w:space="0" w:color="auto"/>
        <w:left w:val="none" w:sz="0" w:space="0" w:color="auto"/>
        <w:bottom w:val="none" w:sz="0" w:space="0" w:color="auto"/>
        <w:right w:val="none" w:sz="0" w:space="0" w:color="auto"/>
      </w:divBdr>
    </w:div>
    <w:div w:id="540677358">
      <w:bodyDiv w:val="1"/>
      <w:marLeft w:val="0"/>
      <w:marRight w:val="0"/>
      <w:marTop w:val="0"/>
      <w:marBottom w:val="0"/>
      <w:divBdr>
        <w:top w:val="none" w:sz="0" w:space="0" w:color="auto"/>
        <w:left w:val="none" w:sz="0" w:space="0" w:color="auto"/>
        <w:bottom w:val="none" w:sz="0" w:space="0" w:color="auto"/>
        <w:right w:val="none" w:sz="0" w:space="0" w:color="auto"/>
      </w:divBdr>
    </w:div>
    <w:div w:id="635722933">
      <w:bodyDiv w:val="1"/>
      <w:marLeft w:val="0"/>
      <w:marRight w:val="0"/>
      <w:marTop w:val="0"/>
      <w:marBottom w:val="0"/>
      <w:divBdr>
        <w:top w:val="none" w:sz="0" w:space="0" w:color="auto"/>
        <w:left w:val="none" w:sz="0" w:space="0" w:color="auto"/>
        <w:bottom w:val="none" w:sz="0" w:space="0" w:color="auto"/>
        <w:right w:val="none" w:sz="0" w:space="0" w:color="auto"/>
      </w:divBdr>
    </w:div>
    <w:div w:id="1173448207">
      <w:bodyDiv w:val="1"/>
      <w:marLeft w:val="0"/>
      <w:marRight w:val="0"/>
      <w:marTop w:val="0"/>
      <w:marBottom w:val="0"/>
      <w:divBdr>
        <w:top w:val="none" w:sz="0" w:space="0" w:color="auto"/>
        <w:left w:val="none" w:sz="0" w:space="0" w:color="auto"/>
        <w:bottom w:val="none" w:sz="0" w:space="0" w:color="auto"/>
        <w:right w:val="none" w:sz="0" w:space="0" w:color="auto"/>
      </w:divBdr>
    </w:div>
    <w:div w:id="1218513846">
      <w:bodyDiv w:val="1"/>
      <w:marLeft w:val="0"/>
      <w:marRight w:val="0"/>
      <w:marTop w:val="0"/>
      <w:marBottom w:val="0"/>
      <w:divBdr>
        <w:top w:val="none" w:sz="0" w:space="0" w:color="auto"/>
        <w:left w:val="none" w:sz="0" w:space="0" w:color="auto"/>
        <w:bottom w:val="none" w:sz="0" w:space="0" w:color="auto"/>
        <w:right w:val="none" w:sz="0" w:space="0" w:color="auto"/>
      </w:divBdr>
    </w:div>
    <w:div w:id="1299532871">
      <w:bodyDiv w:val="1"/>
      <w:marLeft w:val="0"/>
      <w:marRight w:val="0"/>
      <w:marTop w:val="0"/>
      <w:marBottom w:val="0"/>
      <w:divBdr>
        <w:top w:val="none" w:sz="0" w:space="0" w:color="auto"/>
        <w:left w:val="none" w:sz="0" w:space="0" w:color="auto"/>
        <w:bottom w:val="none" w:sz="0" w:space="0" w:color="auto"/>
        <w:right w:val="none" w:sz="0" w:space="0" w:color="auto"/>
      </w:divBdr>
    </w:div>
    <w:div w:id="1384792822">
      <w:bodyDiv w:val="1"/>
      <w:marLeft w:val="0"/>
      <w:marRight w:val="0"/>
      <w:marTop w:val="0"/>
      <w:marBottom w:val="0"/>
      <w:divBdr>
        <w:top w:val="none" w:sz="0" w:space="0" w:color="auto"/>
        <w:left w:val="none" w:sz="0" w:space="0" w:color="auto"/>
        <w:bottom w:val="none" w:sz="0" w:space="0" w:color="auto"/>
        <w:right w:val="none" w:sz="0" w:space="0" w:color="auto"/>
      </w:divBdr>
    </w:div>
    <w:div w:id="1414813718">
      <w:bodyDiv w:val="1"/>
      <w:marLeft w:val="0"/>
      <w:marRight w:val="0"/>
      <w:marTop w:val="0"/>
      <w:marBottom w:val="0"/>
      <w:divBdr>
        <w:top w:val="none" w:sz="0" w:space="0" w:color="auto"/>
        <w:left w:val="none" w:sz="0" w:space="0" w:color="auto"/>
        <w:bottom w:val="none" w:sz="0" w:space="0" w:color="auto"/>
        <w:right w:val="none" w:sz="0" w:space="0" w:color="auto"/>
      </w:divBdr>
    </w:div>
    <w:div w:id="1602637695">
      <w:bodyDiv w:val="1"/>
      <w:marLeft w:val="0"/>
      <w:marRight w:val="0"/>
      <w:marTop w:val="0"/>
      <w:marBottom w:val="0"/>
      <w:divBdr>
        <w:top w:val="none" w:sz="0" w:space="0" w:color="auto"/>
        <w:left w:val="none" w:sz="0" w:space="0" w:color="auto"/>
        <w:bottom w:val="none" w:sz="0" w:space="0" w:color="auto"/>
        <w:right w:val="none" w:sz="0" w:space="0" w:color="auto"/>
      </w:divBdr>
      <w:divsChild>
        <w:div w:id="367150708">
          <w:marLeft w:val="0"/>
          <w:marRight w:val="0"/>
          <w:marTop w:val="0"/>
          <w:marBottom w:val="120"/>
          <w:divBdr>
            <w:top w:val="none" w:sz="0" w:space="0" w:color="auto"/>
            <w:left w:val="none" w:sz="0" w:space="0" w:color="auto"/>
            <w:bottom w:val="none" w:sz="0" w:space="0" w:color="auto"/>
            <w:right w:val="none" w:sz="0" w:space="0" w:color="auto"/>
          </w:divBdr>
          <w:divsChild>
            <w:div w:id="1388070614">
              <w:marLeft w:val="0"/>
              <w:marRight w:val="0"/>
              <w:marTop w:val="0"/>
              <w:marBottom w:val="0"/>
              <w:divBdr>
                <w:top w:val="none" w:sz="0" w:space="0" w:color="auto"/>
                <w:left w:val="none" w:sz="0" w:space="0" w:color="auto"/>
                <w:bottom w:val="none" w:sz="0" w:space="0" w:color="auto"/>
                <w:right w:val="none" w:sz="0" w:space="0" w:color="auto"/>
              </w:divBdr>
              <w:divsChild>
                <w:div w:id="622274391">
                  <w:marLeft w:val="0"/>
                  <w:marRight w:val="0"/>
                  <w:marTop w:val="0"/>
                  <w:marBottom w:val="0"/>
                  <w:divBdr>
                    <w:top w:val="none" w:sz="0" w:space="0" w:color="auto"/>
                    <w:left w:val="none" w:sz="0" w:space="0" w:color="auto"/>
                    <w:bottom w:val="none" w:sz="0" w:space="0" w:color="auto"/>
                    <w:right w:val="none" w:sz="0" w:space="0" w:color="auto"/>
                  </w:divBdr>
                  <w:divsChild>
                    <w:div w:id="18967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7.jp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oleObject" Target="embeddings/oleObject1.bin"/><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microsoft.com/office/2018/08/relationships/commentsExtensible" Target="commentsExtensible.xm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github.com/jacobllie/ProGrid_static" TargetMode="External"/><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comments" Target="comments.xml"/><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11.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8.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image" Target="media/image86.emf"/><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 Id="rId26" Type="http://schemas.microsoft.com/office/2016/09/relationships/commentsIds" Target="commentsIds.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F9515-271F-4B76-ADA2-EC83B801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41673</TotalTime>
  <Pages>163</Pages>
  <Words>114061</Words>
  <Characters>650151</Characters>
  <Application>Microsoft Office Word</Application>
  <DocSecurity>0</DocSecurity>
  <Lines>5417</Lines>
  <Paragraphs>1525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Lie</dc:creator>
  <cp:keywords/>
  <dc:description/>
  <cp:lastModifiedBy>Jacob Lie</cp:lastModifiedBy>
  <cp:revision>10558</cp:revision>
  <cp:lastPrinted>2022-06-08T18:30:00Z</cp:lastPrinted>
  <dcterms:created xsi:type="dcterms:W3CDTF">2022-04-09T15:31:00Z</dcterms:created>
  <dcterms:modified xsi:type="dcterms:W3CDTF">2022-06-28T22:39:00Z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id="tuBZpKmC"/&gt;&lt;style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