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77777777" w:rsidR="007C3A94" w:rsidRPr="000534E9" w:rsidRDefault="007C3A94" w:rsidP="00C5443C">
      <w:pPr>
        <w:spacing w:after="0" w:line="360" w:lineRule="auto"/>
        <w:ind w:left="567" w:right="567"/>
        <w:rPr>
          <w:rStyle w:val="Forside-UndertittelChar"/>
          <w:rFonts w:asciiTheme="majorHAnsi" w:hAnsiTheme="majorHAnsi" w:cstheme="majorHAnsi"/>
          <w:lang w:val="en-US"/>
        </w:rPr>
      </w:pPr>
      <w:r>
        <w:rPr>
          <w:rStyle w:val="Forside-TittelChar"/>
          <w:rFonts w:asciiTheme="majorHAnsi" w:hAnsiTheme="majorHAnsi" w:cstheme="majorHAnsi"/>
          <w:lang w:val="en-US"/>
        </w:rPr>
        <w:t xml:space="preserve">“What is the purpose”? you may ask. </w:t>
      </w:r>
      <w:r>
        <w:rPr>
          <w:rStyle w:val="Forside-TittelChar"/>
          <w:rFonts w:asciiTheme="majorHAnsi" w:hAnsiTheme="majorHAnsi" w:cstheme="majorHAnsi"/>
          <w:lang w:val="en-US"/>
        </w:rPr>
        <w:br/>
        <w:t>“Grid”, I answer</w:t>
      </w:r>
    </w:p>
    <w:p w14:paraId="7BB82B53" w14:textId="77777777" w:rsidR="007C3A94" w:rsidRDefault="007C3A94" w:rsidP="00CB30D7">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CB30D7">
      <w:pPr>
        <w:spacing w:after="0" w:line="360" w:lineRule="auto"/>
        <w:ind w:left="567" w:right="567"/>
        <w:jc w:val="center"/>
        <w:rPr>
          <w:rFonts w:asciiTheme="majorHAnsi" w:hAnsiTheme="majorHAnsi" w:cstheme="majorHAnsi"/>
          <w:lang w:val="en-US"/>
        </w:rPr>
      </w:pPr>
    </w:p>
    <w:p w14:paraId="6AACE3AA" w14:textId="77777777" w:rsidR="007C3A94" w:rsidRPr="005D5F90" w:rsidRDefault="007C3A94" w:rsidP="00CB30D7">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Pr="005D5F90">
        <w:rPr>
          <w:rStyle w:val="Forside-ForfatterogoppgaveChar"/>
          <w:rFonts w:asciiTheme="majorHAnsi" w:hAnsiTheme="majorHAnsi" w:cstheme="majorHAnsi"/>
          <w:lang w:val="en-US"/>
        </w:rPr>
        <w:br/>
      </w:r>
    </w:p>
    <w:p w14:paraId="05A6E6B3" w14:textId="13784478" w:rsidR="007C3A94" w:rsidRPr="000534E9" w:rsidRDefault="00D12495" w:rsidP="00D12495">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CB30D7">
      <w:pPr>
        <w:spacing w:after="0" w:line="360" w:lineRule="auto"/>
        <w:ind w:left="567" w:right="567"/>
        <w:rPr>
          <w:rFonts w:asciiTheme="minorHAnsi" w:hAnsiTheme="minorHAnsi" w:cstheme="minorHAnsi"/>
          <w:lang w:val="en-US"/>
        </w:rPr>
      </w:pPr>
    </w:p>
    <w:p w14:paraId="17A8B101" w14:textId="77777777" w:rsidR="007C3A94" w:rsidRPr="000534E9" w:rsidRDefault="007C3A94" w:rsidP="00CB30D7">
      <w:pPr>
        <w:spacing w:after="0" w:line="360" w:lineRule="auto"/>
        <w:ind w:left="567" w:right="567"/>
        <w:rPr>
          <w:rFonts w:asciiTheme="minorHAnsi" w:hAnsiTheme="minorHAnsi" w:cstheme="minorHAnsi"/>
          <w:lang w:val="en-US"/>
        </w:rPr>
      </w:pPr>
    </w:p>
    <w:p w14:paraId="3D9B34A0" w14:textId="77777777" w:rsidR="007C3A94" w:rsidRPr="000534E9" w:rsidRDefault="007C3A94" w:rsidP="00CB30D7">
      <w:pPr>
        <w:spacing w:after="0" w:line="360" w:lineRule="auto"/>
        <w:ind w:left="567" w:right="567"/>
        <w:rPr>
          <w:rFonts w:asciiTheme="minorHAnsi" w:hAnsiTheme="minorHAnsi" w:cstheme="minorHAnsi"/>
          <w:lang w:val="en-US"/>
        </w:rPr>
      </w:pPr>
    </w:p>
    <w:p w14:paraId="063EBFFC"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w:t>
      </w:r>
      <w:proofErr w:type="spellStart"/>
      <w:r w:rsidRPr="000534E9">
        <w:rPr>
          <w:rStyle w:val="Forside-ForfatterogoppgaveChar"/>
          <w:rFonts w:asciiTheme="majorHAnsi" w:hAnsiTheme="majorHAnsi" w:cstheme="majorHAnsi"/>
          <w:lang w:val="en-US"/>
        </w:rPr>
        <w:t>programme</w:t>
      </w:r>
      <w:proofErr w:type="spellEnd"/>
      <w:r w:rsidRPr="000534E9">
        <w:rPr>
          <w:rStyle w:val="Forside-ForfatterogoppgaveChar"/>
          <w:rFonts w:asciiTheme="majorHAnsi" w:hAnsiTheme="majorHAnsi" w:cstheme="majorHAnsi"/>
          <w:lang w:val="en-US"/>
        </w:rPr>
        <w:t>]</w:t>
      </w:r>
    </w:p>
    <w:p w14:paraId="405EC334"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CB30D7">
      <w:pPr>
        <w:spacing w:line="360" w:lineRule="auto"/>
        <w:rPr>
          <w:lang w:val="en-US"/>
        </w:rPr>
      </w:pPr>
    </w:p>
    <w:p w14:paraId="45880BDA" w14:textId="77777777" w:rsidR="007C3A94" w:rsidRDefault="007C3A94" w:rsidP="00CB30D7">
      <w:pPr>
        <w:spacing w:after="160" w:line="360" w:lineRule="auto"/>
        <w:rPr>
          <w:lang w:val="en-US"/>
        </w:rPr>
      </w:pPr>
      <w:r w:rsidRPr="00A2756D">
        <w:rPr>
          <w:lang w:val="en-US"/>
        </w:rPr>
        <w:br w:type="page"/>
      </w:r>
    </w:p>
    <w:p w14:paraId="0C3AE3D7" w14:textId="77777777" w:rsidR="00E821D2" w:rsidRDefault="00E821D2">
      <w:pPr>
        <w:spacing w:after="160" w:line="259" w:lineRule="auto"/>
        <w:rPr>
          <w:lang w:val="en-US"/>
        </w:rPr>
      </w:pPr>
    </w:p>
    <w:p w14:paraId="189983BD" w14:textId="77777777" w:rsidR="00E821D2" w:rsidRDefault="00E821D2">
      <w:pPr>
        <w:spacing w:after="160" w:line="259" w:lineRule="auto"/>
        <w:rPr>
          <w:lang w:val="en-US"/>
        </w:rPr>
      </w:pPr>
      <w:r>
        <w:rPr>
          <w:lang w:val="en-US"/>
        </w:rPr>
        <w:br w:type="page"/>
      </w:r>
    </w:p>
    <w:p w14:paraId="545FB723" w14:textId="77777777" w:rsidR="00E821D2" w:rsidRPr="0068466D" w:rsidRDefault="00E821D2" w:rsidP="00E821D2">
      <w:pPr>
        <w:spacing w:after="160" w:line="360" w:lineRule="auto"/>
        <w:rPr>
          <w:sz w:val="36"/>
          <w:szCs w:val="32"/>
          <w:lang w:val="en-US"/>
        </w:rPr>
      </w:pPr>
      <w:r w:rsidRPr="0068466D">
        <w:rPr>
          <w:sz w:val="36"/>
          <w:szCs w:val="32"/>
          <w:lang w:val="en-US"/>
        </w:rPr>
        <w:lastRenderedPageBreak/>
        <w:t>Abstract</w:t>
      </w:r>
    </w:p>
    <w:p w14:paraId="502F97A7" w14:textId="75357487" w:rsidR="00E821D2" w:rsidRDefault="0068466D">
      <w:pPr>
        <w:spacing w:after="160" w:line="259" w:lineRule="auto"/>
        <w:rPr>
          <w:lang w:val="en-US"/>
        </w:rPr>
      </w:pPr>
      <w:r>
        <w:rPr>
          <w:lang w:val="en-US"/>
        </w:rPr>
        <w:t xml:space="preserve">For dosimetry we used </w:t>
      </w:r>
      <w:proofErr w:type="spellStart"/>
      <w:r>
        <w:rPr>
          <w:lang w:val="en-US"/>
        </w:rPr>
        <w:t>Gafchromic</w:t>
      </w:r>
      <w:proofErr w:type="spellEnd"/>
      <w:r>
        <w:rPr>
          <w:lang w:val="en-US"/>
        </w:rPr>
        <w:t xml:space="preserve"> EBT3 dosimetry films. They darken when exposed to radiation, and we can use their optical density to calculate received dose. Cells were irradiated by Magnus </w:t>
      </w:r>
      <w:proofErr w:type="spellStart"/>
      <w:r>
        <w:rPr>
          <w:lang w:val="en-US"/>
        </w:rPr>
        <w:t>Børsting</w:t>
      </w:r>
      <w:proofErr w:type="spellEnd"/>
      <w:r>
        <w:rPr>
          <w:lang w:val="en-US"/>
        </w:rPr>
        <w:t xml:space="preserve"> in his master thesis </w:t>
      </w:r>
      <w:r>
        <w:rPr>
          <w:lang w:val="en-US"/>
        </w:rPr>
        <w:fldChar w:fldCharType="begin"/>
      </w:r>
      <w:r>
        <w:rPr>
          <w:lang w:val="en-US"/>
        </w:rPr>
        <w:instrText xml:space="preserve"> ADDIN ZOTERO_ITEM CSL_CITATION {"citationID":"BeXmkAfy","properties":{"formattedCitation":"(Magnus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Pr>
          <w:lang w:val="en-US"/>
        </w:rPr>
        <w:fldChar w:fldCharType="separate"/>
      </w:r>
      <w:r w:rsidRPr="00723E06">
        <w:rPr>
          <w:rFonts w:cs="Times New Roman"/>
          <w:szCs w:val="24"/>
          <w:lang w:val="en-US"/>
        </w:rPr>
        <w:t>(</w:t>
      </w:r>
      <w:r w:rsidRPr="00D40FE9">
        <w:rPr>
          <w:rFonts w:cs="Times New Roman"/>
          <w:szCs w:val="24"/>
          <w:lang w:val="en-US"/>
        </w:rPr>
        <w:t>Magnus Børsting</w:t>
      </w:r>
      <w:r w:rsidRPr="00723E06">
        <w:rPr>
          <w:rFonts w:cs="Times New Roman"/>
          <w:szCs w:val="24"/>
          <w:lang w:val="en-US"/>
        </w:rPr>
        <w:t>, 2020)</w:t>
      </w:r>
      <w:r>
        <w:rPr>
          <w:lang w:val="en-US"/>
        </w:rPr>
        <w:fldChar w:fldCharType="end"/>
      </w:r>
      <w:r>
        <w:rPr>
          <w:lang w:val="en-US"/>
        </w:rPr>
        <w:t xml:space="preserve">. His cells were counted using a segmentation algorithm made by </w:t>
      </w:r>
      <w:proofErr w:type="spellStart"/>
      <w:r>
        <w:rPr>
          <w:lang w:val="en-US"/>
        </w:rPr>
        <w:t>Delmon</w:t>
      </w:r>
      <w:proofErr w:type="spellEnd"/>
      <w:r>
        <w:rPr>
          <w:lang w:val="en-US"/>
        </w:rPr>
        <w:t xml:space="preserve"> </w:t>
      </w:r>
      <w:proofErr w:type="spellStart"/>
      <w:r>
        <w:rPr>
          <w:lang w:val="en-US"/>
        </w:rPr>
        <w:t>Arous</w:t>
      </w:r>
      <w:proofErr w:type="spellEnd"/>
      <w:r>
        <w:rPr>
          <w:lang w:val="en-US"/>
        </w:rPr>
        <w:t xml:space="preserve"> </w:t>
      </w:r>
      <w:r>
        <w:rPr>
          <w:lang w:val="en-US"/>
        </w:rPr>
        <w:fldChar w:fldCharType="begin"/>
      </w:r>
      <w:r>
        <w:rPr>
          <w:lang w:val="en-US"/>
        </w:rPr>
        <w:instrText xml:space="preserve"> ADDIN ZOTERO_ITEM CSL_CITATION {"citationID":"rl26wb4q","properties":{"formattedCitation":"(Arous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Pr>
          <w:rFonts w:ascii="Cambria Math" w:hAnsi="Cambria Math" w:cs="Cambria Math"/>
          <w:lang w:val="en-US"/>
        </w:rPr>
        <w:instrText>∼</w:instrText>
      </w:r>
      <w:r>
        <w:rPr>
          <w:lang w:val="en-US"/>
        </w:rPr>
        <w:instrText>0.90 for T-47D and &gt;0.95 for bacterial images), along with low absolute percentage errors (</w:instrText>
      </w:r>
      <w:r>
        <w:rPr>
          <w:rFonts w:ascii="Cambria Math" w:hAnsi="Cambria Math" w:cs="Cambria Math"/>
          <w:lang w:val="en-US"/>
        </w:rPr>
        <w:instrText>∼</w:instrText>
      </w:r>
      <w:r>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Pr>
          <w:lang w:val="en-US"/>
        </w:rPr>
        <w:fldChar w:fldCharType="separate"/>
      </w:r>
      <w:r w:rsidRPr="00FA415E">
        <w:rPr>
          <w:rFonts w:cs="Times New Roman"/>
          <w:lang w:val="en-US"/>
        </w:rPr>
        <w:t>(Arous et al., 2022)</w:t>
      </w:r>
      <w:r>
        <w:rPr>
          <w:lang w:val="en-US"/>
        </w:rPr>
        <w:fldChar w:fldCharType="end"/>
      </w:r>
      <w:r>
        <w:rPr>
          <w:lang w:val="en-US"/>
        </w:rPr>
        <w:t xml:space="preserve">. </w:t>
      </w:r>
      <w:r>
        <w:rPr>
          <w:lang w:val="en-US"/>
        </w:rPr>
        <w:br/>
        <w:t xml:space="preserve">A model </w:t>
      </w:r>
      <w:r w:rsidR="00E821D2">
        <w:rPr>
          <w:lang w:val="en-US"/>
        </w:rPr>
        <w:br w:type="page"/>
      </w:r>
    </w:p>
    <w:p w14:paraId="6299188F" w14:textId="77777777" w:rsidR="00FA415E" w:rsidRPr="00A2756D" w:rsidRDefault="00FA415E" w:rsidP="00CB30D7">
      <w:pPr>
        <w:spacing w:after="160" w:line="360" w:lineRule="auto"/>
        <w:rPr>
          <w:lang w:val="en-US"/>
        </w:rPr>
      </w:pPr>
    </w:p>
    <w:p w14:paraId="284B7084" w14:textId="7F0A0E60" w:rsidR="008F3EF4" w:rsidRPr="00A2756D" w:rsidRDefault="008F3EF4" w:rsidP="00CB30D7">
      <w:pPr>
        <w:pStyle w:val="Heading1"/>
        <w:numPr>
          <w:ilvl w:val="0"/>
          <w:numId w:val="0"/>
        </w:numPr>
        <w:spacing w:line="360" w:lineRule="auto"/>
        <w:rPr>
          <w:lang w:val="en-US"/>
        </w:rPr>
      </w:pPr>
      <w:bookmarkStart w:id="0" w:name="_Ref96598527"/>
      <w:bookmarkStart w:id="1" w:name="_Ref97554467"/>
      <w:bookmarkStart w:id="2" w:name="_Toc98952829"/>
      <w:r w:rsidRPr="00A2756D">
        <w:rPr>
          <w:lang w:val="en-US"/>
        </w:rPr>
        <w:t>Abbreviations</w:t>
      </w:r>
      <w:bookmarkEnd w:id="0"/>
      <w:r w:rsidR="00CB0423">
        <w:rPr>
          <w:lang w:val="en-US"/>
        </w:rPr>
        <w:t xml:space="preserve"> and explanations</w:t>
      </w:r>
      <w:bookmarkEnd w:id="1"/>
      <w:bookmarkEnd w:id="2"/>
    </w:p>
    <w:p w14:paraId="321BD2D3" w14:textId="77777777" w:rsidR="008F3EF4" w:rsidRPr="00A2756D" w:rsidRDefault="008F3EF4" w:rsidP="00CB30D7">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CB30D7">
      <w:pPr>
        <w:spacing w:line="360" w:lineRule="auto"/>
        <w:rPr>
          <w:lang w:val="en-US"/>
        </w:rPr>
      </w:pPr>
      <w:proofErr w:type="spellStart"/>
      <w:r>
        <w:rPr>
          <w:lang w:val="en-US"/>
        </w:rPr>
        <w:t>AIC</w:t>
      </w:r>
      <w:r>
        <w:rPr>
          <w:vertAlign w:val="subscript"/>
          <w:lang w:val="en-US"/>
        </w:rPr>
        <w:t>c</w:t>
      </w:r>
      <w:proofErr w:type="spellEnd"/>
      <w:r>
        <w:rPr>
          <w:vertAlign w:val="subscript"/>
          <w:lang w:val="en-US"/>
        </w:rPr>
        <w:t xml:space="preserve"> </w:t>
      </w:r>
      <w:r>
        <w:rPr>
          <w:lang w:val="en-US"/>
        </w:rPr>
        <w:t>– Corrected Akaike Information Criteri</w:t>
      </w:r>
      <w:r w:rsidR="00840181">
        <w:rPr>
          <w:lang w:val="en-US"/>
        </w:rPr>
        <w:t>on</w:t>
      </w:r>
    </w:p>
    <w:p w14:paraId="27646BFF" w14:textId="7EDC411A" w:rsidR="0044449E" w:rsidRDefault="0044449E" w:rsidP="00CB30D7">
      <w:pPr>
        <w:spacing w:line="360" w:lineRule="auto"/>
        <w:rPr>
          <w:lang w:val="en-US"/>
        </w:rPr>
      </w:pPr>
      <w:r>
        <w:rPr>
          <w:lang w:val="en-US"/>
        </w:rPr>
        <w:t xml:space="preserve">Apoptosis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CB30D7">
      <w:pPr>
        <w:spacing w:line="360" w:lineRule="auto"/>
        <w:rPr>
          <w:lang w:val="en-US"/>
        </w:rPr>
      </w:pPr>
      <w:r>
        <w:rPr>
          <w:lang w:val="en-US"/>
        </w:rPr>
        <w:t xml:space="preserve">ATM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CB30D7">
      <w:pPr>
        <w:spacing w:line="360" w:lineRule="auto"/>
        <w:rPr>
          <w:lang w:val="en-US"/>
        </w:rPr>
      </w:pPr>
      <w:r>
        <w:rPr>
          <w:lang w:val="en-US"/>
        </w:rPr>
        <w:t xml:space="preserve">ATP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is converted to ADP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CB30D7">
      <w:pPr>
        <w:spacing w:line="360" w:lineRule="auto"/>
        <w:rPr>
          <w:lang w:val="en-US"/>
        </w:rPr>
      </w:pPr>
      <w:r>
        <w:rPr>
          <w:lang w:val="en-US"/>
        </w:rPr>
        <w:t>B</w:t>
      </w:r>
      <w:r w:rsidR="000F268C">
        <w:rPr>
          <w:lang w:val="en-US"/>
        </w:rPr>
        <w:t xml:space="preserve">M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CB30D7">
      <w:pPr>
        <w:spacing w:line="360" w:lineRule="auto"/>
        <w:rPr>
          <w:lang w:val="en-US"/>
        </w:rPr>
      </w:pPr>
      <w:r>
        <w:rPr>
          <w:lang w:val="en-US"/>
        </w:rPr>
        <w:t>CDK – Cyclin dependent kinase</w:t>
      </w:r>
    </w:p>
    <w:p w14:paraId="64E84F56" w14:textId="1F60ECFE" w:rsidR="00E40C1C" w:rsidRDefault="00E40C1C" w:rsidP="00CB30D7">
      <w:pPr>
        <w:spacing w:line="360" w:lineRule="auto"/>
        <w:rPr>
          <w:lang w:val="en-US"/>
        </w:rPr>
      </w:pPr>
      <w:r>
        <w:rPr>
          <w:lang w:val="en-US"/>
        </w:rPr>
        <w:t>CT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CB30D7">
      <w:pPr>
        <w:spacing w:line="360" w:lineRule="auto"/>
        <w:rPr>
          <w:lang w:val="en-US"/>
        </w:rPr>
      </w:pPr>
      <w:r>
        <w:rPr>
          <w:lang w:val="en-US"/>
        </w:rPr>
        <w:t xml:space="preserve">Cytokines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CB30D7">
      <w:pPr>
        <w:spacing w:line="360" w:lineRule="auto"/>
        <w:rPr>
          <w:lang w:val="en-US"/>
        </w:rPr>
      </w:pPr>
      <w:r>
        <w:rPr>
          <w:lang w:val="en-US"/>
        </w:rPr>
        <w:lastRenderedPageBreak/>
        <w:t xml:space="preserve">DNA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CB30D7">
      <w:pPr>
        <w:spacing w:line="360" w:lineRule="auto"/>
        <w:rPr>
          <w:lang w:val="en-US"/>
        </w:rPr>
      </w:pPr>
      <w:r>
        <w:rPr>
          <w:lang w:val="en-US"/>
        </w:rPr>
        <w:t xml:space="preserve">DNA transcription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CB30D7">
      <w:pPr>
        <w:spacing w:line="360" w:lineRule="auto"/>
        <w:rPr>
          <w:lang w:val="en-US"/>
        </w:rPr>
      </w:pPr>
      <w:r>
        <w:rPr>
          <w:lang w:val="en-US"/>
        </w:rPr>
        <w:t>EBT – External Beam Therapy</w:t>
      </w:r>
    </w:p>
    <w:p w14:paraId="69A95D3E" w14:textId="55EA8ABF" w:rsidR="00CD5A53" w:rsidRDefault="00CD5A53" w:rsidP="00CB30D7">
      <w:pPr>
        <w:spacing w:line="360" w:lineRule="auto"/>
        <w:rPr>
          <w:lang w:val="en-US"/>
        </w:rPr>
      </w:pPr>
      <w:r>
        <w:rPr>
          <w:lang w:val="en-US"/>
        </w:rPr>
        <w:t>GD – Gradient Descent</w:t>
      </w:r>
    </w:p>
    <w:p w14:paraId="2B694624" w14:textId="6E5D0F5C" w:rsidR="001F79F9" w:rsidRDefault="001F79F9" w:rsidP="00CB30D7">
      <w:pPr>
        <w:spacing w:line="360" w:lineRule="auto"/>
        <w:rPr>
          <w:lang w:val="en-US"/>
        </w:rPr>
      </w:pPr>
      <w:r>
        <w:rPr>
          <w:lang w:val="en-US"/>
        </w:rPr>
        <w:t>GLCM – Grey-level co-occurrence matrix</w:t>
      </w:r>
    </w:p>
    <w:p w14:paraId="5A9AC917" w14:textId="237E697E" w:rsidR="00C075CB" w:rsidRDefault="00C075CB" w:rsidP="00CB30D7">
      <w:pPr>
        <w:spacing w:line="360" w:lineRule="auto"/>
        <w:rPr>
          <w:lang w:val="en-US"/>
        </w:rPr>
      </w:pPr>
      <w:r>
        <w:rPr>
          <w:lang w:val="en-US"/>
        </w:rPr>
        <w:t>GLM – Generalized Linear Models</w:t>
      </w:r>
    </w:p>
    <w:p w14:paraId="35CE3E9A" w14:textId="66194F1E" w:rsidR="00CD5A53" w:rsidRDefault="00CD5A53" w:rsidP="00CB30D7">
      <w:pPr>
        <w:spacing w:line="360" w:lineRule="auto"/>
        <w:rPr>
          <w:lang w:val="en-US"/>
        </w:rPr>
      </w:pPr>
      <w:r>
        <w:rPr>
          <w:lang w:val="en-US"/>
        </w:rPr>
        <w:t xml:space="preserve">GN – Gaussian-Newton </w:t>
      </w:r>
    </w:p>
    <w:p w14:paraId="101BBDED" w14:textId="1ADDDF96" w:rsidR="008D352F" w:rsidRDefault="008D352F" w:rsidP="00CB30D7">
      <w:pPr>
        <w:spacing w:line="360" w:lineRule="auto"/>
        <w:rPr>
          <w:lang w:val="en-US"/>
        </w:rPr>
      </w:pPr>
      <w:r>
        <w:rPr>
          <w:lang w:val="en-US"/>
        </w:rPr>
        <w:t>HR – Homologous recombination</w:t>
      </w:r>
    </w:p>
    <w:p w14:paraId="25A464C2" w14:textId="0F232820" w:rsidR="00ED5E55" w:rsidRDefault="00ED5E55" w:rsidP="00CB30D7">
      <w:pPr>
        <w:spacing w:line="360" w:lineRule="auto"/>
        <w:rPr>
          <w:lang w:val="en-US"/>
        </w:rPr>
      </w:pPr>
      <w:r>
        <w:rPr>
          <w:lang w:val="en-US"/>
        </w:rPr>
        <w:t>IAEA – International Atomic Energy Agency</w:t>
      </w:r>
    </w:p>
    <w:p w14:paraId="03ACB8B5" w14:textId="5C546DD6" w:rsidR="0069645D" w:rsidRDefault="0069645D" w:rsidP="00CB30D7">
      <w:pPr>
        <w:spacing w:line="360" w:lineRule="auto"/>
        <w:rPr>
          <w:lang w:val="en-US"/>
        </w:rPr>
      </w:pPr>
      <w:r>
        <w:rPr>
          <w:lang w:val="en-US"/>
        </w:rPr>
        <w:t>KDE – Kernel Density Estimation</w:t>
      </w:r>
    </w:p>
    <w:p w14:paraId="665BFE24" w14:textId="77777777" w:rsidR="00C70CBE" w:rsidRDefault="00A432C1" w:rsidP="00CB30D7">
      <w:pPr>
        <w:spacing w:line="360" w:lineRule="auto"/>
        <w:rPr>
          <w:lang w:val="en-US"/>
        </w:rPr>
      </w:pPr>
      <w:r>
        <w:rPr>
          <w:lang w:val="en-US"/>
        </w:rPr>
        <w:t>LET – Linear energy transfer</w:t>
      </w:r>
    </w:p>
    <w:p w14:paraId="450986D3" w14:textId="0BB2D92D" w:rsidR="007A0B3E" w:rsidRDefault="007A0B3E" w:rsidP="00CB30D7">
      <w:pPr>
        <w:spacing w:line="360" w:lineRule="auto"/>
        <w:rPr>
          <w:lang w:val="en-US"/>
        </w:rPr>
      </w:pPr>
      <w:r>
        <w:rPr>
          <w:lang w:val="en-US"/>
        </w:rPr>
        <w:t xml:space="preserve">LINAC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CB30D7">
      <w:pPr>
        <w:spacing w:line="360" w:lineRule="auto"/>
        <w:rPr>
          <w:lang w:val="en-US"/>
        </w:rPr>
      </w:pPr>
      <w:r>
        <w:rPr>
          <w:lang w:val="en-US"/>
        </w:rPr>
        <w:t>LM – Levenberg-Marquardt algorithm</w:t>
      </w:r>
    </w:p>
    <w:p w14:paraId="5820CFEA" w14:textId="336A5371" w:rsidR="00CF21DE" w:rsidRDefault="00CF21DE" w:rsidP="00CB30D7">
      <w:pPr>
        <w:spacing w:line="360" w:lineRule="auto"/>
        <w:rPr>
          <w:lang w:val="en-US"/>
        </w:rPr>
      </w:pPr>
      <w:r>
        <w:rPr>
          <w:lang w:val="en-US"/>
        </w:rPr>
        <w:t xml:space="preserve">MN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19AE981D" w:rsidR="00A432C1" w:rsidRDefault="00C70CBE" w:rsidP="00CB30D7">
      <w:pPr>
        <w:spacing w:line="360" w:lineRule="auto"/>
        <w:rPr>
          <w:lang w:val="en-US"/>
        </w:rPr>
      </w:pPr>
      <w:r>
        <w:rPr>
          <w:lang w:val="en-US"/>
        </w:rPr>
        <w:lastRenderedPageBreak/>
        <w:t xml:space="preserve">MLC – </w:t>
      </w:r>
      <w:proofErr w:type="spellStart"/>
      <w:r>
        <w:rPr>
          <w:lang w:val="en-US"/>
        </w:rPr>
        <w:t>Multileaf</w:t>
      </w:r>
      <w:proofErr w:type="spellEnd"/>
      <w:r>
        <w:rPr>
          <w:lang w:val="en-US"/>
        </w:rPr>
        <w:t xml:space="preserve"> collimato</w:t>
      </w:r>
      <w:r w:rsidR="00FE191F">
        <w:rPr>
          <w:lang w:val="en-US"/>
        </w:rPr>
        <w:t xml:space="preserve">rs </w:t>
      </w:r>
      <w:r w:rsidR="00AC3BBF">
        <w:rPr>
          <w:lang w:val="en-US"/>
        </w:rPr>
        <w:t>are individual metal (often Wolfram)</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CB30D7">
      <w:pPr>
        <w:spacing w:line="360" w:lineRule="auto"/>
        <w:rPr>
          <w:lang w:val="en-US"/>
        </w:rPr>
      </w:pPr>
      <w:r>
        <w:rPr>
          <w:lang w:val="en-US"/>
        </w:rPr>
        <w:t>MLE – Maximum likelihood estimator</w:t>
      </w:r>
    </w:p>
    <w:p w14:paraId="6B1B62BC" w14:textId="0FA43881" w:rsidR="00A34BAD" w:rsidRDefault="00A34BAD" w:rsidP="00CB30D7">
      <w:pPr>
        <w:spacing w:line="360" w:lineRule="auto"/>
        <w:rPr>
          <w:lang w:val="en-US"/>
        </w:rPr>
      </w:pPr>
      <w:r>
        <w:rPr>
          <w:lang w:val="en-US"/>
        </w:rPr>
        <w:t>NHEJ – Nonhomologous End-Joining</w:t>
      </w:r>
    </w:p>
    <w:p w14:paraId="355DD00E" w14:textId="617F48DE" w:rsidR="00DF27B8" w:rsidRDefault="00DF27B8" w:rsidP="00CB30D7">
      <w:pPr>
        <w:spacing w:line="360" w:lineRule="auto"/>
        <w:rPr>
          <w:lang w:val="en-US"/>
        </w:rPr>
      </w:pPr>
      <w:r>
        <w:rPr>
          <w:lang w:val="en-US"/>
        </w:rPr>
        <w:t xml:space="preserve">OD – Optical </w:t>
      </w:r>
      <w:r w:rsidR="005537EC">
        <w:rPr>
          <w:lang w:val="en-US"/>
        </w:rPr>
        <w:t>d</w:t>
      </w:r>
      <w:r>
        <w:rPr>
          <w:lang w:val="en-US"/>
        </w:rPr>
        <w:t>ensity</w:t>
      </w:r>
    </w:p>
    <w:p w14:paraId="343E7AB5" w14:textId="53661850" w:rsidR="00042FB7" w:rsidRDefault="008F3EF4" w:rsidP="00CB30D7">
      <w:pPr>
        <w:spacing w:line="360" w:lineRule="auto"/>
        <w:rPr>
          <w:lang w:val="en-US"/>
        </w:rPr>
      </w:pPr>
      <w:r w:rsidRPr="00A35E21">
        <w:rPr>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0465DEAF" w:rsidR="00A3200F" w:rsidRDefault="00A3200F" w:rsidP="00CB30D7">
      <w:pPr>
        <w:spacing w:line="360" w:lineRule="auto"/>
        <w:rPr>
          <w:lang w:val="en-US"/>
        </w:rPr>
      </w:pPr>
      <w:r>
        <w:rPr>
          <w:lang w:val="en-US"/>
        </w:rPr>
        <w:t xml:space="preserve">PCA – </w:t>
      </w:r>
      <w:proofErr w:type="gramStart"/>
      <w:r>
        <w:rPr>
          <w:lang w:val="en-US"/>
        </w:rPr>
        <w:t>Principle</w:t>
      </w:r>
      <w:proofErr w:type="gramEnd"/>
      <w:r>
        <w:rPr>
          <w:lang w:val="en-US"/>
        </w:rPr>
        <w:t xml:space="preserve"> Component Analysis</w:t>
      </w:r>
    </w:p>
    <w:p w14:paraId="36F8C219" w14:textId="59FE2CE4" w:rsidR="00325D21" w:rsidRPr="005B4A1E" w:rsidRDefault="00325D21" w:rsidP="00CB30D7">
      <w:pPr>
        <w:spacing w:line="360" w:lineRule="auto"/>
        <w:rPr>
          <w:lang w:val="en-US"/>
        </w:rPr>
      </w:pPr>
      <w:r>
        <w:rPr>
          <w:lang w:val="en-US"/>
        </w:rPr>
        <w:t xml:space="preserve">Phosphorylation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352FD714" w14:textId="69B8E0F2" w:rsidR="003E28C7" w:rsidRDefault="003E28C7" w:rsidP="00CB30D7">
      <w:pPr>
        <w:spacing w:line="360" w:lineRule="auto"/>
        <w:rPr>
          <w:lang w:val="en-US"/>
        </w:rPr>
      </w:pPr>
      <w:r>
        <w:rPr>
          <w:lang w:val="en-US"/>
        </w:rPr>
        <w:t>PMF – Probability Mass Function</w:t>
      </w:r>
    </w:p>
    <w:p w14:paraId="08DD3A94" w14:textId="4F230A67" w:rsidR="00563A38" w:rsidRDefault="00563A38" w:rsidP="00CB30D7">
      <w:pPr>
        <w:spacing w:line="360" w:lineRule="auto"/>
        <w:rPr>
          <w:lang w:val="en-US"/>
        </w:rPr>
      </w:pPr>
      <w:proofErr w:type="spellStart"/>
      <w:r>
        <w:rPr>
          <w:lang w:val="en-US"/>
        </w:rPr>
        <w:t>PreRC</w:t>
      </w:r>
      <w:proofErr w:type="spellEnd"/>
      <w:r>
        <w:rPr>
          <w:lang w:val="en-US"/>
        </w:rPr>
        <w:t xml:space="preserve"> </w:t>
      </w:r>
      <w:r w:rsidR="00A941C5">
        <w:rPr>
          <w:lang w:val="en-US"/>
        </w:rPr>
        <w:t>–</w:t>
      </w:r>
      <w:r>
        <w:rPr>
          <w:lang w:val="en-US"/>
        </w:rPr>
        <w:t xml:space="preserve"> </w:t>
      </w:r>
      <w:proofErr w:type="spellStart"/>
      <w:r>
        <w:rPr>
          <w:lang w:val="en-US"/>
        </w:rPr>
        <w:t>Pre</w:t>
      </w:r>
      <w:r w:rsidR="00A941C5">
        <w:rPr>
          <w:lang w:val="en-US"/>
        </w:rPr>
        <w:t>replicative</w:t>
      </w:r>
      <w:proofErr w:type="spellEnd"/>
      <w:r w:rsidR="00A941C5">
        <w:rPr>
          <w:lang w:val="en-US"/>
        </w:rPr>
        <w:t xml:space="preserve"> complex</w:t>
      </w:r>
    </w:p>
    <w:p w14:paraId="2487D020" w14:textId="215AD87C" w:rsidR="008577E5" w:rsidRDefault="008577E5" w:rsidP="00CB30D7">
      <w:pPr>
        <w:spacing w:line="360" w:lineRule="auto"/>
        <w:rPr>
          <w:lang w:val="en-US"/>
        </w:rPr>
      </w:pPr>
      <w:r>
        <w:rPr>
          <w:lang w:val="en-US"/>
        </w:rPr>
        <w:t xml:space="preserve">Proteins – Chains of </w:t>
      </w:r>
      <w:r w:rsidR="0024719D">
        <w:rPr>
          <w:lang w:val="en-US"/>
        </w:rPr>
        <w:t>amino acids</w:t>
      </w:r>
      <w:r w:rsidR="009053F2">
        <w:rPr>
          <w:lang w:val="en-US"/>
        </w:rPr>
        <w:t xml:space="preserve"> with different shapes, </w:t>
      </w:r>
      <w:proofErr w:type="gramStart"/>
      <w:r w:rsidR="009053F2">
        <w:rPr>
          <w:lang w:val="en-US"/>
        </w:rPr>
        <w:t>sizes</w:t>
      </w:r>
      <w:proofErr w:type="gramEnd"/>
      <w:r w:rsidR="009053F2">
        <w:rPr>
          <w:lang w:val="en-US"/>
        </w:rPr>
        <w:t xml:space="preserve">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2F201AE2" w:rsidR="00FE020A" w:rsidRPr="00FE020A" w:rsidRDefault="00FE020A" w:rsidP="00CB30D7">
      <w:pPr>
        <w:spacing w:line="360" w:lineRule="auto"/>
        <w:rPr>
          <w:lang w:val="en-US"/>
        </w:rPr>
      </w:pPr>
      <w:r w:rsidRPr="00FE020A">
        <w:rPr>
          <w:lang w:val="en-US"/>
        </w:rPr>
        <w:t>RNA-primer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0E19EF">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CB30D7">
      <w:pPr>
        <w:spacing w:line="360" w:lineRule="auto"/>
        <w:rPr>
          <w:lang w:val="en-US"/>
        </w:rPr>
      </w:pPr>
      <w:r>
        <w:rPr>
          <w:lang w:val="en-US"/>
        </w:rPr>
        <w:lastRenderedPageBreak/>
        <w:t xml:space="preserve">ROS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4559AE2D" w14:textId="23D9A0EC" w:rsidR="009E301D" w:rsidRDefault="009E301D" w:rsidP="00CB30D7">
      <w:pPr>
        <w:spacing w:line="360" w:lineRule="auto"/>
        <w:rPr>
          <w:lang w:val="en-US"/>
        </w:rPr>
      </w:pPr>
      <w:r>
        <w:rPr>
          <w:lang w:val="en-US"/>
        </w:rPr>
        <w:t xml:space="preserve">SCE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510D70">
        <w:rPr>
          <w:lang w:val="en-US"/>
        </w:rPr>
      </w:r>
      <w:r w:rsidR="00510D70">
        <w:rPr>
          <w:lang w:val="en-US"/>
        </w:rPr>
        <w:fldChar w:fldCharType="separate"/>
      </w:r>
      <w:r w:rsidR="000E19EF">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F3525D">
        <w:rPr>
          <w:lang w:val="en-US"/>
        </w:rPr>
      </w:r>
      <w:r w:rsidR="00F3525D">
        <w:rPr>
          <w:lang w:val="en-US"/>
        </w:rPr>
        <w:fldChar w:fldCharType="separate"/>
      </w:r>
      <w:r w:rsidR="000E19EF">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CB30D7">
      <w:pPr>
        <w:spacing w:line="360" w:lineRule="auto"/>
        <w:rPr>
          <w:lang w:val="en-US"/>
        </w:rPr>
      </w:pPr>
      <w:r>
        <w:rPr>
          <w:lang w:val="en-US"/>
        </w:rPr>
        <w:t>SDD</w:t>
      </w:r>
      <w:r w:rsidR="002E72E3">
        <w:rPr>
          <w:lang w:val="en-US"/>
        </w:rPr>
        <w:t xml:space="preserve"> – </w:t>
      </w:r>
      <w:r>
        <w:rPr>
          <w:lang w:val="en-US"/>
        </w:rPr>
        <w:t>Source to Detector Distance</w:t>
      </w:r>
    </w:p>
    <w:p w14:paraId="71C951C9" w14:textId="533DB44F" w:rsidR="00687460" w:rsidRPr="00A35E21" w:rsidRDefault="0005519E" w:rsidP="00CB30D7">
      <w:pPr>
        <w:spacing w:line="360" w:lineRule="auto"/>
        <w:rPr>
          <w:lang w:val="en-US"/>
        </w:rPr>
      </w:pPr>
      <w:r>
        <w:rPr>
          <w:lang w:val="en-US"/>
        </w:rPr>
        <w:t>SVD – Singular Value Decomposition</w:t>
      </w:r>
      <w:r w:rsidR="00687460" w:rsidRPr="00A35E21">
        <w:rPr>
          <w:lang w:val="en-US"/>
        </w:rPr>
        <w:br w:type="page"/>
      </w:r>
    </w:p>
    <w:p w14:paraId="34F583E2" w14:textId="77777777" w:rsidR="007C3A94" w:rsidRPr="00A35E21" w:rsidRDefault="007C3A94" w:rsidP="00CB30D7">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CB30D7">
          <w:pPr>
            <w:pStyle w:val="TOCHeading"/>
            <w:spacing w:line="360" w:lineRule="auto"/>
          </w:pPr>
          <w:r>
            <w:t>Contents</w:t>
          </w:r>
        </w:p>
        <w:p w14:paraId="04F54910" w14:textId="51AA9849" w:rsidR="008F28D4" w:rsidRDefault="00743C30" w:rsidP="00CB30D7">
          <w:pPr>
            <w:pStyle w:val="TOC1"/>
            <w:tabs>
              <w:tab w:val="right" w:leader="dot" w:pos="9350"/>
            </w:tabs>
            <w:spacing w:line="360" w:lineRule="auto"/>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8952829" w:history="1">
            <w:r w:rsidR="008F28D4" w:rsidRPr="009C2219">
              <w:rPr>
                <w:rStyle w:val="Hyperlink"/>
                <w:noProof/>
                <w:lang w:val="en-US"/>
              </w:rPr>
              <w:t>Abbreviations and explanations</w:t>
            </w:r>
            <w:r w:rsidR="008F28D4">
              <w:rPr>
                <w:noProof/>
                <w:webHidden/>
              </w:rPr>
              <w:tab/>
            </w:r>
            <w:r w:rsidR="008F28D4">
              <w:rPr>
                <w:noProof/>
                <w:webHidden/>
              </w:rPr>
              <w:fldChar w:fldCharType="begin"/>
            </w:r>
            <w:r w:rsidR="008F28D4">
              <w:rPr>
                <w:noProof/>
                <w:webHidden/>
              </w:rPr>
              <w:instrText xml:space="preserve"> PAGEREF _Toc98952829 \h </w:instrText>
            </w:r>
            <w:r w:rsidR="008F28D4">
              <w:rPr>
                <w:noProof/>
                <w:webHidden/>
              </w:rPr>
            </w:r>
            <w:r w:rsidR="008F28D4">
              <w:rPr>
                <w:noProof/>
                <w:webHidden/>
              </w:rPr>
              <w:fldChar w:fldCharType="separate"/>
            </w:r>
            <w:r w:rsidR="000E19EF">
              <w:rPr>
                <w:noProof/>
                <w:webHidden/>
              </w:rPr>
              <w:t>5</w:t>
            </w:r>
            <w:r w:rsidR="008F28D4">
              <w:rPr>
                <w:noProof/>
                <w:webHidden/>
              </w:rPr>
              <w:fldChar w:fldCharType="end"/>
            </w:r>
          </w:hyperlink>
        </w:p>
        <w:p w14:paraId="51009692" w14:textId="744BD06F" w:rsidR="008F28D4" w:rsidRDefault="00526CB6" w:rsidP="00CB30D7">
          <w:pPr>
            <w:pStyle w:val="TOC1"/>
            <w:tabs>
              <w:tab w:val="left" w:pos="480"/>
              <w:tab w:val="right" w:leader="dot" w:pos="9350"/>
            </w:tabs>
            <w:spacing w:line="360" w:lineRule="auto"/>
            <w:rPr>
              <w:rFonts w:asciiTheme="minorHAnsi" w:eastAsiaTheme="minorEastAsia" w:hAnsiTheme="minorHAnsi"/>
              <w:noProof/>
              <w:sz w:val="22"/>
              <w:lang w:val="en-US"/>
            </w:rPr>
          </w:pPr>
          <w:hyperlink w:anchor="_Toc98952830" w:history="1">
            <w:r w:rsidR="008F28D4" w:rsidRPr="009C2219">
              <w:rPr>
                <w:rStyle w:val="Hyperlink"/>
                <w:noProof/>
              </w:rPr>
              <w:t>1.</w:t>
            </w:r>
            <w:r w:rsidR="008F28D4">
              <w:rPr>
                <w:rFonts w:asciiTheme="minorHAnsi" w:eastAsiaTheme="minorEastAsia" w:hAnsiTheme="minorHAnsi"/>
                <w:noProof/>
                <w:sz w:val="22"/>
                <w:lang w:val="en-US"/>
              </w:rPr>
              <w:tab/>
            </w:r>
            <w:r w:rsidR="008F28D4" w:rsidRPr="009C2219">
              <w:rPr>
                <w:rStyle w:val="Hyperlink"/>
                <w:noProof/>
              </w:rPr>
              <w:t>Theory</w:t>
            </w:r>
            <w:r w:rsidR="008F28D4">
              <w:rPr>
                <w:noProof/>
                <w:webHidden/>
              </w:rPr>
              <w:tab/>
            </w:r>
            <w:r w:rsidR="008F28D4">
              <w:rPr>
                <w:noProof/>
                <w:webHidden/>
              </w:rPr>
              <w:fldChar w:fldCharType="begin"/>
            </w:r>
            <w:r w:rsidR="008F28D4">
              <w:rPr>
                <w:noProof/>
                <w:webHidden/>
              </w:rPr>
              <w:instrText xml:space="preserve"> PAGEREF _Toc98952830 \h </w:instrText>
            </w:r>
            <w:r w:rsidR="008F28D4">
              <w:rPr>
                <w:noProof/>
                <w:webHidden/>
              </w:rPr>
            </w:r>
            <w:r w:rsidR="008F28D4">
              <w:rPr>
                <w:noProof/>
                <w:webHidden/>
              </w:rPr>
              <w:fldChar w:fldCharType="separate"/>
            </w:r>
            <w:r w:rsidR="000E19EF">
              <w:rPr>
                <w:noProof/>
                <w:webHidden/>
              </w:rPr>
              <w:t>11</w:t>
            </w:r>
            <w:r w:rsidR="008F28D4">
              <w:rPr>
                <w:noProof/>
                <w:webHidden/>
              </w:rPr>
              <w:fldChar w:fldCharType="end"/>
            </w:r>
          </w:hyperlink>
        </w:p>
        <w:p w14:paraId="1E9D3BE1" w14:textId="53B96EC5"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31" w:history="1">
            <w:r w:rsidR="008F28D4" w:rsidRPr="009C2219">
              <w:rPr>
                <w:rStyle w:val="Hyperlink"/>
                <w:noProof/>
              </w:rPr>
              <w:t>1.1</w:t>
            </w:r>
            <w:r w:rsidR="008F28D4">
              <w:rPr>
                <w:rFonts w:asciiTheme="minorHAnsi" w:eastAsiaTheme="minorEastAsia" w:hAnsiTheme="minorHAnsi"/>
                <w:noProof/>
                <w:sz w:val="22"/>
                <w:lang w:val="en-US"/>
              </w:rPr>
              <w:tab/>
            </w:r>
            <w:r w:rsidR="008F28D4" w:rsidRPr="009C2219">
              <w:rPr>
                <w:rStyle w:val="Hyperlink"/>
                <w:noProof/>
              </w:rPr>
              <w:t>Ionizing Radiation</w:t>
            </w:r>
            <w:r w:rsidR="008F28D4">
              <w:rPr>
                <w:noProof/>
                <w:webHidden/>
              </w:rPr>
              <w:tab/>
            </w:r>
            <w:r w:rsidR="008F28D4">
              <w:rPr>
                <w:noProof/>
                <w:webHidden/>
              </w:rPr>
              <w:fldChar w:fldCharType="begin"/>
            </w:r>
            <w:r w:rsidR="008F28D4">
              <w:rPr>
                <w:noProof/>
                <w:webHidden/>
              </w:rPr>
              <w:instrText xml:space="preserve"> PAGEREF _Toc98952831 \h </w:instrText>
            </w:r>
            <w:r w:rsidR="008F28D4">
              <w:rPr>
                <w:noProof/>
                <w:webHidden/>
              </w:rPr>
            </w:r>
            <w:r w:rsidR="008F28D4">
              <w:rPr>
                <w:noProof/>
                <w:webHidden/>
              </w:rPr>
              <w:fldChar w:fldCharType="separate"/>
            </w:r>
            <w:r w:rsidR="000E19EF">
              <w:rPr>
                <w:noProof/>
                <w:webHidden/>
              </w:rPr>
              <w:t>11</w:t>
            </w:r>
            <w:r w:rsidR="008F28D4">
              <w:rPr>
                <w:noProof/>
                <w:webHidden/>
              </w:rPr>
              <w:fldChar w:fldCharType="end"/>
            </w:r>
          </w:hyperlink>
        </w:p>
        <w:p w14:paraId="110EDC3E" w14:textId="7B5686B2"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32" w:history="1">
            <w:r w:rsidR="008F28D4" w:rsidRPr="009C2219">
              <w:rPr>
                <w:rStyle w:val="Hyperlink"/>
                <w:noProof/>
                <w:lang w:val="en-US"/>
              </w:rPr>
              <w:t>1.1.1</w:t>
            </w:r>
            <w:r w:rsidR="008F28D4">
              <w:rPr>
                <w:rFonts w:asciiTheme="minorHAnsi" w:eastAsiaTheme="minorEastAsia" w:hAnsiTheme="minorHAnsi"/>
                <w:noProof/>
                <w:sz w:val="22"/>
                <w:lang w:val="en-US"/>
              </w:rPr>
              <w:tab/>
            </w:r>
            <w:r w:rsidR="008F28D4" w:rsidRPr="009C2219">
              <w:rPr>
                <w:rStyle w:val="Hyperlink"/>
                <w:noProof/>
                <w:lang w:val="en-US"/>
              </w:rPr>
              <w:t>Photon interaction in matter</w:t>
            </w:r>
            <w:r w:rsidR="008F28D4">
              <w:rPr>
                <w:noProof/>
                <w:webHidden/>
              </w:rPr>
              <w:tab/>
            </w:r>
            <w:r w:rsidR="008F28D4">
              <w:rPr>
                <w:noProof/>
                <w:webHidden/>
              </w:rPr>
              <w:fldChar w:fldCharType="begin"/>
            </w:r>
            <w:r w:rsidR="008F28D4">
              <w:rPr>
                <w:noProof/>
                <w:webHidden/>
              </w:rPr>
              <w:instrText xml:space="preserve"> PAGEREF _Toc98952832 \h </w:instrText>
            </w:r>
            <w:r w:rsidR="008F28D4">
              <w:rPr>
                <w:noProof/>
                <w:webHidden/>
              </w:rPr>
            </w:r>
            <w:r w:rsidR="008F28D4">
              <w:rPr>
                <w:noProof/>
                <w:webHidden/>
              </w:rPr>
              <w:fldChar w:fldCharType="separate"/>
            </w:r>
            <w:r w:rsidR="000E19EF">
              <w:rPr>
                <w:noProof/>
                <w:webHidden/>
              </w:rPr>
              <w:t>12</w:t>
            </w:r>
            <w:r w:rsidR="008F28D4">
              <w:rPr>
                <w:noProof/>
                <w:webHidden/>
              </w:rPr>
              <w:fldChar w:fldCharType="end"/>
            </w:r>
          </w:hyperlink>
        </w:p>
        <w:p w14:paraId="0223DE2A" w14:textId="0DB4EBB5"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33" w:history="1">
            <w:r w:rsidR="008F28D4" w:rsidRPr="009C2219">
              <w:rPr>
                <w:rStyle w:val="Hyperlink"/>
                <w:noProof/>
              </w:rPr>
              <w:t>1.1.2</w:t>
            </w:r>
            <w:r w:rsidR="008F28D4">
              <w:rPr>
                <w:rFonts w:asciiTheme="minorHAnsi" w:eastAsiaTheme="minorEastAsia" w:hAnsiTheme="minorHAnsi"/>
                <w:noProof/>
                <w:sz w:val="22"/>
                <w:lang w:val="en-US"/>
              </w:rPr>
              <w:tab/>
            </w:r>
            <w:r w:rsidR="008F28D4" w:rsidRPr="009C2219">
              <w:rPr>
                <w:rStyle w:val="Hyperlink"/>
                <w:noProof/>
              </w:rPr>
              <w:t>Charged Particle interaction in matter</w:t>
            </w:r>
            <w:r w:rsidR="008F28D4">
              <w:rPr>
                <w:noProof/>
                <w:webHidden/>
              </w:rPr>
              <w:tab/>
            </w:r>
            <w:r w:rsidR="008F28D4">
              <w:rPr>
                <w:noProof/>
                <w:webHidden/>
              </w:rPr>
              <w:fldChar w:fldCharType="begin"/>
            </w:r>
            <w:r w:rsidR="008F28D4">
              <w:rPr>
                <w:noProof/>
                <w:webHidden/>
              </w:rPr>
              <w:instrText xml:space="preserve"> PAGEREF _Toc98952833 \h </w:instrText>
            </w:r>
            <w:r w:rsidR="008F28D4">
              <w:rPr>
                <w:noProof/>
                <w:webHidden/>
              </w:rPr>
            </w:r>
            <w:r w:rsidR="008F28D4">
              <w:rPr>
                <w:noProof/>
                <w:webHidden/>
              </w:rPr>
              <w:fldChar w:fldCharType="separate"/>
            </w:r>
            <w:r w:rsidR="000E19EF">
              <w:rPr>
                <w:noProof/>
                <w:webHidden/>
              </w:rPr>
              <w:t>17</w:t>
            </w:r>
            <w:r w:rsidR="008F28D4">
              <w:rPr>
                <w:noProof/>
                <w:webHidden/>
              </w:rPr>
              <w:fldChar w:fldCharType="end"/>
            </w:r>
          </w:hyperlink>
        </w:p>
        <w:p w14:paraId="350EA81B" w14:textId="0BA170A7"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34" w:history="1">
            <w:r w:rsidR="008F28D4" w:rsidRPr="009C2219">
              <w:rPr>
                <w:rStyle w:val="Hyperlink"/>
                <w:noProof/>
                <w:lang w:val="en-US"/>
              </w:rPr>
              <w:t>1.2</w:t>
            </w:r>
            <w:r w:rsidR="008F28D4">
              <w:rPr>
                <w:rFonts w:asciiTheme="minorHAnsi" w:eastAsiaTheme="minorEastAsia" w:hAnsiTheme="minorHAnsi"/>
                <w:noProof/>
                <w:sz w:val="22"/>
                <w:lang w:val="en-US"/>
              </w:rPr>
              <w:tab/>
            </w:r>
            <w:r w:rsidR="008F28D4" w:rsidRPr="009C2219">
              <w:rPr>
                <w:rStyle w:val="Hyperlink"/>
                <w:noProof/>
                <w:lang w:val="en-US"/>
              </w:rPr>
              <w:t>Creating the radiation beam</w:t>
            </w:r>
            <w:r w:rsidR="008F28D4">
              <w:rPr>
                <w:noProof/>
                <w:webHidden/>
              </w:rPr>
              <w:tab/>
            </w:r>
            <w:r w:rsidR="008F28D4">
              <w:rPr>
                <w:noProof/>
                <w:webHidden/>
              </w:rPr>
              <w:fldChar w:fldCharType="begin"/>
            </w:r>
            <w:r w:rsidR="008F28D4">
              <w:rPr>
                <w:noProof/>
                <w:webHidden/>
              </w:rPr>
              <w:instrText xml:space="preserve"> PAGEREF _Toc98952834 \h </w:instrText>
            </w:r>
            <w:r w:rsidR="008F28D4">
              <w:rPr>
                <w:noProof/>
                <w:webHidden/>
              </w:rPr>
            </w:r>
            <w:r w:rsidR="008F28D4">
              <w:rPr>
                <w:noProof/>
                <w:webHidden/>
              </w:rPr>
              <w:fldChar w:fldCharType="separate"/>
            </w:r>
            <w:r w:rsidR="000E19EF">
              <w:rPr>
                <w:noProof/>
                <w:webHidden/>
              </w:rPr>
              <w:t>22</w:t>
            </w:r>
            <w:r w:rsidR="008F28D4">
              <w:rPr>
                <w:noProof/>
                <w:webHidden/>
              </w:rPr>
              <w:fldChar w:fldCharType="end"/>
            </w:r>
          </w:hyperlink>
        </w:p>
        <w:p w14:paraId="0E53EC28" w14:textId="72892279"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35" w:history="1">
            <w:r w:rsidR="008F28D4" w:rsidRPr="009C2219">
              <w:rPr>
                <w:rStyle w:val="Hyperlink"/>
                <w:noProof/>
                <w:lang w:val="en-US"/>
              </w:rPr>
              <w:t>1.2.1</w:t>
            </w:r>
            <w:r w:rsidR="008F28D4">
              <w:rPr>
                <w:rFonts w:asciiTheme="minorHAnsi" w:eastAsiaTheme="minorEastAsia" w:hAnsiTheme="minorHAnsi"/>
                <w:noProof/>
                <w:sz w:val="22"/>
                <w:lang w:val="en-US"/>
              </w:rPr>
              <w:tab/>
            </w:r>
            <w:r w:rsidR="008F28D4" w:rsidRPr="009C2219">
              <w:rPr>
                <w:rStyle w:val="Hyperlink"/>
                <w:noProof/>
                <w:lang w:val="en-US"/>
              </w:rPr>
              <w:t>X-ray tube</w:t>
            </w:r>
            <w:r w:rsidR="008F28D4">
              <w:rPr>
                <w:noProof/>
                <w:webHidden/>
              </w:rPr>
              <w:tab/>
            </w:r>
            <w:r w:rsidR="008F28D4">
              <w:rPr>
                <w:noProof/>
                <w:webHidden/>
              </w:rPr>
              <w:fldChar w:fldCharType="begin"/>
            </w:r>
            <w:r w:rsidR="008F28D4">
              <w:rPr>
                <w:noProof/>
                <w:webHidden/>
              </w:rPr>
              <w:instrText xml:space="preserve"> PAGEREF _Toc98952835 \h </w:instrText>
            </w:r>
            <w:r w:rsidR="008F28D4">
              <w:rPr>
                <w:noProof/>
                <w:webHidden/>
              </w:rPr>
            </w:r>
            <w:r w:rsidR="008F28D4">
              <w:rPr>
                <w:noProof/>
                <w:webHidden/>
              </w:rPr>
              <w:fldChar w:fldCharType="separate"/>
            </w:r>
            <w:r w:rsidR="000E19EF">
              <w:rPr>
                <w:noProof/>
                <w:webHidden/>
              </w:rPr>
              <w:t>22</w:t>
            </w:r>
            <w:r w:rsidR="008F28D4">
              <w:rPr>
                <w:noProof/>
                <w:webHidden/>
              </w:rPr>
              <w:fldChar w:fldCharType="end"/>
            </w:r>
          </w:hyperlink>
        </w:p>
        <w:p w14:paraId="44976491" w14:textId="1CF21121"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36" w:history="1">
            <w:r w:rsidR="008F28D4" w:rsidRPr="009C2219">
              <w:rPr>
                <w:rStyle w:val="Hyperlink"/>
                <w:noProof/>
                <w:lang w:val="en-US"/>
              </w:rPr>
              <w:t>1.2.2</w:t>
            </w:r>
            <w:r w:rsidR="008F28D4">
              <w:rPr>
                <w:rFonts w:asciiTheme="minorHAnsi" w:eastAsiaTheme="minorEastAsia" w:hAnsiTheme="minorHAnsi"/>
                <w:noProof/>
                <w:sz w:val="22"/>
                <w:lang w:val="en-US"/>
              </w:rPr>
              <w:tab/>
            </w:r>
            <w:r w:rsidR="008F28D4" w:rsidRPr="009C2219">
              <w:rPr>
                <w:rStyle w:val="Hyperlink"/>
                <w:noProof/>
                <w:lang w:val="en-US"/>
              </w:rPr>
              <w:t>X-ray filtering</w:t>
            </w:r>
            <w:r w:rsidR="008F28D4">
              <w:rPr>
                <w:noProof/>
                <w:webHidden/>
              </w:rPr>
              <w:tab/>
            </w:r>
            <w:r w:rsidR="008F28D4">
              <w:rPr>
                <w:noProof/>
                <w:webHidden/>
              </w:rPr>
              <w:fldChar w:fldCharType="begin"/>
            </w:r>
            <w:r w:rsidR="008F28D4">
              <w:rPr>
                <w:noProof/>
                <w:webHidden/>
              </w:rPr>
              <w:instrText xml:space="preserve"> PAGEREF _Toc98952836 \h </w:instrText>
            </w:r>
            <w:r w:rsidR="008F28D4">
              <w:rPr>
                <w:noProof/>
                <w:webHidden/>
              </w:rPr>
            </w:r>
            <w:r w:rsidR="008F28D4">
              <w:rPr>
                <w:noProof/>
                <w:webHidden/>
              </w:rPr>
              <w:fldChar w:fldCharType="separate"/>
            </w:r>
            <w:r w:rsidR="000E19EF">
              <w:rPr>
                <w:noProof/>
                <w:webHidden/>
              </w:rPr>
              <w:t>23</w:t>
            </w:r>
            <w:r w:rsidR="008F28D4">
              <w:rPr>
                <w:noProof/>
                <w:webHidden/>
              </w:rPr>
              <w:fldChar w:fldCharType="end"/>
            </w:r>
          </w:hyperlink>
        </w:p>
        <w:p w14:paraId="7EF9E4B1" w14:textId="2FCA0395"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37" w:history="1">
            <w:r w:rsidR="008F28D4" w:rsidRPr="009C2219">
              <w:rPr>
                <w:rStyle w:val="Hyperlink"/>
                <w:noProof/>
                <w:lang w:val="en-US"/>
              </w:rPr>
              <w:t>1.3</w:t>
            </w:r>
            <w:r w:rsidR="008F28D4">
              <w:rPr>
                <w:rFonts w:asciiTheme="minorHAnsi" w:eastAsiaTheme="minorEastAsia" w:hAnsiTheme="minorHAnsi"/>
                <w:noProof/>
                <w:sz w:val="22"/>
                <w:lang w:val="en-US"/>
              </w:rPr>
              <w:tab/>
            </w:r>
            <w:r w:rsidR="008F28D4" w:rsidRPr="009C2219">
              <w:rPr>
                <w:rStyle w:val="Hyperlink"/>
                <w:noProof/>
                <w:lang w:val="en-US"/>
              </w:rPr>
              <w:t>Dosimetry</w:t>
            </w:r>
            <w:r w:rsidR="008F28D4">
              <w:rPr>
                <w:noProof/>
                <w:webHidden/>
              </w:rPr>
              <w:tab/>
            </w:r>
            <w:r w:rsidR="008F28D4">
              <w:rPr>
                <w:noProof/>
                <w:webHidden/>
              </w:rPr>
              <w:fldChar w:fldCharType="begin"/>
            </w:r>
            <w:r w:rsidR="008F28D4">
              <w:rPr>
                <w:noProof/>
                <w:webHidden/>
              </w:rPr>
              <w:instrText xml:space="preserve"> PAGEREF _Toc98952837 \h </w:instrText>
            </w:r>
            <w:r w:rsidR="008F28D4">
              <w:rPr>
                <w:noProof/>
                <w:webHidden/>
              </w:rPr>
            </w:r>
            <w:r w:rsidR="008F28D4">
              <w:rPr>
                <w:noProof/>
                <w:webHidden/>
              </w:rPr>
              <w:fldChar w:fldCharType="separate"/>
            </w:r>
            <w:r w:rsidR="000E19EF">
              <w:rPr>
                <w:noProof/>
                <w:webHidden/>
              </w:rPr>
              <w:t>24</w:t>
            </w:r>
            <w:r w:rsidR="008F28D4">
              <w:rPr>
                <w:noProof/>
                <w:webHidden/>
              </w:rPr>
              <w:fldChar w:fldCharType="end"/>
            </w:r>
          </w:hyperlink>
        </w:p>
        <w:p w14:paraId="53C74838" w14:textId="160A94D0"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38" w:history="1">
            <w:r w:rsidR="008F28D4" w:rsidRPr="009C2219">
              <w:rPr>
                <w:rStyle w:val="Hyperlink"/>
                <w:noProof/>
                <w:lang w:val="en-US"/>
              </w:rPr>
              <w:t>1.3.1</w:t>
            </w:r>
            <w:r w:rsidR="008F28D4">
              <w:rPr>
                <w:rFonts w:asciiTheme="minorHAnsi" w:eastAsiaTheme="minorEastAsia" w:hAnsiTheme="minorHAnsi"/>
                <w:noProof/>
                <w:sz w:val="22"/>
                <w:lang w:val="en-US"/>
              </w:rPr>
              <w:tab/>
            </w:r>
            <w:r w:rsidR="008F28D4" w:rsidRPr="009C2219">
              <w:rPr>
                <w:rStyle w:val="Hyperlink"/>
                <w:noProof/>
                <w:lang w:val="en-US"/>
              </w:rPr>
              <w:t>Quantities</w:t>
            </w:r>
            <w:r w:rsidR="008F28D4">
              <w:rPr>
                <w:noProof/>
                <w:webHidden/>
              </w:rPr>
              <w:tab/>
            </w:r>
            <w:r w:rsidR="008F28D4">
              <w:rPr>
                <w:noProof/>
                <w:webHidden/>
              </w:rPr>
              <w:fldChar w:fldCharType="begin"/>
            </w:r>
            <w:r w:rsidR="008F28D4">
              <w:rPr>
                <w:noProof/>
                <w:webHidden/>
              </w:rPr>
              <w:instrText xml:space="preserve"> PAGEREF _Toc98952838 \h </w:instrText>
            </w:r>
            <w:r w:rsidR="008F28D4">
              <w:rPr>
                <w:noProof/>
                <w:webHidden/>
              </w:rPr>
            </w:r>
            <w:r w:rsidR="008F28D4">
              <w:rPr>
                <w:noProof/>
                <w:webHidden/>
              </w:rPr>
              <w:fldChar w:fldCharType="separate"/>
            </w:r>
            <w:r w:rsidR="000E19EF">
              <w:rPr>
                <w:noProof/>
                <w:webHidden/>
              </w:rPr>
              <w:t>25</w:t>
            </w:r>
            <w:r w:rsidR="008F28D4">
              <w:rPr>
                <w:noProof/>
                <w:webHidden/>
              </w:rPr>
              <w:fldChar w:fldCharType="end"/>
            </w:r>
          </w:hyperlink>
        </w:p>
        <w:p w14:paraId="1F2A782B" w14:textId="07B2FC69"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39" w:history="1">
            <w:r w:rsidR="008F28D4" w:rsidRPr="009C2219">
              <w:rPr>
                <w:rStyle w:val="Hyperlink"/>
                <w:noProof/>
                <w:lang w:val="en-US"/>
              </w:rPr>
              <w:t>1.4</w:t>
            </w:r>
            <w:r w:rsidR="008F28D4">
              <w:rPr>
                <w:rFonts w:asciiTheme="minorHAnsi" w:eastAsiaTheme="minorEastAsia" w:hAnsiTheme="minorHAnsi"/>
                <w:noProof/>
                <w:sz w:val="22"/>
                <w:lang w:val="en-US"/>
              </w:rPr>
              <w:tab/>
            </w:r>
            <w:r w:rsidR="008F28D4" w:rsidRPr="009C2219">
              <w:rPr>
                <w:rStyle w:val="Hyperlink"/>
                <w:noProof/>
                <w:lang w:val="en-US"/>
              </w:rPr>
              <w:t>Cavity Theory</w:t>
            </w:r>
            <w:r w:rsidR="008F28D4">
              <w:rPr>
                <w:noProof/>
                <w:webHidden/>
              </w:rPr>
              <w:tab/>
            </w:r>
            <w:r w:rsidR="008F28D4">
              <w:rPr>
                <w:noProof/>
                <w:webHidden/>
              </w:rPr>
              <w:fldChar w:fldCharType="begin"/>
            </w:r>
            <w:r w:rsidR="008F28D4">
              <w:rPr>
                <w:noProof/>
                <w:webHidden/>
              </w:rPr>
              <w:instrText xml:space="preserve"> PAGEREF _Toc98952839 \h </w:instrText>
            </w:r>
            <w:r w:rsidR="008F28D4">
              <w:rPr>
                <w:noProof/>
                <w:webHidden/>
              </w:rPr>
            </w:r>
            <w:r w:rsidR="008F28D4">
              <w:rPr>
                <w:noProof/>
                <w:webHidden/>
              </w:rPr>
              <w:fldChar w:fldCharType="separate"/>
            </w:r>
            <w:r w:rsidR="000E19EF">
              <w:rPr>
                <w:noProof/>
                <w:webHidden/>
              </w:rPr>
              <w:t>29</w:t>
            </w:r>
            <w:r w:rsidR="008F28D4">
              <w:rPr>
                <w:noProof/>
                <w:webHidden/>
              </w:rPr>
              <w:fldChar w:fldCharType="end"/>
            </w:r>
          </w:hyperlink>
        </w:p>
        <w:p w14:paraId="3B50CBB5" w14:textId="61220D73"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0" w:history="1">
            <w:r w:rsidR="008F28D4" w:rsidRPr="009C2219">
              <w:rPr>
                <w:rStyle w:val="Hyperlink"/>
                <w:noProof/>
                <w:lang w:val="en-US"/>
              </w:rPr>
              <w:t>1.4.1</w:t>
            </w:r>
            <w:r w:rsidR="008F28D4">
              <w:rPr>
                <w:rFonts w:asciiTheme="minorHAnsi" w:eastAsiaTheme="minorEastAsia" w:hAnsiTheme="minorHAnsi"/>
                <w:noProof/>
                <w:sz w:val="22"/>
                <w:lang w:val="en-US"/>
              </w:rPr>
              <w:tab/>
            </w:r>
            <w:r w:rsidR="008F28D4" w:rsidRPr="009C2219">
              <w:rPr>
                <w:rStyle w:val="Hyperlink"/>
                <w:noProof/>
                <w:lang w:val="en-US"/>
              </w:rPr>
              <w:t>Bragg-Gray cavity</w:t>
            </w:r>
            <w:r w:rsidR="008F28D4">
              <w:rPr>
                <w:noProof/>
                <w:webHidden/>
              </w:rPr>
              <w:tab/>
            </w:r>
            <w:r w:rsidR="008F28D4">
              <w:rPr>
                <w:noProof/>
                <w:webHidden/>
              </w:rPr>
              <w:fldChar w:fldCharType="begin"/>
            </w:r>
            <w:r w:rsidR="008F28D4">
              <w:rPr>
                <w:noProof/>
                <w:webHidden/>
              </w:rPr>
              <w:instrText xml:space="preserve"> PAGEREF _Toc98952840 \h </w:instrText>
            </w:r>
            <w:r w:rsidR="008F28D4">
              <w:rPr>
                <w:noProof/>
                <w:webHidden/>
              </w:rPr>
            </w:r>
            <w:r w:rsidR="008F28D4">
              <w:rPr>
                <w:noProof/>
                <w:webHidden/>
              </w:rPr>
              <w:fldChar w:fldCharType="separate"/>
            </w:r>
            <w:r w:rsidR="000E19EF">
              <w:rPr>
                <w:noProof/>
                <w:webHidden/>
              </w:rPr>
              <w:t>30</w:t>
            </w:r>
            <w:r w:rsidR="008F28D4">
              <w:rPr>
                <w:noProof/>
                <w:webHidden/>
              </w:rPr>
              <w:fldChar w:fldCharType="end"/>
            </w:r>
          </w:hyperlink>
        </w:p>
        <w:p w14:paraId="25A3C08A" w14:textId="079948A9"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1" w:history="1">
            <w:r w:rsidR="008F28D4" w:rsidRPr="009C2219">
              <w:rPr>
                <w:rStyle w:val="Hyperlink"/>
                <w:noProof/>
                <w:lang w:val="en-US"/>
              </w:rPr>
              <w:t>1.4.2</w:t>
            </w:r>
            <w:r w:rsidR="008F28D4">
              <w:rPr>
                <w:rFonts w:asciiTheme="minorHAnsi" w:eastAsiaTheme="minorEastAsia" w:hAnsiTheme="minorHAnsi"/>
                <w:noProof/>
                <w:sz w:val="22"/>
                <w:lang w:val="en-US"/>
              </w:rPr>
              <w:tab/>
            </w:r>
            <w:r w:rsidR="008F28D4" w:rsidRPr="009C2219">
              <w:rPr>
                <w:rStyle w:val="Hyperlink"/>
                <w:noProof/>
                <w:lang w:val="en-US"/>
              </w:rPr>
              <w:t>Bragg-Gray-Laurence</w:t>
            </w:r>
            <w:r w:rsidR="008F28D4">
              <w:rPr>
                <w:noProof/>
                <w:webHidden/>
              </w:rPr>
              <w:tab/>
            </w:r>
            <w:r w:rsidR="008F28D4">
              <w:rPr>
                <w:noProof/>
                <w:webHidden/>
              </w:rPr>
              <w:fldChar w:fldCharType="begin"/>
            </w:r>
            <w:r w:rsidR="008F28D4">
              <w:rPr>
                <w:noProof/>
                <w:webHidden/>
              </w:rPr>
              <w:instrText xml:space="preserve"> PAGEREF _Toc98952841 \h </w:instrText>
            </w:r>
            <w:r w:rsidR="008F28D4">
              <w:rPr>
                <w:noProof/>
                <w:webHidden/>
              </w:rPr>
            </w:r>
            <w:r w:rsidR="008F28D4">
              <w:rPr>
                <w:noProof/>
                <w:webHidden/>
              </w:rPr>
              <w:fldChar w:fldCharType="separate"/>
            </w:r>
            <w:r w:rsidR="000E19EF">
              <w:rPr>
                <w:noProof/>
                <w:webHidden/>
              </w:rPr>
              <w:t>31</w:t>
            </w:r>
            <w:r w:rsidR="008F28D4">
              <w:rPr>
                <w:noProof/>
                <w:webHidden/>
              </w:rPr>
              <w:fldChar w:fldCharType="end"/>
            </w:r>
          </w:hyperlink>
        </w:p>
        <w:p w14:paraId="161E232F" w14:textId="748C87E4"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2" w:history="1">
            <w:r w:rsidR="008F28D4" w:rsidRPr="009C2219">
              <w:rPr>
                <w:rStyle w:val="Hyperlink"/>
                <w:noProof/>
                <w:lang w:val="en-US"/>
              </w:rPr>
              <w:t>1.4.3</w:t>
            </w:r>
            <w:r w:rsidR="008F28D4">
              <w:rPr>
                <w:rFonts w:asciiTheme="minorHAnsi" w:eastAsiaTheme="minorEastAsia" w:hAnsiTheme="minorHAnsi"/>
                <w:noProof/>
                <w:sz w:val="22"/>
                <w:lang w:val="en-US"/>
              </w:rPr>
              <w:tab/>
            </w:r>
            <w:r w:rsidR="008F28D4" w:rsidRPr="009C2219">
              <w:rPr>
                <w:rStyle w:val="Hyperlink"/>
                <w:noProof/>
                <w:lang w:val="en-US"/>
              </w:rPr>
              <w:t>Burlin</w:t>
            </w:r>
            <w:r w:rsidR="008F28D4">
              <w:rPr>
                <w:noProof/>
                <w:webHidden/>
              </w:rPr>
              <w:tab/>
            </w:r>
            <w:r w:rsidR="008F28D4">
              <w:rPr>
                <w:noProof/>
                <w:webHidden/>
              </w:rPr>
              <w:fldChar w:fldCharType="begin"/>
            </w:r>
            <w:r w:rsidR="008F28D4">
              <w:rPr>
                <w:noProof/>
                <w:webHidden/>
              </w:rPr>
              <w:instrText xml:space="preserve"> PAGEREF _Toc98952842 \h </w:instrText>
            </w:r>
            <w:r w:rsidR="008F28D4">
              <w:rPr>
                <w:noProof/>
                <w:webHidden/>
              </w:rPr>
            </w:r>
            <w:r w:rsidR="008F28D4">
              <w:rPr>
                <w:noProof/>
                <w:webHidden/>
              </w:rPr>
              <w:fldChar w:fldCharType="separate"/>
            </w:r>
            <w:r w:rsidR="000E19EF">
              <w:rPr>
                <w:noProof/>
                <w:webHidden/>
              </w:rPr>
              <w:t>32</w:t>
            </w:r>
            <w:r w:rsidR="008F28D4">
              <w:rPr>
                <w:noProof/>
                <w:webHidden/>
              </w:rPr>
              <w:fldChar w:fldCharType="end"/>
            </w:r>
          </w:hyperlink>
        </w:p>
        <w:p w14:paraId="1D388CA1" w14:textId="744EFCC6"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43" w:history="1">
            <w:r w:rsidR="008F28D4" w:rsidRPr="009C2219">
              <w:rPr>
                <w:rStyle w:val="Hyperlink"/>
                <w:noProof/>
                <w:lang w:val="en-US"/>
              </w:rPr>
              <w:t>1.5</w:t>
            </w:r>
            <w:r w:rsidR="008F28D4">
              <w:rPr>
                <w:rFonts w:asciiTheme="minorHAnsi" w:eastAsiaTheme="minorEastAsia" w:hAnsiTheme="minorHAnsi"/>
                <w:noProof/>
                <w:sz w:val="22"/>
                <w:lang w:val="en-US"/>
              </w:rPr>
              <w:tab/>
            </w:r>
            <w:r w:rsidR="008F28D4" w:rsidRPr="009C2219">
              <w:rPr>
                <w:rStyle w:val="Hyperlink"/>
                <w:noProof/>
                <w:lang w:val="en-US"/>
              </w:rPr>
              <w:t>Dosimetry methods</w:t>
            </w:r>
            <w:r w:rsidR="008F28D4">
              <w:rPr>
                <w:noProof/>
                <w:webHidden/>
              </w:rPr>
              <w:tab/>
            </w:r>
            <w:r w:rsidR="008F28D4">
              <w:rPr>
                <w:noProof/>
                <w:webHidden/>
              </w:rPr>
              <w:fldChar w:fldCharType="begin"/>
            </w:r>
            <w:r w:rsidR="008F28D4">
              <w:rPr>
                <w:noProof/>
                <w:webHidden/>
              </w:rPr>
              <w:instrText xml:space="preserve"> PAGEREF _Toc98952843 \h </w:instrText>
            </w:r>
            <w:r w:rsidR="008F28D4">
              <w:rPr>
                <w:noProof/>
                <w:webHidden/>
              </w:rPr>
            </w:r>
            <w:r w:rsidR="008F28D4">
              <w:rPr>
                <w:noProof/>
                <w:webHidden/>
              </w:rPr>
              <w:fldChar w:fldCharType="separate"/>
            </w:r>
            <w:r w:rsidR="000E19EF">
              <w:rPr>
                <w:noProof/>
                <w:webHidden/>
              </w:rPr>
              <w:t>33</w:t>
            </w:r>
            <w:r w:rsidR="008F28D4">
              <w:rPr>
                <w:noProof/>
                <w:webHidden/>
              </w:rPr>
              <w:fldChar w:fldCharType="end"/>
            </w:r>
          </w:hyperlink>
        </w:p>
        <w:p w14:paraId="1D77CC11" w14:textId="7469AAAF"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4" w:history="1">
            <w:r w:rsidR="008F28D4" w:rsidRPr="009C2219">
              <w:rPr>
                <w:rStyle w:val="Hyperlink"/>
                <w:noProof/>
                <w:lang w:val="en-US"/>
              </w:rPr>
              <w:t>1.5.1</w:t>
            </w:r>
            <w:r w:rsidR="008F28D4">
              <w:rPr>
                <w:rFonts w:asciiTheme="minorHAnsi" w:eastAsiaTheme="minorEastAsia" w:hAnsiTheme="minorHAnsi"/>
                <w:noProof/>
                <w:sz w:val="22"/>
                <w:lang w:val="en-US"/>
              </w:rPr>
              <w:tab/>
            </w:r>
            <w:r w:rsidR="008F28D4" w:rsidRPr="009C2219">
              <w:rPr>
                <w:rStyle w:val="Hyperlink"/>
                <w:noProof/>
                <w:lang w:val="en-US"/>
              </w:rPr>
              <w:t>Parallel- Plate Ionization Chamber</w:t>
            </w:r>
            <w:r w:rsidR="008F28D4">
              <w:rPr>
                <w:noProof/>
                <w:webHidden/>
              </w:rPr>
              <w:tab/>
            </w:r>
            <w:r w:rsidR="008F28D4">
              <w:rPr>
                <w:noProof/>
                <w:webHidden/>
              </w:rPr>
              <w:fldChar w:fldCharType="begin"/>
            </w:r>
            <w:r w:rsidR="008F28D4">
              <w:rPr>
                <w:noProof/>
                <w:webHidden/>
              </w:rPr>
              <w:instrText xml:space="preserve"> PAGEREF _Toc98952844 \h </w:instrText>
            </w:r>
            <w:r w:rsidR="008F28D4">
              <w:rPr>
                <w:noProof/>
                <w:webHidden/>
              </w:rPr>
            </w:r>
            <w:r w:rsidR="008F28D4">
              <w:rPr>
                <w:noProof/>
                <w:webHidden/>
              </w:rPr>
              <w:fldChar w:fldCharType="separate"/>
            </w:r>
            <w:r w:rsidR="000E19EF">
              <w:rPr>
                <w:noProof/>
                <w:webHidden/>
              </w:rPr>
              <w:t>33</w:t>
            </w:r>
            <w:r w:rsidR="008F28D4">
              <w:rPr>
                <w:noProof/>
                <w:webHidden/>
              </w:rPr>
              <w:fldChar w:fldCharType="end"/>
            </w:r>
          </w:hyperlink>
        </w:p>
        <w:p w14:paraId="17DC57E8" w14:textId="0B69E6D5"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5" w:history="1">
            <w:r w:rsidR="008F28D4" w:rsidRPr="009C2219">
              <w:rPr>
                <w:rStyle w:val="Hyperlink"/>
                <w:noProof/>
                <w:lang w:val="en-US"/>
              </w:rPr>
              <w:t>1.5.2</w:t>
            </w:r>
            <w:r w:rsidR="008F28D4">
              <w:rPr>
                <w:rFonts w:asciiTheme="minorHAnsi" w:eastAsiaTheme="minorEastAsia" w:hAnsiTheme="minorHAnsi"/>
                <w:noProof/>
                <w:sz w:val="22"/>
                <w:lang w:val="en-US"/>
              </w:rPr>
              <w:tab/>
            </w:r>
            <w:r w:rsidR="008F28D4" w:rsidRPr="009C2219">
              <w:rPr>
                <w:rStyle w:val="Hyperlink"/>
                <w:noProof/>
                <w:lang w:val="en-US"/>
              </w:rPr>
              <w:t>Thimble Ionization Chamber</w:t>
            </w:r>
            <w:r w:rsidR="008F28D4">
              <w:rPr>
                <w:noProof/>
                <w:webHidden/>
              </w:rPr>
              <w:tab/>
            </w:r>
            <w:r w:rsidR="008F28D4">
              <w:rPr>
                <w:noProof/>
                <w:webHidden/>
              </w:rPr>
              <w:fldChar w:fldCharType="begin"/>
            </w:r>
            <w:r w:rsidR="008F28D4">
              <w:rPr>
                <w:noProof/>
                <w:webHidden/>
              </w:rPr>
              <w:instrText xml:space="preserve"> PAGEREF _Toc98952845 \h </w:instrText>
            </w:r>
            <w:r w:rsidR="008F28D4">
              <w:rPr>
                <w:noProof/>
                <w:webHidden/>
              </w:rPr>
            </w:r>
            <w:r w:rsidR="008F28D4">
              <w:rPr>
                <w:noProof/>
                <w:webHidden/>
              </w:rPr>
              <w:fldChar w:fldCharType="separate"/>
            </w:r>
            <w:r w:rsidR="000E19EF">
              <w:rPr>
                <w:noProof/>
                <w:webHidden/>
              </w:rPr>
              <w:t>35</w:t>
            </w:r>
            <w:r w:rsidR="008F28D4">
              <w:rPr>
                <w:noProof/>
                <w:webHidden/>
              </w:rPr>
              <w:fldChar w:fldCharType="end"/>
            </w:r>
          </w:hyperlink>
        </w:p>
        <w:p w14:paraId="7B252DCE" w14:textId="59A23588"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6" w:history="1">
            <w:r w:rsidR="008F28D4" w:rsidRPr="009C2219">
              <w:rPr>
                <w:rStyle w:val="Hyperlink"/>
                <w:noProof/>
              </w:rPr>
              <w:t>1.5.3</w:t>
            </w:r>
            <w:r w:rsidR="008F28D4">
              <w:rPr>
                <w:rFonts w:asciiTheme="minorHAnsi" w:eastAsiaTheme="minorEastAsia" w:hAnsiTheme="minorHAnsi"/>
                <w:noProof/>
                <w:sz w:val="22"/>
                <w:lang w:val="en-US"/>
              </w:rPr>
              <w:tab/>
            </w:r>
            <w:r w:rsidR="008F28D4" w:rsidRPr="009C2219">
              <w:rPr>
                <w:rStyle w:val="Hyperlink"/>
                <w:noProof/>
              </w:rPr>
              <w:t>Radiochromic film</w:t>
            </w:r>
            <w:r w:rsidR="008F28D4">
              <w:rPr>
                <w:noProof/>
                <w:webHidden/>
              </w:rPr>
              <w:tab/>
            </w:r>
            <w:r w:rsidR="008F28D4">
              <w:rPr>
                <w:noProof/>
                <w:webHidden/>
              </w:rPr>
              <w:fldChar w:fldCharType="begin"/>
            </w:r>
            <w:r w:rsidR="008F28D4">
              <w:rPr>
                <w:noProof/>
                <w:webHidden/>
              </w:rPr>
              <w:instrText xml:space="preserve"> PAGEREF _Toc98952846 \h </w:instrText>
            </w:r>
            <w:r w:rsidR="008F28D4">
              <w:rPr>
                <w:noProof/>
                <w:webHidden/>
              </w:rPr>
            </w:r>
            <w:r w:rsidR="008F28D4">
              <w:rPr>
                <w:noProof/>
                <w:webHidden/>
              </w:rPr>
              <w:fldChar w:fldCharType="separate"/>
            </w:r>
            <w:r w:rsidR="000E19EF">
              <w:rPr>
                <w:noProof/>
                <w:webHidden/>
              </w:rPr>
              <w:t>36</w:t>
            </w:r>
            <w:r w:rsidR="008F28D4">
              <w:rPr>
                <w:noProof/>
                <w:webHidden/>
              </w:rPr>
              <w:fldChar w:fldCharType="end"/>
            </w:r>
          </w:hyperlink>
        </w:p>
        <w:p w14:paraId="5C5B1F76" w14:textId="110592F5"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47" w:history="1">
            <w:r w:rsidR="008F28D4" w:rsidRPr="009C2219">
              <w:rPr>
                <w:rStyle w:val="Hyperlink"/>
                <w:noProof/>
                <w:lang w:val="en-US"/>
              </w:rPr>
              <w:t>1.6</w:t>
            </w:r>
            <w:r w:rsidR="008F28D4">
              <w:rPr>
                <w:rFonts w:asciiTheme="minorHAnsi" w:eastAsiaTheme="minorEastAsia" w:hAnsiTheme="minorHAnsi"/>
                <w:noProof/>
                <w:sz w:val="22"/>
                <w:lang w:val="en-US"/>
              </w:rPr>
              <w:tab/>
            </w:r>
            <w:r w:rsidR="008F28D4" w:rsidRPr="009C2219">
              <w:rPr>
                <w:rStyle w:val="Hyperlink"/>
                <w:noProof/>
                <w:lang w:val="en-US"/>
              </w:rPr>
              <w:t>Statistics</w:t>
            </w:r>
            <w:r w:rsidR="008F28D4">
              <w:rPr>
                <w:noProof/>
                <w:webHidden/>
              </w:rPr>
              <w:tab/>
            </w:r>
            <w:r w:rsidR="008F28D4">
              <w:rPr>
                <w:noProof/>
                <w:webHidden/>
              </w:rPr>
              <w:fldChar w:fldCharType="begin"/>
            </w:r>
            <w:r w:rsidR="008F28D4">
              <w:rPr>
                <w:noProof/>
                <w:webHidden/>
              </w:rPr>
              <w:instrText xml:space="preserve"> PAGEREF _Toc98952847 \h </w:instrText>
            </w:r>
            <w:r w:rsidR="008F28D4">
              <w:rPr>
                <w:noProof/>
                <w:webHidden/>
              </w:rPr>
            </w:r>
            <w:r w:rsidR="008F28D4">
              <w:rPr>
                <w:noProof/>
                <w:webHidden/>
              </w:rPr>
              <w:fldChar w:fldCharType="separate"/>
            </w:r>
            <w:r w:rsidR="000E19EF">
              <w:rPr>
                <w:noProof/>
                <w:webHidden/>
              </w:rPr>
              <w:t>37</w:t>
            </w:r>
            <w:r w:rsidR="008F28D4">
              <w:rPr>
                <w:noProof/>
                <w:webHidden/>
              </w:rPr>
              <w:fldChar w:fldCharType="end"/>
            </w:r>
          </w:hyperlink>
        </w:p>
        <w:p w14:paraId="2ED2D3CD" w14:textId="3DA739F0"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8" w:history="1">
            <w:r w:rsidR="008F28D4" w:rsidRPr="009C2219">
              <w:rPr>
                <w:rStyle w:val="Hyperlink"/>
                <w:noProof/>
                <w:lang w:val="en-US"/>
              </w:rPr>
              <w:t>1.6.1</w:t>
            </w:r>
            <w:r w:rsidR="008F28D4">
              <w:rPr>
                <w:rFonts w:asciiTheme="minorHAnsi" w:eastAsiaTheme="minorEastAsia" w:hAnsiTheme="minorHAnsi"/>
                <w:noProof/>
                <w:sz w:val="22"/>
                <w:lang w:val="en-US"/>
              </w:rPr>
              <w:tab/>
            </w:r>
            <w:r w:rsidR="008F28D4" w:rsidRPr="009C2219">
              <w:rPr>
                <w:rStyle w:val="Hyperlink"/>
                <w:noProof/>
                <w:lang w:val="en-US"/>
              </w:rPr>
              <w:t>Non-linear curve fit</w:t>
            </w:r>
            <w:r w:rsidR="008F28D4">
              <w:rPr>
                <w:noProof/>
                <w:webHidden/>
              </w:rPr>
              <w:tab/>
            </w:r>
            <w:r w:rsidR="008F28D4">
              <w:rPr>
                <w:noProof/>
                <w:webHidden/>
              </w:rPr>
              <w:fldChar w:fldCharType="begin"/>
            </w:r>
            <w:r w:rsidR="008F28D4">
              <w:rPr>
                <w:noProof/>
                <w:webHidden/>
              </w:rPr>
              <w:instrText xml:space="preserve"> PAGEREF _Toc98952848 \h </w:instrText>
            </w:r>
            <w:r w:rsidR="008F28D4">
              <w:rPr>
                <w:noProof/>
                <w:webHidden/>
              </w:rPr>
            </w:r>
            <w:r w:rsidR="008F28D4">
              <w:rPr>
                <w:noProof/>
                <w:webHidden/>
              </w:rPr>
              <w:fldChar w:fldCharType="separate"/>
            </w:r>
            <w:r w:rsidR="000E19EF">
              <w:rPr>
                <w:noProof/>
                <w:webHidden/>
              </w:rPr>
              <w:t>37</w:t>
            </w:r>
            <w:r w:rsidR="008F28D4">
              <w:rPr>
                <w:noProof/>
                <w:webHidden/>
              </w:rPr>
              <w:fldChar w:fldCharType="end"/>
            </w:r>
          </w:hyperlink>
        </w:p>
        <w:p w14:paraId="69142275" w14:textId="1DC65C83"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49" w:history="1">
            <w:r w:rsidR="008F28D4" w:rsidRPr="009C2219">
              <w:rPr>
                <w:rStyle w:val="Hyperlink"/>
                <w:noProof/>
                <w:lang w:val="en-US"/>
              </w:rPr>
              <w:t>1.6.2</w:t>
            </w:r>
            <w:r w:rsidR="008F28D4">
              <w:rPr>
                <w:rFonts w:asciiTheme="minorHAnsi" w:eastAsiaTheme="minorEastAsia" w:hAnsiTheme="minorHAnsi"/>
                <w:noProof/>
                <w:sz w:val="22"/>
                <w:lang w:val="en-US"/>
              </w:rPr>
              <w:tab/>
            </w:r>
            <w:r w:rsidR="008F28D4" w:rsidRPr="009C2219">
              <w:rPr>
                <w:rStyle w:val="Hyperlink"/>
                <w:noProof/>
                <w:lang w:val="en-US"/>
              </w:rPr>
              <w:t>Akaike’s Information Criteria</w:t>
            </w:r>
            <w:r w:rsidR="008F28D4">
              <w:rPr>
                <w:noProof/>
                <w:webHidden/>
              </w:rPr>
              <w:tab/>
            </w:r>
            <w:r w:rsidR="008F28D4">
              <w:rPr>
                <w:noProof/>
                <w:webHidden/>
              </w:rPr>
              <w:fldChar w:fldCharType="begin"/>
            </w:r>
            <w:r w:rsidR="008F28D4">
              <w:rPr>
                <w:noProof/>
                <w:webHidden/>
              </w:rPr>
              <w:instrText xml:space="preserve"> PAGEREF _Toc98952849 \h </w:instrText>
            </w:r>
            <w:r w:rsidR="008F28D4">
              <w:rPr>
                <w:noProof/>
                <w:webHidden/>
              </w:rPr>
            </w:r>
            <w:r w:rsidR="008F28D4">
              <w:rPr>
                <w:noProof/>
                <w:webHidden/>
              </w:rPr>
              <w:fldChar w:fldCharType="separate"/>
            </w:r>
            <w:r w:rsidR="000E19EF">
              <w:rPr>
                <w:noProof/>
                <w:webHidden/>
              </w:rPr>
              <w:t>40</w:t>
            </w:r>
            <w:r w:rsidR="008F28D4">
              <w:rPr>
                <w:noProof/>
                <w:webHidden/>
              </w:rPr>
              <w:fldChar w:fldCharType="end"/>
            </w:r>
          </w:hyperlink>
        </w:p>
        <w:p w14:paraId="447ACB2E" w14:textId="3C18D830"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0" w:history="1">
            <w:r w:rsidR="008F28D4" w:rsidRPr="009C2219">
              <w:rPr>
                <w:rStyle w:val="Hyperlink"/>
                <w:noProof/>
                <w:lang w:val="en-US"/>
              </w:rPr>
              <w:t>1.6.3</w:t>
            </w:r>
            <w:r w:rsidR="008F28D4">
              <w:rPr>
                <w:rFonts w:asciiTheme="minorHAnsi" w:eastAsiaTheme="minorEastAsia" w:hAnsiTheme="minorHAnsi"/>
                <w:noProof/>
                <w:sz w:val="22"/>
                <w:lang w:val="en-US"/>
              </w:rPr>
              <w:tab/>
            </w:r>
            <w:r w:rsidR="008F28D4" w:rsidRPr="009C2219">
              <w:rPr>
                <w:rStyle w:val="Hyperlink"/>
                <w:noProof/>
                <w:lang w:val="en-US"/>
              </w:rPr>
              <w:t>Poisson Regression</w:t>
            </w:r>
            <w:r w:rsidR="008F28D4">
              <w:rPr>
                <w:noProof/>
                <w:webHidden/>
              </w:rPr>
              <w:tab/>
            </w:r>
            <w:r w:rsidR="008F28D4">
              <w:rPr>
                <w:noProof/>
                <w:webHidden/>
              </w:rPr>
              <w:fldChar w:fldCharType="begin"/>
            </w:r>
            <w:r w:rsidR="008F28D4">
              <w:rPr>
                <w:noProof/>
                <w:webHidden/>
              </w:rPr>
              <w:instrText xml:space="preserve"> PAGEREF _Toc98952850 \h </w:instrText>
            </w:r>
            <w:r w:rsidR="008F28D4">
              <w:rPr>
                <w:noProof/>
                <w:webHidden/>
              </w:rPr>
            </w:r>
            <w:r w:rsidR="008F28D4">
              <w:rPr>
                <w:noProof/>
                <w:webHidden/>
              </w:rPr>
              <w:fldChar w:fldCharType="separate"/>
            </w:r>
            <w:r w:rsidR="000E19EF">
              <w:rPr>
                <w:noProof/>
                <w:webHidden/>
              </w:rPr>
              <w:t>40</w:t>
            </w:r>
            <w:r w:rsidR="008F28D4">
              <w:rPr>
                <w:noProof/>
                <w:webHidden/>
              </w:rPr>
              <w:fldChar w:fldCharType="end"/>
            </w:r>
          </w:hyperlink>
        </w:p>
        <w:p w14:paraId="35D17409" w14:textId="1B203F47"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51" w:history="1">
            <w:r w:rsidR="008F28D4" w:rsidRPr="009C2219">
              <w:rPr>
                <w:rStyle w:val="Hyperlink"/>
                <w:noProof/>
                <w:lang w:val="en-US"/>
              </w:rPr>
              <w:t>1.7</w:t>
            </w:r>
            <w:r w:rsidR="008F28D4">
              <w:rPr>
                <w:rFonts w:asciiTheme="minorHAnsi" w:eastAsiaTheme="minorEastAsia" w:hAnsiTheme="minorHAnsi"/>
                <w:noProof/>
                <w:sz w:val="22"/>
                <w:lang w:val="en-US"/>
              </w:rPr>
              <w:tab/>
            </w:r>
            <w:r w:rsidR="008F28D4" w:rsidRPr="009C2219">
              <w:rPr>
                <w:rStyle w:val="Hyperlink"/>
                <w:noProof/>
                <w:lang w:val="en-US"/>
              </w:rPr>
              <w:t>Radiobiology</w:t>
            </w:r>
            <w:r w:rsidR="008F28D4">
              <w:rPr>
                <w:noProof/>
                <w:webHidden/>
              </w:rPr>
              <w:tab/>
            </w:r>
            <w:r w:rsidR="008F28D4">
              <w:rPr>
                <w:noProof/>
                <w:webHidden/>
              </w:rPr>
              <w:fldChar w:fldCharType="begin"/>
            </w:r>
            <w:r w:rsidR="008F28D4">
              <w:rPr>
                <w:noProof/>
                <w:webHidden/>
              </w:rPr>
              <w:instrText xml:space="preserve"> PAGEREF _Toc98952851 \h </w:instrText>
            </w:r>
            <w:r w:rsidR="008F28D4">
              <w:rPr>
                <w:noProof/>
                <w:webHidden/>
              </w:rPr>
            </w:r>
            <w:r w:rsidR="008F28D4">
              <w:rPr>
                <w:noProof/>
                <w:webHidden/>
              </w:rPr>
              <w:fldChar w:fldCharType="separate"/>
            </w:r>
            <w:r w:rsidR="000E19EF">
              <w:rPr>
                <w:noProof/>
                <w:webHidden/>
              </w:rPr>
              <w:t>42</w:t>
            </w:r>
            <w:r w:rsidR="008F28D4">
              <w:rPr>
                <w:noProof/>
                <w:webHidden/>
              </w:rPr>
              <w:fldChar w:fldCharType="end"/>
            </w:r>
          </w:hyperlink>
        </w:p>
        <w:p w14:paraId="3F5D4C52" w14:textId="057E38AC"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2" w:history="1">
            <w:r w:rsidR="008F28D4" w:rsidRPr="009C2219">
              <w:rPr>
                <w:rStyle w:val="Hyperlink"/>
                <w:noProof/>
                <w:lang w:val="en-US"/>
              </w:rPr>
              <w:t>1.7.1</w:t>
            </w:r>
            <w:r w:rsidR="008F28D4">
              <w:rPr>
                <w:rFonts w:asciiTheme="minorHAnsi" w:eastAsiaTheme="minorEastAsia" w:hAnsiTheme="minorHAnsi"/>
                <w:noProof/>
                <w:sz w:val="22"/>
                <w:lang w:val="en-US"/>
              </w:rPr>
              <w:tab/>
            </w:r>
            <w:r w:rsidR="008F28D4" w:rsidRPr="009C2219">
              <w:rPr>
                <w:rStyle w:val="Hyperlink"/>
                <w:noProof/>
                <w:lang w:val="en-US"/>
              </w:rPr>
              <w:t>DNA basics</w:t>
            </w:r>
            <w:r w:rsidR="008F28D4">
              <w:rPr>
                <w:noProof/>
                <w:webHidden/>
              </w:rPr>
              <w:tab/>
            </w:r>
            <w:r w:rsidR="008F28D4">
              <w:rPr>
                <w:noProof/>
                <w:webHidden/>
              </w:rPr>
              <w:fldChar w:fldCharType="begin"/>
            </w:r>
            <w:r w:rsidR="008F28D4">
              <w:rPr>
                <w:noProof/>
                <w:webHidden/>
              </w:rPr>
              <w:instrText xml:space="preserve"> PAGEREF _Toc98952852 \h </w:instrText>
            </w:r>
            <w:r w:rsidR="008F28D4">
              <w:rPr>
                <w:noProof/>
                <w:webHidden/>
              </w:rPr>
            </w:r>
            <w:r w:rsidR="008F28D4">
              <w:rPr>
                <w:noProof/>
                <w:webHidden/>
              </w:rPr>
              <w:fldChar w:fldCharType="separate"/>
            </w:r>
            <w:r w:rsidR="000E19EF">
              <w:rPr>
                <w:noProof/>
                <w:webHidden/>
              </w:rPr>
              <w:t>42</w:t>
            </w:r>
            <w:r w:rsidR="008F28D4">
              <w:rPr>
                <w:noProof/>
                <w:webHidden/>
              </w:rPr>
              <w:fldChar w:fldCharType="end"/>
            </w:r>
          </w:hyperlink>
        </w:p>
        <w:p w14:paraId="7945B177" w14:textId="77204A30"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3" w:history="1">
            <w:r w:rsidR="008F28D4" w:rsidRPr="009C2219">
              <w:rPr>
                <w:rStyle w:val="Hyperlink"/>
                <w:noProof/>
                <w:lang w:val="en-US"/>
              </w:rPr>
              <w:t>1.7.2</w:t>
            </w:r>
            <w:r w:rsidR="008F28D4">
              <w:rPr>
                <w:rFonts w:asciiTheme="minorHAnsi" w:eastAsiaTheme="minorEastAsia" w:hAnsiTheme="minorHAnsi"/>
                <w:noProof/>
                <w:sz w:val="22"/>
                <w:lang w:val="en-US"/>
              </w:rPr>
              <w:tab/>
            </w:r>
            <w:r w:rsidR="008F28D4" w:rsidRPr="009C2219">
              <w:rPr>
                <w:rStyle w:val="Hyperlink"/>
                <w:noProof/>
                <w:lang w:val="en-US"/>
              </w:rPr>
              <w:t>Cell Cycle and Checkpoints</w:t>
            </w:r>
            <w:r w:rsidR="008F28D4">
              <w:rPr>
                <w:noProof/>
                <w:webHidden/>
              </w:rPr>
              <w:tab/>
            </w:r>
            <w:r w:rsidR="008F28D4">
              <w:rPr>
                <w:noProof/>
                <w:webHidden/>
              </w:rPr>
              <w:fldChar w:fldCharType="begin"/>
            </w:r>
            <w:r w:rsidR="008F28D4">
              <w:rPr>
                <w:noProof/>
                <w:webHidden/>
              </w:rPr>
              <w:instrText xml:space="preserve"> PAGEREF _Toc98952853 \h </w:instrText>
            </w:r>
            <w:r w:rsidR="008F28D4">
              <w:rPr>
                <w:noProof/>
                <w:webHidden/>
              </w:rPr>
            </w:r>
            <w:r w:rsidR="008F28D4">
              <w:rPr>
                <w:noProof/>
                <w:webHidden/>
              </w:rPr>
              <w:fldChar w:fldCharType="separate"/>
            </w:r>
            <w:r w:rsidR="000E19EF">
              <w:rPr>
                <w:noProof/>
                <w:webHidden/>
              </w:rPr>
              <w:t>44</w:t>
            </w:r>
            <w:r w:rsidR="008F28D4">
              <w:rPr>
                <w:noProof/>
                <w:webHidden/>
              </w:rPr>
              <w:fldChar w:fldCharType="end"/>
            </w:r>
          </w:hyperlink>
        </w:p>
        <w:p w14:paraId="01B60D9B" w14:textId="06AEC177"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4" w:history="1">
            <w:r w:rsidR="008F28D4" w:rsidRPr="009C2219">
              <w:rPr>
                <w:rStyle w:val="Hyperlink"/>
                <w:noProof/>
                <w:lang w:val="en-US"/>
              </w:rPr>
              <w:t>1.7.3</w:t>
            </w:r>
            <w:r w:rsidR="008F28D4">
              <w:rPr>
                <w:rFonts w:asciiTheme="minorHAnsi" w:eastAsiaTheme="minorEastAsia" w:hAnsiTheme="minorHAnsi"/>
                <w:noProof/>
                <w:sz w:val="22"/>
                <w:lang w:val="en-US"/>
              </w:rPr>
              <w:tab/>
            </w:r>
            <w:r w:rsidR="008F28D4" w:rsidRPr="009C2219">
              <w:rPr>
                <w:rStyle w:val="Hyperlink"/>
                <w:noProof/>
                <w:lang w:val="en-US"/>
              </w:rPr>
              <w:t>DNA damage and repair</w:t>
            </w:r>
            <w:r w:rsidR="008F28D4">
              <w:rPr>
                <w:noProof/>
                <w:webHidden/>
              </w:rPr>
              <w:tab/>
            </w:r>
            <w:r w:rsidR="008F28D4">
              <w:rPr>
                <w:noProof/>
                <w:webHidden/>
              </w:rPr>
              <w:fldChar w:fldCharType="begin"/>
            </w:r>
            <w:r w:rsidR="008F28D4">
              <w:rPr>
                <w:noProof/>
                <w:webHidden/>
              </w:rPr>
              <w:instrText xml:space="preserve"> PAGEREF _Toc98952854 \h </w:instrText>
            </w:r>
            <w:r w:rsidR="008F28D4">
              <w:rPr>
                <w:noProof/>
                <w:webHidden/>
              </w:rPr>
            </w:r>
            <w:r w:rsidR="008F28D4">
              <w:rPr>
                <w:noProof/>
                <w:webHidden/>
              </w:rPr>
              <w:fldChar w:fldCharType="separate"/>
            </w:r>
            <w:r w:rsidR="000E19EF">
              <w:rPr>
                <w:noProof/>
                <w:webHidden/>
              </w:rPr>
              <w:t>47</w:t>
            </w:r>
            <w:r w:rsidR="008F28D4">
              <w:rPr>
                <w:noProof/>
                <w:webHidden/>
              </w:rPr>
              <w:fldChar w:fldCharType="end"/>
            </w:r>
          </w:hyperlink>
        </w:p>
        <w:p w14:paraId="4034B206" w14:textId="40F978BA"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5" w:history="1">
            <w:r w:rsidR="008F28D4" w:rsidRPr="009C2219">
              <w:rPr>
                <w:rStyle w:val="Hyperlink"/>
                <w:noProof/>
                <w:lang w:val="en-US"/>
              </w:rPr>
              <w:t>1.7.4</w:t>
            </w:r>
            <w:r w:rsidR="008F28D4">
              <w:rPr>
                <w:rFonts w:asciiTheme="minorHAnsi" w:eastAsiaTheme="minorEastAsia" w:hAnsiTheme="minorHAnsi"/>
                <w:noProof/>
                <w:sz w:val="22"/>
                <w:lang w:val="en-US"/>
              </w:rPr>
              <w:tab/>
            </w:r>
            <w:r w:rsidR="008F28D4" w:rsidRPr="009C2219">
              <w:rPr>
                <w:rStyle w:val="Hyperlink"/>
                <w:noProof/>
                <w:lang w:val="en-US"/>
              </w:rPr>
              <w:t>Cell Survival Curves</w:t>
            </w:r>
            <w:r w:rsidR="008F28D4">
              <w:rPr>
                <w:noProof/>
                <w:webHidden/>
              </w:rPr>
              <w:tab/>
            </w:r>
            <w:r w:rsidR="008F28D4">
              <w:rPr>
                <w:noProof/>
                <w:webHidden/>
              </w:rPr>
              <w:fldChar w:fldCharType="begin"/>
            </w:r>
            <w:r w:rsidR="008F28D4">
              <w:rPr>
                <w:noProof/>
                <w:webHidden/>
              </w:rPr>
              <w:instrText xml:space="preserve"> PAGEREF _Toc98952855 \h </w:instrText>
            </w:r>
            <w:r w:rsidR="008F28D4">
              <w:rPr>
                <w:noProof/>
                <w:webHidden/>
              </w:rPr>
            </w:r>
            <w:r w:rsidR="008F28D4">
              <w:rPr>
                <w:noProof/>
                <w:webHidden/>
              </w:rPr>
              <w:fldChar w:fldCharType="separate"/>
            </w:r>
            <w:r w:rsidR="000E19EF">
              <w:rPr>
                <w:noProof/>
                <w:webHidden/>
              </w:rPr>
              <w:t>50</w:t>
            </w:r>
            <w:r w:rsidR="008F28D4">
              <w:rPr>
                <w:noProof/>
                <w:webHidden/>
              </w:rPr>
              <w:fldChar w:fldCharType="end"/>
            </w:r>
          </w:hyperlink>
        </w:p>
        <w:p w14:paraId="409E6B4C" w14:textId="3D733F37"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6" w:history="1">
            <w:r w:rsidR="008F28D4" w:rsidRPr="009C2219">
              <w:rPr>
                <w:rStyle w:val="Hyperlink"/>
                <w:noProof/>
                <w:lang w:val="en-US"/>
              </w:rPr>
              <w:t>1.7.5</w:t>
            </w:r>
            <w:r w:rsidR="008F28D4">
              <w:rPr>
                <w:rFonts w:asciiTheme="minorHAnsi" w:eastAsiaTheme="minorEastAsia" w:hAnsiTheme="minorHAnsi"/>
                <w:noProof/>
                <w:sz w:val="22"/>
                <w:lang w:val="en-US"/>
              </w:rPr>
              <w:tab/>
            </w:r>
            <w:r w:rsidR="008F28D4" w:rsidRPr="009C2219">
              <w:rPr>
                <w:rStyle w:val="Hyperlink"/>
                <w:noProof/>
                <w:lang w:val="en-US"/>
              </w:rPr>
              <w:t>LQ-model</w:t>
            </w:r>
            <w:r w:rsidR="008F28D4">
              <w:rPr>
                <w:noProof/>
                <w:webHidden/>
              </w:rPr>
              <w:tab/>
            </w:r>
            <w:r w:rsidR="008F28D4">
              <w:rPr>
                <w:noProof/>
                <w:webHidden/>
              </w:rPr>
              <w:fldChar w:fldCharType="begin"/>
            </w:r>
            <w:r w:rsidR="008F28D4">
              <w:rPr>
                <w:noProof/>
                <w:webHidden/>
              </w:rPr>
              <w:instrText xml:space="preserve"> PAGEREF _Toc98952856 \h </w:instrText>
            </w:r>
            <w:r w:rsidR="008F28D4">
              <w:rPr>
                <w:noProof/>
                <w:webHidden/>
              </w:rPr>
            </w:r>
            <w:r w:rsidR="008F28D4">
              <w:rPr>
                <w:noProof/>
                <w:webHidden/>
              </w:rPr>
              <w:fldChar w:fldCharType="separate"/>
            </w:r>
            <w:r w:rsidR="000E19EF">
              <w:rPr>
                <w:noProof/>
                <w:webHidden/>
              </w:rPr>
              <w:t>51</w:t>
            </w:r>
            <w:r w:rsidR="008F28D4">
              <w:rPr>
                <w:noProof/>
                <w:webHidden/>
              </w:rPr>
              <w:fldChar w:fldCharType="end"/>
            </w:r>
          </w:hyperlink>
        </w:p>
        <w:p w14:paraId="1887084C" w14:textId="672E33C1"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7" w:history="1">
            <w:r w:rsidR="008F28D4" w:rsidRPr="009C2219">
              <w:rPr>
                <w:rStyle w:val="Hyperlink"/>
                <w:noProof/>
                <w:lang w:val="en-US"/>
              </w:rPr>
              <w:t>1.7.6</w:t>
            </w:r>
            <w:r w:rsidR="008F28D4">
              <w:rPr>
                <w:rFonts w:asciiTheme="minorHAnsi" w:eastAsiaTheme="minorEastAsia" w:hAnsiTheme="minorHAnsi"/>
                <w:noProof/>
                <w:sz w:val="22"/>
                <w:lang w:val="en-US"/>
              </w:rPr>
              <w:tab/>
            </w:r>
            <w:r w:rsidR="008F28D4" w:rsidRPr="009C2219">
              <w:rPr>
                <w:rStyle w:val="Hyperlink"/>
                <w:noProof/>
                <w:lang w:val="en-US"/>
              </w:rPr>
              <w:t>Radiation Induced Bystander Effect</w:t>
            </w:r>
            <w:r w:rsidR="008F28D4">
              <w:rPr>
                <w:noProof/>
                <w:webHidden/>
              </w:rPr>
              <w:tab/>
            </w:r>
            <w:r w:rsidR="008F28D4">
              <w:rPr>
                <w:noProof/>
                <w:webHidden/>
              </w:rPr>
              <w:fldChar w:fldCharType="begin"/>
            </w:r>
            <w:r w:rsidR="008F28D4">
              <w:rPr>
                <w:noProof/>
                <w:webHidden/>
              </w:rPr>
              <w:instrText xml:space="preserve"> PAGEREF _Toc98952857 \h </w:instrText>
            </w:r>
            <w:r w:rsidR="008F28D4">
              <w:rPr>
                <w:noProof/>
                <w:webHidden/>
              </w:rPr>
            </w:r>
            <w:r w:rsidR="008F28D4">
              <w:rPr>
                <w:noProof/>
                <w:webHidden/>
              </w:rPr>
              <w:fldChar w:fldCharType="separate"/>
            </w:r>
            <w:r w:rsidR="000E19EF">
              <w:rPr>
                <w:noProof/>
                <w:webHidden/>
              </w:rPr>
              <w:t>53</w:t>
            </w:r>
            <w:r w:rsidR="008F28D4">
              <w:rPr>
                <w:noProof/>
                <w:webHidden/>
              </w:rPr>
              <w:fldChar w:fldCharType="end"/>
            </w:r>
          </w:hyperlink>
        </w:p>
        <w:p w14:paraId="0F55FC3E" w14:textId="5CDE8C64"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58" w:history="1">
            <w:r w:rsidR="008F28D4" w:rsidRPr="009C2219">
              <w:rPr>
                <w:rStyle w:val="Hyperlink"/>
                <w:noProof/>
                <w:lang w:val="en-US"/>
              </w:rPr>
              <w:t>1.7.7</w:t>
            </w:r>
            <w:r w:rsidR="008F28D4">
              <w:rPr>
                <w:rFonts w:asciiTheme="minorHAnsi" w:eastAsiaTheme="minorEastAsia" w:hAnsiTheme="minorHAnsi"/>
                <w:noProof/>
                <w:sz w:val="22"/>
                <w:lang w:val="en-US"/>
              </w:rPr>
              <w:tab/>
            </w:r>
            <w:r w:rsidR="008F28D4" w:rsidRPr="009C2219">
              <w:rPr>
                <w:rStyle w:val="Hyperlink"/>
                <w:noProof/>
                <w:lang w:val="en-US"/>
              </w:rPr>
              <w:t>Spatially Fractionated Radiation Therapy</w:t>
            </w:r>
            <w:r w:rsidR="008F28D4">
              <w:rPr>
                <w:noProof/>
                <w:webHidden/>
              </w:rPr>
              <w:tab/>
            </w:r>
            <w:r w:rsidR="008F28D4">
              <w:rPr>
                <w:noProof/>
                <w:webHidden/>
              </w:rPr>
              <w:fldChar w:fldCharType="begin"/>
            </w:r>
            <w:r w:rsidR="008F28D4">
              <w:rPr>
                <w:noProof/>
                <w:webHidden/>
              </w:rPr>
              <w:instrText xml:space="preserve"> PAGEREF _Toc98952858 \h </w:instrText>
            </w:r>
            <w:r w:rsidR="008F28D4">
              <w:rPr>
                <w:noProof/>
                <w:webHidden/>
              </w:rPr>
            </w:r>
            <w:r w:rsidR="008F28D4">
              <w:rPr>
                <w:noProof/>
                <w:webHidden/>
              </w:rPr>
              <w:fldChar w:fldCharType="separate"/>
            </w:r>
            <w:r w:rsidR="000E19EF">
              <w:rPr>
                <w:noProof/>
                <w:webHidden/>
              </w:rPr>
              <w:t>55</w:t>
            </w:r>
            <w:r w:rsidR="008F28D4">
              <w:rPr>
                <w:noProof/>
                <w:webHidden/>
              </w:rPr>
              <w:fldChar w:fldCharType="end"/>
            </w:r>
          </w:hyperlink>
        </w:p>
        <w:p w14:paraId="70BA8593" w14:textId="450E4AA2" w:rsidR="008F28D4" w:rsidRDefault="00526CB6" w:rsidP="00CB30D7">
          <w:pPr>
            <w:pStyle w:val="TOC1"/>
            <w:tabs>
              <w:tab w:val="left" w:pos="480"/>
              <w:tab w:val="right" w:leader="dot" w:pos="9350"/>
            </w:tabs>
            <w:spacing w:line="360" w:lineRule="auto"/>
            <w:rPr>
              <w:rFonts w:asciiTheme="minorHAnsi" w:eastAsiaTheme="minorEastAsia" w:hAnsiTheme="minorHAnsi"/>
              <w:noProof/>
              <w:sz w:val="22"/>
              <w:lang w:val="en-US"/>
            </w:rPr>
          </w:pPr>
          <w:hyperlink w:anchor="_Toc98952859" w:history="1">
            <w:r w:rsidR="008F28D4" w:rsidRPr="009C2219">
              <w:rPr>
                <w:rStyle w:val="Hyperlink"/>
                <w:noProof/>
              </w:rPr>
              <w:t>2</w:t>
            </w:r>
            <w:r w:rsidR="008F28D4">
              <w:rPr>
                <w:rFonts w:asciiTheme="minorHAnsi" w:eastAsiaTheme="minorEastAsia" w:hAnsiTheme="minorHAnsi"/>
                <w:noProof/>
                <w:sz w:val="22"/>
                <w:lang w:val="en-US"/>
              </w:rPr>
              <w:tab/>
            </w:r>
            <w:r w:rsidR="008F28D4" w:rsidRPr="009C2219">
              <w:rPr>
                <w:rStyle w:val="Hyperlink"/>
                <w:noProof/>
              </w:rPr>
              <w:t>Materials and Methods</w:t>
            </w:r>
            <w:r w:rsidR="008F28D4">
              <w:rPr>
                <w:noProof/>
                <w:webHidden/>
              </w:rPr>
              <w:tab/>
            </w:r>
            <w:r w:rsidR="008F28D4">
              <w:rPr>
                <w:noProof/>
                <w:webHidden/>
              </w:rPr>
              <w:fldChar w:fldCharType="begin"/>
            </w:r>
            <w:r w:rsidR="008F28D4">
              <w:rPr>
                <w:noProof/>
                <w:webHidden/>
              </w:rPr>
              <w:instrText xml:space="preserve"> PAGEREF _Toc98952859 \h </w:instrText>
            </w:r>
            <w:r w:rsidR="008F28D4">
              <w:rPr>
                <w:noProof/>
                <w:webHidden/>
              </w:rPr>
            </w:r>
            <w:r w:rsidR="008F28D4">
              <w:rPr>
                <w:noProof/>
                <w:webHidden/>
              </w:rPr>
              <w:fldChar w:fldCharType="separate"/>
            </w:r>
            <w:r w:rsidR="000E19EF">
              <w:rPr>
                <w:noProof/>
                <w:webHidden/>
              </w:rPr>
              <w:t>56</w:t>
            </w:r>
            <w:r w:rsidR="008F28D4">
              <w:rPr>
                <w:noProof/>
                <w:webHidden/>
              </w:rPr>
              <w:fldChar w:fldCharType="end"/>
            </w:r>
          </w:hyperlink>
        </w:p>
        <w:p w14:paraId="3EA35B4D" w14:textId="766344C7"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60" w:history="1">
            <w:r w:rsidR="008F28D4" w:rsidRPr="009C2219">
              <w:rPr>
                <w:rStyle w:val="Hyperlink"/>
                <w:noProof/>
              </w:rPr>
              <w:t>2.1</w:t>
            </w:r>
            <w:r w:rsidR="008F28D4">
              <w:rPr>
                <w:rFonts w:asciiTheme="minorHAnsi" w:eastAsiaTheme="minorEastAsia" w:hAnsiTheme="minorHAnsi"/>
                <w:noProof/>
                <w:sz w:val="22"/>
                <w:lang w:val="en-US"/>
              </w:rPr>
              <w:tab/>
            </w:r>
            <w:r w:rsidR="008F28D4" w:rsidRPr="009C2219">
              <w:rPr>
                <w:rStyle w:val="Hyperlink"/>
                <w:noProof/>
              </w:rPr>
              <w:t>Dosimetry</w:t>
            </w:r>
            <w:r w:rsidR="008F28D4">
              <w:rPr>
                <w:noProof/>
                <w:webHidden/>
              </w:rPr>
              <w:tab/>
            </w:r>
            <w:r w:rsidR="008F28D4">
              <w:rPr>
                <w:noProof/>
                <w:webHidden/>
              </w:rPr>
              <w:fldChar w:fldCharType="begin"/>
            </w:r>
            <w:r w:rsidR="008F28D4">
              <w:rPr>
                <w:noProof/>
                <w:webHidden/>
              </w:rPr>
              <w:instrText xml:space="preserve"> PAGEREF _Toc98952860 \h </w:instrText>
            </w:r>
            <w:r w:rsidR="008F28D4">
              <w:rPr>
                <w:noProof/>
                <w:webHidden/>
              </w:rPr>
            </w:r>
            <w:r w:rsidR="008F28D4">
              <w:rPr>
                <w:noProof/>
                <w:webHidden/>
              </w:rPr>
              <w:fldChar w:fldCharType="separate"/>
            </w:r>
            <w:r w:rsidR="000E19EF">
              <w:rPr>
                <w:noProof/>
                <w:webHidden/>
              </w:rPr>
              <w:t>56</w:t>
            </w:r>
            <w:r w:rsidR="008F28D4">
              <w:rPr>
                <w:noProof/>
                <w:webHidden/>
              </w:rPr>
              <w:fldChar w:fldCharType="end"/>
            </w:r>
          </w:hyperlink>
        </w:p>
        <w:p w14:paraId="1BF27F67" w14:textId="4E2C85D0"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61" w:history="1">
            <w:r w:rsidR="008F28D4" w:rsidRPr="009C2219">
              <w:rPr>
                <w:rStyle w:val="Hyperlink"/>
                <w:noProof/>
                <w:lang w:val="en-US"/>
              </w:rPr>
              <w:t>2.1.1</w:t>
            </w:r>
            <w:r w:rsidR="008F28D4">
              <w:rPr>
                <w:rFonts w:asciiTheme="minorHAnsi" w:eastAsiaTheme="minorEastAsia" w:hAnsiTheme="minorHAnsi"/>
                <w:noProof/>
                <w:sz w:val="22"/>
                <w:lang w:val="en-US"/>
              </w:rPr>
              <w:tab/>
            </w:r>
            <w:r w:rsidR="008F28D4" w:rsidRPr="009C2219">
              <w:rPr>
                <w:rStyle w:val="Hyperlink"/>
                <w:noProof/>
                <w:lang w:val="en-US"/>
              </w:rPr>
              <w:t>X-ray dosimetry</w:t>
            </w:r>
            <w:r w:rsidR="008F28D4">
              <w:rPr>
                <w:noProof/>
                <w:webHidden/>
              </w:rPr>
              <w:tab/>
            </w:r>
            <w:r w:rsidR="008F28D4">
              <w:rPr>
                <w:noProof/>
                <w:webHidden/>
              </w:rPr>
              <w:fldChar w:fldCharType="begin"/>
            </w:r>
            <w:r w:rsidR="008F28D4">
              <w:rPr>
                <w:noProof/>
                <w:webHidden/>
              </w:rPr>
              <w:instrText xml:space="preserve"> PAGEREF _Toc98952861 \h </w:instrText>
            </w:r>
            <w:r w:rsidR="008F28D4">
              <w:rPr>
                <w:noProof/>
                <w:webHidden/>
              </w:rPr>
            </w:r>
            <w:r w:rsidR="008F28D4">
              <w:rPr>
                <w:noProof/>
                <w:webHidden/>
              </w:rPr>
              <w:fldChar w:fldCharType="separate"/>
            </w:r>
            <w:r w:rsidR="000E19EF">
              <w:rPr>
                <w:noProof/>
                <w:webHidden/>
              </w:rPr>
              <w:t>57</w:t>
            </w:r>
            <w:r w:rsidR="008F28D4">
              <w:rPr>
                <w:noProof/>
                <w:webHidden/>
              </w:rPr>
              <w:fldChar w:fldCharType="end"/>
            </w:r>
          </w:hyperlink>
        </w:p>
        <w:p w14:paraId="410E5182" w14:textId="7F958136" w:rsidR="008F28D4" w:rsidRDefault="00526CB6" w:rsidP="00CB30D7">
          <w:pPr>
            <w:pStyle w:val="TOC1"/>
            <w:tabs>
              <w:tab w:val="left" w:pos="480"/>
              <w:tab w:val="right" w:leader="dot" w:pos="9350"/>
            </w:tabs>
            <w:spacing w:line="360" w:lineRule="auto"/>
            <w:rPr>
              <w:rFonts w:asciiTheme="minorHAnsi" w:eastAsiaTheme="minorEastAsia" w:hAnsiTheme="minorHAnsi"/>
              <w:noProof/>
              <w:sz w:val="22"/>
              <w:lang w:val="en-US"/>
            </w:rPr>
          </w:pPr>
          <w:hyperlink w:anchor="_Toc98952862" w:history="1">
            <w:r w:rsidR="008F28D4" w:rsidRPr="009C2219">
              <w:rPr>
                <w:rStyle w:val="Hyperlink"/>
                <w:noProof/>
                <w:lang w:val="en-US"/>
              </w:rPr>
              <w:t>3</w:t>
            </w:r>
            <w:r w:rsidR="008F28D4">
              <w:rPr>
                <w:rFonts w:asciiTheme="minorHAnsi" w:eastAsiaTheme="minorEastAsia" w:hAnsiTheme="minorHAnsi"/>
                <w:noProof/>
                <w:sz w:val="22"/>
                <w:lang w:val="en-US"/>
              </w:rPr>
              <w:tab/>
            </w:r>
            <w:r w:rsidR="008F28D4" w:rsidRPr="009C2219">
              <w:rPr>
                <w:rStyle w:val="Hyperlink"/>
                <w:noProof/>
                <w:lang w:val="en-US"/>
              </w:rPr>
              <w:t>References</w:t>
            </w:r>
            <w:r w:rsidR="008F28D4">
              <w:rPr>
                <w:noProof/>
                <w:webHidden/>
              </w:rPr>
              <w:tab/>
            </w:r>
            <w:r w:rsidR="008F28D4">
              <w:rPr>
                <w:noProof/>
                <w:webHidden/>
              </w:rPr>
              <w:fldChar w:fldCharType="begin"/>
            </w:r>
            <w:r w:rsidR="008F28D4">
              <w:rPr>
                <w:noProof/>
                <w:webHidden/>
              </w:rPr>
              <w:instrText xml:space="preserve"> PAGEREF _Toc98952862 \h </w:instrText>
            </w:r>
            <w:r w:rsidR="008F28D4">
              <w:rPr>
                <w:noProof/>
                <w:webHidden/>
              </w:rPr>
            </w:r>
            <w:r w:rsidR="008F28D4">
              <w:rPr>
                <w:noProof/>
                <w:webHidden/>
              </w:rPr>
              <w:fldChar w:fldCharType="separate"/>
            </w:r>
            <w:r w:rsidR="000E19EF">
              <w:rPr>
                <w:noProof/>
                <w:webHidden/>
              </w:rPr>
              <w:t>72</w:t>
            </w:r>
            <w:r w:rsidR="008F28D4">
              <w:rPr>
                <w:noProof/>
                <w:webHidden/>
              </w:rPr>
              <w:fldChar w:fldCharType="end"/>
            </w:r>
          </w:hyperlink>
        </w:p>
        <w:p w14:paraId="5D59BFD1" w14:textId="5FDEC273" w:rsidR="008F28D4" w:rsidRDefault="00526CB6" w:rsidP="00CB30D7">
          <w:pPr>
            <w:pStyle w:val="TOC1"/>
            <w:tabs>
              <w:tab w:val="left" w:pos="480"/>
              <w:tab w:val="right" w:leader="dot" w:pos="9350"/>
            </w:tabs>
            <w:spacing w:line="360" w:lineRule="auto"/>
            <w:rPr>
              <w:rFonts w:asciiTheme="minorHAnsi" w:eastAsiaTheme="minorEastAsia" w:hAnsiTheme="minorHAnsi"/>
              <w:noProof/>
              <w:sz w:val="22"/>
              <w:lang w:val="en-US"/>
            </w:rPr>
          </w:pPr>
          <w:hyperlink w:anchor="_Toc98952863" w:history="1">
            <w:r w:rsidR="008F28D4" w:rsidRPr="009C2219">
              <w:rPr>
                <w:rStyle w:val="Hyperlink"/>
                <w:noProof/>
                <w:lang w:val="en-US"/>
              </w:rPr>
              <w:t>4</w:t>
            </w:r>
            <w:r w:rsidR="008F28D4">
              <w:rPr>
                <w:rFonts w:asciiTheme="minorHAnsi" w:eastAsiaTheme="minorEastAsia" w:hAnsiTheme="minorHAnsi"/>
                <w:noProof/>
                <w:sz w:val="22"/>
                <w:lang w:val="en-US"/>
              </w:rPr>
              <w:tab/>
            </w:r>
            <w:r w:rsidR="008F28D4" w:rsidRPr="009C2219">
              <w:rPr>
                <w:rStyle w:val="Hyperlink"/>
                <w:noProof/>
                <w:lang w:val="en-US"/>
              </w:rPr>
              <w:t>Appendix</w:t>
            </w:r>
            <w:r w:rsidR="008F28D4">
              <w:rPr>
                <w:noProof/>
                <w:webHidden/>
              </w:rPr>
              <w:tab/>
            </w:r>
            <w:r w:rsidR="008F28D4">
              <w:rPr>
                <w:noProof/>
                <w:webHidden/>
              </w:rPr>
              <w:fldChar w:fldCharType="begin"/>
            </w:r>
            <w:r w:rsidR="008F28D4">
              <w:rPr>
                <w:noProof/>
                <w:webHidden/>
              </w:rPr>
              <w:instrText xml:space="preserve"> PAGEREF _Toc98952863 \h </w:instrText>
            </w:r>
            <w:r w:rsidR="008F28D4">
              <w:rPr>
                <w:noProof/>
                <w:webHidden/>
              </w:rPr>
            </w:r>
            <w:r w:rsidR="008F28D4">
              <w:rPr>
                <w:noProof/>
                <w:webHidden/>
              </w:rPr>
              <w:fldChar w:fldCharType="separate"/>
            </w:r>
            <w:r w:rsidR="000E19EF">
              <w:rPr>
                <w:noProof/>
                <w:webHidden/>
              </w:rPr>
              <w:t>88</w:t>
            </w:r>
            <w:r w:rsidR="008F28D4">
              <w:rPr>
                <w:noProof/>
                <w:webHidden/>
              </w:rPr>
              <w:fldChar w:fldCharType="end"/>
            </w:r>
          </w:hyperlink>
        </w:p>
        <w:p w14:paraId="57209BBA" w14:textId="67C5F5BF" w:rsidR="008F28D4" w:rsidRDefault="00526CB6" w:rsidP="00CB30D7">
          <w:pPr>
            <w:pStyle w:val="TOC2"/>
            <w:tabs>
              <w:tab w:val="left" w:pos="880"/>
              <w:tab w:val="right" w:leader="dot" w:pos="9350"/>
            </w:tabs>
            <w:spacing w:line="360" w:lineRule="auto"/>
            <w:rPr>
              <w:rFonts w:asciiTheme="minorHAnsi" w:eastAsiaTheme="minorEastAsia" w:hAnsiTheme="minorHAnsi"/>
              <w:noProof/>
              <w:sz w:val="22"/>
              <w:lang w:val="en-US"/>
            </w:rPr>
          </w:pPr>
          <w:hyperlink w:anchor="_Toc98952864" w:history="1">
            <w:r w:rsidR="008F28D4" w:rsidRPr="009C2219">
              <w:rPr>
                <w:rStyle w:val="Hyperlink"/>
                <w:noProof/>
                <w:lang w:val="en-US"/>
              </w:rPr>
              <w:t>4.1</w:t>
            </w:r>
            <w:r w:rsidR="008F28D4">
              <w:rPr>
                <w:rFonts w:asciiTheme="minorHAnsi" w:eastAsiaTheme="minorEastAsia" w:hAnsiTheme="minorHAnsi"/>
                <w:noProof/>
                <w:sz w:val="22"/>
                <w:lang w:val="en-US"/>
              </w:rPr>
              <w:tab/>
            </w:r>
            <w:r w:rsidR="008F28D4" w:rsidRPr="009C2219">
              <w:rPr>
                <w:rStyle w:val="Hyperlink"/>
                <w:noProof/>
                <w:lang w:val="en-US"/>
              </w:rPr>
              <w:t>Appendix A</w:t>
            </w:r>
            <w:r w:rsidR="008F28D4">
              <w:rPr>
                <w:noProof/>
                <w:webHidden/>
              </w:rPr>
              <w:tab/>
            </w:r>
            <w:r w:rsidR="008F28D4">
              <w:rPr>
                <w:noProof/>
                <w:webHidden/>
              </w:rPr>
              <w:fldChar w:fldCharType="begin"/>
            </w:r>
            <w:r w:rsidR="008F28D4">
              <w:rPr>
                <w:noProof/>
                <w:webHidden/>
              </w:rPr>
              <w:instrText xml:space="preserve"> PAGEREF _Toc98952864 \h </w:instrText>
            </w:r>
            <w:r w:rsidR="008F28D4">
              <w:rPr>
                <w:noProof/>
                <w:webHidden/>
              </w:rPr>
            </w:r>
            <w:r w:rsidR="008F28D4">
              <w:rPr>
                <w:noProof/>
                <w:webHidden/>
              </w:rPr>
              <w:fldChar w:fldCharType="separate"/>
            </w:r>
            <w:r w:rsidR="000E19EF">
              <w:rPr>
                <w:noProof/>
                <w:webHidden/>
              </w:rPr>
              <w:t>88</w:t>
            </w:r>
            <w:r w:rsidR="008F28D4">
              <w:rPr>
                <w:noProof/>
                <w:webHidden/>
              </w:rPr>
              <w:fldChar w:fldCharType="end"/>
            </w:r>
          </w:hyperlink>
        </w:p>
        <w:p w14:paraId="19031081" w14:textId="0F16F5F7"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65" w:history="1">
            <w:r w:rsidR="008F28D4" w:rsidRPr="009C2219">
              <w:rPr>
                <w:rStyle w:val="Hyperlink"/>
                <w:noProof/>
                <w:lang w:val="en-US"/>
              </w:rPr>
              <w:t>4.1.1</w:t>
            </w:r>
            <w:r w:rsidR="008F28D4">
              <w:rPr>
                <w:rFonts w:asciiTheme="minorHAnsi" w:eastAsiaTheme="minorEastAsia" w:hAnsiTheme="minorHAnsi"/>
                <w:noProof/>
                <w:sz w:val="22"/>
                <w:lang w:val="en-US"/>
              </w:rPr>
              <w:tab/>
            </w:r>
            <w:r w:rsidR="008F28D4" w:rsidRPr="009C2219">
              <w:rPr>
                <w:rStyle w:val="Hyperlink"/>
                <w:noProof/>
                <w:lang w:val="en-US"/>
              </w:rPr>
              <w:t>Compton Scattering</w:t>
            </w:r>
            <w:r w:rsidR="008F28D4">
              <w:rPr>
                <w:noProof/>
                <w:webHidden/>
              </w:rPr>
              <w:tab/>
            </w:r>
            <w:r w:rsidR="008F28D4">
              <w:rPr>
                <w:noProof/>
                <w:webHidden/>
              </w:rPr>
              <w:fldChar w:fldCharType="begin"/>
            </w:r>
            <w:r w:rsidR="008F28D4">
              <w:rPr>
                <w:noProof/>
                <w:webHidden/>
              </w:rPr>
              <w:instrText xml:space="preserve"> PAGEREF _Toc98952865 \h </w:instrText>
            </w:r>
            <w:r w:rsidR="008F28D4">
              <w:rPr>
                <w:noProof/>
                <w:webHidden/>
              </w:rPr>
            </w:r>
            <w:r w:rsidR="008F28D4">
              <w:rPr>
                <w:noProof/>
                <w:webHidden/>
              </w:rPr>
              <w:fldChar w:fldCharType="separate"/>
            </w:r>
            <w:r w:rsidR="000E19EF">
              <w:rPr>
                <w:noProof/>
                <w:webHidden/>
              </w:rPr>
              <w:t>88</w:t>
            </w:r>
            <w:r w:rsidR="008F28D4">
              <w:rPr>
                <w:noProof/>
                <w:webHidden/>
              </w:rPr>
              <w:fldChar w:fldCharType="end"/>
            </w:r>
          </w:hyperlink>
        </w:p>
        <w:p w14:paraId="259CE7DA" w14:textId="76A27EFD" w:rsidR="008F28D4" w:rsidRDefault="00526CB6" w:rsidP="00CB30D7">
          <w:pPr>
            <w:pStyle w:val="TOC3"/>
            <w:tabs>
              <w:tab w:val="left" w:pos="1320"/>
              <w:tab w:val="right" w:leader="dot" w:pos="9350"/>
            </w:tabs>
            <w:spacing w:line="360" w:lineRule="auto"/>
            <w:rPr>
              <w:rFonts w:asciiTheme="minorHAnsi" w:eastAsiaTheme="minorEastAsia" w:hAnsiTheme="minorHAnsi"/>
              <w:noProof/>
              <w:sz w:val="22"/>
              <w:lang w:val="en-US"/>
            </w:rPr>
          </w:pPr>
          <w:hyperlink w:anchor="_Toc98952866" w:history="1">
            <w:r w:rsidR="008F28D4" w:rsidRPr="009C2219">
              <w:rPr>
                <w:rStyle w:val="Hyperlink"/>
                <w:noProof/>
                <w:lang w:val="en-US"/>
              </w:rPr>
              <w:t>4.1.2</w:t>
            </w:r>
            <w:r w:rsidR="008F28D4">
              <w:rPr>
                <w:rFonts w:asciiTheme="minorHAnsi" w:eastAsiaTheme="minorEastAsia" w:hAnsiTheme="minorHAnsi"/>
                <w:noProof/>
                <w:sz w:val="22"/>
                <w:lang w:val="en-US"/>
              </w:rPr>
              <w:tab/>
            </w:r>
            <w:r w:rsidR="008F28D4" w:rsidRPr="009C2219">
              <w:rPr>
                <w:rStyle w:val="Hyperlink"/>
                <w:noProof/>
                <w:lang w:val="en-US"/>
              </w:rPr>
              <w:t>Mean free path</w:t>
            </w:r>
            <w:r w:rsidR="008F28D4">
              <w:rPr>
                <w:noProof/>
                <w:webHidden/>
              </w:rPr>
              <w:tab/>
            </w:r>
            <w:r w:rsidR="008F28D4">
              <w:rPr>
                <w:noProof/>
                <w:webHidden/>
              </w:rPr>
              <w:fldChar w:fldCharType="begin"/>
            </w:r>
            <w:r w:rsidR="008F28D4">
              <w:rPr>
                <w:noProof/>
                <w:webHidden/>
              </w:rPr>
              <w:instrText xml:space="preserve"> PAGEREF _Toc98952866 \h </w:instrText>
            </w:r>
            <w:r w:rsidR="008F28D4">
              <w:rPr>
                <w:noProof/>
                <w:webHidden/>
              </w:rPr>
            </w:r>
            <w:r w:rsidR="008F28D4">
              <w:rPr>
                <w:noProof/>
                <w:webHidden/>
              </w:rPr>
              <w:fldChar w:fldCharType="separate"/>
            </w:r>
            <w:r w:rsidR="000E19EF">
              <w:rPr>
                <w:noProof/>
                <w:webHidden/>
              </w:rPr>
              <w:t>92</w:t>
            </w:r>
            <w:r w:rsidR="008F28D4">
              <w:rPr>
                <w:noProof/>
                <w:webHidden/>
              </w:rPr>
              <w:fldChar w:fldCharType="end"/>
            </w:r>
          </w:hyperlink>
        </w:p>
        <w:p w14:paraId="656AEF75" w14:textId="0F775883" w:rsidR="00743C30" w:rsidRDefault="00743C30" w:rsidP="00CB30D7">
          <w:pPr>
            <w:spacing w:line="360" w:lineRule="auto"/>
          </w:pPr>
          <w:r>
            <w:rPr>
              <w:b/>
              <w:bCs/>
              <w:noProof/>
            </w:rPr>
            <w:fldChar w:fldCharType="end"/>
          </w:r>
        </w:p>
      </w:sdtContent>
    </w:sdt>
    <w:p w14:paraId="3F224554" w14:textId="77777777" w:rsidR="007C3A94" w:rsidRDefault="007C3A94" w:rsidP="00CB30D7">
      <w:pPr>
        <w:spacing w:after="160" w:line="360" w:lineRule="auto"/>
      </w:pPr>
      <w:r>
        <w:br w:type="page"/>
      </w:r>
    </w:p>
    <w:p w14:paraId="050E0DD5" w14:textId="394228A1" w:rsidR="00883AC7" w:rsidRDefault="00883AC7" w:rsidP="00883AC7">
      <w:pPr>
        <w:pStyle w:val="Heading1"/>
      </w:pPr>
      <w:r>
        <w:lastRenderedPageBreak/>
        <w:t>Introduction</w:t>
      </w:r>
    </w:p>
    <w:p w14:paraId="5240030B" w14:textId="5F8A5444" w:rsidR="002236DE" w:rsidRDefault="002236DE" w:rsidP="00883AC7">
      <w:pPr>
        <w:rPr>
          <w:lang w:val="en-US"/>
        </w:rPr>
      </w:pPr>
      <w:r>
        <w:rPr>
          <w:lang w:val="en-US"/>
        </w:rPr>
        <w:t>(</w:t>
      </w:r>
      <w:proofErr w:type="spellStart"/>
      <w:proofErr w:type="gramStart"/>
      <w:r>
        <w:rPr>
          <w:lang w:val="en-US"/>
        </w:rPr>
        <w:t>ikke</w:t>
      </w:r>
      <w:proofErr w:type="spellEnd"/>
      <w:proofErr w:type="gramEnd"/>
      <w:r>
        <w:rPr>
          <w:lang w:val="en-US"/>
        </w:rPr>
        <w:t xml:space="preserve"> </w:t>
      </w:r>
      <w:proofErr w:type="spellStart"/>
      <w:r>
        <w:rPr>
          <w:lang w:val="en-US"/>
        </w:rPr>
        <w:t>ferdig</w:t>
      </w:r>
      <w:proofErr w:type="spellEnd"/>
      <w:r>
        <w:rPr>
          <w:lang w:val="en-US"/>
        </w:rPr>
        <w:t xml:space="preserve">, some explanation </w:t>
      </w:r>
      <w:r w:rsidR="00B46103">
        <w:rPr>
          <w:lang w:val="en-US"/>
        </w:rPr>
        <w:t>of</w:t>
      </w:r>
      <w:r w:rsidR="00770E52">
        <w:rPr>
          <w:lang w:val="en-US"/>
        </w:rPr>
        <w:t xml:space="preserve"> cancer treatment </w:t>
      </w:r>
      <w:r w:rsidR="00441CAA">
        <w:rPr>
          <w:lang w:val="en-US"/>
        </w:rPr>
        <w:t xml:space="preserve">and how spatially fractionated radiotherapy has the potential of improving tissue sparing but keep </w:t>
      </w:r>
      <w:proofErr w:type="spellStart"/>
      <w:r w:rsidR="00441CAA">
        <w:rPr>
          <w:lang w:val="en-US"/>
        </w:rPr>
        <w:t>tumour</w:t>
      </w:r>
      <w:proofErr w:type="spellEnd"/>
      <w:r w:rsidR="00441CAA">
        <w:rPr>
          <w:lang w:val="en-US"/>
        </w:rPr>
        <w:t xml:space="preserve"> control</w:t>
      </w:r>
      <w:r>
        <w:rPr>
          <w:lang w:val="en-US"/>
        </w:rPr>
        <w:t>)</w:t>
      </w:r>
    </w:p>
    <w:p w14:paraId="2B5B4600" w14:textId="4DE21466" w:rsidR="006F1202" w:rsidRDefault="00555EF1" w:rsidP="00883AC7">
      <w:pPr>
        <w:rPr>
          <w:lang w:val="en-US"/>
        </w:rPr>
      </w:pPr>
      <w:r>
        <w:rPr>
          <w:lang w:val="en-US"/>
        </w:rPr>
        <w:t xml:space="preserve">We know how well it reduces large bulky </w:t>
      </w:r>
      <w:proofErr w:type="spellStart"/>
      <w:r>
        <w:rPr>
          <w:lang w:val="en-US"/>
        </w:rPr>
        <w:t>tumours</w:t>
      </w:r>
      <w:proofErr w:type="spellEnd"/>
      <w:r>
        <w:rPr>
          <w:lang w:val="en-US"/>
        </w:rPr>
        <w:t xml:space="preserve">.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883AC7">
      <w:pPr>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883AC7">
      <w:pPr>
        <w:rPr>
          <w:lang w:val="en-US"/>
        </w:rPr>
      </w:pPr>
    </w:p>
    <w:p w14:paraId="15B0C7D7" w14:textId="77777777" w:rsidR="00A11627" w:rsidRDefault="00A11627" w:rsidP="00883AC7">
      <w:pPr>
        <w:rPr>
          <w:lang w:val="en-US"/>
        </w:rPr>
      </w:pPr>
    </w:p>
    <w:p w14:paraId="270EA674" w14:textId="05B8426F" w:rsidR="00CD74BD" w:rsidRPr="00D71643" w:rsidRDefault="00D63C6C" w:rsidP="00883AC7">
      <w:pPr>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Magnus Børsting</w:t>
      </w:r>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Pr="00D71643" w:rsidRDefault="00883AC7" w:rsidP="00883AC7">
      <w:pPr>
        <w:rPr>
          <w:lang w:val="en-US"/>
        </w:rPr>
      </w:pPr>
    </w:p>
    <w:p w14:paraId="3538AB98" w14:textId="3AEF6CE2" w:rsidR="007C3A94" w:rsidRDefault="007C3A94" w:rsidP="00CB30D7">
      <w:pPr>
        <w:pStyle w:val="Heading1"/>
        <w:numPr>
          <w:ilvl w:val="0"/>
          <w:numId w:val="2"/>
        </w:numPr>
        <w:spacing w:line="360" w:lineRule="auto"/>
        <w:rPr>
          <w:szCs w:val="36"/>
        </w:rPr>
      </w:pPr>
      <w:bookmarkStart w:id="3" w:name="_Toc98952830"/>
      <w:r w:rsidRPr="00E42938">
        <w:rPr>
          <w:szCs w:val="36"/>
        </w:rPr>
        <w:t>Theory</w:t>
      </w:r>
      <w:bookmarkEnd w:id="3"/>
    </w:p>
    <w:p w14:paraId="39121171" w14:textId="77777777" w:rsidR="00883AC7" w:rsidRPr="00883AC7" w:rsidRDefault="00883AC7" w:rsidP="00883AC7"/>
    <w:p w14:paraId="0E30F3CB" w14:textId="2D835428" w:rsidR="00D803DC" w:rsidRDefault="00D803DC" w:rsidP="00CB30D7">
      <w:pPr>
        <w:pStyle w:val="Heading2"/>
        <w:spacing w:line="360" w:lineRule="auto"/>
      </w:pPr>
      <w:bookmarkStart w:id="4" w:name="_Toc98952831"/>
      <w:r w:rsidRPr="00D803DC">
        <w:t>Ionizing Radiation</w:t>
      </w:r>
      <w:bookmarkEnd w:id="4"/>
      <w:r w:rsidRPr="00D803DC">
        <w:t xml:space="preserve"> </w:t>
      </w:r>
    </w:p>
    <w:p w14:paraId="314E9482" w14:textId="2E8DCE13" w:rsidR="00D803DC" w:rsidRPr="005545F2" w:rsidRDefault="00D803DC" w:rsidP="00CB30D7">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(Einstein &amp; Infeld, 1938)</w:t>
      </w:r>
      <w:r w:rsidR="00531C66">
        <w:rPr>
          <w:rFonts w:cs="Times New Roman"/>
          <w:lang w:val="en-US"/>
        </w:rPr>
        <w:fldChar w:fldCharType="end"/>
      </w:r>
      <w:r w:rsidRPr="005545F2">
        <w:rPr>
          <w:rFonts w:cs="Times New Roman"/>
          <w:lang w:val="en-US"/>
        </w:rPr>
        <w:t xml:space="preserve">. Together with neutrons, they </w:t>
      </w:r>
      <w:r w:rsidRPr="005545F2">
        <w:rPr>
          <w:rFonts w:cs="Times New Roman"/>
          <w:lang w:val="en-US"/>
        </w:rPr>
        <w:lastRenderedPageBreak/>
        <w:t>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CB30D7">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79DCE953" w:rsidR="00D803DC" w:rsidRPr="007A7F7B" w:rsidRDefault="00D803DC" w:rsidP="00CB30D7">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0E19EF">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CB30D7">
      <w:pPr>
        <w:pStyle w:val="Heading3"/>
        <w:spacing w:line="360" w:lineRule="auto"/>
        <w:rPr>
          <w:lang w:val="en-US"/>
        </w:rPr>
      </w:pPr>
      <w:bookmarkStart w:id="5" w:name="_Ref94693766"/>
      <w:bookmarkStart w:id="6" w:name="_Toc98952832"/>
      <w:r>
        <w:rPr>
          <w:lang w:val="en-US"/>
        </w:rPr>
        <w:t xml:space="preserve">Photon </w:t>
      </w:r>
      <w:r w:rsidR="00EF3A24">
        <w:rPr>
          <w:lang w:val="en-US"/>
        </w:rPr>
        <w:t>i</w:t>
      </w:r>
      <w:r>
        <w:rPr>
          <w:lang w:val="en-US"/>
        </w:rPr>
        <w:t xml:space="preserve">nteraction </w:t>
      </w:r>
      <w:r w:rsidR="00EF3A24">
        <w:rPr>
          <w:lang w:val="en-US"/>
        </w:rPr>
        <w:t>in matter</w:t>
      </w:r>
      <w:bookmarkEnd w:id="5"/>
      <w:bookmarkEnd w:id="6"/>
    </w:p>
    <w:p w14:paraId="38601F67" w14:textId="4AC08DFC" w:rsidR="00364EDD" w:rsidRDefault="00EA3C8F" w:rsidP="00CB30D7">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0FD3C9BA" w:rsidR="00222D67" w:rsidRPr="004B48EB" w:rsidRDefault="00EA3C8F" w:rsidP="00CB30D7">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2A0632">
        <w:rPr>
          <w:rFonts w:eastAsiaTheme="minorEastAsia" w:cs="Times New Roman"/>
          <w:lang w:val="en-US"/>
        </w:rPr>
        <w:t>However,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lastRenderedPageBreak/>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7" w:author="Jacob Lie" w:date="2021-11-12T15:06:00Z">
        <w:r w:rsidR="00222D67" w:rsidRPr="00704FA2">
          <w:rPr>
            <w:rFonts w:cs="Times New Roman"/>
            <w:noProof/>
            <w:lang w:val="en-US"/>
            <w:rPrChange w:id="8"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4898237" cy="2861193"/>
                      </a:xfrm>
                      <a:prstGeom prst="rect">
                        <a:avLst/>
                      </a:prstGeom>
                    </pic:spPr>
                  </pic:pic>
                </a:graphicData>
              </a:graphic>
            </wp:inline>
          </w:drawing>
        </w:r>
      </w:ins>
    </w:p>
    <w:p w14:paraId="69448EDA" w14:textId="14AD9475" w:rsidR="00F8004F" w:rsidRDefault="00222D67" w:rsidP="00CB30D7">
      <w:pPr>
        <w:pStyle w:val="Caption"/>
        <w:spacing w:line="360" w:lineRule="auto"/>
        <w:rPr>
          <w:rFonts w:eastAsiaTheme="minorEastAsia" w:cs="Times New Roman"/>
          <w:lang w:val="en-US"/>
        </w:rPr>
      </w:pPr>
      <w:bookmarkStart w:id="9" w:name="_Ref94625773"/>
      <w:r w:rsidRPr="00F8004F">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w:t>
      </w:r>
      <w:r w:rsidR="00AD6A5F">
        <w:rPr>
          <w:lang w:val="en-US"/>
        </w:rPr>
        <w:fldChar w:fldCharType="end"/>
      </w:r>
      <w:bookmarkEnd w:id="9"/>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CB30D7">
      <w:pPr>
        <w:pStyle w:val="Heading4"/>
        <w:spacing w:line="360" w:lineRule="auto"/>
        <w:rPr>
          <w:rFonts w:eastAsiaTheme="minorEastAsia"/>
          <w:lang w:val="en-US"/>
        </w:rPr>
      </w:pPr>
      <w:bookmarkStart w:id="10" w:name="_Ref99116296"/>
      <w:r w:rsidRPr="005545F2">
        <w:rPr>
          <w:rFonts w:eastAsiaTheme="minorEastAsia"/>
          <w:lang w:val="en-US"/>
        </w:rPr>
        <w:t>Photoelectric effect</w:t>
      </w:r>
      <w:bookmarkEnd w:id="10"/>
      <w:r w:rsidRPr="005545F2">
        <w:rPr>
          <w:rFonts w:eastAsiaTheme="minorEastAsia"/>
          <w:lang w:val="en-US"/>
        </w:rPr>
        <w:t xml:space="preserve"> </w:t>
      </w:r>
    </w:p>
    <w:p w14:paraId="7A8EDFF5" w14:textId="76EAF70D" w:rsidR="00AF04FB" w:rsidRPr="000B1A2B" w:rsidRDefault="00FE5CFA" w:rsidP="00CB30D7">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0E19EF" w:rsidRPr="00506072">
        <w:rPr>
          <w:lang w:val="en-US"/>
        </w:rPr>
        <w:t xml:space="preserve">Figure </w:t>
      </w:r>
      <w:r w:rsidR="000E19EF">
        <w:rPr>
          <w:noProof/>
          <w:lang w:val="en-US"/>
        </w:rPr>
        <w:t>1</w:t>
      </w:r>
      <w:r w:rsidR="000E19EF">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CB30D7">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53B057AB" w:rsidR="000B1A2B" w:rsidRDefault="000B1A2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w:t>
            </w:r>
            <w:r>
              <w:fldChar w:fldCharType="end"/>
            </w:r>
          </w:p>
        </w:tc>
      </w:tr>
    </w:tbl>
    <w:p w14:paraId="200453B4" w14:textId="2549D386" w:rsidR="00D52ACA" w:rsidRDefault="00D52ACA" w:rsidP="00CB30D7">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CB30D7">
      <w:pPr>
        <w:spacing w:line="360" w:lineRule="auto"/>
        <w:rPr>
          <w:rFonts w:eastAsiaTheme="minorEastAsia"/>
          <w:lang w:val="en-US"/>
        </w:rPr>
      </w:pPr>
      <m:oMathPara>
        <m:oMath>
          <m:r>
            <w:rPr>
              <w:rFonts w:ascii="Cambria Math" w:hAnsi="Cambria Math" w:cs="Times New Roman"/>
              <w:lang w:val="en-US"/>
            </w:rPr>
            <w:lastRenderedPageBreak/>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796AB56C" w:rsidR="00907576" w:rsidRDefault="007804AA" w:rsidP="00CB30D7">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CB30D7">
      <w:pPr>
        <w:spacing w:after="160" w:line="360" w:lineRule="auto"/>
        <w:rPr>
          <w:rFonts w:eastAsiaTheme="minorEastAsia"/>
          <w:lang w:val="en-US"/>
        </w:rPr>
      </w:pPr>
    </w:p>
    <w:p w14:paraId="55EE05F8" w14:textId="7A4E3D94" w:rsidR="005C2D29" w:rsidRDefault="005C2D29" w:rsidP="00CB30D7">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3914A176" w:rsidR="00506072" w:rsidRPr="006A7A94" w:rsidRDefault="00907576" w:rsidP="00506072">
                            <w:pPr>
                              <w:pStyle w:val="Caption"/>
                              <w:rPr>
                                <w:rFonts w:asciiTheme="minorHAnsi" w:eastAsiaTheme="minorEastAsia" w:hAnsiTheme="minorHAnsi" w:cstheme="minorHAnsi"/>
                                <w:lang w:val="en-US"/>
                              </w:rPr>
                            </w:pPr>
                            <w:bookmarkStart w:id="11" w:name="_Ref94626050"/>
                            <w:r w:rsidRPr="00506072">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w:t>
                            </w:r>
                            <w:r w:rsidR="00AD6A5F">
                              <w:rPr>
                                <w:lang w:val="en-US"/>
                              </w:rPr>
                              <w:fldChar w:fldCharType="end"/>
                            </w:r>
                            <w:bookmarkEnd w:id="11"/>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3914A176" w:rsidR="00506072" w:rsidRPr="006A7A94" w:rsidRDefault="00907576" w:rsidP="00506072">
                      <w:pPr>
                        <w:pStyle w:val="Caption"/>
                        <w:rPr>
                          <w:rFonts w:asciiTheme="minorHAnsi" w:eastAsiaTheme="minorEastAsia" w:hAnsiTheme="minorHAnsi" w:cstheme="minorHAnsi"/>
                          <w:lang w:val="en-US"/>
                        </w:rPr>
                      </w:pPr>
                      <w:bookmarkStart w:id="12" w:name="_Ref94626050"/>
                      <w:r w:rsidRPr="00506072">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w:t>
                      </w:r>
                      <w:r w:rsidR="00AD6A5F">
                        <w:rPr>
                          <w:lang w:val="en-US"/>
                        </w:rPr>
                        <w:fldChar w:fldCharType="end"/>
                      </w:r>
                      <w:bookmarkEnd w:id="12"/>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CB30D7">
      <w:pPr>
        <w:spacing w:after="160" w:line="360" w:lineRule="auto"/>
        <w:rPr>
          <w:rFonts w:eastAsiaTheme="minorEastAsia"/>
          <w:lang w:val="en-US"/>
        </w:rPr>
      </w:pPr>
    </w:p>
    <w:p w14:paraId="7278A460" w14:textId="4CDB08E2" w:rsidR="005C2D29" w:rsidRDefault="005C2D29" w:rsidP="00CB30D7">
      <w:pPr>
        <w:spacing w:after="160" w:line="360" w:lineRule="auto"/>
        <w:rPr>
          <w:rFonts w:eastAsiaTheme="minorEastAsia"/>
          <w:lang w:val="en-US"/>
        </w:rPr>
      </w:pPr>
    </w:p>
    <w:p w14:paraId="7A80780C" w14:textId="406CA605" w:rsidR="005C2D29" w:rsidRDefault="0045037E" w:rsidP="00CB30D7">
      <w:pPr>
        <w:pStyle w:val="Heading4"/>
        <w:spacing w:line="360" w:lineRule="auto"/>
        <w:rPr>
          <w:rFonts w:eastAsiaTheme="minorEastAsia"/>
          <w:lang w:val="en-US"/>
        </w:rPr>
      </w:pPr>
      <w:r>
        <w:rPr>
          <w:rFonts w:eastAsiaTheme="minorEastAsia"/>
          <w:lang w:val="en-US"/>
        </w:rPr>
        <w:t>Compton Scattering</w:t>
      </w:r>
    </w:p>
    <w:p w14:paraId="3F0FB7BE" w14:textId="55FACDA5" w:rsidR="008D75EB" w:rsidRDefault="00B554B5" w:rsidP="00CB30D7">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CB30D7">
      <w:pPr>
        <w:spacing w:after="160" w:line="360" w:lineRule="auto"/>
        <w:rPr>
          <w:rFonts w:eastAsiaTheme="minorEastAsia"/>
          <w:b/>
          <w:bCs/>
          <w:lang w:val="en-US"/>
        </w:rPr>
      </w:pPr>
      <w:ins w:id="12" w:author="Jacob Lie" w:date="2021-11-12T14:17:00Z">
        <w:r w:rsidRPr="00704FA2">
          <w:rPr>
            <w:rFonts w:eastAsiaTheme="minorEastAsia" w:cs="Times New Roman"/>
            <w:noProof/>
            <w:lang w:val="en-US"/>
            <w:rPrChange w:id="13" w:author="Jacob Lie" w:date="2021-12-03T09:58:00Z">
              <w:rPr>
                <w:rFonts w:asciiTheme="minorHAnsi" w:eastAsiaTheme="minorEastAsia" w:hAnsiTheme="minorHAnsi" w:cstheme="minorHAnsi"/>
                <w:noProof/>
                <w:lang w:val="en-US"/>
              </w:rPr>
            </w:rPrChange>
          </w:rPr>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CB30D7">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1A8BBC03" w:rsidR="00CE1C9B" w:rsidRPr="005545F2" w:rsidRDefault="002D166C" w:rsidP="00CE1C9B">
                            <w:pPr>
                              <w:pStyle w:val="Caption"/>
                              <w:jc w:val="center"/>
                              <w:rPr>
                                <w:rFonts w:eastAsiaTheme="minorEastAsia" w:cs="Times New Roman"/>
                                <w:lang w:val="en-US"/>
                              </w:rPr>
                            </w:pPr>
                            <w:bookmarkStart w:id="14" w:name="_Ref94631791"/>
                            <w:r w:rsidRPr="00CE1C9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3</w:t>
                            </w:r>
                            <w:r w:rsidR="00AD6A5F">
                              <w:rPr>
                                <w:lang w:val="en-US"/>
                              </w:rPr>
                              <w:fldChar w:fldCharType="end"/>
                            </w:r>
                            <w:bookmarkEnd w:id="14"/>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1A8BBC03" w:rsidR="00CE1C9B" w:rsidRPr="005545F2" w:rsidRDefault="002D166C" w:rsidP="00CE1C9B">
                      <w:pPr>
                        <w:pStyle w:val="Caption"/>
                        <w:jc w:val="center"/>
                        <w:rPr>
                          <w:rFonts w:eastAsiaTheme="minorEastAsia" w:cs="Times New Roman"/>
                          <w:lang w:val="en-US"/>
                        </w:rPr>
                      </w:pPr>
                      <w:bookmarkStart w:id="16" w:name="_Ref94631791"/>
                      <w:r w:rsidRPr="00CE1C9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3</w:t>
                      </w:r>
                      <w:r w:rsidR="00AD6A5F">
                        <w:rPr>
                          <w:lang w:val="en-US"/>
                        </w:rPr>
                        <w:fldChar w:fldCharType="end"/>
                      </w:r>
                      <w:bookmarkEnd w:id="16"/>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CB30D7">
      <w:pPr>
        <w:spacing w:after="160" w:line="360" w:lineRule="auto"/>
        <w:rPr>
          <w:rFonts w:eastAsiaTheme="minorEastAsia"/>
          <w:lang w:val="en-US"/>
        </w:rPr>
      </w:pPr>
    </w:p>
    <w:p w14:paraId="2C76D427" w14:textId="06E004B6" w:rsidR="00B15115" w:rsidRDefault="00B15115" w:rsidP="00CB30D7">
      <w:pPr>
        <w:spacing w:after="160" w:line="360" w:lineRule="auto"/>
        <w:rPr>
          <w:rFonts w:eastAsiaTheme="minorEastAsia"/>
          <w:lang w:val="en-US"/>
        </w:rPr>
      </w:pPr>
    </w:p>
    <w:p w14:paraId="03B30354" w14:textId="0095B4FB" w:rsidR="00B15115" w:rsidRDefault="00B15115" w:rsidP="00CB30D7">
      <w:pPr>
        <w:spacing w:after="160" w:line="360" w:lineRule="auto"/>
        <w:rPr>
          <w:rFonts w:eastAsiaTheme="minorEastAsia"/>
          <w:lang w:val="en-US"/>
        </w:rPr>
      </w:pPr>
    </w:p>
    <w:p w14:paraId="63E1443F" w14:textId="77777777" w:rsidR="00CE1C9B" w:rsidRDefault="00CE1C9B" w:rsidP="00CB30D7">
      <w:pPr>
        <w:spacing w:after="160" w:line="360" w:lineRule="auto"/>
        <w:rPr>
          <w:rFonts w:eastAsiaTheme="minorEastAsia"/>
          <w:lang w:val="en-US"/>
        </w:rPr>
      </w:pPr>
    </w:p>
    <w:p w14:paraId="3C5AC8AF" w14:textId="77777777" w:rsidR="00CE1C9B" w:rsidRDefault="00CE1C9B" w:rsidP="00CB30D7">
      <w:pPr>
        <w:spacing w:after="160" w:line="360" w:lineRule="auto"/>
        <w:rPr>
          <w:rFonts w:eastAsiaTheme="minorEastAsia"/>
          <w:lang w:val="en-US"/>
        </w:rPr>
      </w:pPr>
    </w:p>
    <w:p w14:paraId="03D70C9C" w14:textId="4F72E5AE" w:rsidR="00B15115" w:rsidRDefault="00C7445D" w:rsidP="00CB30D7">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0E19EF" w:rsidRPr="000E19EF">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CB30D7">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25D97538" w:rsidR="008C677A" w:rsidRDefault="008C677A"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w:t>
            </w:r>
            <w:r>
              <w:fldChar w:fldCharType="end"/>
            </w:r>
          </w:p>
        </w:tc>
      </w:tr>
    </w:tbl>
    <w:p w14:paraId="0F5E4205" w14:textId="3031D4A5" w:rsidR="00B15115" w:rsidRDefault="002244A6" w:rsidP="00CB30D7">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 xml:space="preserve">The Compton cross section per electron was derived by Klein and </w:t>
      </w:r>
      <w:proofErr w:type="spellStart"/>
      <w:r w:rsidRPr="005545F2">
        <w:rPr>
          <w:rFonts w:eastAsiaTheme="minorEastAsia" w:cs="Times New Roman"/>
          <w:lang w:val="en-US"/>
        </w:rPr>
        <w:t>Nishina</w:t>
      </w:r>
      <w:proofErr w:type="spellEnd"/>
      <w:r w:rsidRPr="005545F2">
        <w:rPr>
          <w:rFonts w:eastAsiaTheme="minorEastAsia" w:cs="Times New Roman"/>
          <w:lang w:val="en-US"/>
        </w:rPr>
        <w:t>.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(Attix,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0E19EF" w:rsidRPr="009807A4">
        <w:rPr>
          <w:lang w:val="en-US"/>
        </w:rPr>
        <w:t xml:space="preserve">Figure </w:t>
      </w:r>
      <w:r w:rsidR="000E19EF">
        <w:rPr>
          <w:noProof/>
          <w:lang w:val="en-US"/>
        </w:rPr>
        <w:t>1</w:t>
      </w:r>
      <w:r w:rsidR="000E19EF">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CB30D7">
      <w:pPr>
        <w:spacing w:after="160" w:line="360" w:lineRule="auto"/>
        <w:rPr>
          <w:rFonts w:eastAsiaTheme="minorEastAsia"/>
          <w:lang w:val="en-US"/>
        </w:rPr>
      </w:pPr>
      <w:ins w:id="15" w:author="Jacob Lie" w:date="2021-11-12T14:16:00Z">
        <w:r w:rsidRPr="00704FA2">
          <w:rPr>
            <w:rFonts w:eastAsiaTheme="minorEastAsia" w:cs="Times New Roman"/>
            <w:noProof/>
            <w:lang w:val="en-US"/>
            <w:rPrChange w:id="16" w:author="Jacob Lie" w:date="2021-12-03T09:58:00Z">
              <w:rPr>
                <w:rFonts w:asciiTheme="minorHAnsi" w:eastAsiaTheme="minorEastAsia" w:hAnsiTheme="minorHAnsi" w:cstheme="minorHAnsi"/>
                <w:noProof/>
                <w:lang w:val="en-US"/>
              </w:rPr>
            </w:rPrChange>
          </w:rPr>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CB30D7">
      <w:pPr>
        <w:spacing w:after="160" w:line="360" w:lineRule="auto"/>
        <w:rPr>
          <w:rFonts w:eastAsiaTheme="minorEastAsia"/>
          <w:lang w:val="en-US"/>
        </w:rPr>
      </w:pPr>
    </w:p>
    <w:p w14:paraId="5B5C48C1" w14:textId="024A76DA" w:rsidR="00B15115" w:rsidRDefault="00B15115" w:rsidP="00CB30D7">
      <w:pPr>
        <w:spacing w:after="160" w:line="360" w:lineRule="auto"/>
        <w:rPr>
          <w:rFonts w:eastAsiaTheme="minorEastAsia"/>
          <w:lang w:val="en-US"/>
        </w:rPr>
      </w:pPr>
    </w:p>
    <w:p w14:paraId="45268E0C" w14:textId="77777777" w:rsidR="00B15115" w:rsidRDefault="00B15115" w:rsidP="00CB30D7">
      <w:pPr>
        <w:spacing w:after="160" w:line="360" w:lineRule="auto"/>
        <w:rPr>
          <w:rFonts w:eastAsiaTheme="minorEastAsia"/>
          <w:lang w:val="en-US"/>
        </w:rPr>
      </w:pPr>
    </w:p>
    <w:p w14:paraId="52652855" w14:textId="77777777" w:rsidR="00B15115" w:rsidRDefault="00B15115" w:rsidP="00CB30D7">
      <w:pPr>
        <w:spacing w:after="160" w:line="360" w:lineRule="auto"/>
        <w:rPr>
          <w:rFonts w:eastAsiaTheme="minorEastAsia"/>
          <w:lang w:val="en-US"/>
        </w:rPr>
      </w:pPr>
    </w:p>
    <w:p w14:paraId="7A97A8E3" w14:textId="1230E72E" w:rsidR="00B15115" w:rsidRDefault="00B15115" w:rsidP="00CB30D7">
      <w:pPr>
        <w:spacing w:after="160" w:line="360" w:lineRule="auto"/>
        <w:rPr>
          <w:rFonts w:eastAsiaTheme="minorEastAsia"/>
          <w:lang w:val="en-US"/>
        </w:rPr>
      </w:pPr>
    </w:p>
    <w:p w14:paraId="064409FE" w14:textId="3950454B" w:rsidR="00B15115" w:rsidRDefault="00B15115" w:rsidP="00CB30D7">
      <w:pPr>
        <w:spacing w:after="160" w:line="360" w:lineRule="auto"/>
        <w:rPr>
          <w:rFonts w:eastAsiaTheme="minorEastAsia"/>
          <w:lang w:val="en-US"/>
        </w:rPr>
      </w:pPr>
    </w:p>
    <w:p w14:paraId="624EE2E9" w14:textId="6CEB4DAD" w:rsidR="00B15115" w:rsidRDefault="00B15115" w:rsidP="00CB30D7">
      <w:pPr>
        <w:spacing w:after="160" w:line="360" w:lineRule="auto"/>
        <w:rPr>
          <w:rFonts w:eastAsiaTheme="minorEastAsia"/>
          <w:lang w:val="en-US"/>
        </w:rPr>
      </w:pPr>
    </w:p>
    <w:p w14:paraId="7E16C1D8" w14:textId="595D6463" w:rsidR="00292D46" w:rsidRDefault="00292D46" w:rsidP="00CB30D7">
      <w:pPr>
        <w:spacing w:after="160" w:line="360" w:lineRule="auto"/>
        <w:rPr>
          <w:rFonts w:eastAsiaTheme="minorEastAsia"/>
          <w:lang w:val="en-US"/>
        </w:rPr>
      </w:pPr>
    </w:p>
    <w:p w14:paraId="1855F295" w14:textId="131CBAE4" w:rsidR="00292D46" w:rsidRDefault="00292D46" w:rsidP="00CB30D7">
      <w:pPr>
        <w:spacing w:after="160" w:line="360" w:lineRule="auto"/>
        <w:rPr>
          <w:rFonts w:eastAsiaTheme="minorEastAsia"/>
          <w:lang w:val="en-US"/>
        </w:rPr>
      </w:pPr>
    </w:p>
    <w:p w14:paraId="476894D8" w14:textId="35D0EF1A" w:rsidR="00292D46" w:rsidRDefault="00292D46" w:rsidP="00CB30D7">
      <w:pPr>
        <w:spacing w:after="160" w:line="360" w:lineRule="auto"/>
        <w:rPr>
          <w:rFonts w:eastAsiaTheme="minorEastAsia"/>
          <w:lang w:val="en-US"/>
        </w:rPr>
      </w:pPr>
    </w:p>
    <w:p w14:paraId="60A1121D" w14:textId="577F2D2E" w:rsidR="00292D46" w:rsidRDefault="00292D46" w:rsidP="00CB30D7">
      <w:pPr>
        <w:spacing w:after="160" w:line="360" w:lineRule="auto"/>
        <w:rPr>
          <w:rFonts w:eastAsiaTheme="minorEastAsia"/>
          <w:lang w:val="en-US"/>
        </w:rPr>
      </w:pPr>
      <w:r>
        <w:rPr>
          <w:noProof/>
        </w:rPr>
        <w:lastRenderedPageBreak/>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5811FE24" w:rsidR="00292D46" w:rsidRPr="009807A4" w:rsidRDefault="00292D46" w:rsidP="00292D46">
                            <w:pPr>
                              <w:pStyle w:val="Caption"/>
                              <w:rPr>
                                <w:rFonts w:cs="Times New Roman"/>
                                <w:noProof/>
                                <w:sz w:val="24"/>
                                <w:lang w:val="en-US"/>
                              </w:rPr>
                            </w:pPr>
                            <w:bookmarkStart w:id="17" w:name="_Ref94694181"/>
                            <w:r w:rsidRPr="009807A4">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4</w:t>
                            </w:r>
                            <w:r w:rsidR="00AD6A5F">
                              <w:rPr>
                                <w:lang w:val="en-US"/>
                              </w:rPr>
                              <w:fldChar w:fldCharType="end"/>
                            </w:r>
                            <w:bookmarkEnd w:id="17"/>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5811FE24" w:rsidR="00292D46" w:rsidRPr="009807A4" w:rsidRDefault="00292D46" w:rsidP="00292D46">
                      <w:pPr>
                        <w:pStyle w:val="Caption"/>
                        <w:rPr>
                          <w:rFonts w:cs="Times New Roman"/>
                          <w:noProof/>
                          <w:sz w:val="24"/>
                          <w:lang w:val="en-US"/>
                        </w:rPr>
                      </w:pPr>
                      <w:bookmarkStart w:id="20" w:name="_Ref94694181"/>
                      <w:r w:rsidRPr="009807A4">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4</w:t>
                      </w:r>
                      <w:r w:rsidR="00AD6A5F">
                        <w:rPr>
                          <w:lang w:val="en-US"/>
                        </w:rPr>
                        <w:fldChar w:fldCharType="end"/>
                      </w:r>
                      <w:bookmarkEnd w:id="20"/>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CB30D7">
      <w:pPr>
        <w:spacing w:after="160" w:line="360" w:lineRule="auto"/>
        <w:rPr>
          <w:rFonts w:eastAsiaTheme="minorEastAsia"/>
          <w:lang w:val="en-US"/>
        </w:rPr>
      </w:pPr>
    </w:p>
    <w:p w14:paraId="33B0F620" w14:textId="77777777"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The Klein-</w:t>
      </w:r>
      <w:proofErr w:type="spellStart"/>
      <w:r w:rsidRPr="005545F2">
        <w:rPr>
          <w:rFonts w:eastAsiaTheme="minorEastAsia" w:cs="Times New Roman"/>
          <w:lang w:val="en-US"/>
        </w:rPr>
        <w:t>Nishina</w:t>
      </w:r>
      <w:proofErr w:type="spellEnd"/>
      <w:r w:rsidRPr="005545F2">
        <w:rPr>
          <w:rFonts w:eastAsiaTheme="minorEastAsia" w:cs="Times New Roman"/>
          <w:lang w:val="en-US"/>
        </w:rPr>
        <w:t xml:space="preserve">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CB30D7">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0C990B14" w:rsidR="000002E3" w:rsidRDefault="000002E3"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53567A71" w14:textId="1917DA8C" w:rsidR="00C4415C" w:rsidRDefault="009846B4" w:rsidP="00CB30D7">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CB30D7">
      <w:pPr>
        <w:spacing w:after="160" w:line="360" w:lineRule="auto"/>
        <w:rPr>
          <w:rFonts w:eastAsiaTheme="minorEastAsia" w:cs="Times New Roman"/>
          <w:b/>
          <w:bCs/>
          <w:lang w:val="en-US"/>
        </w:rPr>
      </w:pPr>
      <w:r>
        <w:rPr>
          <w:rFonts w:eastAsiaTheme="minorEastAsia" w:cs="Times New Roman"/>
          <w:lang w:val="en-US"/>
        </w:rPr>
        <w:t xml:space="preserve">For a </w:t>
      </w:r>
      <w:proofErr w:type="spellStart"/>
      <w:r>
        <w:rPr>
          <w:rFonts w:eastAsiaTheme="minorEastAsia" w:cs="Times New Roman"/>
          <w:lang w:val="en-US"/>
        </w:rPr>
        <w:t>polyenerget</w:t>
      </w:r>
      <w:r w:rsidR="006F1618">
        <w:rPr>
          <w:rFonts w:eastAsiaTheme="minorEastAsia" w:cs="Times New Roman"/>
          <w:lang w:val="en-US"/>
        </w:rPr>
        <w:t>ic</w:t>
      </w:r>
      <w:proofErr w:type="spellEnd"/>
      <w:r w:rsidR="006F1618">
        <w:rPr>
          <w:rFonts w:eastAsiaTheme="minorEastAsia" w:cs="Times New Roman"/>
          <w:lang w:val="en-US"/>
        </w:rPr>
        <w:t xml:space="preserve">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526CB6"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6605234D" w:rsidR="009D3938" w:rsidRDefault="009D393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4</w:t>
            </w:r>
            <w:r>
              <w:fldChar w:fldCharType="end"/>
            </w:r>
          </w:p>
        </w:tc>
      </w:tr>
    </w:tbl>
    <w:p w14:paraId="186AE8FE" w14:textId="26EAFED8" w:rsidR="00FB6C6B" w:rsidRDefault="00FB6C6B" w:rsidP="00CB30D7">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w:t>
      </w:r>
      <w:proofErr w:type="spellStart"/>
      <w:r>
        <w:rPr>
          <w:rFonts w:eastAsiaTheme="minorEastAsia" w:cs="Times New Roman"/>
          <w:lang w:val="en-US"/>
        </w:rPr>
        <w:t>erefore</w:t>
      </w:r>
      <w:proofErr w:type="spellEnd"/>
      <w:r>
        <w:rPr>
          <w:rFonts w:eastAsiaTheme="minorEastAsia" w:cs="Times New Roman"/>
          <w:lang w:val="en-US"/>
        </w:rPr>
        <w:t xml:space="preserv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(Attix,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526CB6" w:rsidP="00CB30D7">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916829B" w:rsidR="007A4F7B" w:rsidRDefault="007A4F7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6B61C909" w14:textId="5034557D" w:rsidR="00B13BF9" w:rsidRDefault="00B13BF9" w:rsidP="00CB30D7">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CB30D7">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CB30D7">
      <w:pPr>
        <w:spacing w:line="360" w:lineRule="auto"/>
        <w:rPr>
          <w:rFonts w:eastAsiaTheme="minorEastAsia" w:cs="Times New Roman"/>
          <w:lang w:val="en-US"/>
        </w:rPr>
      </w:pPr>
      <w:r>
        <w:rPr>
          <w:rFonts w:eastAsiaTheme="minorEastAsia" w:cs="Times New Roman"/>
          <w:lang w:val="en-US"/>
        </w:rPr>
        <w:t>(Might remove)</w:t>
      </w:r>
    </w:p>
    <w:p w14:paraId="28A52BAD" w14:textId="3D574E06" w:rsidR="007A4F7B" w:rsidRDefault="00B13BF9" w:rsidP="00CB30D7">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0E19EF" w:rsidRPr="000E19EF">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CB30D7">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CC15017" w:rsidR="00E63EF8" w:rsidRDefault="00E63EF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621E149D" w14:textId="77777777" w:rsidR="0005753E" w:rsidRDefault="0005753E" w:rsidP="00CB30D7">
      <w:pPr>
        <w:spacing w:line="360" w:lineRule="auto"/>
        <w:rPr>
          <w:rFonts w:eastAsiaTheme="minorEastAsia" w:cs="Times New Roman"/>
          <w:lang w:val="en-US"/>
        </w:rPr>
      </w:pPr>
    </w:p>
    <w:p w14:paraId="0115E494" w14:textId="675F86F6" w:rsidR="00292D46" w:rsidRDefault="008337F3" w:rsidP="00CB30D7">
      <w:pPr>
        <w:spacing w:after="160" w:line="360" w:lineRule="auto"/>
        <w:rPr>
          <w:rFonts w:eastAsiaTheme="minorEastAsia" w:cs="Times New Roman"/>
          <w:lang w:val="en-US"/>
        </w:rPr>
      </w:pPr>
      <w:r>
        <w:rPr>
          <w:rFonts w:eastAsiaTheme="minorEastAsia" w:cs="Times New Roman"/>
          <w:lang w:val="en-US"/>
        </w:rPr>
        <w:t xml:space="preserve">The pathlength of the photon decreases with increasing attenuation. This is an important </w:t>
      </w:r>
      <w:proofErr w:type="gramStart"/>
      <w:r>
        <w:rPr>
          <w:rFonts w:eastAsiaTheme="minorEastAsia" w:cs="Times New Roman"/>
          <w:lang w:val="en-US"/>
        </w:rPr>
        <w:t>result, because</w:t>
      </w:r>
      <w:proofErr w:type="gramEnd"/>
      <w:r>
        <w:rPr>
          <w:rFonts w:eastAsiaTheme="minorEastAsia" w:cs="Times New Roman"/>
          <w:lang w:val="en-US"/>
        </w:rPr>
        <w:t xml:space="preserve"> it allows us to predict the path of the photon. It is especially useful when performing Monte Carlo simulations, which we’ll come back to in (ref here).</w:t>
      </w:r>
    </w:p>
    <w:p w14:paraId="31DCEE72" w14:textId="77777777" w:rsidR="008337F3" w:rsidRDefault="008337F3" w:rsidP="00CB30D7">
      <w:pPr>
        <w:spacing w:after="160" w:line="360" w:lineRule="auto"/>
        <w:rPr>
          <w:rFonts w:eastAsiaTheme="minorEastAsia"/>
          <w:lang w:val="en-US"/>
        </w:rPr>
      </w:pPr>
    </w:p>
    <w:p w14:paraId="3D253FDC" w14:textId="54B9CD05" w:rsidR="00BA4D51" w:rsidRPr="00E42938" w:rsidRDefault="00BA4D51" w:rsidP="00CB30D7">
      <w:pPr>
        <w:pStyle w:val="Heading3"/>
        <w:spacing w:line="360" w:lineRule="auto"/>
      </w:pPr>
      <w:bookmarkStart w:id="18" w:name="_Ref94701047"/>
      <w:bookmarkStart w:id="19" w:name="_Toc98952833"/>
      <w:r w:rsidRPr="00E42938">
        <w:t>Charged Particle interaction in matter</w:t>
      </w:r>
      <w:bookmarkEnd w:id="18"/>
      <w:bookmarkEnd w:id="19"/>
      <w:r w:rsidRPr="00E42938">
        <w:t xml:space="preserve"> </w:t>
      </w:r>
    </w:p>
    <w:p w14:paraId="6CCF8B93" w14:textId="4E7FBC8B" w:rsidR="00462365" w:rsidRPr="00B660A3" w:rsidRDefault="00462365" w:rsidP="00CB30D7">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 xml:space="preserve">Two equal charges will </w:t>
      </w:r>
      <w:proofErr w:type="spellStart"/>
      <w:r w:rsidR="002D2456">
        <w:rPr>
          <w:lang w:val="en-US"/>
        </w:rPr>
        <w:t>repell</w:t>
      </w:r>
      <w:proofErr w:type="spellEnd"/>
      <w:r w:rsidR="002D2456">
        <w:rPr>
          <w:lang w:val="en-US"/>
        </w:rPr>
        <w:t xml:space="preserve">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 xml:space="preserve">Soft collisions, hard </w:t>
      </w:r>
      <w:proofErr w:type="gramStart"/>
      <w:r>
        <w:rPr>
          <w:rFonts w:eastAsiaTheme="minorEastAsia"/>
          <w:lang w:val="en-US"/>
        </w:rPr>
        <w:t>collisions</w:t>
      </w:r>
      <w:proofErr w:type="gramEnd"/>
      <w:r>
        <w:rPr>
          <w:rFonts w:eastAsiaTheme="minorEastAsia"/>
          <w:lang w:val="en-US"/>
        </w:rPr>
        <w:t xml:space="preserve"> and Coulomb interactions with the nucleus.</w:t>
      </w:r>
    </w:p>
    <w:p w14:paraId="712A8A0C" w14:textId="77777777" w:rsidR="00462365" w:rsidRDefault="00462365" w:rsidP="00CB30D7">
      <w:pPr>
        <w:pStyle w:val="Heading4"/>
        <w:spacing w:line="360" w:lineRule="auto"/>
        <w:rPr>
          <w:rFonts w:eastAsiaTheme="minorEastAsia"/>
          <w:lang w:val="en-US"/>
        </w:rPr>
      </w:pPr>
      <w:r>
        <w:rPr>
          <w:rFonts w:eastAsiaTheme="minorEastAsia"/>
          <w:lang w:val="en-US"/>
        </w:rPr>
        <w:lastRenderedPageBreak/>
        <w:t xml:space="preserve">Soft collisions </w:t>
      </w:r>
    </w:p>
    <w:p w14:paraId="07FEF41C" w14:textId="26709D65" w:rsidR="00462365" w:rsidRPr="005545F2" w:rsidRDefault="00462365" w:rsidP="00CB30D7">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CB30D7">
      <w:pPr>
        <w:pStyle w:val="Heading4"/>
        <w:spacing w:line="360" w:lineRule="auto"/>
        <w:rPr>
          <w:lang w:val="en-US"/>
        </w:rPr>
      </w:pPr>
      <w:r>
        <w:rPr>
          <w:lang w:val="en-US"/>
        </w:rPr>
        <w:t>Hard collision</w:t>
      </w:r>
    </w:p>
    <w:p w14:paraId="00EBA7B8" w14:textId="3A8C7464" w:rsidR="00462365" w:rsidRDefault="00462365" w:rsidP="00CB30D7">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w:t>
      </w:r>
      <w:proofErr w:type="spellStart"/>
      <w:r>
        <w:rPr>
          <w:rFonts w:eastAsiaTheme="minorEastAsia"/>
          <w:lang w:val="en-US"/>
        </w:rPr>
        <w:t>nteractions</w:t>
      </w:r>
      <w:proofErr w:type="spellEnd"/>
      <w:r>
        <w:rPr>
          <w:rFonts w:eastAsiaTheme="minorEastAsia"/>
          <w:lang w:val="en-US"/>
        </w:rPr>
        <w:t>.</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0E19EF">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CB30D7">
      <w:pPr>
        <w:pStyle w:val="Heading4"/>
        <w:spacing w:line="360" w:lineRule="auto"/>
        <w:rPr>
          <w:lang w:val="en-US"/>
        </w:rPr>
      </w:pPr>
      <w:r>
        <w:rPr>
          <w:lang w:val="en-US"/>
        </w:rPr>
        <w:t>Radiative transfer</w:t>
      </w:r>
    </w:p>
    <w:p w14:paraId="243FBF2E" w14:textId="37AE8D15" w:rsidR="002060A7" w:rsidRDefault="007D3A4D" w:rsidP="00CB30D7">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0E19EF" w:rsidRPr="00B30E30">
        <w:rPr>
          <w:lang w:val="en-US"/>
        </w:rPr>
        <w:t xml:space="preserve">Figure </w:t>
      </w:r>
      <w:r w:rsidR="000E19EF">
        <w:rPr>
          <w:noProof/>
          <w:lang w:val="en-US"/>
        </w:rPr>
        <w:t>1</w:t>
      </w:r>
      <w:r w:rsidR="000E19EF">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0E19EF">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CB30D7">
      <w:pPr>
        <w:spacing w:line="360" w:lineRule="auto"/>
        <w:rPr>
          <w:lang w:val="en-US"/>
        </w:rPr>
      </w:pPr>
    </w:p>
    <w:p w14:paraId="682552B5" w14:textId="3C5B8604" w:rsidR="00131317" w:rsidRDefault="00131317" w:rsidP="00CB30D7">
      <w:pPr>
        <w:spacing w:line="360" w:lineRule="auto"/>
        <w:rPr>
          <w:lang w:val="en-US"/>
        </w:rPr>
      </w:pPr>
      <w:ins w:id="20"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3"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CB30D7">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3177885A" w:rsidR="00131317" w:rsidRPr="0063488C" w:rsidRDefault="00131317" w:rsidP="00131317">
                            <w:pPr>
                              <w:pStyle w:val="Caption"/>
                              <w:rPr>
                                <w:b/>
                                <w:bCs/>
                                <w:noProof/>
                                <w:sz w:val="24"/>
                                <w:lang w:val="en-US"/>
                              </w:rPr>
                            </w:pPr>
                            <w:bookmarkStart w:id="21" w:name="_Ref94695146"/>
                            <w:r w:rsidRPr="00B30E30">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5</w:t>
                            </w:r>
                            <w:r w:rsidR="00AD6A5F">
                              <w:rPr>
                                <w:lang w:val="en-US"/>
                              </w:rPr>
                              <w:fldChar w:fldCharType="end"/>
                            </w:r>
                            <w:bookmarkEnd w:id="21"/>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3177885A" w:rsidR="00131317" w:rsidRPr="0063488C" w:rsidRDefault="00131317" w:rsidP="00131317">
                      <w:pPr>
                        <w:pStyle w:val="Caption"/>
                        <w:rPr>
                          <w:b/>
                          <w:bCs/>
                          <w:noProof/>
                          <w:sz w:val="24"/>
                          <w:lang w:val="en-US"/>
                        </w:rPr>
                      </w:pPr>
                      <w:bookmarkStart w:id="25" w:name="_Ref94695146"/>
                      <w:r w:rsidRPr="00B30E30">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5</w:t>
                      </w:r>
                      <w:r w:rsidR="00AD6A5F">
                        <w:rPr>
                          <w:lang w:val="en-US"/>
                        </w:rPr>
                        <w:fldChar w:fldCharType="end"/>
                      </w:r>
                      <w:bookmarkEnd w:id="25"/>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CB30D7">
      <w:pPr>
        <w:spacing w:line="360" w:lineRule="auto"/>
        <w:rPr>
          <w:lang w:val="en-US"/>
        </w:rPr>
      </w:pPr>
    </w:p>
    <w:p w14:paraId="412DB9E8" w14:textId="641D1696" w:rsidR="00292D46" w:rsidRDefault="00292D46" w:rsidP="00CB30D7">
      <w:pPr>
        <w:spacing w:after="160" w:line="360" w:lineRule="auto"/>
        <w:rPr>
          <w:rFonts w:eastAsiaTheme="minorEastAsia"/>
          <w:lang w:val="en-US"/>
        </w:rPr>
      </w:pPr>
    </w:p>
    <w:p w14:paraId="03137504" w14:textId="629D7063" w:rsidR="00292D46" w:rsidRDefault="00292D46" w:rsidP="00CB30D7">
      <w:pPr>
        <w:spacing w:after="160" w:line="360" w:lineRule="auto"/>
        <w:rPr>
          <w:rFonts w:eastAsiaTheme="minorEastAsia"/>
          <w:lang w:val="en-US"/>
        </w:rPr>
      </w:pPr>
    </w:p>
    <w:p w14:paraId="78853132" w14:textId="3EF2C945" w:rsidR="00292D46" w:rsidRDefault="00292D46" w:rsidP="00CB30D7">
      <w:pPr>
        <w:spacing w:after="160" w:line="360" w:lineRule="auto"/>
        <w:rPr>
          <w:rFonts w:eastAsiaTheme="minorEastAsia"/>
          <w:lang w:val="en-US"/>
        </w:rPr>
      </w:pPr>
    </w:p>
    <w:p w14:paraId="006BADA0" w14:textId="50D710EE" w:rsidR="00292D46" w:rsidRDefault="00292D46" w:rsidP="00CB30D7">
      <w:pPr>
        <w:spacing w:after="160" w:line="360" w:lineRule="auto"/>
        <w:rPr>
          <w:rFonts w:eastAsiaTheme="minorEastAsia"/>
          <w:lang w:val="en-US"/>
        </w:rPr>
      </w:pPr>
    </w:p>
    <w:p w14:paraId="4E0143C9" w14:textId="747E7B3B" w:rsidR="00292D46" w:rsidRDefault="00292D46" w:rsidP="00CB30D7">
      <w:pPr>
        <w:spacing w:after="160" w:line="360" w:lineRule="auto"/>
        <w:rPr>
          <w:rFonts w:eastAsiaTheme="minorEastAsia"/>
          <w:lang w:val="en-US"/>
        </w:rPr>
      </w:pPr>
    </w:p>
    <w:p w14:paraId="2279D1C0" w14:textId="77777777" w:rsidR="00B15115" w:rsidRDefault="00B15115" w:rsidP="00CB30D7">
      <w:pPr>
        <w:spacing w:after="160" w:line="360" w:lineRule="auto"/>
        <w:rPr>
          <w:rFonts w:eastAsiaTheme="minorEastAsia"/>
          <w:lang w:val="en-US"/>
        </w:rPr>
      </w:pPr>
    </w:p>
    <w:p w14:paraId="33C1B94C" w14:textId="77777777" w:rsidR="001A7F1F" w:rsidRPr="005545F2" w:rsidRDefault="001A7F1F" w:rsidP="00CB30D7">
      <w:pPr>
        <w:pStyle w:val="Heading4"/>
        <w:spacing w:line="360" w:lineRule="auto"/>
        <w:rPr>
          <w:lang w:val="en-US"/>
        </w:rPr>
      </w:pPr>
      <w:bookmarkStart w:id="22" w:name="_Ref99377984"/>
      <w:r>
        <w:rPr>
          <w:lang w:val="en-US"/>
        </w:rPr>
        <w:t>Stopping Power</w:t>
      </w:r>
      <w:bookmarkEnd w:id="22"/>
    </w:p>
    <w:p w14:paraId="29EE7572" w14:textId="6E3523E4" w:rsidR="001A7F1F" w:rsidRDefault="001A7F1F" w:rsidP="00CB30D7">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CB30D7">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CB30D7">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526CB6" w:rsidP="00CB30D7">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3" w:name="_Ref94703179"/>
        <w:tc>
          <w:tcPr>
            <w:tcW w:w="535" w:type="dxa"/>
          </w:tcPr>
          <w:p w14:paraId="72A5A33C" w14:textId="44BF3098" w:rsidR="000418F1" w:rsidRDefault="000418F1"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7</w:t>
            </w:r>
            <w:r>
              <w:fldChar w:fldCharType="end"/>
            </w:r>
            <w:bookmarkEnd w:id="23"/>
          </w:p>
        </w:tc>
      </w:tr>
    </w:tbl>
    <w:p w14:paraId="4B338D95" w14:textId="392064AC" w:rsidR="00B66B98" w:rsidRDefault="00B66B98" w:rsidP="00CB30D7">
      <w:pPr>
        <w:spacing w:line="360" w:lineRule="auto"/>
        <w:rPr>
          <w:rFonts w:eastAsiaTheme="minorEastAsia" w:cs="Times New Roman"/>
          <w:lang w:val="en-US"/>
        </w:rPr>
      </w:pPr>
      <w:r>
        <w:rPr>
          <w:rFonts w:cs="Times New Roman"/>
          <w:lang w:val="en-US"/>
        </w:rPr>
        <w:lastRenderedPageBreak/>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I </w:t>
      </w:r>
      <w:proofErr w:type="gramStart"/>
      <w:r>
        <w:rPr>
          <w:rFonts w:eastAsiaTheme="minorEastAsia" w:cs="Times New Roman"/>
          <w:lang w:val="en-US"/>
        </w:rPr>
        <w:t>is</w:t>
      </w:r>
      <w:proofErr w:type="gramEnd"/>
      <w:r>
        <w:rPr>
          <w:rFonts w:eastAsiaTheme="minorEastAsia" w:cs="Times New Roman"/>
          <w:lang w:val="en-US"/>
        </w:rPr>
        <w:t xml:space="preserve">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CB30D7">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3DFC60D1" w:rsidR="00B66B98" w:rsidRPr="00930277" w:rsidRDefault="00B9230E" w:rsidP="00CB30D7">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0E19EF">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w:t>
      </w:r>
      <w:proofErr w:type="spellStart"/>
      <w:r w:rsidR="00957129" w:rsidRPr="00A554EF">
        <w:rPr>
          <w:rFonts w:cs="Times New Roman"/>
          <w:lang w:val="en-US"/>
        </w:rPr>
        <w:t>Seuntjens</w:t>
      </w:r>
      <w:proofErr w:type="spellEnd"/>
      <w:r w:rsidR="00957129" w:rsidRPr="00A554EF">
        <w:rPr>
          <w:rFonts w:cs="Times New Roman"/>
          <w:lang w:val="en-US"/>
        </w:rPr>
        <w:t xml:space="preserve">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26C48E32" w:rsidR="00D57F53" w:rsidRPr="00930277" w:rsidRDefault="00D57F53" w:rsidP="00CB30D7">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0E19EF">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CB30D7">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45B85EE0" w:rsidR="00576766" w:rsidRDefault="00576766" w:rsidP="00CB30D7">
      <w:pPr>
        <w:keepNext/>
        <w:spacing w:line="360" w:lineRule="auto"/>
        <w:rPr>
          <w:lang w:val="en-US"/>
        </w:rPr>
      </w:pPr>
      <w:r>
        <w:rPr>
          <w:lang w:val="en-US"/>
        </w:rPr>
        <w:t xml:space="preserve">LET is especially important in </w:t>
      </w:r>
      <w:proofErr w:type="gramStart"/>
      <w:r>
        <w:rPr>
          <w:lang w:val="en-US"/>
        </w:rPr>
        <w:t>radiobiology, because</w:t>
      </w:r>
      <w:proofErr w:type="gramEnd"/>
      <w:r>
        <w:rPr>
          <w:lang w:val="en-US"/>
        </w:rPr>
        <w:t xml:space="preserve"> it measures how damaging a radiation type might be. A higher density of energy depositions results in higher dose absorbed and more damage. A typical percentage depth dose curve from photon beams of various energies is shown in </w:t>
      </w:r>
      <w:r>
        <w:rPr>
          <w:lang w:val="en-US"/>
        </w:rPr>
        <w:fldChar w:fldCharType="begin"/>
      </w:r>
      <w:r>
        <w:rPr>
          <w:lang w:val="en-US"/>
        </w:rPr>
        <w:instrText xml:space="preserve"> REF _Ref99035890 \h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0E19EF">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0E19EF" w:rsidRPr="000E19EF">
        <w:rPr>
          <w:noProof/>
          <w:lang w:val="en-US"/>
        </w:rPr>
        <w:t>1</w:t>
      </w:r>
      <w:r w:rsidR="000E19EF" w:rsidRPr="000E19EF">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w:t>
      </w:r>
      <w:r>
        <w:rPr>
          <w:lang w:val="en-US"/>
        </w:rPr>
        <w:lastRenderedPageBreak/>
        <w:t xml:space="preserve">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CB30D7">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CB30D7">
      <w:pPr>
        <w:keepNext/>
        <w:spacing w:line="360" w:lineRule="auto"/>
        <w:rPr>
          <w:lang w:val="en-US"/>
        </w:rPr>
      </w:pPr>
      <w:r>
        <w:rPr>
          <w:lang w:val="en-US"/>
        </w:rPr>
        <w:br/>
      </w:r>
    </w:p>
    <w:p w14:paraId="6F5D35EA" w14:textId="1491624D" w:rsidR="0076469F" w:rsidRDefault="0076469F" w:rsidP="00CB30D7">
      <w:pPr>
        <w:spacing w:line="360" w:lineRule="auto"/>
        <w:rPr>
          <w:lang w:val="en-US"/>
        </w:rPr>
      </w:pPr>
    </w:p>
    <w:p w14:paraId="66DFB020" w14:textId="6F49DB9E" w:rsidR="0076469F" w:rsidRDefault="0076469F" w:rsidP="00CB30D7">
      <w:pPr>
        <w:spacing w:line="360" w:lineRule="auto"/>
        <w:rPr>
          <w:lang w:val="en-US"/>
        </w:rPr>
      </w:pPr>
    </w:p>
    <w:p w14:paraId="4F032970" w14:textId="5D7CEFCC" w:rsidR="0076469F" w:rsidRDefault="0076469F" w:rsidP="00CB30D7">
      <w:pPr>
        <w:spacing w:line="360" w:lineRule="auto"/>
        <w:rPr>
          <w:lang w:val="en-US"/>
        </w:rPr>
      </w:pPr>
    </w:p>
    <w:p w14:paraId="514970DC" w14:textId="06DF4B07" w:rsidR="0076469F" w:rsidRDefault="0076469F" w:rsidP="00CB30D7">
      <w:pPr>
        <w:spacing w:line="360" w:lineRule="auto"/>
        <w:rPr>
          <w:lang w:val="en-US"/>
        </w:rPr>
      </w:pPr>
    </w:p>
    <w:p w14:paraId="212FA767" w14:textId="1F8C929B" w:rsidR="00576766" w:rsidRPr="00027443" w:rsidRDefault="00576766" w:rsidP="00CB30D7">
      <w:pPr>
        <w:keepNext/>
        <w:spacing w:line="360" w:lineRule="auto"/>
        <w:rPr>
          <w:lang w:val="en-US"/>
        </w:rPr>
      </w:pPr>
    </w:p>
    <w:p w14:paraId="0BCAEB1E" w14:textId="67AD5AB5" w:rsidR="002D1697" w:rsidRPr="00B068F0" w:rsidRDefault="00576766" w:rsidP="00CB30D7">
      <w:pPr>
        <w:pStyle w:val="Caption"/>
        <w:spacing w:line="360" w:lineRule="auto"/>
        <w:rPr>
          <w:b/>
          <w:bCs/>
          <w:lang w:val="en-US"/>
        </w:rPr>
      </w:pPr>
      <w:bookmarkStart w:id="24" w:name="_Ref100569426"/>
      <w:r w:rsidRPr="00576766">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6</w:t>
      </w:r>
      <w:r w:rsidR="00AD6A5F">
        <w:rPr>
          <w:lang w:val="en-US"/>
        </w:rPr>
        <w:fldChar w:fldCharType="end"/>
      </w:r>
      <w:bookmarkEnd w:id="24"/>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CB30D7">
      <w:pPr>
        <w:pStyle w:val="Heading4"/>
        <w:spacing w:line="360" w:lineRule="auto"/>
        <w:rPr>
          <w:lang w:val="en-US"/>
        </w:rPr>
      </w:pPr>
      <w:r>
        <w:rPr>
          <w:lang w:val="en-US"/>
        </w:rPr>
        <w:t>CSDA</w:t>
      </w:r>
    </w:p>
    <w:p w14:paraId="20C77FFC" w14:textId="1C620F1F" w:rsidR="00D57F53" w:rsidRDefault="00D57F53" w:rsidP="00CB30D7">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526CB6" w:rsidP="00CB30D7">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CB30D7">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w:t>
      </w:r>
      <w:r w:rsidR="00CB0744">
        <w:rPr>
          <w:lang w:val="en-US"/>
        </w:rPr>
        <w:lastRenderedPageBreak/>
        <w:t>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CB30D7">
      <w:pPr>
        <w:pStyle w:val="Heading2"/>
        <w:spacing w:line="360" w:lineRule="auto"/>
        <w:rPr>
          <w:rFonts w:eastAsiaTheme="minorEastAsia"/>
          <w:lang w:val="en-US"/>
        </w:rPr>
      </w:pPr>
      <w:bookmarkStart w:id="25" w:name="_Toc98952834"/>
      <w:r>
        <w:rPr>
          <w:rFonts w:eastAsiaTheme="minorEastAsia"/>
          <w:lang w:val="en-US"/>
        </w:rPr>
        <w:t>Creating the radiation beam</w:t>
      </w:r>
      <w:bookmarkEnd w:id="25"/>
    </w:p>
    <w:p w14:paraId="6FB06542" w14:textId="77777777" w:rsidR="00042A34" w:rsidRPr="000D16A7" w:rsidRDefault="00042A34" w:rsidP="00CB30D7">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CB30D7">
      <w:pPr>
        <w:pStyle w:val="Heading3"/>
        <w:spacing w:line="360" w:lineRule="auto"/>
        <w:rPr>
          <w:lang w:val="en-US"/>
        </w:rPr>
      </w:pPr>
      <w:bookmarkStart w:id="26" w:name="_Ref98516531"/>
      <w:bookmarkStart w:id="27" w:name="_Toc98952835"/>
      <w:r>
        <w:rPr>
          <w:lang w:val="en-US"/>
        </w:rPr>
        <w:t>X-ray tube</w:t>
      </w:r>
      <w:bookmarkEnd w:id="26"/>
      <w:bookmarkEnd w:id="27"/>
    </w:p>
    <w:p w14:paraId="1FFD9F8B" w14:textId="579BB86B" w:rsidR="00042A34" w:rsidRDefault="00042A34" w:rsidP="00CB30D7">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0E19EF" w:rsidRPr="00B94AD1">
        <w:rPr>
          <w:lang w:val="en-US"/>
        </w:rPr>
        <w:t xml:space="preserve">Figure </w:t>
      </w:r>
      <w:r w:rsidR="000E19EF">
        <w:rPr>
          <w:noProof/>
          <w:lang w:val="en-US"/>
        </w:rPr>
        <w:t>1</w:t>
      </w:r>
      <w:r w:rsidR="000E19EF">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CB30D7">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CB30D7">
      <w:pPr>
        <w:spacing w:line="360" w:lineRule="auto"/>
        <w:rPr>
          <w:lang w:val="en-US"/>
        </w:rPr>
      </w:pPr>
    </w:p>
    <w:p w14:paraId="53A2D0C0" w14:textId="10354632" w:rsidR="00042A34" w:rsidRPr="00B94AD1" w:rsidRDefault="00042A34" w:rsidP="00CB30D7">
      <w:pPr>
        <w:pStyle w:val="Caption"/>
        <w:spacing w:line="360" w:lineRule="auto"/>
        <w:rPr>
          <w:lang w:val="en-US"/>
        </w:rPr>
      </w:pPr>
      <w:bookmarkStart w:id="28" w:name="_Ref95299889"/>
      <w:r w:rsidRPr="00B94AD1">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7</w:t>
      </w:r>
      <w:r w:rsidR="00AD6A5F">
        <w:rPr>
          <w:lang w:val="en-US"/>
        </w:rPr>
        <w:fldChar w:fldCharType="end"/>
      </w:r>
      <w:bookmarkEnd w:id="28"/>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3E564B4A" w:rsidR="00E14398" w:rsidRDefault="00042A34" w:rsidP="00CB30D7">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CB30D7">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CB30D7">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proofErr w:type="gramStart"/>
      <w:r w:rsidR="00E4002E">
        <w:rPr>
          <w:rFonts w:eastAsiaTheme="minorEastAsia"/>
          <w:lang w:val="en-US"/>
        </w:rPr>
        <w:t>constant.</w:t>
      </w:r>
      <w:proofErr w:type="gramEnd"/>
      <w:r w:rsidR="00E4002E">
        <w:rPr>
          <w:rFonts w:eastAsiaTheme="minorEastAsia"/>
          <w:lang w:val="en-US"/>
        </w:rPr>
        <w:t xml:space="preserve"> </w:t>
      </w:r>
      <w:r>
        <w:rPr>
          <w:rFonts w:eastAsiaTheme="minorEastAsia"/>
          <w:lang w:val="en-US"/>
        </w:rPr>
        <w:t xml:space="preserve"> </w:t>
      </w:r>
    </w:p>
    <w:p w14:paraId="35138799" w14:textId="77777777" w:rsidR="00042A34" w:rsidRPr="005A0E2D" w:rsidRDefault="00042A34" w:rsidP="00CB30D7">
      <w:pPr>
        <w:pStyle w:val="Heading3"/>
        <w:spacing w:line="360" w:lineRule="auto"/>
        <w:rPr>
          <w:rFonts w:eastAsiaTheme="minorEastAsia"/>
          <w:lang w:val="en-US"/>
        </w:rPr>
      </w:pPr>
      <w:bookmarkStart w:id="29" w:name="_Toc98952836"/>
      <w:r w:rsidRPr="005A0E2D">
        <w:rPr>
          <w:rFonts w:eastAsiaTheme="minorEastAsia"/>
          <w:lang w:val="en-US"/>
        </w:rPr>
        <w:t>X-ray filtering</w:t>
      </w:r>
      <w:bookmarkEnd w:id="29"/>
    </w:p>
    <w:p w14:paraId="4945C72E" w14:textId="3E2BBE03" w:rsidR="00042A34" w:rsidRPr="00367D63" w:rsidRDefault="00042A34" w:rsidP="00CB30D7">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7A7E97">
        <w:rPr>
          <w:lang w:val="en-US"/>
        </w:rPr>
        <w:t xml:space="preserve">Figure </w:t>
      </w:r>
      <w:r w:rsidR="000E19EF">
        <w:rPr>
          <w:noProof/>
          <w:lang w:val="en-US"/>
        </w:rPr>
        <w:t>1</w:t>
      </w:r>
      <w:r w:rsidR="000E19EF">
        <w:rPr>
          <w:noProof/>
          <w:lang w:val="en-US"/>
        </w:rPr>
        <w:noBreakHyphen/>
        <w:t>8</w:t>
      </w:r>
      <w:r>
        <w:rPr>
          <w:rFonts w:eastAsiaTheme="minorEastAsia"/>
          <w:lang w:val="en-US"/>
        </w:rPr>
        <w:fldChar w:fldCharType="end"/>
      </w:r>
      <w:r>
        <w:rPr>
          <w:rFonts w:eastAsiaTheme="minorEastAsia"/>
          <w:lang w:val="en-US"/>
        </w:rPr>
        <w:t xml:space="preserve"> illustrates the difference between </w:t>
      </w:r>
      <w:r>
        <w:rPr>
          <w:rFonts w:eastAsiaTheme="minorEastAsia"/>
          <w:lang w:val="en-US"/>
        </w:rPr>
        <w:lastRenderedPageBreak/>
        <w:t xml:space="preserve">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CB30D7">
      <w:pPr>
        <w:spacing w:line="360" w:lineRule="auto"/>
        <w:rPr>
          <w:rFonts w:eastAsiaTheme="minorEastAsia"/>
          <w:b/>
          <w:bCs/>
          <w:lang w:val="en-US"/>
        </w:rPr>
      </w:pPr>
    </w:p>
    <w:p w14:paraId="67527412" w14:textId="77777777" w:rsidR="00042A34" w:rsidRDefault="00042A34" w:rsidP="00CB30D7">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1CE83C4F" w:rsidR="00042A34" w:rsidRPr="007A7E97" w:rsidRDefault="00042A34" w:rsidP="00CB30D7">
      <w:pPr>
        <w:pStyle w:val="Caption"/>
        <w:spacing w:line="360" w:lineRule="auto"/>
        <w:rPr>
          <w:rFonts w:eastAsiaTheme="minorEastAsia"/>
          <w:b/>
          <w:bCs/>
          <w:lang w:val="en-US"/>
        </w:rPr>
      </w:pPr>
      <w:bookmarkStart w:id="30" w:name="_Ref95318165"/>
      <w:r w:rsidRPr="007A7E9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8</w:t>
      </w:r>
      <w:r w:rsidR="00AD6A5F">
        <w:rPr>
          <w:lang w:val="en-US"/>
        </w:rPr>
        <w:fldChar w:fldCharType="end"/>
      </w:r>
      <w:bookmarkEnd w:id="30"/>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712290">
        <w:rPr>
          <w:rFonts w:cs="Times New Roman"/>
        </w:rPr>
        <w:t>021)</w:t>
      </w:r>
      <w:r>
        <w:rPr>
          <w:lang w:val="en-US"/>
        </w:rPr>
        <w:fldChar w:fldCharType="end"/>
      </w:r>
      <w:r>
        <w:rPr>
          <w:lang w:val="en-US"/>
        </w:rPr>
        <w:t>.</w:t>
      </w:r>
    </w:p>
    <w:p w14:paraId="0E583FBC" w14:textId="49C62884" w:rsidR="0095704D" w:rsidRPr="0049425B" w:rsidRDefault="005B75E4" w:rsidP="00CB30D7">
      <w:pPr>
        <w:pStyle w:val="Heading2"/>
        <w:spacing w:line="360" w:lineRule="auto"/>
        <w:rPr>
          <w:szCs w:val="30"/>
          <w:lang w:val="en-US"/>
        </w:rPr>
      </w:pPr>
      <w:bookmarkStart w:id="31" w:name="_Ref95382713"/>
      <w:bookmarkStart w:id="32" w:name="_Toc98952837"/>
      <w:r w:rsidRPr="00E42938">
        <w:rPr>
          <w:szCs w:val="30"/>
          <w:lang w:val="en-US"/>
        </w:rPr>
        <w:t>Dosimetry</w:t>
      </w:r>
      <w:bookmarkEnd w:id="31"/>
      <w:bookmarkEnd w:id="32"/>
    </w:p>
    <w:p w14:paraId="41B928BC" w14:textId="23E9FE55" w:rsidR="00595545" w:rsidRPr="009335A6" w:rsidRDefault="0095704D" w:rsidP="00CB30D7">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w:t>
      </w:r>
      <w:proofErr w:type="gramStart"/>
      <w:r>
        <w:rPr>
          <w:lang w:val="en-US"/>
        </w:rPr>
        <w:t>protons</w:t>
      </w:r>
      <w:proofErr w:type="gramEnd"/>
      <w:r>
        <w:rPr>
          <w:lang w:val="en-US"/>
        </w:rPr>
        <w:t xml:space="preserve"> or neutrons) of the 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CB30D7">
      <w:pPr>
        <w:pStyle w:val="Heading3"/>
        <w:spacing w:line="360" w:lineRule="auto"/>
        <w:rPr>
          <w:rFonts w:eastAsiaTheme="minorEastAsia"/>
          <w:lang w:val="en-US"/>
        </w:rPr>
      </w:pPr>
      <w:bookmarkStart w:id="33" w:name="_Ref94700940"/>
      <w:bookmarkStart w:id="34" w:name="_Toc98952838"/>
      <w:r>
        <w:rPr>
          <w:rFonts w:eastAsiaTheme="minorEastAsia"/>
          <w:lang w:val="en-US"/>
        </w:rPr>
        <w:lastRenderedPageBreak/>
        <w:t>Quantities</w:t>
      </w:r>
      <w:bookmarkEnd w:id="33"/>
      <w:bookmarkEnd w:id="34"/>
    </w:p>
    <w:p w14:paraId="0310AEAA" w14:textId="001E2968" w:rsidR="001A7F1F" w:rsidRDefault="00163904" w:rsidP="00CB30D7">
      <w:pPr>
        <w:pStyle w:val="Heading4"/>
        <w:spacing w:line="360" w:lineRule="auto"/>
        <w:rPr>
          <w:rFonts w:eastAsiaTheme="minorEastAsia"/>
          <w:lang w:val="en-US"/>
        </w:rPr>
      </w:pPr>
      <w:r>
        <w:rPr>
          <w:rFonts w:eastAsiaTheme="minorEastAsia"/>
          <w:lang w:val="en-US"/>
        </w:rPr>
        <w:t xml:space="preserve">Ionizing radiation field </w:t>
      </w:r>
    </w:p>
    <w:p w14:paraId="4B3B9546" w14:textId="7BA6EFD8" w:rsidR="00FA5C1B" w:rsidRPr="00163904" w:rsidRDefault="00FA5C1B" w:rsidP="00CB30D7">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with infinitesimal volume </w:t>
      </w:r>
      <w:proofErr w:type="spellStart"/>
      <w:r>
        <w:rPr>
          <w:lang w:val="en-US"/>
        </w:rPr>
        <w:t>dV</w:t>
      </w:r>
      <w:proofErr w:type="spellEnd"/>
      <w:r>
        <w:rPr>
          <w:lang w:val="en-US"/>
        </w:rPr>
        <w:t>,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(Attix,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CB30D7">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CB30D7">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w:t>
      </w:r>
      <w:proofErr w:type="spellStart"/>
      <w:r w:rsidR="00421E0F">
        <w:rPr>
          <w:rFonts w:eastAsiaTheme="minorEastAsia"/>
          <w:lang w:val="en-US"/>
        </w:rPr>
        <w:t>polyenergetic</w:t>
      </w:r>
      <w:proofErr w:type="spellEnd"/>
      <w:r w:rsidR="00421E0F">
        <w:rPr>
          <w:rFonts w:eastAsiaTheme="minorEastAsia"/>
          <w:lang w:val="en-US"/>
        </w:rPr>
        <w:t xml:space="preserve">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CB30D7">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CB30D7">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CB30D7">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14B8121B" w:rsidR="009714C9" w:rsidRPr="006C7CAC" w:rsidRDefault="009714C9" w:rsidP="009714C9">
                            <w:pPr>
                              <w:pStyle w:val="Caption"/>
                              <w:rPr>
                                <w:b/>
                                <w:bCs/>
                                <w:noProof/>
                                <w:sz w:val="24"/>
                                <w:lang w:val="en-US"/>
                              </w:rPr>
                            </w:pPr>
                            <w:bookmarkStart w:id="35" w:name="_Ref99369557"/>
                            <w:r w:rsidRPr="006C7CAC">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9</w:t>
                            </w:r>
                            <w:r w:rsidR="00AD6A5F">
                              <w:rPr>
                                <w:lang w:val="en-US"/>
                              </w:rPr>
                              <w:fldChar w:fldCharType="end"/>
                            </w:r>
                            <w:bookmarkEnd w:id="35"/>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w:t>
                            </w:r>
                            <w:proofErr w:type="spellStart"/>
                            <w:r w:rsidR="006C7CAC">
                              <w:rPr>
                                <w:lang w:val="en-US"/>
                              </w:rPr>
                              <w:t>dV</w:t>
                            </w:r>
                            <w:proofErr w:type="spellEnd"/>
                            <w:r w:rsidR="006C7CAC">
                              <w:rPr>
                                <w:lang w:val="en-US"/>
                              </w:rPr>
                              <w:t xml:space="preserve">,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14B8121B" w:rsidR="009714C9" w:rsidRPr="006C7CAC" w:rsidRDefault="009714C9" w:rsidP="009714C9">
                      <w:pPr>
                        <w:pStyle w:val="Caption"/>
                        <w:rPr>
                          <w:b/>
                          <w:bCs/>
                          <w:noProof/>
                          <w:sz w:val="24"/>
                          <w:lang w:val="en-US"/>
                        </w:rPr>
                      </w:pPr>
                      <w:bookmarkStart w:id="40" w:name="_Ref99369557"/>
                      <w:r w:rsidRPr="006C7CAC">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9</w:t>
                      </w:r>
                      <w:r w:rsidR="00AD6A5F">
                        <w:rPr>
                          <w:lang w:val="en-US"/>
                        </w:rPr>
                        <w:fldChar w:fldCharType="end"/>
                      </w:r>
                      <w:bookmarkEnd w:id="40"/>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CB30D7">
      <w:pPr>
        <w:spacing w:after="160" w:line="360" w:lineRule="auto"/>
        <w:rPr>
          <w:rFonts w:eastAsiaTheme="minorEastAsia"/>
          <w:lang w:val="en-US"/>
        </w:rPr>
      </w:pPr>
    </w:p>
    <w:p w14:paraId="5D9CE11A" w14:textId="01832C85" w:rsidR="00B16EBB" w:rsidRDefault="00B16EBB" w:rsidP="00CB30D7">
      <w:pPr>
        <w:spacing w:after="160" w:line="360" w:lineRule="auto"/>
        <w:rPr>
          <w:rFonts w:eastAsiaTheme="minorEastAsia"/>
          <w:lang w:val="en-US"/>
        </w:rPr>
      </w:pPr>
    </w:p>
    <w:p w14:paraId="661FD747" w14:textId="3663590A" w:rsidR="00B16EBB" w:rsidRDefault="00B16EBB" w:rsidP="00CB30D7">
      <w:pPr>
        <w:spacing w:after="160" w:line="360" w:lineRule="auto"/>
        <w:rPr>
          <w:rFonts w:eastAsiaTheme="minorEastAsia"/>
          <w:lang w:val="en-US"/>
        </w:rPr>
      </w:pPr>
    </w:p>
    <w:p w14:paraId="0A85DE8D" w14:textId="3F5EE785" w:rsidR="00B16EBB" w:rsidRDefault="00B16EBB" w:rsidP="00CB30D7">
      <w:pPr>
        <w:spacing w:after="160" w:line="360" w:lineRule="auto"/>
        <w:rPr>
          <w:rFonts w:eastAsiaTheme="minorEastAsia"/>
          <w:lang w:val="en-US"/>
        </w:rPr>
      </w:pPr>
    </w:p>
    <w:p w14:paraId="673508A6" w14:textId="77777777" w:rsidR="00222E3A" w:rsidRDefault="00222E3A" w:rsidP="00CB30D7">
      <w:pPr>
        <w:spacing w:after="160" w:line="360" w:lineRule="auto"/>
        <w:rPr>
          <w:rFonts w:eastAsiaTheme="minorEastAsia"/>
          <w:lang w:val="en-US"/>
        </w:rPr>
      </w:pPr>
    </w:p>
    <w:p w14:paraId="3B471316" w14:textId="77777777" w:rsidR="00222E3A" w:rsidRDefault="00222E3A" w:rsidP="00CB30D7">
      <w:pPr>
        <w:spacing w:after="160" w:line="360" w:lineRule="auto"/>
        <w:rPr>
          <w:rFonts w:eastAsiaTheme="minorEastAsia"/>
          <w:lang w:val="en-US"/>
        </w:rPr>
      </w:pPr>
    </w:p>
    <w:p w14:paraId="76154822" w14:textId="77777777" w:rsidR="00835AE0" w:rsidRPr="00E747DC" w:rsidRDefault="00835AE0" w:rsidP="00CB30D7">
      <w:pPr>
        <w:pStyle w:val="Heading4"/>
        <w:spacing w:line="360" w:lineRule="auto"/>
        <w:rPr>
          <w:lang w:val="en-US"/>
        </w:rPr>
      </w:pPr>
      <w:r>
        <w:rPr>
          <w:lang w:val="en-US"/>
        </w:rPr>
        <w:lastRenderedPageBreak/>
        <w:t>KERMA</w:t>
      </w:r>
    </w:p>
    <w:p w14:paraId="297D24E8" w14:textId="723A64B8" w:rsidR="00835AE0" w:rsidRDefault="00835AE0" w:rsidP="00CB30D7">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proofErr w:type="gramStart"/>
      <w:r w:rsidR="00073FC9">
        <w:rPr>
          <w:lang w:val="en-US"/>
        </w:rPr>
        <w:t>ente</w:t>
      </w:r>
      <w:r w:rsidR="00D1385D">
        <w:rPr>
          <w:lang w:val="en-US"/>
        </w:rPr>
        <w:t>rs</w:t>
      </w:r>
      <w:proofErr w:type="gramEnd"/>
      <w:r w:rsidR="00D1385D">
        <w:rPr>
          <w:lang w:val="en-US"/>
        </w:rPr>
        <w:t xml:space="preserve">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526CB6"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58F13E9F" w:rsidR="00BF7806" w:rsidRDefault="00BF7806"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8</w:t>
            </w:r>
            <w:r>
              <w:fldChar w:fldCharType="end"/>
            </w:r>
          </w:p>
        </w:tc>
      </w:tr>
    </w:tbl>
    <w:p w14:paraId="26C8A08C" w14:textId="1FB86870" w:rsidR="00DB4079" w:rsidRDefault="00DB4079" w:rsidP="00CB30D7">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CB30D7">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36" w:name="_Ref97207278"/>
        <w:tc>
          <w:tcPr>
            <w:tcW w:w="535" w:type="dxa"/>
          </w:tcPr>
          <w:p w14:paraId="3E866F60" w14:textId="3169DCF1" w:rsidR="00A669D0" w:rsidRDefault="00A669D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9</w:t>
            </w:r>
            <w:r>
              <w:fldChar w:fldCharType="end"/>
            </w:r>
            <w:bookmarkEnd w:id="36"/>
          </w:p>
        </w:tc>
      </w:tr>
    </w:tbl>
    <w:p w14:paraId="285A5FE4" w14:textId="6BA41EA4" w:rsidR="0051769C" w:rsidRDefault="0051769C" w:rsidP="00CB30D7">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CB30D7">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3DF9C1D" w:rsidR="00B20CAD" w:rsidRDefault="00B20CAD" w:rsidP="00CB30D7">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CB30D7">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526CB6" w:rsidP="00CB30D7">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526CB6" w:rsidP="00CB30D7">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526CB6" w:rsidP="00CB30D7">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205BF361" w:rsidR="003161DD" w:rsidRDefault="003161DD" w:rsidP="00CB30D7">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0E19EF">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w:t>
      </w:r>
      <w:proofErr w:type="spellStart"/>
      <w:r w:rsidR="007E2253" w:rsidRPr="00FD55AC">
        <w:rPr>
          <w:rFonts w:cs="Times New Roman"/>
          <w:lang w:val="en-US"/>
        </w:rPr>
        <w:t>Attix</w:t>
      </w:r>
      <w:proofErr w:type="spellEnd"/>
      <w:r w:rsidR="007E2253" w:rsidRPr="00FD55AC">
        <w:rPr>
          <w:rFonts w:cs="Times New Roman"/>
          <w:lang w:val="en-US"/>
        </w:rPr>
        <w:t>,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526CB6" w:rsidP="00CB30D7">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CB30D7">
      <w:pPr>
        <w:pStyle w:val="Heading4"/>
        <w:spacing w:line="360" w:lineRule="auto"/>
        <w:rPr>
          <w:lang w:val="en-US"/>
        </w:rPr>
      </w:pPr>
      <w:r>
        <w:rPr>
          <w:lang w:val="en-US"/>
        </w:rPr>
        <w:t>Absorbed dose</w:t>
      </w:r>
    </w:p>
    <w:p w14:paraId="3A0AED69" w14:textId="574F2D71" w:rsidR="00C50B1D" w:rsidRPr="000A229A" w:rsidRDefault="00DB4EA7" w:rsidP="00CB30D7">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CB30D7">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CB30D7">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CB30D7">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1A146C8C" w:rsidR="00774C2B" w:rsidRDefault="00736FE4" w:rsidP="00CB30D7">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w:t>
      </w:r>
      <w:proofErr w:type="spellStart"/>
      <w:r w:rsidR="00DC3809">
        <w:rPr>
          <w:rFonts w:eastAsiaTheme="minorEastAsia"/>
          <w:lang w:val="en-US"/>
        </w:rPr>
        <w:t>Gy</w:t>
      </w:r>
      <w:proofErr w:type="spellEnd"/>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w:t>
      </w:r>
      <w:proofErr w:type="gramStart"/>
      <w:r w:rsidR="00D07107">
        <w:rPr>
          <w:rFonts w:eastAsiaTheme="minorEastAsia"/>
          <w:lang w:val="en-US"/>
        </w:rPr>
        <w:t>radiobiology, because</w:t>
      </w:r>
      <w:proofErr w:type="gramEnd"/>
      <w:r w:rsidR="00D07107">
        <w:rPr>
          <w:rFonts w:eastAsiaTheme="minorEastAsia"/>
          <w:lang w:val="en-US"/>
        </w:rPr>
        <w:t xml:space="preserv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0E19EF">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CB30D7">
      <w:pPr>
        <w:spacing w:line="360" w:lineRule="auto"/>
        <w:rPr>
          <w:rFonts w:eastAsiaTheme="minorEastAsia"/>
          <w:b/>
          <w:bCs/>
          <w:lang w:val="en-US"/>
        </w:rPr>
      </w:pPr>
    </w:p>
    <w:p w14:paraId="38820ED0" w14:textId="77777777" w:rsidR="00732A64" w:rsidRDefault="004A212E" w:rsidP="00CB30D7">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CB30D7">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CB30D7">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37" w:name="_Ref98952580"/>
        <w:tc>
          <w:tcPr>
            <w:tcW w:w="535" w:type="dxa"/>
          </w:tcPr>
          <w:p w14:paraId="57A513F3" w14:textId="1360D48F" w:rsidR="002A3A12" w:rsidRDefault="002A3A1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10</w:t>
            </w:r>
            <w:r>
              <w:fldChar w:fldCharType="end"/>
            </w:r>
            <w:bookmarkEnd w:id="37"/>
          </w:p>
        </w:tc>
      </w:tr>
    </w:tbl>
    <w:p w14:paraId="38844AA3" w14:textId="5D239ACB" w:rsidR="00E16839" w:rsidRDefault="00B106C1" w:rsidP="00CB30D7">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CB30D7">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38" w:name="_Ref97207347"/>
        <w:tc>
          <w:tcPr>
            <w:tcW w:w="535" w:type="dxa"/>
          </w:tcPr>
          <w:p w14:paraId="78B5389F" w14:textId="286AB832" w:rsidR="00EE3EE9" w:rsidRDefault="00EE3EE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11</w:t>
            </w:r>
            <w:r>
              <w:fldChar w:fldCharType="end"/>
            </w:r>
            <w:bookmarkEnd w:id="38"/>
          </w:p>
        </w:tc>
      </w:tr>
    </w:tbl>
    <w:p w14:paraId="115F43B2" w14:textId="7336387C" w:rsidR="00356C84" w:rsidRDefault="00356C84" w:rsidP="00CB30D7">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CB30D7">
      <w:pPr>
        <w:pStyle w:val="Heading4"/>
        <w:spacing w:line="360" w:lineRule="auto"/>
        <w:rPr>
          <w:rFonts w:eastAsiaTheme="minorEastAsia"/>
          <w:lang w:val="en-US"/>
        </w:rPr>
      </w:pPr>
      <w:r>
        <w:rPr>
          <w:rFonts w:eastAsiaTheme="minorEastAsia"/>
          <w:lang w:val="en-US"/>
        </w:rPr>
        <w:t>Charged Particle Equilibrium (CPE)</w:t>
      </w:r>
    </w:p>
    <w:p w14:paraId="0F981607" w14:textId="6D82F124" w:rsidR="001921C4" w:rsidRPr="001921C4" w:rsidRDefault="001921C4" w:rsidP="00CB30D7">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w:t>
      </w:r>
      <w:proofErr w:type="spellStart"/>
      <w:r w:rsidR="001962F0" w:rsidRPr="001962F0">
        <w:rPr>
          <w:rFonts w:cs="Times New Roman"/>
          <w:lang w:val="en-US"/>
        </w:rPr>
        <w:t>Attix</w:t>
      </w:r>
      <w:proofErr w:type="spellEnd"/>
      <w:r w:rsidR="001962F0" w:rsidRPr="001962F0">
        <w:rPr>
          <w:rFonts w:cs="Times New Roman"/>
          <w:lang w:val="en-US"/>
        </w:rPr>
        <w:t>,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CB30D7">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39" w:name="_Ref97207315"/>
        <w:tc>
          <w:tcPr>
            <w:tcW w:w="535" w:type="dxa"/>
          </w:tcPr>
          <w:p w14:paraId="5B5F3893" w14:textId="3FC2B01F" w:rsidR="00CB3758" w:rsidRDefault="00CB375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12</w:t>
            </w:r>
            <w:r>
              <w:fldChar w:fldCharType="end"/>
            </w:r>
            <w:bookmarkEnd w:id="39"/>
          </w:p>
        </w:tc>
      </w:tr>
    </w:tbl>
    <w:p w14:paraId="378B7788" w14:textId="5CBE2F27" w:rsidR="001648A4" w:rsidRDefault="00C3663D" w:rsidP="00CB30D7">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CB30D7">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(Attix,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CB30D7">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8">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CB30D7">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196FC07D" w:rsidR="00400AB2" w:rsidRPr="00B72C5F" w:rsidRDefault="00400AB2" w:rsidP="00400AB2">
                            <w:pPr>
                              <w:pStyle w:val="Caption"/>
                              <w:rPr>
                                <w:noProof/>
                                <w:sz w:val="24"/>
                                <w:lang w:val="en-US"/>
                              </w:rPr>
                            </w:pPr>
                            <w:bookmarkStart w:id="40" w:name="_Ref94698801"/>
                            <w:r w:rsidRPr="00B72C5F">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10</w:t>
                            </w:r>
                            <w:r w:rsidR="00AD6A5F">
                              <w:rPr>
                                <w:lang w:val="en-US"/>
                              </w:rPr>
                              <w:fldChar w:fldCharType="end"/>
                            </w:r>
                            <w:bookmarkEnd w:id="40"/>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196FC07D" w:rsidR="00400AB2" w:rsidRPr="00B72C5F" w:rsidRDefault="00400AB2" w:rsidP="00400AB2">
                      <w:pPr>
                        <w:pStyle w:val="Caption"/>
                        <w:rPr>
                          <w:noProof/>
                          <w:sz w:val="24"/>
                          <w:lang w:val="en-US"/>
                        </w:rPr>
                      </w:pPr>
                      <w:bookmarkStart w:id="46" w:name="_Ref94698801"/>
                      <w:r w:rsidRPr="00B72C5F">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10</w:t>
                      </w:r>
                      <w:r w:rsidR="00AD6A5F">
                        <w:rPr>
                          <w:lang w:val="en-US"/>
                        </w:rPr>
                        <w:fldChar w:fldCharType="end"/>
                      </w:r>
                      <w:bookmarkEnd w:id="46"/>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CB30D7">
      <w:pPr>
        <w:spacing w:after="160" w:line="360" w:lineRule="auto"/>
        <w:rPr>
          <w:rFonts w:eastAsiaTheme="minorEastAsia"/>
          <w:lang w:val="en-US"/>
        </w:rPr>
      </w:pPr>
    </w:p>
    <w:p w14:paraId="7B6CB087" w14:textId="77777777" w:rsidR="00400AB2" w:rsidRDefault="00400AB2" w:rsidP="00CB30D7">
      <w:pPr>
        <w:spacing w:after="160" w:line="360" w:lineRule="auto"/>
        <w:rPr>
          <w:rFonts w:eastAsiaTheme="minorEastAsia"/>
          <w:lang w:val="en-US"/>
        </w:rPr>
      </w:pPr>
    </w:p>
    <w:p w14:paraId="57D8482C" w14:textId="48F24FEE" w:rsidR="00400AB2" w:rsidRDefault="00400AB2" w:rsidP="00CB30D7">
      <w:pPr>
        <w:spacing w:after="160" w:line="360" w:lineRule="auto"/>
        <w:rPr>
          <w:rFonts w:eastAsiaTheme="minorEastAsia"/>
          <w:lang w:val="en-US"/>
        </w:rPr>
      </w:pPr>
    </w:p>
    <w:p w14:paraId="3306594C" w14:textId="77777777" w:rsidR="00400AB2" w:rsidRDefault="00400AB2" w:rsidP="00CB30D7">
      <w:pPr>
        <w:spacing w:after="160" w:line="360" w:lineRule="auto"/>
        <w:rPr>
          <w:rFonts w:eastAsiaTheme="minorEastAsia"/>
          <w:lang w:val="en-US"/>
        </w:rPr>
      </w:pPr>
    </w:p>
    <w:p w14:paraId="383FD485" w14:textId="77777777" w:rsidR="00726782" w:rsidRDefault="00726782" w:rsidP="00CB30D7">
      <w:pPr>
        <w:spacing w:line="360" w:lineRule="auto"/>
        <w:rPr>
          <w:rFonts w:eastAsiaTheme="minorEastAsia"/>
          <w:b/>
          <w:bCs/>
          <w:lang w:val="en-US"/>
        </w:rPr>
      </w:pPr>
      <w:r>
        <w:rPr>
          <w:rFonts w:eastAsiaTheme="minorEastAsia"/>
          <w:b/>
          <w:bCs/>
          <w:lang w:val="en-US"/>
        </w:rPr>
        <w:t>Transient Charged Particle Equilibrium (TCPE)</w:t>
      </w:r>
    </w:p>
    <w:p w14:paraId="03C8BB3A" w14:textId="2FCEC3FF" w:rsidR="00726782" w:rsidRDefault="00726782" w:rsidP="00CB30D7">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CB30D7">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CB30D7">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CB30D7">
      <w:pPr>
        <w:spacing w:after="160" w:line="360" w:lineRule="auto"/>
        <w:rPr>
          <w:rFonts w:eastAsiaTheme="minorEastAsia"/>
          <w:lang w:val="en-US"/>
        </w:rPr>
      </w:pPr>
    </w:p>
    <w:p w14:paraId="2A229FA5" w14:textId="7D89F5ED" w:rsidR="00400AB2" w:rsidRDefault="0032369F" w:rsidP="00CB30D7">
      <w:pPr>
        <w:pStyle w:val="Heading2"/>
        <w:spacing w:line="360" w:lineRule="auto"/>
        <w:rPr>
          <w:rFonts w:eastAsiaTheme="minorEastAsia"/>
          <w:lang w:val="en-US"/>
        </w:rPr>
      </w:pPr>
      <w:bookmarkStart w:id="41" w:name="_Ref95321523"/>
      <w:bookmarkStart w:id="42" w:name="_Ref95480055"/>
      <w:bookmarkStart w:id="43" w:name="_Toc98952839"/>
      <w:r>
        <w:rPr>
          <w:rFonts w:eastAsiaTheme="minorEastAsia"/>
          <w:lang w:val="en-US"/>
        </w:rPr>
        <w:t>Cavity Theo</w:t>
      </w:r>
      <w:r w:rsidR="005316EE">
        <w:rPr>
          <w:rFonts w:eastAsiaTheme="minorEastAsia"/>
          <w:lang w:val="en-US"/>
        </w:rPr>
        <w:t>ry</w:t>
      </w:r>
      <w:bookmarkEnd w:id="41"/>
      <w:bookmarkEnd w:id="42"/>
      <w:bookmarkEnd w:id="43"/>
    </w:p>
    <w:p w14:paraId="75FF97A7" w14:textId="46E03DED" w:rsidR="00B16EBB" w:rsidRDefault="00B16EBB" w:rsidP="00CB30D7">
      <w:pPr>
        <w:spacing w:after="160" w:line="360" w:lineRule="auto"/>
        <w:rPr>
          <w:rFonts w:eastAsiaTheme="minorEastAsia"/>
          <w:lang w:val="en-US"/>
        </w:rPr>
      </w:pPr>
    </w:p>
    <w:p w14:paraId="516B9EFB" w14:textId="2204266B" w:rsidR="00F42AEA" w:rsidRDefault="00A52680" w:rsidP="00CB30D7">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0E19EF">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0E19EF" w:rsidRPr="008A198C">
        <w:rPr>
          <w:lang w:val="en-US"/>
        </w:rPr>
        <w:t xml:space="preserve">Figure </w:t>
      </w:r>
      <w:r w:rsidR="000E19EF">
        <w:rPr>
          <w:noProof/>
          <w:lang w:val="en-US"/>
        </w:rPr>
        <w:t>1</w:t>
      </w:r>
      <w:r w:rsidR="000E19EF">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CB30D7">
      <w:pPr>
        <w:pStyle w:val="Heading3"/>
        <w:spacing w:line="360" w:lineRule="auto"/>
        <w:rPr>
          <w:lang w:val="en-US"/>
        </w:rPr>
      </w:pPr>
      <w:bookmarkStart w:id="44" w:name="_Toc98952840"/>
      <w:r>
        <w:rPr>
          <w:lang w:val="en-US"/>
        </w:rPr>
        <w:t>Bragg-Gray cavity</w:t>
      </w:r>
      <w:bookmarkEnd w:id="44"/>
    </w:p>
    <w:p w14:paraId="48C9ABE4" w14:textId="65FA6603" w:rsidR="00BD66D4" w:rsidRDefault="00DE3EF1" w:rsidP="00CB30D7">
      <w:pPr>
        <w:spacing w:line="360" w:lineRule="auto"/>
        <w:rPr>
          <w:lang w:val="en-US"/>
        </w:rPr>
      </w:pPr>
      <w:r>
        <w:rPr>
          <w:lang w:val="en-US"/>
        </w:rPr>
        <w:t>In Bragg-Gray cavity theory, dose to water is related to dose to air by</w:t>
      </w:r>
    </w:p>
    <w:p w14:paraId="7BD42D8E" w14:textId="2EFEE723" w:rsidR="00BD66D4" w:rsidRPr="003020DB" w:rsidRDefault="00526CB6"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CB30D7">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 xml:space="preserve">is the mass stopping power ratio between water and </w:t>
      </w:r>
      <w:proofErr w:type="gramStart"/>
      <w:r w:rsidR="00BD66D4">
        <w:rPr>
          <w:rFonts w:eastAsiaTheme="minorEastAsia"/>
          <w:lang w:val="en-US"/>
        </w:rPr>
        <w:t>air.</w:t>
      </w:r>
      <w:proofErr w:type="gramEnd"/>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CB30D7">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CB30D7">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CB30D7">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CB30D7">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CB30D7">
      <w:pPr>
        <w:spacing w:after="160" w:line="360" w:lineRule="auto"/>
        <w:rPr>
          <w:rFonts w:eastAsiaTheme="minorEastAsia"/>
          <w:lang w:val="en-US"/>
        </w:rPr>
      </w:pPr>
    </w:p>
    <w:p w14:paraId="5EA451D6" w14:textId="13D0B225" w:rsidR="00DF65C1" w:rsidRDefault="000B2978" w:rsidP="00CB30D7">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1639CC04" w:rsidR="008A198C" w:rsidRPr="002C3C7F" w:rsidRDefault="00D3644F" w:rsidP="008A198C">
                            <w:pPr>
                              <w:pStyle w:val="Caption"/>
                              <w:rPr>
                                <w:lang w:val="en-US"/>
                              </w:rPr>
                            </w:pPr>
                            <w:bookmarkStart w:id="45" w:name="_Ref98956460"/>
                            <w:r w:rsidRPr="008A198C">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11</w:t>
                            </w:r>
                            <w:r w:rsidR="00AD6A5F">
                              <w:rPr>
                                <w:lang w:val="en-US"/>
                              </w:rPr>
                              <w:fldChar w:fldCharType="end"/>
                            </w:r>
                            <w:bookmarkEnd w:id="45"/>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1639CC04" w:rsidR="008A198C" w:rsidRPr="002C3C7F" w:rsidRDefault="00D3644F" w:rsidP="008A198C">
                      <w:pPr>
                        <w:pStyle w:val="Caption"/>
                        <w:rPr>
                          <w:lang w:val="en-US"/>
                        </w:rPr>
                      </w:pPr>
                      <w:bookmarkStart w:id="52" w:name="_Ref98956460"/>
                      <w:r w:rsidRPr="008A198C">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11</w:t>
                      </w:r>
                      <w:r w:rsidR="00AD6A5F">
                        <w:rPr>
                          <w:lang w:val="en-US"/>
                        </w:rPr>
                        <w:fldChar w:fldCharType="end"/>
                      </w:r>
                      <w:bookmarkEnd w:id="52"/>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CB30D7">
      <w:pPr>
        <w:spacing w:line="360" w:lineRule="auto"/>
        <w:rPr>
          <w:rFonts w:eastAsiaTheme="minorEastAsia"/>
          <w:lang w:val="en-US"/>
        </w:rPr>
      </w:pPr>
    </w:p>
    <w:p w14:paraId="6B264C94" w14:textId="77777777" w:rsidR="00BC133C" w:rsidRDefault="00BC133C" w:rsidP="00CB30D7">
      <w:pPr>
        <w:spacing w:line="360" w:lineRule="auto"/>
        <w:rPr>
          <w:rFonts w:eastAsiaTheme="minorEastAsia"/>
          <w:lang w:val="en-US"/>
        </w:rPr>
      </w:pPr>
    </w:p>
    <w:p w14:paraId="4F3DEDF3" w14:textId="0EE487C5" w:rsidR="00CB4BE5" w:rsidRPr="00503705" w:rsidRDefault="00CB4BE5" w:rsidP="00CB30D7">
      <w:pPr>
        <w:pStyle w:val="Heading3"/>
        <w:spacing w:line="360" w:lineRule="auto"/>
        <w:rPr>
          <w:lang w:val="en-US"/>
        </w:rPr>
      </w:pPr>
      <w:bookmarkStart w:id="46" w:name="_Toc98952841"/>
      <w:r>
        <w:rPr>
          <w:lang w:val="en-US"/>
        </w:rPr>
        <w:t>Bragg-Gray-Laurence</w:t>
      </w:r>
      <w:bookmarkEnd w:id="46"/>
    </w:p>
    <w:p w14:paraId="241380E5" w14:textId="15DB0052" w:rsidR="00CE5238" w:rsidRDefault="00CB4BE5" w:rsidP="00CB30D7">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526CB6" w:rsidP="00CB30D7">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CB30D7">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CB30D7">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Spencer-</w:t>
      </w:r>
      <w:proofErr w:type="spellStart"/>
      <w:r w:rsidR="00F60CAD">
        <w:rPr>
          <w:rFonts w:eastAsiaTheme="minorEastAsia"/>
          <w:b/>
          <w:bCs/>
          <w:lang w:val="en-US"/>
        </w:rPr>
        <w:t>Attix</w:t>
      </w:r>
      <w:proofErr w:type="spellEnd"/>
      <w:r w:rsidR="00F60CAD">
        <w:rPr>
          <w:rFonts w:eastAsiaTheme="minorEastAsia"/>
          <w:b/>
          <w:bCs/>
          <w:lang w:val="en-US"/>
        </w:rPr>
        <w:t xml:space="preserve">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CB30D7">
      <w:pPr>
        <w:pStyle w:val="Heading3"/>
        <w:spacing w:line="360" w:lineRule="auto"/>
        <w:rPr>
          <w:rFonts w:eastAsiaTheme="minorEastAsia"/>
          <w:lang w:val="en-US"/>
        </w:rPr>
      </w:pPr>
      <w:bookmarkStart w:id="47" w:name="_Ref95480111"/>
      <w:bookmarkStart w:id="48" w:name="_Toc98952842"/>
      <w:commentRangeStart w:id="49"/>
      <w:proofErr w:type="spellStart"/>
      <w:r>
        <w:rPr>
          <w:rFonts w:eastAsiaTheme="minorEastAsia"/>
          <w:lang w:val="en-US"/>
        </w:rPr>
        <w:t>Burlin</w:t>
      </w:r>
      <w:bookmarkEnd w:id="47"/>
      <w:bookmarkEnd w:id="48"/>
      <w:commentRangeEnd w:id="49"/>
      <w:proofErr w:type="spellEnd"/>
      <w:r w:rsidR="00DB3FEC">
        <w:rPr>
          <w:rStyle w:val="CommentReference"/>
          <w:rFonts w:ascii="Times New Roman" w:eastAsiaTheme="minorHAnsi" w:hAnsi="Times New Roman" w:cstheme="minorBidi"/>
          <w:color w:val="auto"/>
        </w:rPr>
        <w:commentReference w:id="49"/>
      </w:r>
      <w:r>
        <w:rPr>
          <w:rFonts w:eastAsiaTheme="minorEastAsia"/>
          <w:lang w:val="en-US"/>
        </w:rPr>
        <w:t xml:space="preserve"> </w:t>
      </w:r>
    </w:p>
    <w:p w14:paraId="7C269A98" w14:textId="41696CFC" w:rsidR="00926534" w:rsidRDefault="00774F37" w:rsidP="00CB30D7">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w:t>
      </w:r>
      <w:proofErr w:type="spellStart"/>
      <w:r w:rsidR="0014492B">
        <w:rPr>
          <w:rFonts w:eastAsiaTheme="minorEastAsia"/>
          <w:lang w:val="en-US"/>
        </w:rPr>
        <w:t>Burlin</w:t>
      </w:r>
      <w:proofErr w:type="spellEnd"/>
      <w:r w:rsidR="0014492B">
        <w:rPr>
          <w:rFonts w:eastAsiaTheme="minorEastAsia"/>
          <w:lang w:val="en-US"/>
        </w:rPr>
        <w:t xml:space="preserve">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(Attix,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0E19EF" w:rsidRPr="00CE5239">
        <w:rPr>
          <w:lang w:val="en-US"/>
        </w:rPr>
        <w:t xml:space="preserve">Figure </w:t>
      </w:r>
      <w:r w:rsidR="000E19EF">
        <w:rPr>
          <w:noProof/>
          <w:lang w:val="en-US"/>
        </w:rPr>
        <w:t>1</w:t>
      </w:r>
      <w:r w:rsidR="000E19EF">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CB30D7">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526CB6"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4E94A722" w:rsidR="009D5620" w:rsidRDefault="009D562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13</w:t>
            </w:r>
            <w:r>
              <w:fldChar w:fldCharType="end"/>
            </w:r>
          </w:p>
        </w:tc>
      </w:tr>
    </w:tbl>
    <w:p w14:paraId="5A9D3B8E" w14:textId="55139548" w:rsidR="009D5620" w:rsidRPr="006401C4" w:rsidRDefault="00EF522A" w:rsidP="00CB30D7">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CB30D7">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2B5F3BE8" w:rsidR="006A5683" w:rsidRDefault="00CE5239" w:rsidP="00CB30D7">
      <w:pPr>
        <w:pStyle w:val="Caption"/>
        <w:spacing w:line="360" w:lineRule="auto"/>
        <w:rPr>
          <w:rFonts w:eastAsiaTheme="minorEastAsia"/>
          <w:lang w:val="en-US"/>
        </w:rPr>
      </w:pPr>
      <w:bookmarkStart w:id="50" w:name="_Ref94780477"/>
      <w:r w:rsidRPr="00CE5239">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12</w:t>
      </w:r>
      <w:r w:rsidR="00AD6A5F">
        <w:rPr>
          <w:lang w:val="en-US"/>
        </w:rPr>
        <w:fldChar w:fldCharType="end"/>
      </w:r>
      <w:bookmarkEnd w:id="50"/>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w:t>
      </w:r>
      <w:proofErr w:type="spellStart"/>
      <w:r>
        <w:rPr>
          <w:lang w:val="en-US"/>
        </w:rPr>
        <w:t>e</w:t>
      </w:r>
      <w:proofErr w:type="spellEnd"/>
      <w:r>
        <w:rPr>
          <w:lang w:val="en-US"/>
        </w:rPr>
        <w:t xml:space="preserv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w:t>
      </w:r>
      <w:proofErr w:type="gramStart"/>
      <w:r>
        <w:rPr>
          <w:rFonts w:eastAsiaTheme="minorEastAsia"/>
          <w:lang w:val="en-US"/>
        </w:rPr>
        <w:t>intermediate</w:t>
      </w:r>
      <w:proofErr w:type="gramEnd"/>
      <w:r>
        <w:rPr>
          <w:rFonts w:eastAsiaTheme="minorEastAsia"/>
          <w:lang w:val="en-US"/>
        </w:rPr>
        <w:t xml:space="preserve"> and large cavity sizes.</w:t>
      </w:r>
    </w:p>
    <w:p w14:paraId="041B7D4C" w14:textId="77777777" w:rsidR="00A810A3" w:rsidRPr="00A810A3" w:rsidRDefault="00A810A3" w:rsidP="00CB30D7">
      <w:pPr>
        <w:spacing w:line="360" w:lineRule="auto"/>
        <w:rPr>
          <w:lang w:val="en-US"/>
        </w:rPr>
      </w:pPr>
    </w:p>
    <w:p w14:paraId="2F6CBC0E" w14:textId="47ED8703" w:rsidR="00900B6D" w:rsidRDefault="00E46A3A" w:rsidP="00CB30D7">
      <w:pPr>
        <w:pStyle w:val="Heading2"/>
        <w:spacing w:line="360" w:lineRule="auto"/>
        <w:rPr>
          <w:rFonts w:eastAsiaTheme="minorEastAsia"/>
          <w:lang w:val="en-US"/>
        </w:rPr>
      </w:pPr>
      <w:bookmarkStart w:id="51" w:name="_Ref98923974"/>
      <w:bookmarkStart w:id="52" w:name="_Toc98952843"/>
      <w:r>
        <w:rPr>
          <w:rFonts w:eastAsiaTheme="minorEastAsia"/>
          <w:lang w:val="en-US"/>
        </w:rPr>
        <w:t xml:space="preserve">Dosimetry </w:t>
      </w:r>
      <w:r w:rsidR="00521603">
        <w:rPr>
          <w:rFonts w:eastAsiaTheme="minorEastAsia"/>
          <w:lang w:val="en-US"/>
        </w:rPr>
        <w:t>methods</w:t>
      </w:r>
      <w:bookmarkEnd w:id="51"/>
      <w:bookmarkEnd w:id="52"/>
      <w:r w:rsidR="00812CA7">
        <w:rPr>
          <w:rFonts w:eastAsiaTheme="minorEastAsia"/>
          <w:lang w:val="en-US"/>
        </w:rPr>
        <w:br/>
      </w:r>
    </w:p>
    <w:p w14:paraId="0217D32F" w14:textId="40AFB27B" w:rsidR="00812CA7" w:rsidRPr="002555C8" w:rsidRDefault="00153FAF" w:rsidP="00CB30D7">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0E19EF">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proofErr w:type="spellStart"/>
      <w:r w:rsidR="00106CE3">
        <w:rPr>
          <w:lang w:val="en-US"/>
        </w:rPr>
        <w:t>G</w:t>
      </w:r>
      <w:r w:rsidR="00290653">
        <w:rPr>
          <w:lang w:val="en-US"/>
        </w:rPr>
        <w:t>afchro</w:t>
      </w:r>
      <w:r w:rsidR="005C6710">
        <w:rPr>
          <w:lang w:val="en-US"/>
        </w:rPr>
        <w:t>m</w:t>
      </w:r>
      <w:r w:rsidR="00290653">
        <w:rPr>
          <w:lang w:val="en-US"/>
        </w:rPr>
        <w:t>ic</w:t>
      </w:r>
      <w:proofErr w:type="spellEnd"/>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0E19EF">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CB30D7">
      <w:pPr>
        <w:pStyle w:val="Heading3"/>
        <w:spacing w:line="360" w:lineRule="auto"/>
        <w:rPr>
          <w:lang w:val="en-US"/>
        </w:rPr>
      </w:pPr>
      <w:bookmarkStart w:id="53" w:name="_Toc98952844"/>
      <w:r>
        <w:rPr>
          <w:lang w:val="en-US"/>
        </w:rPr>
        <w:t xml:space="preserve">Parallel- Plate </w:t>
      </w:r>
      <w:r w:rsidR="00812CA7">
        <w:rPr>
          <w:lang w:val="en-US"/>
        </w:rPr>
        <w:t>Ionization Chamber</w:t>
      </w:r>
      <w:bookmarkEnd w:id="53"/>
    </w:p>
    <w:p w14:paraId="75498C6C" w14:textId="00FD16D0" w:rsidR="00081436" w:rsidRDefault="00251C93" w:rsidP="00CB30D7">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0E19EF">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CB30D7">
      <w:pPr>
        <w:spacing w:line="360" w:lineRule="auto"/>
        <w:rPr>
          <w:lang w:val="en-US"/>
        </w:rPr>
      </w:pPr>
    </w:p>
    <w:p w14:paraId="44777EAC" w14:textId="0AB4761B" w:rsidR="00A12C2F" w:rsidRDefault="006141AA" w:rsidP="00CB30D7">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06E11844" w:rsidR="000E085E" w:rsidRPr="00731006" w:rsidRDefault="000E085E" w:rsidP="000E085E">
                            <w:pPr>
                              <w:pStyle w:val="Caption"/>
                              <w:rPr>
                                <w:noProof/>
                                <w:sz w:val="24"/>
                                <w:lang w:val="en-US"/>
                              </w:rPr>
                            </w:pPr>
                            <w:bookmarkStart w:id="54" w:name="_Ref97216960"/>
                            <w:r w:rsidRPr="000E085E">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13</w:t>
                            </w:r>
                            <w:r w:rsidR="00AD6A5F">
                              <w:rPr>
                                <w:lang w:val="en-US"/>
                              </w:rPr>
                              <w:fldChar w:fldCharType="end"/>
                            </w:r>
                            <w:bookmarkEnd w:id="54"/>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06E11844" w:rsidR="000E085E" w:rsidRPr="00731006" w:rsidRDefault="000E085E" w:rsidP="000E085E">
                      <w:pPr>
                        <w:pStyle w:val="Caption"/>
                        <w:rPr>
                          <w:noProof/>
                          <w:sz w:val="24"/>
                          <w:lang w:val="en-US"/>
                        </w:rPr>
                      </w:pPr>
                      <w:bookmarkStart w:id="62" w:name="_Ref97216960"/>
                      <w:r w:rsidRPr="000E085E">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13</w:t>
                      </w:r>
                      <w:r w:rsidR="00AD6A5F">
                        <w:rPr>
                          <w:lang w:val="en-US"/>
                        </w:rPr>
                        <w:fldChar w:fldCharType="end"/>
                      </w:r>
                      <w:bookmarkEnd w:id="62"/>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5">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CB30D7">
      <w:pPr>
        <w:pStyle w:val="Heading3"/>
        <w:spacing w:line="360" w:lineRule="auto"/>
        <w:rPr>
          <w:lang w:val="en-US"/>
        </w:rPr>
      </w:pPr>
      <w:bookmarkStart w:id="55" w:name="_Toc98952845"/>
      <w:bookmarkStart w:id="56" w:name="_Ref99012278"/>
      <w:bookmarkStart w:id="57" w:name="_Ref99376583"/>
      <w:r>
        <w:rPr>
          <w:lang w:val="en-US"/>
        </w:rPr>
        <w:t>Thimble</w:t>
      </w:r>
      <w:r w:rsidR="00C66EA0">
        <w:rPr>
          <w:lang w:val="en-US"/>
        </w:rPr>
        <w:t xml:space="preserve"> </w:t>
      </w:r>
      <w:r w:rsidR="00595D36">
        <w:rPr>
          <w:lang w:val="en-US"/>
        </w:rPr>
        <w:t>Ionization Chamber</w:t>
      </w:r>
      <w:bookmarkEnd w:id="55"/>
      <w:bookmarkEnd w:id="56"/>
      <w:bookmarkEnd w:id="57"/>
    </w:p>
    <w:p w14:paraId="386B3935" w14:textId="2ACABBD6" w:rsidR="003C08F1" w:rsidRDefault="009E19EF" w:rsidP="00CB30D7">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0E19EF">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0E19EF">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0E19EF" w:rsidRPr="000E19EF">
        <w:rPr>
          <w:noProof/>
          <w:lang w:val="en-US"/>
        </w:rPr>
        <w:t>1</w:t>
      </w:r>
      <w:r w:rsidR="000E19EF" w:rsidRPr="000E19EF">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526CB6"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3682C8DF" w:rsidR="003C08F1" w:rsidRDefault="00D712BE" w:rsidP="00CB30D7">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526CB6"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6CDE10F1" w:rsidR="00A52AA8" w:rsidRDefault="006367A4" w:rsidP="00CB30D7">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0E19EF" w:rsidRPr="000E19EF">
        <w:rPr>
          <w:noProof/>
          <w:lang w:val="en-US"/>
        </w:rPr>
        <w:t>1</w:t>
      </w:r>
      <w:r w:rsidR="000E19EF" w:rsidRPr="000E19EF">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CB30D7">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 xml:space="preserve">output in </w:t>
      </w:r>
      <w:proofErr w:type="spellStart"/>
      <w:r w:rsidR="009B12D2">
        <w:rPr>
          <w:rFonts w:eastAsiaTheme="minorEastAsia"/>
          <w:lang w:val="en-US"/>
        </w:rPr>
        <w:t>nC</w:t>
      </w:r>
      <w:proofErr w:type="spellEnd"/>
      <w:r w:rsidR="009B12D2">
        <w:rPr>
          <w:rFonts w:eastAsiaTheme="minorEastAsia"/>
          <w:lang w:val="en-US"/>
        </w:rPr>
        <w:t xml:space="preserve"> to dose </w:t>
      </w:r>
      <w:proofErr w:type="spellStart"/>
      <w:r w:rsidR="009B12D2">
        <w:rPr>
          <w:rFonts w:eastAsiaTheme="minorEastAsia"/>
          <w:lang w:val="en-US"/>
        </w:rPr>
        <w:t>Gy</w:t>
      </w:r>
      <w:proofErr w:type="spellEnd"/>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CB30D7">
      <w:pPr>
        <w:spacing w:line="360" w:lineRule="auto"/>
        <w:rPr>
          <w:lang w:val="en-US"/>
        </w:rPr>
      </w:pPr>
    </w:p>
    <w:p w14:paraId="48EE9B56" w14:textId="77777777" w:rsidR="00CC63D5" w:rsidRDefault="00CC63D5" w:rsidP="00CB30D7">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20392B23" w:rsidR="00705E23" w:rsidRPr="005A225D" w:rsidRDefault="00CC63D5" w:rsidP="00CB30D7">
      <w:pPr>
        <w:pStyle w:val="Caption"/>
        <w:spacing w:line="360" w:lineRule="auto"/>
        <w:rPr>
          <w:lang w:val="en-US"/>
        </w:rPr>
      </w:pPr>
      <w:bookmarkStart w:id="58" w:name="_Ref95388336"/>
      <w:r w:rsidRPr="005A225D">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14</w:t>
      </w:r>
      <w:r w:rsidR="00AD6A5F">
        <w:rPr>
          <w:lang w:val="en-US"/>
        </w:rPr>
        <w:fldChar w:fldCharType="end"/>
      </w:r>
      <w:bookmarkEnd w:id="58"/>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(Podgorsak,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CB30D7">
      <w:pPr>
        <w:spacing w:line="360" w:lineRule="auto"/>
        <w:rPr>
          <w:lang w:val="en-US"/>
        </w:rPr>
      </w:pPr>
    </w:p>
    <w:p w14:paraId="02F03203" w14:textId="72A426D5" w:rsidR="00876C5C" w:rsidRDefault="00D6482B" w:rsidP="00CB30D7">
      <w:pPr>
        <w:pStyle w:val="Heading3"/>
        <w:spacing w:line="360" w:lineRule="auto"/>
      </w:pPr>
      <w:bookmarkStart w:id="59" w:name="_Toc98952846"/>
      <w:bookmarkStart w:id="60" w:name="_Ref99639623"/>
      <w:bookmarkStart w:id="61" w:name="_Ref99890014"/>
      <w:bookmarkStart w:id="62" w:name="_Ref100567515"/>
      <w:r w:rsidRPr="006D4B1F">
        <w:t>Radiochromic</w:t>
      </w:r>
      <w:r w:rsidR="00E51BBE" w:rsidRPr="006D4B1F">
        <w:t xml:space="preserve"> film</w:t>
      </w:r>
      <w:bookmarkEnd w:id="59"/>
      <w:bookmarkEnd w:id="60"/>
      <w:bookmarkEnd w:id="61"/>
      <w:bookmarkEnd w:id="62"/>
    </w:p>
    <w:p w14:paraId="3580459B" w14:textId="5AB0B8F0" w:rsidR="00897E3C" w:rsidRPr="00686198" w:rsidRDefault="00897E3C" w:rsidP="00897E3C">
      <w:pPr>
        <w:rPr>
          <w:lang w:val="en-US"/>
        </w:rPr>
      </w:pPr>
      <w:r w:rsidRPr="00686198">
        <w:rPr>
          <w:lang w:val="en-US"/>
        </w:rPr>
        <w:t>(</w:t>
      </w:r>
      <w:proofErr w:type="spellStart"/>
      <w:proofErr w:type="gramStart"/>
      <w:r w:rsidRPr="00686198">
        <w:rPr>
          <w:lang w:val="en-US"/>
        </w:rPr>
        <w:t>ikke</w:t>
      </w:r>
      <w:proofErr w:type="spellEnd"/>
      <w:proofErr w:type="gramEnd"/>
      <w:r w:rsidRPr="00686198">
        <w:rPr>
          <w:lang w:val="en-US"/>
        </w:rPr>
        <w:t xml:space="preserve"> </w:t>
      </w:r>
      <w:proofErr w:type="spellStart"/>
      <w:r w:rsidRPr="00686198">
        <w:rPr>
          <w:lang w:val="en-US"/>
        </w:rPr>
        <w:t>ferdig</w:t>
      </w:r>
      <w:proofErr w:type="spellEnd"/>
      <w:r w:rsidRPr="00686198">
        <w:rPr>
          <w:lang w:val="en-US"/>
        </w:rPr>
        <w:t>, why does film response vary with batch)</w:t>
      </w:r>
    </w:p>
    <w:p w14:paraId="4BB17A18" w14:textId="26F756AD" w:rsidR="006C6937" w:rsidRPr="006C6937" w:rsidRDefault="00D6482B" w:rsidP="00CB30D7">
      <w:pPr>
        <w:keepNext/>
        <w:spacing w:line="360" w:lineRule="auto"/>
        <w:rPr>
          <w:lang w:val="en-US"/>
        </w:rPr>
      </w:pPr>
      <w:proofErr w:type="spellStart"/>
      <w:r>
        <w:rPr>
          <w:lang w:val="en-US"/>
        </w:rPr>
        <w:t>Radiochromic</w:t>
      </w:r>
      <w:proofErr w:type="spellEnd"/>
      <w:r>
        <w:rPr>
          <w:lang w:val="en-US"/>
        </w:rPr>
        <w:t xml:space="preserve">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5146FC">
        <w:rPr>
          <w:lang w:val="en-US"/>
        </w:rPr>
        <w:fldChar w:fldCharType="begin"/>
      </w:r>
      <w:r w:rsidR="005146FC">
        <w:rPr>
          <w:lang w:val="en-US"/>
        </w:rPr>
        <w:instrText xml:space="preserve"> REF _Ref97124354 \h </w:instrText>
      </w:r>
      <w:r w:rsidR="00CB30D7">
        <w:rPr>
          <w:lang w:val="en-US"/>
        </w:rPr>
        <w:instrText xml:space="preserve"> \* MERGEFORMAT </w:instrText>
      </w:r>
      <w:r w:rsidR="005146FC">
        <w:rPr>
          <w:lang w:val="en-US"/>
        </w:rPr>
      </w:r>
      <w:r w:rsidR="005146FC">
        <w:rPr>
          <w:lang w:val="en-US"/>
        </w:rPr>
        <w:fldChar w:fldCharType="separate"/>
      </w:r>
      <w:r w:rsidR="001A3781">
        <w:rPr>
          <w:b/>
          <w:bCs/>
          <w:lang w:val="en-US"/>
        </w:rPr>
        <w:fldChar w:fldCharType="begin"/>
      </w:r>
      <w:r w:rsidR="001A3781">
        <w:rPr>
          <w:b/>
          <w:bCs/>
          <w:lang w:val="en-US"/>
        </w:rPr>
        <w:instrText xml:space="preserve"> REF _Ref99640055 \h </w:instrText>
      </w:r>
      <w:r w:rsidR="001A3781">
        <w:rPr>
          <w:b/>
          <w:bCs/>
          <w:lang w:val="en-US"/>
        </w:rPr>
      </w:r>
      <w:r w:rsidR="001A3781">
        <w:rPr>
          <w:b/>
          <w:bCs/>
          <w:lang w:val="en-US"/>
        </w:rPr>
        <w:fldChar w:fldCharType="separate"/>
      </w:r>
      <w:r w:rsidR="001A3781" w:rsidRPr="006C6937">
        <w:rPr>
          <w:lang w:val="en-US"/>
        </w:rPr>
        <w:t xml:space="preserve">Figure </w:t>
      </w:r>
      <w:r w:rsidR="001A3781">
        <w:rPr>
          <w:noProof/>
          <w:lang w:val="en-US"/>
        </w:rPr>
        <w:t>1</w:t>
      </w:r>
      <w:r w:rsidR="001A3781">
        <w:rPr>
          <w:lang w:val="en-US"/>
        </w:rPr>
        <w:noBreakHyphen/>
      </w:r>
      <w:r w:rsidR="001A3781">
        <w:rPr>
          <w:noProof/>
          <w:lang w:val="en-US"/>
        </w:rPr>
        <w:t>15</w:t>
      </w:r>
      <w:r w:rsidR="001A3781">
        <w:rPr>
          <w:b/>
          <w:bCs/>
          <w:lang w:val="en-US"/>
        </w:rPr>
        <w:fldChar w:fldCharType="end"/>
      </w:r>
      <w:r w:rsidR="000E19EF">
        <w:rPr>
          <w:b/>
          <w:bCs/>
          <w:lang w:val="en-US"/>
        </w:rPr>
        <w:t>.</w:t>
      </w:r>
      <w:r w:rsidR="005146FC">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w:t>
      </w:r>
      <w:r w:rsidR="00E403B1">
        <w:rPr>
          <w:lang w:val="en-US"/>
        </w:rPr>
        <w:lastRenderedPageBreak/>
        <w:t xml:space="preserve">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(Andreo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w:t>
      </w:r>
      <w:proofErr w:type="spellStart"/>
      <w:r w:rsidR="00327AF8">
        <w:rPr>
          <w:lang w:val="en-US"/>
        </w:rPr>
        <w:t>Radiochromic</w:t>
      </w:r>
      <w:proofErr w:type="spellEnd"/>
      <w:r w:rsidR="00327AF8">
        <w:rPr>
          <w:lang w:val="en-US"/>
        </w:rPr>
        <w:t xml:space="preserve"> film </w:t>
      </w:r>
      <w:r w:rsidR="00BE3C31">
        <w:rPr>
          <w:lang w:val="en-US"/>
        </w:rPr>
        <w:t>is a</w:t>
      </w:r>
      <w:r w:rsidR="00557CD7">
        <w:rPr>
          <w:lang w:val="en-US"/>
        </w:rPr>
        <w:t>n absolute dosimeter, as OD can be directly related to</w:t>
      </w:r>
      <w:r w:rsidR="00F20765">
        <w:rPr>
          <w:lang w:val="en-US"/>
        </w:rPr>
        <w:t xml:space="preserve"> dose</w:t>
      </w:r>
      <w:r w:rsidR="00562769">
        <w:rPr>
          <w:lang w:val="en-US"/>
        </w:rPr>
        <w:t xml:space="preserve"> if </w:t>
      </w:r>
      <w:r w:rsidR="00844B5C">
        <w:rPr>
          <w:lang w:val="en-US"/>
        </w:rPr>
        <w:t xml:space="preserve">there is an established conversion of the film response to dose deposited in a reference medium </w:t>
      </w:r>
      <w:r w:rsidR="00332C08">
        <w:rPr>
          <w:lang w:val="en-US"/>
        </w:rPr>
        <w:fldChar w:fldCharType="begin"/>
      </w:r>
      <w:r w:rsidR="003F507D">
        <w:rPr>
          <w:lang w:val="en-US"/>
        </w:rPr>
        <w:instrText xml:space="preserve"> ADDIN ZOTERO_ITEM CSL_CITATION {"citationID":"6yM1FDg1","properties":{"formattedCitation":"(Devic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332C08">
        <w:rPr>
          <w:lang w:val="en-US"/>
        </w:rPr>
        <w:fldChar w:fldCharType="separate"/>
      </w:r>
      <w:r w:rsidR="00332C08" w:rsidRPr="00332C08">
        <w:rPr>
          <w:rFonts w:cs="Times New Roman"/>
          <w:lang w:val="en-US"/>
        </w:rPr>
        <w:t>(Devic et al., 2016)</w:t>
      </w:r>
      <w:r w:rsidR="00332C08">
        <w:rPr>
          <w:lang w:val="en-US"/>
        </w:rPr>
        <w:fldChar w:fldCharType="end"/>
      </w:r>
      <w:r w:rsidR="00332C08">
        <w:rPr>
          <w:lang w:val="en-US"/>
        </w:rPr>
        <w:t>.</w:t>
      </w:r>
      <w:r w:rsidR="000E5725">
        <w:rPr>
          <w:lang w:val="en-US"/>
        </w:rPr>
        <w:t xml:space="preserve"> It</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6C6937"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7"/>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543B4EB9" w:rsidR="00992CA4" w:rsidRPr="006C6937" w:rsidRDefault="006C6937" w:rsidP="00CB30D7">
      <w:pPr>
        <w:pStyle w:val="Caption"/>
        <w:spacing w:line="360" w:lineRule="auto"/>
        <w:rPr>
          <w:lang w:val="en-US"/>
        </w:rPr>
      </w:pPr>
      <w:bookmarkStart w:id="63" w:name="_Ref99640055"/>
      <w:r w:rsidRPr="006C693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15</w:t>
      </w:r>
      <w:r w:rsidR="00AD6A5F">
        <w:rPr>
          <w:lang w:val="en-US"/>
        </w:rPr>
        <w:fldChar w:fldCharType="end"/>
      </w:r>
      <w:bookmarkEnd w:id="63"/>
      <w:r w:rsidRPr="006C6937">
        <w:rPr>
          <w:lang w:val="en-US"/>
        </w:rPr>
        <w:t xml:space="preserve">. </w:t>
      </w:r>
      <w:r w:rsidRPr="00F226E6">
        <w:rPr>
          <w:lang w:val="en-US"/>
        </w:rPr>
        <w:t xml:space="preserve">Different </w:t>
      </w:r>
      <w:proofErr w:type="spellStart"/>
      <w:r w:rsidRPr="00F226E6">
        <w:rPr>
          <w:lang w:val="en-US"/>
        </w:rPr>
        <w:t>radiochromic</w:t>
      </w:r>
      <w:proofErr w:type="spellEnd"/>
      <w:r w:rsidRPr="00F226E6">
        <w:rPr>
          <w:lang w:val="en-US"/>
        </w:rPr>
        <w:t xml:space="preserve">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(Devic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CB30D7">
      <w:pPr>
        <w:pStyle w:val="Heading2"/>
        <w:spacing w:line="360" w:lineRule="auto"/>
        <w:rPr>
          <w:lang w:val="en-US"/>
        </w:rPr>
      </w:pPr>
      <w:bookmarkStart w:id="64" w:name="_Toc98952847"/>
      <w:r>
        <w:rPr>
          <w:lang w:val="en-US"/>
        </w:rPr>
        <w:t>S</w:t>
      </w:r>
      <w:r w:rsidR="00626D36">
        <w:rPr>
          <w:lang w:val="en-US"/>
        </w:rPr>
        <w:t>tatistics</w:t>
      </w:r>
      <w:bookmarkEnd w:id="64"/>
    </w:p>
    <w:p w14:paraId="35CA3C75" w14:textId="2A506226" w:rsidR="00626D36" w:rsidRDefault="00626D36" w:rsidP="00CB30D7">
      <w:pPr>
        <w:pStyle w:val="Heading3"/>
        <w:spacing w:line="360" w:lineRule="auto"/>
        <w:rPr>
          <w:lang w:val="en-US"/>
        </w:rPr>
      </w:pPr>
      <w:bookmarkStart w:id="65" w:name="_Ref98754619"/>
      <w:bookmarkStart w:id="66" w:name="_Toc98952848"/>
      <w:r>
        <w:rPr>
          <w:lang w:val="en-US"/>
        </w:rPr>
        <w:t>Non-linear curve fit</w:t>
      </w:r>
      <w:bookmarkEnd w:id="65"/>
      <w:bookmarkEnd w:id="66"/>
    </w:p>
    <w:p w14:paraId="0BDBC280" w14:textId="5B37EC0E" w:rsidR="0067471A" w:rsidRDefault="008C3407" w:rsidP="00CB30D7">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w:t>
      </w:r>
      <w:proofErr w:type="spellStart"/>
      <w:r w:rsidR="00084FF9">
        <w:rPr>
          <w:lang w:val="en-US"/>
        </w:rPr>
        <w:t>n</w:t>
      </w:r>
      <w:proofErr w:type="spellEnd"/>
      <w:r w:rsidR="002F7BC3">
        <w:rPr>
          <w:lang w:val="en-US"/>
        </w:rPr>
        <w:t xml:space="preserve"> </w:t>
      </w:r>
      <w:r w:rsidR="006D5861">
        <w:rPr>
          <w:lang w:val="en-US"/>
        </w:rPr>
        <w:t xml:space="preserve">explanatory/independent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fit the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526CB6" w:rsidP="00CB30D7">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64EDEFFC" w:rsidR="00136782" w:rsidRDefault="0013678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14</w:t>
            </w:r>
            <w:r>
              <w:fldChar w:fldCharType="end"/>
            </w:r>
          </w:p>
        </w:tc>
      </w:tr>
    </w:tbl>
    <w:p w14:paraId="55F1E15B" w14:textId="5FA123F8" w:rsidR="003E5DE5" w:rsidRDefault="00E96B1E" w:rsidP="00CB30D7">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D30F95">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526CB6" w:rsidP="00CB30D7">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CB30D7">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proofErr w:type="spellStart"/>
            <w:r w:rsidR="00C20FCC" w:rsidRPr="00C20FCC">
              <w:rPr>
                <w:rFonts w:eastAsiaTheme="minorEastAsia"/>
                <w:lang w:val="en-US"/>
              </w:rPr>
              <w:t>i</w:t>
            </w:r>
            <w:r w:rsidR="00C20FCC">
              <w:rPr>
                <w:rFonts w:eastAsiaTheme="minorEastAsia"/>
                <w:vertAlign w:val="superscript"/>
                <w:lang w:val="en-US"/>
              </w:rPr>
              <w:t>th</w:t>
            </w:r>
            <w:proofErr w:type="spellEnd"/>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(Kirkup,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67" w:name="_Ref98590154"/>
        <w:tc>
          <w:tcPr>
            <w:tcW w:w="535" w:type="dxa"/>
          </w:tcPr>
          <w:p w14:paraId="48B8DC56" w14:textId="0010D65F" w:rsidR="00554939" w:rsidRDefault="0055493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15</w:t>
            </w:r>
            <w:r>
              <w:fldChar w:fldCharType="end"/>
            </w:r>
            <w:bookmarkEnd w:id="67"/>
          </w:p>
        </w:tc>
      </w:tr>
    </w:tbl>
    <w:p w14:paraId="18EC354A" w14:textId="2103A3B2" w:rsidR="003B4197" w:rsidRDefault="00CB5D06" w:rsidP="00CB30D7">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t>
      </w:r>
      <w:proofErr w:type="spellStart"/>
      <w:r w:rsidR="00765296">
        <w:rPr>
          <w:rFonts w:eastAsiaTheme="minorEastAsia"/>
          <w:lang w:val="en-US"/>
        </w:rPr>
        <w:t>w.r.t.</w:t>
      </w:r>
      <w:proofErr w:type="spellEnd"/>
      <w:r w:rsidR="00765296">
        <w:rPr>
          <w:rFonts w:eastAsiaTheme="minorEastAsia"/>
          <w:lang w:val="en-US"/>
        </w:rPr>
        <w:t xml:space="preserve">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the values of the unknown parameters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CB30D7">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CB30D7">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proofErr w:type="spellStart"/>
      <w:r w:rsidR="00CA335A">
        <w:rPr>
          <w:lang w:val="en-US"/>
        </w:rPr>
        <w:t>Levenber</w:t>
      </w:r>
      <w:proofErr w:type="spellEnd"/>
      <w:r w:rsidR="00CA335A">
        <w:rPr>
          <w:lang w:val="en-US"/>
        </w:rPr>
        <w:t xml:space="preserve">-Marquardt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526CB6" w:rsidP="00CB30D7">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39879F80" w:rsidR="008430C1" w:rsidRDefault="008430C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16</w:t>
            </w:r>
            <w:r>
              <w:fldChar w:fldCharType="end"/>
            </w:r>
          </w:p>
        </w:tc>
      </w:tr>
    </w:tbl>
    <w:p w14:paraId="762C200C" w14:textId="668FCF1F" w:rsidR="00466277" w:rsidRDefault="006748BB" w:rsidP="00CB30D7">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w:t>
      </w:r>
      <w:proofErr w:type="spellStart"/>
      <w:r w:rsidR="003B2968">
        <w:rPr>
          <w:rFonts w:eastAsiaTheme="minorEastAsia"/>
          <w:lang w:val="en-US"/>
        </w:rPr>
        <w:t>for m</w:t>
      </w:r>
      <w:proofErr w:type="spellEnd"/>
      <w:r w:rsidR="003B2968">
        <w:rPr>
          <w:rFonts w:eastAsiaTheme="minorEastAsia"/>
          <w:lang w:val="en-US"/>
        </w:rPr>
        <w:t xml:space="preserve">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526CB6"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68" w:name="_Ref98673698"/>
        <w:tc>
          <w:tcPr>
            <w:tcW w:w="535" w:type="dxa"/>
          </w:tcPr>
          <w:p w14:paraId="43153E2C" w14:textId="4588EFFA" w:rsidR="00BA2A78" w:rsidRDefault="00BA2A7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17</w:t>
            </w:r>
            <w:r>
              <w:fldChar w:fldCharType="end"/>
            </w:r>
            <w:bookmarkEnd w:id="68"/>
          </w:p>
        </w:tc>
      </w:tr>
    </w:tbl>
    <w:p w14:paraId="26177CE6" w14:textId="4735CDFC" w:rsidR="00295E5B" w:rsidRDefault="00F24ADC" w:rsidP="00CB30D7">
      <w:pPr>
        <w:spacing w:line="360" w:lineRule="auto"/>
        <w:rPr>
          <w:lang w:val="en-US"/>
        </w:rPr>
      </w:pPr>
      <w:r>
        <w:rPr>
          <w:lang w:val="en-US"/>
        </w:rPr>
        <w:t xml:space="preserve">Differentiating the RSS </w:t>
      </w:r>
      <w:proofErr w:type="spellStart"/>
      <w:r>
        <w:rPr>
          <w:lang w:val="en-US"/>
        </w:rPr>
        <w:t>w.r.t.</w:t>
      </w:r>
      <w:proofErr w:type="spellEnd"/>
      <w:r>
        <w:rPr>
          <w:lang w:val="en-US"/>
        </w:rPr>
        <w:t xml:space="preserve"> </w:t>
      </w:r>
      <w:r w:rsidR="00DF76DC">
        <w:rPr>
          <w:lang w:val="en-US"/>
        </w:rPr>
        <w:t>all parameters we get</w:t>
      </w:r>
    </w:p>
    <w:p w14:paraId="1EE60E1D" w14:textId="69A602A3" w:rsidR="00DF76DC" w:rsidRPr="004D1BAF" w:rsidRDefault="00DF76DC" w:rsidP="00CB30D7">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CB30D7">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w:t>
      </w:r>
      <w:proofErr w:type="spellStart"/>
      <w:r w:rsidR="000F52C0">
        <w:rPr>
          <w:rFonts w:eastAsiaTheme="minorEastAsia"/>
          <w:lang w:val="en-US"/>
        </w:rPr>
        <w:t>jacobian</w:t>
      </w:r>
      <w:proofErr w:type="spellEnd"/>
      <w:r w:rsidR="000F52C0">
        <w:rPr>
          <w:rFonts w:eastAsiaTheme="minorEastAsia"/>
          <w:lang w:val="en-US"/>
        </w:rPr>
        <w:t xml:space="preserve">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CB30D7">
      <w:pPr>
        <w:spacing w:line="360" w:lineRule="auto"/>
        <w:rPr>
          <w:rFonts w:eastAsiaTheme="minorEastAsia"/>
          <w:lang w:val="en-US"/>
        </w:rPr>
      </w:pPr>
      <w:r>
        <w:rPr>
          <w:rFonts w:eastAsiaTheme="minorEastAsia"/>
          <w:lang w:val="en-US"/>
        </w:rPr>
        <w:lastRenderedPageBreak/>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526CB6" w:rsidP="00CB30D7">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CB30D7">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CB30D7">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526CB6" w:rsidP="00CB30D7">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638C87D1" w:rsidR="00C86BE0" w:rsidRDefault="002B2799" w:rsidP="00CB30D7">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526CB6" w:rsidP="00CB30D7">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CB30D7">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526CB6"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69" w:name="_Ref98675442"/>
        <w:tc>
          <w:tcPr>
            <w:tcW w:w="535" w:type="dxa"/>
          </w:tcPr>
          <w:p w14:paraId="271D3D6B" w14:textId="37FB3271" w:rsidR="00413531" w:rsidRDefault="0041353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18</w:t>
            </w:r>
            <w:r>
              <w:fldChar w:fldCharType="end"/>
            </w:r>
            <w:bookmarkEnd w:id="69"/>
          </w:p>
        </w:tc>
      </w:tr>
    </w:tbl>
    <w:p w14:paraId="05E926B8" w14:textId="10C23FEE" w:rsidR="004555BE" w:rsidRPr="00336F49" w:rsidRDefault="00DE1DC2" w:rsidP="00CB30D7">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0E19EF" w:rsidRPr="000E19EF">
        <w:rPr>
          <w:noProof/>
          <w:lang w:val="en-US"/>
        </w:rPr>
        <w:t>1</w:t>
      </w:r>
      <w:r w:rsidR="000E19EF" w:rsidRPr="000E19EF">
        <w:rPr>
          <w:noProof/>
          <w:lang w:val="en-US"/>
        </w:rPr>
        <w:noBreakHyphen/>
        <w:t>18</w:t>
      </w:r>
      <w:r w:rsidR="00413531">
        <w:rPr>
          <w:rFonts w:eastAsiaTheme="minorEastAsia"/>
          <w:lang w:val="en-US"/>
        </w:rPr>
        <w:fldChar w:fldCharType="end"/>
      </w:r>
      <w:r w:rsidR="00C431F0">
        <w:rPr>
          <w:rFonts w:eastAsiaTheme="minorEastAsia"/>
          <w:lang w:val="en-US"/>
        </w:rPr>
        <w:t xml:space="preserve"> </w:t>
      </w:r>
      <w:proofErr w:type="spellStart"/>
      <w:r w:rsidR="00C431F0">
        <w:rPr>
          <w:rFonts w:eastAsiaTheme="minorEastAsia"/>
          <w:lang w:val="en-US"/>
        </w:rPr>
        <w:t>w.r.t.</w:t>
      </w:r>
      <w:proofErr w:type="spellEnd"/>
      <w:r w:rsidR="00C431F0">
        <w:rPr>
          <w:rFonts w:eastAsiaTheme="minorEastAsia"/>
          <w:lang w:val="en-US"/>
        </w:rPr>
        <w:t xml:space="preserve">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w:t>
      </w:r>
      <w:proofErr w:type="spellStart"/>
      <w:r w:rsidR="004555BE">
        <w:rPr>
          <w:rFonts w:eastAsiaTheme="minorEastAsia"/>
          <w:lang w:val="en-US"/>
        </w:rPr>
        <w:t>jacobian</w:t>
      </w:r>
      <w:proofErr w:type="spellEnd"/>
      <w:r w:rsidR="004555BE">
        <w:rPr>
          <w:rFonts w:eastAsiaTheme="minorEastAsia"/>
          <w:lang w:val="en-US"/>
        </w:rPr>
        <w:t xml:space="preserve">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526CB6" w:rsidP="00CB30D7">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CB30D7">
      <w:pPr>
        <w:spacing w:line="360" w:lineRule="auto"/>
        <w:rPr>
          <w:rFonts w:eastAsiaTheme="minorEastAsia"/>
          <w:lang w:val="en-US"/>
        </w:rPr>
      </w:pPr>
      <w:r>
        <w:rPr>
          <w:rFonts w:eastAsiaTheme="minorEastAsia"/>
          <w:lang w:val="en-US"/>
        </w:rPr>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526CB6" w:rsidP="003477DB">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7BF246E1" w:rsidR="00312DD7" w:rsidRDefault="00312DD7" w:rsidP="003477DB">
            <w:r>
              <w:fldChar w:fldCharType="begin"/>
            </w:r>
            <w:r>
              <w:instrText xml:space="preserve"> STYLEREF 1 \s </w:instrText>
            </w:r>
            <w:r>
              <w:fldChar w:fldCharType="separate"/>
            </w:r>
            <w:r>
              <w:rPr>
                <w:noProof/>
              </w:rPr>
              <w:t>1</w:t>
            </w:r>
            <w:r>
              <w:fldChar w:fldCharType="end"/>
            </w:r>
            <w:r>
              <w:noBreakHyphen/>
            </w:r>
            <w:r>
              <w:fldChar w:fldCharType="begin"/>
            </w:r>
            <w:r>
              <w:instrText xml:space="preserve"> SEQ Equation \* ARABIC \s 1 </w:instrText>
            </w:r>
            <w:r>
              <w:fldChar w:fldCharType="separate"/>
            </w:r>
            <w:r>
              <w:rPr>
                <w:noProof/>
              </w:rPr>
              <w:t>19</w:t>
            </w:r>
            <w:r>
              <w:fldChar w:fldCharType="end"/>
            </w:r>
          </w:p>
        </w:tc>
      </w:tr>
    </w:tbl>
    <w:p w14:paraId="503F4412" w14:textId="7198CE92" w:rsidR="00A1675D" w:rsidRPr="00A1675D" w:rsidRDefault="00A1675D" w:rsidP="00CB30D7">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CB30D7">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70" w:name="_Ref98684309"/>
        <w:tc>
          <w:tcPr>
            <w:tcW w:w="535" w:type="dxa"/>
          </w:tcPr>
          <w:p w14:paraId="6A4B2198" w14:textId="356C5B0A" w:rsidR="0012416E" w:rsidRDefault="0012416E"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19</w:t>
            </w:r>
            <w:r>
              <w:fldChar w:fldCharType="end"/>
            </w:r>
            <w:bookmarkEnd w:id="70"/>
          </w:p>
        </w:tc>
      </w:tr>
    </w:tbl>
    <w:p w14:paraId="4BF5256B" w14:textId="28CB6A32" w:rsidR="00237841" w:rsidRDefault="0012416E" w:rsidP="00CB30D7">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0E19EF" w:rsidRPr="000E19EF">
        <w:rPr>
          <w:noProof/>
          <w:lang w:val="en-US"/>
        </w:rPr>
        <w:t>1</w:t>
      </w:r>
      <w:r w:rsidR="000E19EF" w:rsidRPr="000E19EF">
        <w:rPr>
          <w:noProof/>
          <w:lang w:val="en-US"/>
        </w:rPr>
        <w:noBreakHyphen/>
        <w:t>19</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526CB6"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CB30D7">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526CB6"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34019B14" w14:textId="5D737882" w:rsidR="006A6D6E" w:rsidRPr="001A6D5A" w:rsidRDefault="001A6D5A" w:rsidP="00CB30D7">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3DD25BEC" w14:textId="64B6F665" w:rsidR="001769E1" w:rsidRPr="0006513C" w:rsidRDefault="001769E1" w:rsidP="00CB30D7">
      <w:pPr>
        <w:spacing w:line="360" w:lineRule="auto"/>
        <w:jc w:val="both"/>
        <w:rPr>
          <w:rFonts w:eastAsiaTheme="minorEastAsia"/>
          <w:lang w:val="en-US"/>
        </w:rPr>
      </w:pPr>
    </w:p>
    <w:p w14:paraId="26F85266" w14:textId="1F60421B" w:rsidR="00626D36" w:rsidRDefault="00626D36" w:rsidP="00CB30D7">
      <w:pPr>
        <w:pStyle w:val="Heading3"/>
        <w:spacing w:line="360" w:lineRule="auto"/>
        <w:rPr>
          <w:lang w:val="en-US"/>
        </w:rPr>
      </w:pPr>
      <w:bookmarkStart w:id="71" w:name="_Toc98952849"/>
      <w:commentRangeStart w:id="72"/>
      <w:r>
        <w:rPr>
          <w:lang w:val="en-US"/>
        </w:rPr>
        <w:t>Akaike’s Information Criteria</w:t>
      </w:r>
      <w:bookmarkEnd w:id="71"/>
      <w:commentRangeEnd w:id="72"/>
      <w:r w:rsidR="003627DB">
        <w:rPr>
          <w:rStyle w:val="CommentReference"/>
          <w:rFonts w:ascii="Times New Roman" w:eastAsiaTheme="minorHAnsi" w:hAnsi="Times New Roman" w:cstheme="minorBidi"/>
          <w:color w:val="auto"/>
        </w:rPr>
        <w:commentReference w:id="72"/>
      </w:r>
    </w:p>
    <w:p w14:paraId="76D7F261" w14:textId="77777777" w:rsidR="003627DB" w:rsidRPr="003627DB" w:rsidRDefault="003627DB" w:rsidP="00CB30D7">
      <w:pPr>
        <w:spacing w:line="360" w:lineRule="auto"/>
        <w:rPr>
          <w:lang w:val="en-US"/>
        </w:rPr>
      </w:pPr>
    </w:p>
    <w:p w14:paraId="603FED61" w14:textId="20B7F649" w:rsidR="00D51EB5" w:rsidRDefault="00D51EB5" w:rsidP="00CB30D7">
      <w:pPr>
        <w:pStyle w:val="Heading3"/>
        <w:spacing w:line="360" w:lineRule="auto"/>
        <w:rPr>
          <w:lang w:val="en-US"/>
        </w:rPr>
      </w:pPr>
      <w:bookmarkStart w:id="73" w:name="_Toc98952850"/>
      <w:bookmarkStart w:id="74" w:name="_Ref99552466"/>
      <w:r>
        <w:rPr>
          <w:lang w:val="en-US"/>
        </w:rPr>
        <w:t>Poisson Regression</w:t>
      </w:r>
      <w:bookmarkEnd w:id="73"/>
      <w:bookmarkEnd w:id="74"/>
    </w:p>
    <w:p w14:paraId="73ED7029" w14:textId="4150EBD9" w:rsidR="00D23807" w:rsidRDefault="00B9661E" w:rsidP="00CB30D7">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0E19EF">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CB30D7">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72E88FA4" w:rsidR="00AE4506" w:rsidRDefault="00FC37BA" w:rsidP="00CB30D7">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w:t>
      </w:r>
      <w:proofErr w:type="spellStart"/>
      <w:r w:rsidR="006635E1">
        <w:rPr>
          <w:rFonts w:eastAsiaTheme="minorEastAsia"/>
          <w:lang w:val="en-US"/>
        </w:rPr>
        <w:t>ounts</w:t>
      </w:r>
      <w:proofErr w:type="spellEnd"/>
      <w:r w:rsidR="006635E1">
        <w:rPr>
          <w:rFonts w:eastAsiaTheme="minorEastAsia"/>
          <w:lang w:val="en-US"/>
        </w:rPr>
        <w:t xml:space="preserve">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r w:rsidR="008779C4">
        <w:rPr>
          <w:rFonts w:eastAsiaTheme="minorEastAsia"/>
          <w:lang w:val="en-US"/>
        </w:rPr>
        <w:t xml:space="preserve">Poisson regression tries to estimate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26421B">
        <w:rPr>
          <w:rFonts w:eastAsiaTheme="minorEastAsia"/>
          <w:lang w:val="en-US"/>
        </w:rPr>
        <w:t xml:space="preserve"> </w:t>
      </w:r>
      <m:oMath>
        <m:r>
          <m:rPr>
            <m:sty m:val="bi"/>
          </m:rPr>
          <w:rPr>
            <w:rFonts w:ascii="Cambria Math" w:eastAsiaTheme="minorEastAsia" w:hAnsi="Cambria Math"/>
            <w:lang w:val="en-US"/>
          </w:rPr>
          <m:t>y</m:t>
        </m:r>
      </m:oMath>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n x m</m:t>
        </m:r>
      </m:oMath>
      <w:r w:rsidR="001A5C0B">
        <w:rPr>
          <w:rFonts w:eastAsiaTheme="minorEastAsia"/>
          <w:lang w:val="en-US"/>
        </w:rPr>
        <w:t xml:space="preserve"> </w:t>
      </w:r>
      <w:r w:rsidR="007A43D4">
        <w:rPr>
          <w:rFonts w:eastAsiaTheme="minorEastAsia"/>
          <w:lang w:val="en-US"/>
        </w:rPr>
        <w:t>regressors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and 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p w14:paraId="151D1456" w14:textId="20862B40" w:rsidR="008779C4" w:rsidRPr="00F8251E" w:rsidRDefault="00526CB6"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p w14:paraId="591E3A52" w14:textId="70B00054" w:rsidR="007E771E" w:rsidRDefault="00741716"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D96D68">
        <w:rPr>
          <w:rFonts w:eastAsiaTheme="minorEastAsia"/>
          <w:lang w:val="en-US"/>
        </w:rPr>
        <w:t>regressor</w:t>
      </w:r>
      <w:r w:rsidR="00881982">
        <w:rPr>
          <w:rFonts w:eastAsiaTheme="minorEastAsia"/>
          <w:lang w:val="en-US"/>
        </w:rPr>
        <w:t>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regressors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ED1330" w14:paraId="44EDBCA8" w14:textId="77777777" w:rsidTr="00ED02DC">
        <w:tc>
          <w:tcPr>
            <w:tcW w:w="8815" w:type="dxa"/>
          </w:tcPr>
          <w:p w14:paraId="528A3C50" w14:textId="0EFD4E14" w:rsidR="0084413B" w:rsidRPr="009241D2" w:rsidRDefault="00526CB6" w:rsidP="00CB30D7">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0BC5E991" w:rsidR="0084413B" w:rsidRPr="009241D2" w:rsidRDefault="0084413B" w:rsidP="00CB30D7">
            <w:pPr>
              <w:spacing w:line="360" w:lineRule="auto"/>
              <w:rPr>
                <w:lang w:val="en-US"/>
              </w:rPr>
            </w:pPr>
            <w:r>
              <w:fldChar w:fldCharType="begin"/>
            </w:r>
            <w:r w:rsidRPr="009241D2">
              <w:rPr>
                <w:lang w:val="en-US"/>
              </w:rPr>
              <w:instrText xml:space="preserve"> STYLEREF 1 \s </w:instrText>
            </w:r>
            <w:r>
              <w:fldChar w:fldCharType="separate"/>
            </w:r>
            <w:r w:rsidR="000E19EF">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0E19EF">
              <w:rPr>
                <w:noProof/>
                <w:lang w:val="en-US"/>
              </w:rPr>
              <w:t>20</w:t>
            </w:r>
            <w:r>
              <w:fldChar w:fldCharType="end"/>
            </w:r>
          </w:p>
        </w:tc>
      </w:tr>
    </w:tbl>
    <w:p w14:paraId="4AA10C88" w14:textId="4B6FF891" w:rsidR="00DE1865" w:rsidRDefault="00E61423" w:rsidP="00CB30D7">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CB30D7">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0FC5012F" w:rsidR="00147220" w:rsidRDefault="00147220" w:rsidP="00CB30D7">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0E19EF" w:rsidRPr="000E19EF">
        <w:rPr>
          <w:noProof/>
          <w:lang w:val="en-US"/>
        </w:rPr>
        <w:t>1</w:t>
      </w:r>
      <w:r w:rsidR="000E19EF" w:rsidRPr="000E19EF">
        <w:rPr>
          <w:noProof/>
          <w:lang w:val="en-US"/>
        </w:rPr>
        <w:noBreakHyphen/>
        <w:t>21</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CB30D7">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CB30D7">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526CB6" w:rsidP="00CB30D7">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CB30D7">
      <w:pPr>
        <w:spacing w:line="360" w:lineRule="auto"/>
        <w:rPr>
          <w:rFonts w:eastAsiaTheme="minorEastAsia"/>
          <w:lang w:val="en-US"/>
        </w:rPr>
      </w:pPr>
      <w:r>
        <w:rPr>
          <w:rFonts w:eastAsiaTheme="minorEastAsia"/>
          <w:lang w:val="en-US"/>
        </w:rPr>
        <w:t xml:space="preserve">Differentiating </w:t>
      </w:r>
      <w:proofErr w:type="spellStart"/>
      <w:r>
        <w:rPr>
          <w:rFonts w:eastAsiaTheme="minorEastAsia"/>
          <w:lang w:val="en-US"/>
        </w:rPr>
        <w:t>w.r.t.</w:t>
      </w:r>
      <w:proofErr w:type="spellEnd"/>
      <w:r>
        <w:rPr>
          <w:rFonts w:eastAsiaTheme="minorEastAsia"/>
          <w:lang w:val="en-US"/>
        </w:rPr>
        <w:t xml:space="preserve">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526CB6" w:rsidP="00CB30D7">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73C9EC6C" w:rsidR="00521603" w:rsidRPr="00791A0E" w:rsidRDefault="005E752F" w:rsidP="00CB30D7">
      <w:pPr>
        <w:spacing w:line="360" w:lineRule="auto"/>
        <w:rPr>
          <w:rFonts w:eastAsiaTheme="minorEastAsia"/>
          <w:lang w:val="en-US"/>
        </w:rPr>
      </w:pPr>
      <w:r>
        <w:rPr>
          <w:rFonts w:eastAsiaTheme="minorEastAsia"/>
          <w:lang w:val="en-US"/>
        </w:rPr>
        <w:lastRenderedPageBreak/>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0E19EF">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384E4A1C" w14:textId="2D59543E" w:rsidR="00FC6407" w:rsidRDefault="006A7EC4" w:rsidP="00CB30D7">
      <w:pPr>
        <w:pStyle w:val="Heading2"/>
        <w:spacing w:line="360" w:lineRule="auto"/>
        <w:rPr>
          <w:rFonts w:eastAsiaTheme="minorEastAsia"/>
          <w:lang w:val="en-US"/>
        </w:rPr>
      </w:pPr>
      <w:bookmarkStart w:id="75" w:name="_Toc98952851"/>
      <w:bookmarkStart w:id="76" w:name="_Ref99107553"/>
      <w:r>
        <w:rPr>
          <w:rFonts w:eastAsiaTheme="minorEastAsia"/>
          <w:lang w:val="en-US"/>
        </w:rPr>
        <w:t>Radiobiology</w:t>
      </w:r>
      <w:bookmarkEnd w:id="75"/>
      <w:bookmarkEnd w:id="76"/>
    </w:p>
    <w:p w14:paraId="6A8F24B2" w14:textId="3BBD63AC" w:rsidR="00470892" w:rsidRDefault="002A1DED" w:rsidP="00CB30D7">
      <w:pPr>
        <w:spacing w:line="360" w:lineRule="auto"/>
        <w:rPr>
          <w:lang w:val="en-US"/>
        </w:rPr>
      </w:pPr>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324111">
        <w:rPr>
          <w:lang w:val="en-US"/>
        </w:rPr>
        <w:t>,</w:t>
      </w:r>
      <w:r w:rsidR="000A33FC">
        <w:rPr>
          <w:lang w:val="en-US"/>
        </w:rPr>
        <w:t xml:space="preserve"> and the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p>
    <w:p w14:paraId="7180D6EE" w14:textId="655B1AB2" w:rsidR="00C434C7" w:rsidRDefault="00CA5260" w:rsidP="00CB30D7">
      <w:pPr>
        <w:pStyle w:val="Heading3"/>
        <w:spacing w:line="360" w:lineRule="auto"/>
        <w:rPr>
          <w:lang w:val="en-US"/>
        </w:rPr>
      </w:pPr>
      <w:bookmarkStart w:id="77" w:name="_Ref97637677"/>
      <w:bookmarkStart w:id="78" w:name="_Toc98952852"/>
      <w:r>
        <w:rPr>
          <w:lang w:val="en-US"/>
        </w:rPr>
        <w:t>DNA basics</w:t>
      </w:r>
      <w:bookmarkEnd w:id="77"/>
      <w:bookmarkEnd w:id="78"/>
    </w:p>
    <w:p w14:paraId="0734B580" w14:textId="06F2A7BD" w:rsidR="00C3090F" w:rsidRDefault="00C434C7" w:rsidP="00CB30D7">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0E19EF" w:rsidRPr="000E19EF">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0E19EF" w:rsidRPr="00A2756D">
        <w:rPr>
          <w:lang w:val="en-US"/>
        </w:rPr>
        <w:t>Abbreviations</w:t>
      </w:r>
      <w:r w:rsidR="000E19EF">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w:t>
      </w:r>
      <w:r w:rsidR="00D976AE">
        <w:rPr>
          <w:lang w:val="en-US"/>
        </w:rPr>
        <w:lastRenderedPageBreak/>
        <w:t xml:space="preserve">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635392">
        <w:rPr>
          <w:lang w:val="en-US"/>
        </w:rPr>
        <w:fldChar w:fldCharType="end"/>
      </w:r>
      <w:r w:rsidR="00D976AE">
        <w:rPr>
          <w:lang w:val="en-US"/>
        </w:rPr>
        <w:t>)</w:t>
      </w:r>
      <w:r w:rsidR="00635392">
        <w:rPr>
          <w:lang w:val="en-US"/>
        </w:rPr>
        <w:t>.</w:t>
      </w:r>
    </w:p>
    <w:p w14:paraId="49E9A440" w14:textId="16894697" w:rsidR="00794DF8" w:rsidRDefault="00791A0E" w:rsidP="00CB30D7">
      <w:pPr>
        <w:spacing w:line="360" w:lineRule="auto"/>
        <w:rPr>
          <w:lang w:val="en-US"/>
        </w:rPr>
      </w:pPr>
      <w:r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8">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0E19EF" w:rsidRPr="00886905">
        <w:rPr>
          <w:lang w:val="en-US"/>
        </w:rPr>
        <w:t xml:space="preserve">Figure </w:t>
      </w:r>
      <w:r w:rsidR="000E19EF">
        <w:rPr>
          <w:noProof/>
          <w:lang w:val="en-US"/>
        </w:rPr>
        <w:t>1</w:t>
      </w:r>
      <w:r w:rsidR="000E19EF">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34AB9B38" w:rsidR="009E45FE" w:rsidRDefault="00791A0E" w:rsidP="00CB30D7">
      <w:pPr>
        <w:spacing w:line="360" w:lineRule="auto"/>
        <w:rPr>
          <w:lang w:val="en-US"/>
        </w:rPr>
      </w:pPr>
      <w:r>
        <w:rPr>
          <w:noProof/>
        </w:rPr>
        <mc:AlternateContent>
          <mc:Choice Requires="wps">
            <w:drawing>
              <wp:anchor distT="0" distB="0" distL="114300" distR="114300" simplePos="0" relativeHeight="251744256" behindDoc="1" locked="0" layoutInCell="1" allowOverlap="1" wp14:anchorId="496E5440" wp14:editId="7DC3A570">
                <wp:simplePos x="0" y="0"/>
                <wp:positionH relativeFrom="margin">
                  <wp:posOffset>3484595</wp:posOffset>
                </wp:positionH>
                <wp:positionV relativeFrom="paragraph">
                  <wp:posOffset>2931181</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703EBF22" w:rsidR="00886905" w:rsidRPr="00886905" w:rsidRDefault="00886905" w:rsidP="00886905">
                            <w:pPr>
                              <w:pStyle w:val="Caption"/>
                              <w:rPr>
                                <w:noProof/>
                                <w:lang w:val="en-US"/>
                              </w:rPr>
                            </w:pPr>
                            <w:bookmarkStart w:id="79" w:name="_Ref99380903"/>
                            <w:r w:rsidRPr="00886905">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16</w:t>
                            </w:r>
                            <w:r w:rsidR="00AD6A5F">
                              <w:rPr>
                                <w:lang w:val="en-US"/>
                              </w:rPr>
                              <w:fldChar w:fldCharType="end"/>
                            </w:r>
                            <w:bookmarkEnd w:id="79"/>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74.4pt;margin-top:230.8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" stroked="f">
                <v:textbox style="mso-fit-shape-to-text:t" inset="0,0,0,0">
                  <w:txbxContent>
                    <w:p w14:paraId="4CCA28F8" w14:textId="703EBF22" w:rsidR="00886905" w:rsidRPr="00886905" w:rsidRDefault="00886905" w:rsidP="00886905">
                      <w:pPr>
                        <w:pStyle w:val="Caption"/>
                        <w:rPr>
                          <w:noProof/>
                          <w:lang w:val="en-US"/>
                        </w:rPr>
                      </w:pPr>
                      <w:bookmarkStart w:id="88" w:name="_Ref99380903"/>
                      <w:r w:rsidRPr="00886905">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16</w:t>
                      </w:r>
                      <w:r w:rsidR="00AD6A5F">
                        <w:rPr>
                          <w:lang w:val="en-US"/>
                        </w:rPr>
                        <w:fldChar w:fldCharType="end"/>
                      </w:r>
                      <w:bookmarkEnd w:id="88"/>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724800" behindDoc="1" locked="0" layoutInCell="1" allowOverlap="1" wp14:anchorId="2E3906CF" wp14:editId="04F7AAAD">
                <wp:simplePos x="0" y="0"/>
                <wp:positionH relativeFrom="column">
                  <wp:posOffset>-479906</wp:posOffset>
                </wp:positionH>
                <wp:positionV relativeFrom="paragraph">
                  <wp:posOffset>2915767</wp:posOffset>
                </wp:positionV>
                <wp:extent cx="29121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2BB1A1F4" w14:textId="0C9C5E6E" w:rsidR="00A07C3B" w:rsidRPr="00641F38" w:rsidRDefault="00A07C3B" w:rsidP="00A07C3B">
                            <w:pPr>
                              <w:pStyle w:val="Caption"/>
                              <w:rPr>
                                <w:lang w:val="en-US"/>
                              </w:rPr>
                            </w:pPr>
                            <w:bookmarkStart w:id="80" w:name="_Ref99380450"/>
                            <w:bookmarkStart w:id="81" w:name="_Ref99380156"/>
                            <w:r w:rsidRPr="00A07C3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17</w:t>
                            </w:r>
                            <w:r w:rsidR="00AD6A5F">
                              <w:rPr>
                                <w:lang w:val="en-US"/>
                              </w:rPr>
                              <w:fldChar w:fldCharType="end"/>
                            </w:r>
                            <w:bookmarkEnd w:id="80"/>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81"/>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906CF" id="Text Box 43" o:spid="_x0000_s1035" type="#_x0000_t202" style="position:absolute;margin-left:-37.8pt;margin-top:229.6pt;width:229.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" stroked="f">
                <v:textbox style="mso-fit-shape-to-text:t" inset="0,0,0,0">
                  <w:txbxContent>
                    <w:p w14:paraId="2BB1A1F4" w14:textId="0C9C5E6E" w:rsidR="00A07C3B" w:rsidRPr="00641F38" w:rsidRDefault="00A07C3B" w:rsidP="00A07C3B">
                      <w:pPr>
                        <w:pStyle w:val="Caption"/>
                        <w:rPr>
                          <w:lang w:val="en-US"/>
                        </w:rPr>
                      </w:pPr>
                      <w:bookmarkStart w:id="91" w:name="_Ref99380450"/>
                      <w:bookmarkStart w:id="92" w:name="_Ref99380156"/>
                      <w:r w:rsidRPr="00A07C3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17</w:t>
                      </w:r>
                      <w:r w:rsidR="00AD6A5F">
                        <w:rPr>
                          <w:lang w:val="en-US"/>
                        </w:rPr>
                        <w:fldChar w:fldCharType="end"/>
                      </w:r>
                      <w:bookmarkEnd w:id="91"/>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2"/>
                    </w:p>
                    <w:p w14:paraId="5AAC935C" w14:textId="589ECB75" w:rsidR="00A07C3B" w:rsidRPr="00A07C3B" w:rsidRDefault="00A07C3B" w:rsidP="00A07C3B">
                      <w:pPr>
                        <w:pStyle w:val="Caption"/>
                        <w:rPr>
                          <w:noProof/>
                          <w:lang w:val="en-US"/>
                        </w:rPr>
                      </w:pPr>
                    </w:p>
                  </w:txbxContent>
                </v:textbox>
                <w10:wrap type="tight"/>
              </v:shape>
            </w:pict>
          </mc:Fallback>
        </mc:AlternateContent>
      </w:r>
      <w:r>
        <w:rPr>
          <w:noProof/>
          <w:lang w:val="en-US"/>
        </w:rPr>
        <w:drawing>
          <wp:anchor distT="0" distB="0" distL="114300" distR="114300" simplePos="0" relativeHeight="251717632" behindDoc="1" locked="0" layoutInCell="1" allowOverlap="1" wp14:anchorId="07F8CE9A" wp14:editId="63578BD7">
            <wp:simplePos x="0" y="0"/>
            <wp:positionH relativeFrom="margin">
              <wp:posOffset>-283210</wp:posOffset>
            </wp:positionH>
            <wp:positionV relativeFrom="paragraph">
              <wp:posOffset>3021</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4D4F" w14:textId="64E4B2C8" w:rsidR="009E45FE" w:rsidRDefault="009E45FE" w:rsidP="00CB30D7">
      <w:pPr>
        <w:spacing w:line="360" w:lineRule="auto"/>
        <w:rPr>
          <w:lang w:val="en-US"/>
        </w:rPr>
      </w:pPr>
    </w:p>
    <w:p w14:paraId="61B4B132" w14:textId="77777777" w:rsidR="00791A0E" w:rsidRDefault="00791A0E" w:rsidP="00CB30D7">
      <w:pPr>
        <w:spacing w:line="360" w:lineRule="auto"/>
        <w:rPr>
          <w:lang w:val="en-US"/>
        </w:rPr>
      </w:pPr>
    </w:p>
    <w:p w14:paraId="2C4C18F2" w14:textId="5AC87AF6" w:rsidR="00BF111A" w:rsidRPr="002A1DD5" w:rsidRDefault="00D3710B" w:rsidP="00CB30D7">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0E19EF">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0E19EF" w:rsidRPr="00A2756D">
        <w:rPr>
          <w:lang w:val="en-US"/>
        </w:rPr>
        <w:t>Abbreviations</w:t>
      </w:r>
      <w:r w:rsidR="000E19EF">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w:t>
      </w:r>
      <w:r w:rsidR="005B6077">
        <w:rPr>
          <w:lang w:val="en-US"/>
        </w:rPr>
        <w:lastRenderedPageBreak/>
        <w:t xml:space="preserve">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CB30D7">
      <w:pPr>
        <w:pStyle w:val="Caption"/>
        <w:spacing w:line="360" w:lineRule="auto"/>
        <w:rPr>
          <w:lang w:val="en-US"/>
        </w:rPr>
      </w:pPr>
      <w:bookmarkStart w:id="82" w:name="_Ref97545071"/>
      <w:r>
        <w:rPr>
          <w:noProof/>
        </w:rPr>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CB30D7">
      <w:pPr>
        <w:pStyle w:val="Caption"/>
        <w:spacing w:line="360" w:lineRule="auto"/>
        <w:rPr>
          <w:lang w:val="en-US"/>
        </w:rPr>
      </w:pPr>
    </w:p>
    <w:p w14:paraId="60B7107C" w14:textId="02DF5BE2" w:rsidR="008D5069" w:rsidRDefault="008D5069" w:rsidP="00CB30D7">
      <w:pPr>
        <w:pStyle w:val="Caption"/>
        <w:spacing w:line="360" w:lineRule="auto"/>
        <w:rPr>
          <w:lang w:val="en-US"/>
        </w:rPr>
      </w:pPr>
    </w:p>
    <w:p w14:paraId="280BCA08" w14:textId="5046A2E0" w:rsidR="008D5069" w:rsidRDefault="00791A0E" w:rsidP="00CB30D7">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50D8EFAE" w:rsidR="00A07C3B" w:rsidRPr="00D76F18" w:rsidRDefault="00A07C3B" w:rsidP="007C2973">
                            <w:pPr>
                              <w:pStyle w:val="Caption"/>
                              <w:rPr>
                                <w:noProof/>
                                <w:sz w:val="24"/>
                                <w:lang w:val="en-US"/>
                              </w:rPr>
                            </w:pPr>
                            <w:r w:rsidRPr="00A07C3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18</w:t>
                            </w:r>
                            <w:r w:rsidR="00AD6A5F">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50D8EFAE" w:rsidR="00A07C3B" w:rsidRPr="00D76F18" w:rsidRDefault="00A07C3B" w:rsidP="007C2973">
                      <w:pPr>
                        <w:pStyle w:val="Caption"/>
                        <w:rPr>
                          <w:noProof/>
                          <w:sz w:val="24"/>
                          <w:lang w:val="en-US"/>
                        </w:rPr>
                      </w:pPr>
                      <w:r w:rsidRPr="00A07C3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18</w:t>
                      </w:r>
                      <w:r w:rsidR="00AD6A5F">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CB30D7">
      <w:pPr>
        <w:pStyle w:val="Caption"/>
        <w:spacing w:line="360" w:lineRule="auto"/>
        <w:rPr>
          <w:lang w:val="en-US"/>
        </w:rPr>
      </w:pPr>
    </w:p>
    <w:p w14:paraId="33BE3664" w14:textId="020EFEF0" w:rsidR="00ED4F6E" w:rsidRDefault="00ED4F6E" w:rsidP="00CB30D7">
      <w:pPr>
        <w:spacing w:line="360" w:lineRule="auto"/>
        <w:rPr>
          <w:lang w:val="en-US"/>
        </w:rPr>
      </w:pPr>
    </w:p>
    <w:p w14:paraId="6A6D325B" w14:textId="621CB2CD" w:rsidR="00ED4F6E" w:rsidRDefault="00ED4F6E" w:rsidP="00CB30D7">
      <w:pPr>
        <w:spacing w:line="360" w:lineRule="auto"/>
        <w:rPr>
          <w:lang w:val="en-US"/>
        </w:rPr>
      </w:pPr>
    </w:p>
    <w:bookmarkEnd w:id="82"/>
    <w:p w14:paraId="4042BB6F" w14:textId="77777777" w:rsidR="00A20679" w:rsidRDefault="00A20679" w:rsidP="00CB30D7">
      <w:pPr>
        <w:spacing w:line="360" w:lineRule="auto"/>
        <w:rPr>
          <w:lang w:val="en-US"/>
        </w:rPr>
      </w:pPr>
    </w:p>
    <w:p w14:paraId="1E329E81" w14:textId="77777777" w:rsidR="001E5273" w:rsidRPr="009241D2" w:rsidRDefault="001E5273" w:rsidP="00CB30D7">
      <w:pPr>
        <w:spacing w:line="360" w:lineRule="auto"/>
        <w:rPr>
          <w:lang w:val="en-US"/>
        </w:rPr>
      </w:pPr>
    </w:p>
    <w:p w14:paraId="64E3D31F" w14:textId="2B8633B3" w:rsidR="009241D2" w:rsidRDefault="009241D2" w:rsidP="00CB30D7">
      <w:pPr>
        <w:pStyle w:val="Heading3"/>
        <w:spacing w:line="360" w:lineRule="auto"/>
        <w:rPr>
          <w:lang w:val="en-US"/>
        </w:rPr>
      </w:pPr>
      <w:bookmarkStart w:id="83" w:name="_Ref97564569"/>
      <w:bookmarkStart w:id="84" w:name="_Toc98952853"/>
      <w:r>
        <w:rPr>
          <w:lang w:val="en-US"/>
        </w:rPr>
        <w:t>Cell Cycle and Checkpoin</w:t>
      </w:r>
      <w:bookmarkEnd w:id="83"/>
      <w:bookmarkEnd w:id="84"/>
      <w:r>
        <w:rPr>
          <w:lang w:val="en-US"/>
        </w:rPr>
        <w:t>t</w:t>
      </w:r>
    </w:p>
    <w:p w14:paraId="20881D87" w14:textId="03DA57AF" w:rsidR="00A2527F" w:rsidRDefault="00923C2F" w:rsidP="00CB30D7">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3D6D3A">
        <w:rPr>
          <w:lang w:val="en-US"/>
        </w:rPr>
        <w:fldChar w:fldCharType="begin"/>
      </w:r>
      <w:r w:rsidR="003D6D3A">
        <w:rPr>
          <w:lang w:val="en-US"/>
        </w:rPr>
        <w:instrText xml:space="preserve"> REF _Ref97543123 \h </w:instrText>
      </w:r>
      <w:r w:rsidR="00CB30D7">
        <w:rPr>
          <w:lang w:val="en-US"/>
        </w:rPr>
        <w:instrText xml:space="preserve"> \* MERGEFORMAT </w:instrText>
      </w:r>
      <w:r w:rsidR="003D6D3A">
        <w:rPr>
          <w:lang w:val="en-US"/>
        </w:rPr>
      </w:r>
      <w:r w:rsidR="003D6D3A">
        <w:rPr>
          <w:lang w:val="en-US"/>
        </w:rPr>
        <w:fldChar w:fldCharType="separate"/>
      </w:r>
      <w:r w:rsidR="000E19EF">
        <w:rPr>
          <w:b/>
          <w:bCs/>
          <w:lang w:val="en-US"/>
        </w:rPr>
        <w:t>Error! Reference source not found.</w:t>
      </w:r>
      <w:r w:rsidR="003D6D3A">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a series of initiator proteins that open the DNA double helix</w:t>
      </w:r>
      <w:r w:rsidR="00633F0A">
        <w:rPr>
          <w:lang w:val="en-US"/>
        </w:rPr>
        <w:t>, creating a replication fork</w:t>
      </w:r>
      <w:r w:rsidR="00454C6C">
        <w:rPr>
          <w:lang w:val="en-US"/>
        </w:rPr>
        <w:t xml:space="preserve"> (</w:t>
      </w:r>
      <w:r w:rsidR="00E0376E">
        <w:rPr>
          <w:lang w:val="en-US"/>
        </w:rPr>
        <w:t xml:space="preserve">see </w:t>
      </w:r>
      <w:r w:rsidR="00454C6C">
        <w:rPr>
          <w:lang w:val="en-US"/>
        </w:rPr>
        <w:fldChar w:fldCharType="begin"/>
      </w:r>
      <w:r w:rsidR="00454C6C">
        <w:rPr>
          <w:lang w:val="en-US"/>
        </w:rPr>
        <w:instrText xml:space="preserve"> REF _Ref97626850 \h </w:instrText>
      </w:r>
      <w:r w:rsidR="00CB30D7">
        <w:rPr>
          <w:lang w:val="en-US"/>
        </w:rPr>
        <w:instrText xml:space="preserve"> \* MERGEFORMAT </w:instrText>
      </w:r>
      <w:r w:rsidR="00454C6C">
        <w:rPr>
          <w:lang w:val="en-US"/>
        </w:rPr>
      </w:r>
      <w:r w:rsidR="00454C6C">
        <w:rPr>
          <w:lang w:val="en-US"/>
        </w:rPr>
        <w:fldChar w:fldCharType="separate"/>
      </w:r>
      <w:r w:rsidR="000E19EF">
        <w:rPr>
          <w:b/>
          <w:bCs/>
          <w:lang w:val="en-US"/>
        </w:rPr>
        <w:t>Error! Reference source not found.</w:t>
      </w:r>
      <w:r w:rsidR="00454C6C">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0E19EF" w:rsidRPr="00A2756D">
        <w:rPr>
          <w:lang w:val="en-US"/>
        </w:rPr>
        <w:t>Abbreviations</w:t>
      </w:r>
      <w:r w:rsidR="000E19EF">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0E19EF">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lastRenderedPageBreak/>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CB30D7">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1EC8640E" w:rsidR="007C2973" w:rsidRPr="007C2973" w:rsidRDefault="007C2973" w:rsidP="007C2973">
                            <w:pPr>
                              <w:pStyle w:val="Caption"/>
                              <w:rPr>
                                <w:noProof/>
                                <w:sz w:val="24"/>
                                <w:lang w:val="en-US"/>
                              </w:rPr>
                            </w:pPr>
                            <w:bookmarkStart w:id="85" w:name="_Ref99530303"/>
                            <w:r w:rsidRPr="007C297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19</w:t>
                            </w:r>
                            <w:r w:rsidR="00AD6A5F">
                              <w:rPr>
                                <w:lang w:val="en-US"/>
                              </w:rPr>
                              <w:fldChar w:fldCharType="end"/>
                            </w:r>
                            <w:bookmarkEnd w:id="85"/>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1EC8640E" w:rsidR="007C2973" w:rsidRPr="007C2973" w:rsidRDefault="007C2973" w:rsidP="007C2973">
                      <w:pPr>
                        <w:pStyle w:val="Caption"/>
                        <w:rPr>
                          <w:noProof/>
                          <w:sz w:val="24"/>
                          <w:lang w:val="en-US"/>
                        </w:rPr>
                      </w:pPr>
                      <w:bookmarkStart w:id="97" w:name="_Ref99530303"/>
                      <w:r w:rsidRPr="007C297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19</w:t>
                      </w:r>
                      <w:r w:rsidR="00AD6A5F">
                        <w:rPr>
                          <w:lang w:val="en-US"/>
                        </w:rPr>
                        <w:fldChar w:fldCharType="end"/>
                      </w:r>
                      <w:bookmarkEnd w:id="97"/>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1">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CB30D7">
      <w:pPr>
        <w:keepNext/>
        <w:spacing w:line="360" w:lineRule="auto"/>
        <w:jc w:val="center"/>
        <w:rPr>
          <w:lang w:val="en-US"/>
        </w:rPr>
      </w:pPr>
    </w:p>
    <w:p w14:paraId="5ECABF9C" w14:textId="09A89A08" w:rsidR="00B176AE" w:rsidRPr="00457FEE" w:rsidRDefault="007C2973" w:rsidP="00CB30D7">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32A4EC8E" w:rsidR="007C2973" w:rsidRPr="00D76F18" w:rsidRDefault="007C2973" w:rsidP="007C2973">
                            <w:pPr>
                              <w:pStyle w:val="Caption"/>
                              <w:rPr>
                                <w:noProof/>
                                <w:sz w:val="24"/>
                                <w:lang w:val="en-US"/>
                              </w:rPr>
                            </w:pPr>
                            <w:r w:rsidRPr="007C297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20</w:t>
                            </w:r>
                            <w:r w:rsidR="00AD6A5F">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32A4EC8E" w:rsidR="007C2973" w:rsidRPr="00D76F18" w:rsidRDefault="007C2973" w:rsidP="007C2973">
                      <w:pPr>
                        <w:pStyle w:val="Caption"/>
                        <w:rPr>
                          <w:noProof/>
                          <w:sz w:val="24"/>
                          <w:lang w:val="en-US"/>
                        </w:rPr>
                      </w:pPr>
                      <w:r w:rsidRPr="007C297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20</w:t>
                      </w:r>
                      <w:r w:rsidR="00AD6A5F">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2">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CB30D7">
      <w:pPr>
        <w:pStyle w:val="Caption"/>
        <w:spacing w:line="360" w:lineRule="auto"/>
        <w:jc w:val="center"/>
        <w:rPr>
          <w:lang w:val="en-US"/>
        </w:rPr>
      </w:pPr>
    </w:p>
    <w:p w14:paraId="5FF3B9BE" w14:textId="5BDF8DDC" w:rsidR="006B6396" w:rsidRPr="00B176AE" w:rsidRDefault="006B6396" w:rsidP="00CB30D7">
      <w:pPr>
        <w:keepNext/>
        <w:spacing w:line="360" w:lineRule="auto"/>
        <w:jc w:val="center"/>
        <w:rPr>
          <w:lang w:val="en-US"/>
        </w:rPr>
      </w:pPr>
    </w:p>
    <w:p w14:paraId="64081498" w14:textId="11AF99FC" w:rsidR="000F749A" w:rsidRDefault="008E39F0" w:rsidP="00CB30D7">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08A15F6C" w:rsidR="009F7C2D" w:rsidRDefault="000F749A" w:rsidP="00CB30D7">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A733F2">
        <w:rPr>
          <w:lang w:val="en-US"/>
        </w:rPr>
        <w:t>adjoining phase</w:t>
      </w:r>
      <w:r w:rsidR="00801AB9">
        <w:rPr>
          <w:lang w:val="en-US"/>
        </w:rPr>
        <w:t xml:space="preserve"> has had enough time to </w:t>
      </w:r>
      <w:r w:rsidR="00801AB9">
        <w:rPr>
          <w:lang w:val="en-US"/>
        </w:rPr>
        <w:lastRenderedPageBreak/>
        <w:t>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2CC58A18" w:rsidR="00A243A1" w:rsidRDefault="009F7C2D" w:rsidP="00CB30D7">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0E19EF" w:rsidRPr="00A2756D">
        <w:rPr>
          <w:lang w:val="en-US"/>
        </w:rPr>
        <w:t>Abbreviations</w:t>
      </w:r>
      <w:r w:rsidR="000E19EF">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proofErr w:type="spellStart"/>
      <w:r w:rsidR="006C2843">
        <w:rPr>
          <w:lang w:val="en-US"/>
        </w:rPr>
        <w:t>cdk</w:t>
      </w:r>
      <w:r w:rsidR="006C2660">
        <w:rPr>
          <w:lang w:val="en-US"/>
        </w:rPr>
        <w:t>’s</w:t>
      </w:r>
      <w:proofErr w:type="spellEnd"/>
      <w:r w:rsidR="006C2660">
        <w:rPr>
          <w:lang w:val="en-US"/>
        </w:rPr>
        <w:t xml:space="preserve">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w:t>
      </w:r>
      <w:proofErr w:type="spellStart"/>
      <w:r w:rsidR="006C2843">
        <w:rPr>
          <w:lang w:val="en-US"/>
        </w:rPr>
        <w:t>cdk</w:t>
      </w:r>
      <w:proofErr w:type="spellEnd"/>
      <w:r w:rsidR="006C2843">
        <w:rPr>
          <w:lang w:val="en-US"/>
        </w:rPr>
        <w:t xml:space="preserve"> bound to </w:t>
      </w:r>
      <w:r w:rsidR="00362C79">
        <w:rPr>
          <w:lang w:val="en-US"/>
        </w:rPr>
        <w:t xml:space="preserve">a cyclin is called a </w:t>
      </w:r>
      <w:proofErr w:type="spellStart"/>
      <w:r w:rsidR="00362C79">
        <w:rPr>
          <w:lang w:val="en-US"/>
        </w:rPr>
        <w:t>cdk</w:t>
      </w:r>
      <w:proofErr w:type="spellEnd"/>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 xml:space="preserve">when enough </w:t>
      </w:r>
      <w:proofErr w:type="spellStart"/>
      <w:r w:rsidR="005D5693">
        <w:rPr>
          <w:lang w:val="en-US"/>
        </w:rPr>
        <w:t>cdk’s</w:t>
      </w:r>
      <w:proofErr w:type="spellEnd"/>
      <w:r w:rsidR="005D5693">
        <w:rPr>
          <w:lang w:val="en-US"/>
        </w:rPr>
        <w:t xml:space="preserve">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0E19EF" w:rsidRPr="00A2756D">
        <w:rPr>
          <w:lang w:val="en-US"/>
        </w:rPr>
        <w:t>Abbreviations</w:t>
      </w:r>
      <w:r w:rsidR="000E19EF">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 xml:space="preserve">a </w:t>
      </w:r>
      <w:proofErr w:type="spellStart"/>
      <w:r w:rsidR="00C953F5">
        <w:rPr>
          <w:lang w:val="en-US"/>
        </w:rPr>
        <w:t>cdk</w:t>
      </w:r>
      <w:proofErr w:type="spellEnd"/>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CB30D7">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w:t>
      </w:r>
      <w:proofErr w:type="spellStart"/>
      <w:r w:rsidR="0003633F">
        <w:rPr>
          <w:lang w:val="en-US"/>
        </w:rPr>
        <w:t>cdk’s</w:t>
      </w:r>
      <w:proofErr w:type="spellEnd"/>
      <w:r w:rsidR="0003633F">
        <w:rPr>
          <w:lang w:val="en-US"/>
        </w:rPr>
        <w:t xml:space="preserve">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w:t>
      </w:r>
      <w:proofErr w:type="spellStart"/>
      <w:r w:rsidR="00886D5D">
        <w:rPr>
          <w:lang w:val="en-US"/>
        </w:rPr>
        <w:t>cdk</w:t>
      </w:r>
      <w:proofErr w:type="spellEnd"/>
      <w:r w:rsidR="00886D5D">
        <w:rPr>
          <w:lang w:val="en-US"/>
        </w:rPr>
        <w:t xml:space="preserve"> is also responsible for the </w:t>
      </w:r>
      <w:r w:rsidR="00563A38">
        <w:rPr>
          <w:lang w:val="en-US"/>
        </w:rPr>
        <w:t xml:space="preserve">construction of a </w:t>
      </w:r>
      <w:proofErr w:type="spellStart"/>
      <w:r w:rsidR="00563A38">
        <w:rPr>
          <w:lang w:val="en-US"/>
        </w:rPr>
        <w:t>prereplicative</w:t>
      </w:r>
      <w:proofErr w:type="spellEnd"/>
      <w:r w:rsidR="00563A38">
        <w:rPr>
          <w:lang w:val="en-US"/>
        </w:rPr>
        <w:t xml:space="preserve"> complex (</w:t>
      </w:r>
      <w:proofErr w:type="spellStart"/>
      <w:r w:rsidR="00563A38">
        <w:rPr>
          <w:lang w:val="en-US"/>
        </w:rPr>
        <w:t>preRC</w:t>
      </w:r>
      <w:proofErr w:type="spellEnd"/>
      <w:r w:rsidR="00563A38">
        <w:rPr>
          <w:lang w:val="en-US"/>
        </w:rPr>
        <w:t>)</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CB30D7">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0B92EDDB" w:rsidR="00B67447" w:rsidRDefault="00302F42" w:rsidP="00CB30D7">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w:t>
      </w:r>
      <w:proofErr w:type="spellStart"/>
      <w:r w:rsidR="00C36F84">
        <w:rPr>
          <w:lang w:val="en-US"/>
        </w:rPr>
        <w:t>cdk</w:t>
      </w:r>
      <w:proofErr w:type="spellEnd"/>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w:t>
      </w:r>
      <w:r w:rsidR="00C36F84">
        <w:rPr>
          <w:lang w:val="en-US"/>
        </w:rPr>
        <w:lastRenderedPageBreak/>
        <w:t xml:space="preserve">called wee1. </w:t>
      </w:r>
      <w:r w:rsidR="00435F7C">
        <w:rPr>
          <w:lang w:val="en-US"/>
        </w:rPr>
        <w:t>These M-</w:t>
      </w:r>
      <w:proofErr w:type="spellStart"/>
      <w:r w:rsidR="00435F7C">
        <w:rPr>
          <w:lang w:val="en-US"/>
        </w:rPr>
        <w:t>cdk</w:t>
      </w:r>
      <w:proofErr w:type="spellEnd"/>
      <w:r w:rsidR="00435F7C">
        <w:rPr>
          <w:lang w:val="en-US"/>
        </w:rPr>
        <w:t xml:space="preserve">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47324610" w:rsidR="006B6396" w:rsidRPr="00B176AE" w:rsidRDefault="00A83C0E" w:rsidP="00CB30D7">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w:t>
      </w:r>
      <w:proofErr w:type="spellStart"/>
      <w:r w:rsidR="00723036">
        <w:rPr>
          <w:lang w:val="en-US"/>
        </w:rPr>
        <w:t>cdk</w:t>
      </w:r>
      <w:proofErr w:type="spellEnd"/>
      <w:r w:rsidR="00723036">
        <w:rPr>
          <w:lang w:val="en-US"/>
        </w:rPr>
        <w:t xml:space="preserve">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0E19EF" w:rsidRPr="00A2756D">
        <w:rPr>
          <w:lang w:val="en-US"/>
        </w:rPr>
        <w:t>Abbreviations</w:t>
      </w:r>
      <w:r w:rsidR="000E19EF">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CB30D7">
      <w:pPr>
        <w:pStyle w:val="Heading3"/>
        <w:spacing w:line="360" w:lineRule="auto"/>
        <w:rPr>
          <w:lang w:val="en-US"/>
        </w:rPr>
      </w:pPr>
      <w:bookmarkStart w:id="86" w:name="_Ref97815460"/>
      <w:bookmarkStart w:id="87" w:name="_Toc98952854"/>
      <w:r>
        <w:rPr>
          <w:lang w:val="en-US"/>
        </w:rPr>
        <w:t xml:space="preserve">DNA </w:t>
      </w:r>
      <w:r w:rsidR="00ED7876">
        <w:rPr>
          <w:lang w:val="en-US"/>
        </w:rPr>
        <w:t>damage and repair</w:t>
      </w:r>
      <w:bookmarkEnd w:id="86"/>
      <w:bookmarkEnd w:id="87"/>
    </w:p>
    <w:p w14:paraId="0C02A621" w14:textId="26A25C4A" w:rsidR="00692BC8" w:rsidRPr="00501247" w:rsidRDefault="009706F5" w:rsidP="00CB30D7">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0E19EF" w:rsidRPr="00A2756D">
        <w:rPr>
          <w:lang w:val="en-US"/>
        </w:rPr>
        <w:t>Abbreviations</w:t>
      </w:r>
      <w:r w:rsidR="000E19EF">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0E19EF">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w:t>
      </w:r>
      <w:r w:rsidR="00874E6B">
        <w:rPr>
          <w:rFonts w:eastAsiaTheme="minorEastAsia"/>
          <w:lang w:val="en-US"/>
        </w:rPr>
        <w:lastRenderedPageBreak/>
        <w:t xml:space="preserve">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0E19EF">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 xml:space="preserve">(Hall &amp; </w:t>
      </w:r>
      <w:proofErr w:type="spellStart"/>
      <w:r w:rsidR="00A4643A" w:rsidRPr="00A4643A">
        <w:rPr>
          <w:rFonts w:cs="Times New Roman"/>
          <w:lang w:val="en-US"/>
        </w:rPr>
        <w:t>Giaccia</w:t>
      </w:r>
      <w:proofErr w:type="spellEnd"/>
      <w:r w:rsidR="00A4643A" w:rsidRPr="00A4643A">
        <w:rPr>
          <w:rFonts w:cs="Times New Roman"/>
          <w:lang w:val="en-US"/>
        </w:rPr>
        <w:t>,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07EFF903" w:rsidR="00D71860" w:rsidRDefault="00D71860" w:rsidP="00CB30D7">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BD10F6">
        <w:rPr>
          <w:rFonts w:eastAsiaTheme="minorEastAsia"/>
          <w:lang w:val="en-US"/>
        </w:rPr>
      </w:r>
      <w:r w:rsidR="00BD10F6">
        <w:rPr>
          <w:rFonts w:eastAsiaTheme="minorEastAsia"/>
          <w:lang w:val="en-US"/>
        </w:rPr>
        <w:fldChar w:fldCharType="separate"/>
      </w:r>
      <w:r w:rsidR="000E19EF" w:rsidRPr="00F616B5">
        <w:rPr>
          <w:lang w:val="en-US"/>
        </w:rPr>
        <w:t xml:space="preserve">Figure </w:t>
      </w:r>
      <w:r w:rsidR="000E19EF">
        <w:rPr>
          <w:noProof/>
          <w:lang w:val="en-US"/>
        </w:rPr>
        <w:t>1</w:t>
      </w:r>
      <w:r w:rsidR="000E19EF">
        <w:rPr>
          <w:lang w:val="en-US"/>
        </w:rPr>
        <w:noBreakHyphen/>
      </w:r>
      <w:r w:rsidR="000E19EF">
        <w:rPr>
          <w:noProof/>
          <w:lang w:val="en-US"/>
        </w:rPr>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CB30D7">
      <w:pPr>
        <w:spacing w:line="360" w:lineRule="auto"/>
        <w:rPr>
          <w:rFonts w:eastAsiaTheme="minorEastAsia"/>
          <w:lang w:val="en-US"/>
        </w:rPr>
      </w:pPr>
    </w:p>
    <w:p w14:paraId="6C2D2A17" w14:textId="77777777" w:rsidR="00F616B5" w:rsidRPr="0020219A" w:rsidRDefault="00F616B5" w:rsidP="00CB30D7">
      <w:pPr>
        <w:keepNext/>
        <w:spacing w:line="360" w:lineRule="auto"/>
        <w:rPr>
          <w:lang w:val="en-US"/>
        </w:rPr>
      </w:pPr>
      <w:r w:rsidRPr="00F616B5">
        <w:rPr>
          <w:noProof/>
        </w:rPr>
        <w:lastRenderedPageBreak/>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3"/>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18E40F55" w:rsidR="005626DC" w:rsidRDefault="00F616B5" w:rsidP="00CB30D7">
      <w:pPr>
        <w:pStyle w:val="Caption"/>
        <w:spacing w:line="360" w:lineRule="auto"/>
        <w:rPr>
          <w:lang w:val="en-US"/>
        </w:rPr>
      </w:pPr>
      <w:bookmarkStart w:id="88" w:name="_Ref97896486"/>
      <w:r w:rsidRPr="00F616B5">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21</w:t>
      </w:r>
      <w:r w:rsidR="00AD6A5F">
        <w:rPr>
          <w:lang w:val="en-US"/>
        </w:rPr>
        <w:fldChar w:fldCharType="end"/>
      </w:r>
      <w:bookmarkEnd w:id="88"/>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w:t>
      </w:r>
      <w:proofErr w:type="gramStart"/>
      <w:r>
        <w:rPr>
          <w:lang w:val="en-US"/>
        </w:rPr>
        <w:t>cycle, before</w:t>
      </w:r>
      <w:proofErr w:type="gramEnd"/>
      <w:r>
        <w:rPr>
          <w:lang w:val="en-US"/>
        </w:rPr>
        <w:t xml:space="preserv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3A0937E5" w:rsidR="003F76AF" w:rsidRPr="00C40F97" w:rsidRDefault="003F76AF" w:rsidP="00DD4D58">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(Hall &amp; 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 xml:space="preserve">(Hall &amp; </w:t>
      </w:r>
      <w:r w:rsidR="00B502DB" w:rsidRPr="00E25266">
        <w:rPr>
          <w:rFonts w:cs="Times New Roman"/>
          <w:lang w:val="en-US"/>
        </w:rPr>
        <w:lastRenderedPageBreak/>
        <w:t>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D340CA">
        <w:rPr>
          <w:lang w:val="en-US"/>
        </w:rPr>
        <w:t>.</w:t>
      </w:r>
      <w:r w:rsidR="0016197F">
        <w:rPr>
          <w:lang w:val="en-US"/>
        </w:rPr>
        <w:t xml:space="preserve"> </w:t>
      </w:r>
    </w:p>
    <w:p w14:paraId="6A22AA64" w14:textId="1A343151" w:rsidR="00800BC0" w:rsidRDefault="00800BC0" w:rsidP="00CB30D7">
      <w:pPr>
        <w:pStyle w:val="Heading3"/>
        <w:spacing w:line="360" w:lineRule="auto"/>
        <w:rPr>
          <w:lang w:val="en-US"/>
        </w:rPr>
      </w:pPr>
      <w:bookmarkStart w:id="89" w:name="_Toc98952855"/>
      <w:bookmarkStart w:id="90" w:name="_Ref99625186"/>
      <w:bookmarkStart w:id="91" w:name="_Ref99627688"/>
      <w:r>
        <w:rPr>
          <w:lang w:val="en-US"/>
        </w:rPr>
        <w:t>Cell Survival Curves</w:t>
      </w:r>
      <w:bookmarkEnd w:id="89"/>
      <w:bookmarkEnd w:id="90"/>
      <w:bookmarkEnd w:id="91"/>
      <w:r w:rsidR="00E91569">
        <w:rPr>
          <w:lang w:val="en-US"/>
        </w:rPr>
        <w:t xml:space="preserve"> </w:t>
      </w:r>
    </w:p>
    <w:p w14:paraId="3D64D31F" w14:textId="0328924A" w:rsidR="00C86DE3" w:rsidRDefault="002532FB" w:rsidP="00CB30D7">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 xml:space="preserve">the name </w:t>
      </w:r>
      <w:proofErr w:type="spellStart"/>
      <w:r w:rsidR="004209AA">
        <w:rPr>
          <w:lang w:val="en-US"/>
        </w:rPr>
        <w:t>clonogenic</w:t>
      </w:r>
      <w:proofErr w:type="spellEnd"/>
      <w:r w:rsidR="004209AA">
        <w:rPr>
          <w:lang w:val="en-US"/>
        </w:rPr>
        <w:t xml:space="preserve">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 xml:space="preserve">This efficiency is called the plating efficiency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68E946B0" w:rsidR="00C86DE3" w:rsidRPr="00FD1501" w:rsidRDefault="00B567ED" w:rsidP="00CB30D7">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92" w:name="_Ref99466604"/>
        <w:tc>
          <w:tcPr>
            <w:tcW w:w="535" w:type="dxa"/>
          </w:tcPr>
          <w:p w14:paraId="490A0864" w14:textId="3F23AACC" w:rsidR="00C86DE3" w:rsidRDefault="00C86DE3"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21</w:t>
            </w:r>
            <w:r>
              <w:fldChar w:fldCharType="end"/>
            </w:r>
            <w:bookmarkEnd w:id="92"/>
          </w:p>
        </w:tc>
      </w:tr>
    </w:tbl>
    <w:p w14:paraId="45051A64" w14:textId="77777777" w:rsidR="00264FE5" w:rsidRDefault="00D44BB2" w:rsidP="00CB30D7">
      <w:pPr>
        <w:spacing w:line="360" w:lineRule="auto"/>
        <w:rPr>
          <w:lang w:val="en-US"/>
        </w:rPr>
      </w:pPr>
      <w:r>
        <w:rPr>
          <w:lang w:val="en-US"/>
        </w:rPr>
        <w:t xml:space="preserve">Plating efficiency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1F1CAA94" w:rsidR="008F0616" w:rsidRDefault="008F0616" w:rsidP="00CB30D7">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69F8CB73" w:rsidR="008F0616" w:rsidRDefault="008F0616"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22</w:t>
            </w:r>
            <w:r>
              <w:fldChar w:fldCharType="end"/>
            </w:r>
          </w:p>
        </w:tc>
      </w:tr>
    </w:tbl>
    <w:p w14:paraId="68D5A862" w14:textId="51313810" w:rsidR="000C51CC" w:rsidRDefault="009E5981" w:rsidP="00CB30D7">
      <w:pPr>
        <w:spacing w:line="360" w:lineRule="auto"/>
        <w:rPr>
          <w:lang w:val="en-US"/>
        </w:rPr>
      </w:pPr>
      <w:r>
        <w:rPr>
          <w:lang w:val="en-US"/>
        </w:rPr>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 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0E19EF">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CB30D7">
      <w:pPr>
        <w:spacing w:line="360" w:lineRule="auto"/>
        <w:rPr>
          <w:lang w:val="en-US"/>
        </w:rPr>
      </w:pPr>
    </w:p>
    <w:p w14:paraId="2EE79FE1" w14:textId="77777777" w:rsidR="001F7046" w:rsidRDefault="001F7046" w:rsidP="00CB30D7">
      <w:pPr>
        <w:keepNext/>
        <w:spacing w:line="360" w:lineRule="auto"/>
      </w:pPr>
      <w:r>
        <w:rPr>
          <w:noProof/>
          <w:lang w:val="en-US"/>
        </w:rPr>
        <w:lastRenderedPageBreak/>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0D893904" w:rsidR="001F7046" w:rsidRPr="001F7046" w:rsidRDefault="001F7046" w:rsidP="00CB30D7">
      <w:pPr>
        <w:pStyle w:val="Caption"/>
        <w:spacing w:line="360" w:lineRule="auto"/>
        <w:rPr>
          <w:lang w:val="en-US"/>
        </w:rPr>
      </w:pPr>
      <w:bookmarkStart w:id="93" w:name="_Ref98153779"/>
      <w:r w:rsidRPr="001F7046">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22</w:t>
      </w:r>
      <w:r w:rsidR="00AD6A5F">
        <w:rPr>
          <w:lang w:val="en-US"/>
        </w:rPr>
        <w:fldChar w:fldCharType="end"/>
      </w:r>
      <w:bookmarkEnd w:id="93"/>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0E19EF">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CB30D7">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CB30D7">
      <w:pPr>
        <w:pStyle w:val="Heading3"/>
        <w:spacing w:line="360" w:lineRule="auto"/>
        <w:rPr>
          <w:lang w:val="en-US"/>
        </w:rPr>
      </w:pPr>
      <w:bookmarkStart w:id="94" w:name="_Ref98154118"/>
      <w:bookmarkStart w:id="95" w:name="_Toc98952856"/>
      <w:r>
        <w:rPr>
          <w:lang w:val="en-US"/>
        </w:rPr>
        <w:t>LQ-model</w:t>
      </w:r>
      <w:bookmarkEnd w:id="94"/>
      <w:bookmarkEnd w:id="95"/>
    </w:p>
    <w:p w14:paraId="40C56661" w14:textId="502AA633" w:rsidR="005A1D66" w:rsidRPr="005A1D66" w:rsidRDefault="005A1D66" w:rsidP="005A1D66">
      <w:pPr>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02DD33DD" w:rsidR="004B48B5" w:rsidRDefault="00F06330" w:rsidP="00CB30D7">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0E19EF">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CB30D7">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96" w:name="_Ref98247116"/>
        <w:tc>
          <w:tcPr>
            <w:tcW w:w="535" w:type="dxa"/>
          </w:tcPr>
          <w:p w14:paraId="3F410076" w14:textId="33D2A57B" w:rsidR="00715972" w:rsidRDefault="0071597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23</w:t>
            </w:r>
            <w:r>
              <w:fldChar w:fldCharType="end"/>
            </w:r>
            <w:bookmarkEnd w:id="96"/>
          </w:p>
        </w:tc>
      </w:tr>
    </w:tbl>
    <w:p w14:paraId="7EE5A2C0" w14:textId="35902CCF" w:rsidR="00996504" w:rsidRDefault="00996504" w:rsidP="00CB30D7">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CB30D7">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CB30D7">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CB30D7">
      <w:pPr>
        <w:spacing w:line="360" w:lineRule="auto"/>
        <w:rPr>
          <w:rFonts w:eastAsiaTheme="minorEastAsia"/>
          <w:lang w:val="en-US"/>
        </w:rPr>
      </w:pPr>
      <m:oMath>
        <m:r>
          <w:rPr>
            <w:rFonts w:ascii="Cambria Math" w:eastAsiaTheme="minorEastAsia" w:hAnsi="Cambria Math"/>
            <w:lang w:val="en-US"/>
          </w:rPr>
          <w:lastRenderedPageBreak/>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CB30D7">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w:t>
      </w:r>
      <w:proofErr w:type="gramStart"/>
      <w:r w:rsidR="00D0628F">
        <w:rPr>
          <w:rFonts w:eastAsiaTheme="minorEastAsia"/>
          <w:lang w:val="en-US"/>
        </w:rPr>
        <w:t>2.</w:t>
      </w:r>
      <w:proofErr w:type="gramEnd"/>
      <w:r w:rsidR="00D0628F">
        <w:rPr>
          <w:rFonts w:eastAsiaTheme="minorEastAsia"/>
          <w:lang w:val="en-US"/>
        </w:rPr>
        <w:t xml:space="preserve">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CB30D7">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CB30D7">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CB30D7">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CB30D7">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CB30D7">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CB30D7">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CB30D7">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1B54593E" w:rsidR="00E13EC5" w:rsidRDefault="00FF6785" w:rsidP="00CB30D7">
      <w:pPr>
        <w:spacing w:line="360" w:lineRule="auto"/>
        <w:rPr>
          <w:rFonts w:eastAsiaTheme="minorEastAsia"/>
          <w:lang w:val="en-US"/>
        </w:rPr>
      </w:pPr>
      <w:r>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CD7678">
        <w:rPr>
          <w:rFonts w:eastAsiaTheme="minorEastAsia"/>
          <w:lang w:val="en-US"/>
        </w:rPr>
      </w:r>
      <w:r w:rsidR="00CD7678">
        <w:rPr>
          <w:rFonts w:eastAsiaTheme="minorEastAsia"/>
          <w:lang w:val="en-US"/>
        </w:rPr>
        <w:fldChar w:fldCharType="separate"/>
      </w:r>
      <w:r w:rsidR="000E19EF">
        <w:rPr>
          <w:rFonts w:eastAsiaTheme="minorEastAsia"/>
          <w:lang w:val="en-US"/>
        </w:rPr>
        <w:t>1.6.3</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0E19EF" w:rsidRPr="000E19EF">
        <w:rPr>
          <w:noProof/>
          <w:lang w:val="en-US"/>
        </w:rPr>
        <w:t>1</w:t>
      </w:r>
      <w:r w:rsidR="000E19EF" w:rsidRPr="000E19EF">
        <w:rPr>
          <w:noProof/>
          <w:lang w:val="en-US"/>
        </w:rPr>
        <w:noBreakHyphen/>
        <w:t>23</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55289528" w:rsidR="008B78C5" w:rsidRDefault="001A1B9D" w:rsidP="00CB30D7">
      <w:pPr>
        <w:spacing w:line="360" w:lineRule="auto"/>
        <w:rPr>
          <w:rFonts w:eastAsiaTheme="minorEastAsia"/>
          <w:lang w:val="en-US"/>
        </w:rPr>
      </w:pPr>
      <w:r>
        <w:rPr>
          <w:rFonts w:eastAsiaTheme="minorEastAsia"/>
          <w:lang w:val="en-US"/>
        </w:rPr>
        <w:lastRenderedPageBreak/>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0E19EF" w:rsidRPr="00344D94">
        <w:rPr>
          <w:lang w:val="en-US"/>
        </w:rPr>
        <w:t xml:space="preserve">Figure </w:t>
      </w:r>
      <w:r w:rsidR="000E19EF">
        <w:rPr>
          <w:noProof/>
          <w:lang w:val="en-US"/>
        </w:rPr>
        <w:t>1</w:t>
      </w:r>
      <w:r w:rsidR="000E19EF">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CB30D7">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CB30D7">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3E3AE7AA" w:rsidR="00344D94" w:rsidRDefault="00344D94" w:rsidP="00344D94">
                            <w:pPr>
                              <w:pStyle w:val="Caption"/>
                              <w:rPr>
                                <w:rFonts w:eastAsiaTheme="minorEastAsia"/>
                                <w:lang w:val="en-US"/>
                              </w:rPr>
                            </w:pPr>
                            <w:bookmarkStart w:id="97" w:name="_Ref98254105"/>
                            <w:r w:rsidRPr="00344D94">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23</w:t>
                            </w:r>
                            <w:r w:rsidR="00AD6A5F">
                              <w:rPr>
                                <w:lang w:val="en-US"/>
                              </w:rPr>
                              <w:fldChar w:fldCharType="end"/>
                            </w:r>
                            <w:bookmarkEnd w:id="97"/>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3E3AE7AA" w:rsidR="00344D94" w:rsidRDefault="00344D94" w:rsidP="00344D94">
                      <w:pPr>
                        <w:pStyle w:val="Caption"/>
                        <w:rPr>
                          <w:rFonts w:eastAsiaTheme="minorEastAsia"/>
                          <w:lang w:val="en-US"/>
                        </w:rPr>
                      </w:pPr>
                      <w:bookmarkStart w:id="110" w:name="_Ref98254105"/>
                      <w:r w:rsidRPr="00344D94">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23</w:t>
                      </w:r>
                      <w:r w:rsidR="00AD6A5F">
                        <w:rPr>
                          <w:lang w:val="en-US"/>
                        </w:rPr>
                        <w:fldChar w:fldCharType="end"/>
                      </w:r>
                      <w:bookmarkEnd w:id="110"/>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5">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CB30D7">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3F52BB7F" w:rsidR="00344D94" w:rsidRDefault="00344D94" w:rsidP="00344D94">
                            <w:pPr>
                              <w:pStyle w:val="Caption"/>
                              <w:rPr>
                                <w:lang w:val="en-US"/>
                              </w:rPr>
                            </w:pPr>
                            <w:r w:rsidRPr="00E4167E">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24</w:t>
                            </w:r>
                            <w:r w:rsidR="00AD6A5F">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3F52BB7F" w:rsidR="00344D94" w:rsidRDefault="00344D94" w:rsidP="00344D94">
                      <w:pPr>
                        <w:pStyle w:val="Caption"/>
                        <w:rPr>
                          <w:lang w:val="en-US"/>
                        </w:rPr>
                      </w:pPr>
                      <w:r w:rsidRPr="00E4167E">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24</w:t>
                      </w:r>
                      <w:r w:rsidR="00AD6A5F">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CB30D7">
      <w:pPr>
        <w:spacing w:line="360" w:lineRule="auto"/>
        <w:rPr>
          <w:lang w:val="en-US"/>
        </w:rPr>
      </w:pPr>
    </w:p>
    <w:p w14:paraId="1261BACA" w14:textId="77777777" w:rsidR="00ED0DBB" w:rsidRPr="00A87081" w:rsidRDefault="00ED0DBB" w:rsidP="00CB30D7">
      <w:pPr>
        <w:spacing w:line="360" w:lineRule="auto"/>
        <w:rPr>
          <w:lang w:val="en-US"/>
        </w:rPr>
      </w:pPr>
    </w:p>
    <w:p w14:paraId="48DF744B" w14:textId="6E2EA99E" w:rsidR="006A7EC4" w:rsidRDefault="00BE5EB7" w:rsidP="00CB30D7">
      <w:pPr>
        <w:pStyle w:val="Heading3"/>
        <w:spacing w:line="360" w:lineRule="auto"/>
        <w:rPr>
          <w:lang w:val="en-US"/>
        </w:rPr>
      </w:pPr>
      <w:bookmarkStart w:id="98" w:name="_Ref98523167"/>
      <w:bookmarkStart w:id="99" w:name="_Toc98952857"/>
      <w:commentRangeStart w:id="100"/>
      <w:r>
        <w:rPr>
          <w:lang w:val="en-US"/>
        </w:rPr>
        <w:t xml:space="preserve">Radiation Induced </w:t>
      </w:r>
      <w:r w:rsidR="00E36F2A">
        <w:rPr>
          <w:lang w:val="en-US"/>
        </w:rPr>
        <w:t>Bystander Effect</w:t>
      </w:r>
      <w:bookmarkEnd w:id="98"/>
      <w:bookmarkEnd w:id="99"/>
      <w:commentRangeEnd w:id="100"/>
      <w:r w:rsidR="00F56572">
        <w:rPr>
          <w:rStyle w:val="CommentReference"/>
          <w:rFonts w:ascii="Times New Roman" w:eastAsiaTheme="minorHAnsi" w:hAnsi="Times New Roman" w:cstheme="minorBidi"/>
          <w:color w:val="auto"/>
        </w:rPr>
        <w:commentReference w:id="100"/>
      </w:r>
    </w:p>
    <w:p w14:paraId="4D9770DC" w14:textId="71019F42" w:rsidR="00A2596E" w:rsidRDefault="000D2657" w:rsidP="00CB30D7">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0E19EF">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w:t>
      </w:r>
      <w:proofErr w:type="gramStart"/>
      <w:r w:rsidR="007B38EE">
        <w:rPr>
          <w:lang w:val="en-US"/>
        </w:rPr>
        <w:t>e.g.</w:t>
      </w:r>
      <w:proofErr w:type="gramEnd"/>
      <w:r w:rsidR="007B38EE">
        <w:rPr>
          <w:lang w:val="en-US"/>
        </w:rPr>
        <w:t xml:space="preserve">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proofErr w:type="spellStart"/>
      <w:r w:rsidR="003205C1">
        <w:rPr>
          <w:lang w:val="en-US"/>
        </w:rPr>
        <w:t>SCE,</w:t>
      </w:r>
      <w:r w:rsidR="0093457E">
        <w:rPr>
          <w:lang w:val="en-US"/>
        </w:rPr>
        <w:fldChar w:fldCharType="begin"/>
      </w:r>
      <w:r w:rsidR="0093457E">
        <w:rPr>
          <w:lang w:val="en-US"/>
        </w:rPr>
        <w:instrText xml:space="preserve"> REF _Ref97554467 \h </w:instrText>
      </w:r>
      <w:r w:rsidR="0093457E">
        <w:rPr>
          <w:lang w:val="en-US"/>
        </w:rPr>
      </w:r>
      <w:r w:rsidR="0093457E">
        <w:rPr>
          <w:lang w:val="en-US"/>
        </w:rPr>
        <w:fldChar w:fldCharType="separate"/>
      </w:r>
      <w:r w:rsidR="000E19EF" w:rsidRPr="00A2756D">
        <w:rPr>
          <w:lang w:val="en-US"/>
        </w:rPr>
        <w:t>Abbreviations</w:t>
      </w:r>
      <w:proofErr w:type="spellEnd"/>
      <w:r w:rsidR="000E19EF">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 xml:space="preserve">irradiated </w:t>
      </w:r>
      <w:r w:rsidR="006F5D86">
        <w:rPr>
          <w:lang w:val="en-US"/>
        </w:rPr>
        <w:lastRenderedPageBreak/>
        <w:t>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3F507D">
        <w:rPr>
          <w:lang w:val="en-US"/>
        </w:rPr>
        <w:instrText xml:space="preserve"> ADDIN ZOTERO_ITEM CSL_CITATION {"citationID":"MSN9iNwI","properties":{"formattedCitation":"(Blyth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4C07F1E" w:rsidR="00863D49" w:rsidRDefault="00EB614B" w:rsidP="00E30174">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0E19EF" w:rsidRPr="000E19EF">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w:t>
      </w:r>
      <w:proofErr w:type="spellStart"/>
      <w:r w:rsidR="00C37072">
        <w:rPr>
          <w:rFonts w:eastAsiaTheme="minorEastAsia"/>
          <w:lang w:val="en-US"/>
        </w:rPr>
        <w:t>clonogenic</w:t>
      </w:r>
      <w:proofErr w:type="spellEnd"/>
      <w:r w:rsidR="00C37072">
        <w:rPr>
          <w:rFonts w:eastAsiaTheme="minorEastAsia"/>
          <w:lang w:val="en-US"/>
        </w:rPr>
        <w:t xml:space="preserve">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C37072">
        <w:rPr>
          <w:rFonts w:eastAsiaTheme="minorEastAsia"/>
          <w:lang w:val="en-US"/>
        </w:rPr>
      </w:r>
      <w:r w:rsidR="00C37072">
        <w:rPr>
          <w:rFonts w:eastAsiaTheme="minorEastAsia"/>
          <w:lang w:val="en-US"/>
        </w:rPr>
        <w:fldChar w:fldCharType="separate"/>
      </w:r>
      <w:r w:rsidR="000E19EF">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 xml:space="preserve">d </w:t>
      </w:r>
      <w:proofErr w:type="spellStart"/>
      <w:r w:rsidR="004B79FE">
        <w:rPr>
          <w:rFonts w:eastAsiaTheme="minorEastAsia"/>
          <w:lang w:val="en-US"/>
        </w:rPr>
        <w:t>clonogenic</w:t>
      </w:r>
      <w:proofErr w:type="spellEnd"/>
      <w:r w:rsidR="004B79FE">
        <w:rPr>
          <w:rFonts w:eastAsiaTheme="minorEastAsia"/>
          <w:lang w:val="en-US"/>
        </w:rPr>
        <w:t xml:space="preserve">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proofErr w:type="spellStart"/>
      <w:proofErr w:type="gramStart"/>
      <w:r w:rsidR="002E356E">
        <w:rPr>
          <w:rFonts w:eastAsiaTheme="minorEastAsia"/>
          <w:lang w:val="en-US"/>
        </w:rPr>
        <w:t>MN,</w:t>
      </w:r>
      <w:r w:rsidR="007542C5">
        <w:rPr>
          <w:rFonts w:eastAsiaTheme="minorEastAsia"/>
          <w:lang w:val="en-US"/>
        </w:rPr>
        <w:t>see</w:t>
      </w:r>
      <w:proofErr w:type="spellEnd"/>
      <w:proofErr w:type="gramEnd"/>
      <w:r w:rsidR="007542C5">
        <w:rPr>
          <w:rFonts w:eastAsiaTheme="minorEastAsia"/>
          <w:lang w:val="en-US"/>
        </w:rPr>
        <w:t xml:space="preserve"> </w:t>
      </w:r>
      <w:r w:rsidR="007542C5">
        <w:rPr>
          <w:rFonts w:eastAsiaTheme="minorEastAsia"/>
          <w:lang w:val="en-US"/>
        </w:rPr>
        <w:fldChar w:fldCharType="begin"/>
      </w:r>
      <w:r w:rsidR="007542C5">
        <w:rPr>
          <w:rFonts w:eastAsiaTheme="minorEastAsia"/>
          <w:lang w:val="en-US"/>
        </w:rPr>
        <w:instrText xml:space="preserve"> REF _Ref97554467 \h </w:instrText>
      </w:r>
      <w:r w:rsidR="007542C5">
        <w:rPr>
          <w:rFonts w:eastAsiaTheme="minorEastAsia"/>
          <w:lang w:val="en-US"/>
        </w:rPr>
      </w:r>
      <w:r w:rsidR="007542C5">
        <w:rPr>
          <w:rFonts w:eastAsiaTheme="minorEastAsia"/>
          <w:lang w:val="en-US"/>
        </w:rPr>
        <w:fldChar w:fldCharType="separate"/>
      </w:r>
      <w:r w:rsidR="000E19EF" w:rsidRPr="00A2756D">
        <w:rPr>
          <w:lang w:val="en-US"/>
        </w:rPr>
        <w:t>Abbreviations</w:t>
      </w:r>
      <w:r w:rsidR="000E19EF">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3BD6717B" w14:textId="3D161991" w:rsidR="00D52937" w:rsidRDefault="0027669F" w:rsidP="00CB30D7">
      <w:pPr>
        <w:spacing w:line="360" w:lineRule="auto"/>
        <w:rPr>
          <w:rFonts w:eastAsiaTheme="minorEastAsia"/>
          <w:lang w:val="en-US"/>
        </w:rPr>
      </w:pPr>
      <w:commentRangeStart w:id="101"/>
      <w:r>
        <w:rPr>
          <w:rFonts w:eastAsiaTheme="minorEastAsia"/>
          <w:lang w:val="en-US"/>
        </w:rPr>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3F507D">
        <w:rPr>
          <w:rFonts w:eastAsiaTheme="minorEastAsia"/>
          <w:lang w:val="en-US"/>
        </w:rPr>
        <w:instrText xml:space="preserve"> ADDIN ZOTERO_ITEM CSL_CITATION {"citationID":"IAFE9cIJ","properties":{"formattedCitation":"(Asur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D23F64" w:rsidRPr="00D23F64">
        <w:rPr>
          <w:rFonts w:cs="Times New Roman"/>
          <w:lang w:val="en-US"/>
        </w:rPr>
        <w:t>(Asur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01"/>
      <w:r w:rsidR="005456DF">
        <w:rPr>
          <w:rStyle w:val="CommentReference"/>
        </w:rPr>
        <w:commentReference w:id="101"/>
      </w:r>
    </w:p>
    <w:p w14:paraId="0CFA652C" w14:textId="5F83EF40" w:rsidR="00E36F2A" w:rsidRDefault="002D5043" w:rsidP="00CB30D7">
      <w:pPr>
        <w:spacing w:line="360" w:lineRule="auto"/>
        <w:rPr>
          <w:rFonts w:eastAsiaTheme="minorEastAsia"/>
          <w:lang w:val="en-US"/>
        </w:rPr>
      </w:pPr>
      <w:r>
        <w:rPr>
          <w:lang w:val="en-US"/>
        </w:rPr>
        <w:lastRenderedPageBreak/>
        <w:br/>
      </w:r>
    </w:p>
    <w:p w14:paraId="5B45C35E" w14:textId="1ADA6EC4" w:rsidR="00DF13AD" w:rsidRDefault="004A2CB3" w:rsidP="00CB30D7">
      <w:pPr>
        <w:pStyle w:val="Heading3"/>
        <w:spacing w:line="360" w:lineRule="auto"/>
        <w:rPr>
          <w:rFonts w:eastAsiaTheme="minorEastAsia"/>
          <w:lang w:val="en-US"/>
        </w:rPr>
      </w:pPr>
      <w:bookmarkStart w:id="102" w:name="_Toc98952858"/>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02"/>
    </w:p>
    <w:p w14:paraId="3EACB8FD" w14:textId="101D66A9" w:rsidR="00455610" w:rsidRPr="006F39E3" w:rsidRDefault="00AC7881" w:rsidP="00CB30D7">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0E19EF" w:rsidRPr="00675E52">
        <w:rPr>
          <w:lang w:val="en-US"/>
        </w:rPr>
        <w:t xml:space="preserve">Figure </w:t>
      </w:r>
      <w:r w:rsidR="000E19EF">
        <w:rPr>
          <w:noProof/>
          <w:lang w:val="en-US"/>
        </w:rPr>
        <w:t>1</w:t>
      </w:r>
      <w:r w:rsidR="000E19EF">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3F507D">
        <w:rPr>
          <w:lang w:val="en-US"/>
        </w:rPr>
        <w:instrText xml:space="preserve"> ADDIN ZOTERO_ITEM CSL_CITATION {"citationID":"iZ5Wv211","properties":{"formattedCitation":"(Yan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26591E" w:rsidRPr="00BB6A74">
        <w:rPr>
          <w:rFonts w:cs="Times New Roman"/>
          <w:lang w:val="en-US"/>
        </w:rPr>
        <w:t>(Yan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0E19EF">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couldn’t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0E19EF" w:rsidRPr="00A2756D">
        <w:rPr>
          <w:lang w:val="en-US"/>
        </w:rPr>
        <w:t>Abbreviations</w:t>
      </w:r>
      <w:r w:rsidR="000E19EF">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3F507D">
        <w:rPr>
          <w:lang w:val="en-US"/>
        </w:rPr>
        <w:instrText xml:space="preserve"> ADDIN ZOTERO_ITEM CSL_CITATION {"citationID":"lAckgpIp","properties":{"formattedCitation":"(Yan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3B6F4D" w:rsidRPr="00370ABA">
        <w:rPr>
          <w:rFonts w:cs="Times New Roman"/>
          <w:lang w:val="en-US"/>
        </w:rPr>
        <w:t>(Yan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0E19EF" w:rsidRPr="00A2756D">
        <w:rPr>
          <w:lang w:val="en-US"/>
        </w:rPr>
        <w:t>Abbreviations</w:t>
      </w:r>
      <w:r w:rsidR="000E19EF">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proofErr w:type="spellStart"/>
      <w:r w:rsidR="00730823">
        <w:rPr>
          <w:lang w:val="en-US"/>
        </w:rPr>
        <w:t>Tomo</w:t>
      </w:r>
      <w:r w:rsidR="00BF1574">
        <w:rPr>
          <w:lang w:val="en-US"/>
        </w:rPr>
        <w:t>therapy</w:t>
      </w:r>
      <w:proofErr w:type="spellEnd"/>
      <w:r w:rsidR="00BF1574">
        <w:rPr>
          <w:lang w:val="en-US"/>
        </w:rPr>
        <w:t xml:space="preserve">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0E19EF" w:rsidRPr="00A2756D">
        <w:rPr>
          <w:lang w:val="en-US"/>
        </w:rPr>
        <w:t>Abbreviations</w:t>
      </w:r>
      <w:r w:rsidR="000E19EF">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CB30D7">
      <w:pPr>
        <w:keepNext/>
        <w:spacing w:line="360" w:lineRule="auto"/>
        <w:rPr>
          <w:lang w:val="en-US"/>
        </w:rPr>
      </w:pPr>
      <w:r w:rsidRPr="00455610">
        <w:rPr>
          <w:noProof/>
          <w:lang w:val="en-US"/>
        </w:rPr>
        <w:lastRenderedPageBreak/>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1C8130BF" w:rsidR="00455610" w:rsidRPr="00AC7881" w:rsidRDefault="00675E52" w:rsidP="00CB30D7">
      <w:pPr>
        <w:pStyle w:val="Caption"/>
        <w:spacing w:line="360" w:lineRule="auto"/>
        <w:rPr>
          <w:lang w:val="en-US"/>
        </w:rPr>
      </w:pPr>
      <w:bookmarkStart w:id="103" w:name="_Ref98516446"/>
      <w:r w:rsidRPr="00675E52">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1</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25</w:t>
      </w:r>
      <w:r w:rsidR="00AD6A5F">
        <w:rPr>
          <w:lang w:val="en-US"/>
        </w:rPr>
        <w:fldChar w:fldCharType="end"/>
      </w:r>
      <w:bookmarkEnd w:id="103"/>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7C906B55" w:rsidR="009667CF" w:rsidRPr="00E36F2A" w:rsidRDefault="00662E07" w:rsidP="00CB30D7">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3F507D">
        <w:rPr>
          <w:lang w:val="en-US"/>
        </w:rPr>
        <w:instrText xml:space="preserve"> ADDIN ZOTERO_ITEM CSL_CITATION {"citationID":"TBQF6pc1","properties":{"formattedCitation":"(Yan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36A2B" w:rsidRPr="00036A2B">
        <w:rPr>
          <w:rFonts w:cs="Times New Roman"/>
          <w:lang w:val="en-US"/>
        </w:rPr>
        <w:t>(Yan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3F507D">
        <w:rPr>
          <w:lang w:val="en-US"/>
        </w:rPr>
        <w:instrText xml:space="preserve"> ADDIN ZOTERO_ITEM CSL_CITATION {"citationID":"ZUqRuR5p","properties":{"formattedCitation":"(Asur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575FF" w:rsidRPr="009361B5">
        <w:rPr>
          <w:rFonts w:cs="Times New Roman"/>
          <w:lang w:val="en-US"/>
        </w:rPr>
        <w:t>(Asur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0E19EF">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371227B8" w14:textId="77777777" w:rsidR="00F706F8" w:rsidRDefault="00F706F8" w:rsidP="00CB30D7">
      <w:pPr>
        <w:spacing w:line="360" w:lineRule="auto"/>
        <w:rPr>
          <w:lang w:val="en-US"/>
        </w:rPr>
      </w:pPr>
    </w:p>
    <w:p w14:paraId="7AA7B89F" w14:textId="15F6D6F2" w:rsidR="009D2CBF" w:rsidRDefault="00513989" w:rsidP="00CB30D7">
      <w:pPr>
        <w:pStyle w:val="Heading1"/>
        <w:spacing w:line="360" w:lineRule="auto"/>
        <w:rPr>
          <w:rFonts w:eastAsiaTheme="minorEastAsia"/>
        </w:rPr>
      </w:pPr>
      <w:bookmarkStart w:id="104" w:name="_Toc98952859"/>
      <w:r>
        <w:rPr>
          <w:rFonts w:eastAsiaTheme="minorEastAsia"/>
        </w:rPr>
        <w:t>Materials and Methods</w:t>
      </w:r>
      <w:bookmarkEnd w:id="104"/>
    </w:p>
    <w:p w14:paraId="668F2129" w14:textId="77777777" w:rsidR="00513989" w:rsidRDefault="00513989" w:rsidP="00CB30D7">
      <w:pPr>
        <w:spacing w:line="360" w:lineRule="auto"/>
      </w:pPr>
    </w:p>
    <w:p w14:paraId="16586C41" w14:textId="3252A4F2" w:rsidR="00513989" w:rsidRPr="00513989" w:rsidRDefault="00CA72C2" w:rsidP="00CB30D7">
      <w:pPr>
        <w:pStyle w:val="Heading2"/>
        <w:spacing w:line="360" w:lineRule="auto"/>
      </w:pPr>
      <w:bookmarkStart w:id="105" w:name="_Toc98952860"/>
      <w:r>
        <w:t>Dosimetry</w:t>
      </w:r>
      <w:bookmarkEnd w:id="105"/>
    </w:p>
    <w:p w14:paraId="3177EE99" w14:textId="405276F6" w:rsidR="00A21C7D" w:rsidRDefault="00962DDE" w:rsidP="00CB30D7">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proofErr w:type="spellStart"/>
      <w:r w:rsidR="002927BD">
        <w:rPr>
          <w:lang w:val="en-US"/>
        </w:rPr>
        <w:t>B</w:t>
      </w:r>
      <w:r w:rsidR="00646999">
        <w:rPr>
          <w:lang w:val="en-US"/>
        </w:rPr>
        <w:t>jørg</w:t>
      </w:r>
      <w:proofErr w:type="spellEnd"/>
      <w:r w:rsidR="00646999">
        <w:rPr>
          <w:lang w:val="en-US"/>
        </w:rPr>
        <w:t xml:space="preserve"> </w:t>
      </w:r>
      <w:proofErr w:type="spellStart"/>
      <w:r w:rsidR="00646999">
        <w:rPr>
          <w:lang w:val="en-US"/>
        </w:rPr>
        <w:t>Vårlig</w:t>
      </w:r>
      <w:proofErr w:type="spellEnd"/>
      <w:r w:rsidR="00646999">
        <w:rPr>
          <w:lang w:val="en-US"/>
        </w:rPr>
        <w:t xml:space="preserve"> </w:t>
      </w:r>
      <w:proofErr w:type="spellStart"/>
      <w:r w:rsidR="00646999">
        <w:rPr>
          <w:lang w:val="en-US"/>
        </w:rPr>
        <w:t>Håland</w:t>
      </w:r>
      <w:proofErr w:type="spellEnd"/>
      <w:r w:rsidR="00646999">
        <w:rPr>
          <w:lang w:val="en-US"/>
        </w:rPr>
        <w:t xml:space="preserve">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proofErr w:type="spellStart"/>
      <w:r w:rsidR="007518CF">
        <w:rPr>
          <w:lang w:val="en-US"/>
        </w:rPr>
        <w:t>Gafchromic</w:t>
      </w:r>
      <w:proofErr w:type="spellEnd"/>
      <w:r w:rsidR="007518CF">
        <w:rPr>
          <w:lang w:val="en-US"/>
        </w:rPr>
        <w:t xml:space="preserve">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317558">
        <w:rPr>
          <w:lang w:val="en-US"/>
        </w:rPr>
      </w:r>
      <w:r w:rsidR="00317558">
        <w:rPr>
          <w:lang w:val="en-US"/>
        </w:rPr>
        <w:fldChar w:fldCharType="separate"/>
      </w:r>
      <w:r w:rsidR="00317558">
        <w:rPr>
          <w:lang w:val="en-US"/>
        </w:rPr>
        <w:t>2.1.2</w:t>
      </w:r>
      <w:r w:rsidR="00317558">
        <w:rPr>
          <w:lang w:val="en-US"/>
        </w:rPr>
        <w:fldChar w:fldCharType="end"/>
      </w:r>
      <w:r w:rsidR="00F165D0">
        <w:rPr>
          <w:lang w:val="en-US"/>
        </w:rPr>
        <w:t>)</w:t>
      </w:r>
      <w:r w:rsidR="00076395">
        <w:rPr>
          <w:lang w:val="en-US"/>
        </w:rPr>
        <w:t xml:space="preserve">. </w:t>
      </w:r>
      <w:r w:rsidR="00FD097E">
        <w:rPr>
          <w:lang w:val="en-US"/>
        </w:rPr>
        <w:t xml:space="preserve">Using the </w:t>
      </w:r>
      <w:r w:rsidR="009F45AD">
        <w:rPr>
          <w:lang w:val="en-US"/>
        </w:rPr>
        <w:t xml:space="preserve">films as an absolute dosimeter (see </w:t>
      </w:r>
      <w:r w:rsidR="009F45AD">
        <w:rPr>
          <w:lang w:val="en-US"/>
        </w:rPr>
        <w:fldChar w:fldCharType="begin"/>
      </w:r>
      <w:r w:rsidR="009F45AD">
        <w:rPr>
          <w:lang w:val="en-US"/>
        </w:rPr>
        <w:instrText xml:space="preserve"> REF _Ref98923974 \r \h </w:instrText>
      </w:r>
      <w:r w:rsidR="00CB30D7">
        <w:rPr>
          <w:lang w:val="en-US"/>
        </w:rPr>
        <w:instrText xml:space="preserve"> \* MERGEFORMAT </w:instrText>
      </w:r>
      <w:r w:rsidR="009F45AD">
        <w:rPr>
          <w:lang w:val="en-US"/>
        </w:rPr>
      </w:r>
      <w:r w:rsidR="009F45AD">
        <w:rPr>
          <w:lang w:val="en-US"/>
        </w:rPr>
        <w:fldChar w:fldCharType="separate"/>
      </w:r>
      <w:r w:rsidR="000E19EF">
        <w:rPr>
          <w:lang w:val="en-US"/>
        </w:rPr>
        <w:t>1.5</w:t>
      </w:r>
      <w:r w:rsidR="009F45AD">
        <w:rPr>
          <w:lang w:val="en-US"/>
        </w:rPr>
        <w:fldChar w:fldCharType="end"/>
      </w:r>
      <w:r w:rsidR="009F45AD">
        <w:rPr>
          <w:lang w:val="en-US"/>
        </w:rPr>
        <w:t xml:space="preserve">) we </w:t>
      </w:r>
      <w:r w:rsidR="009F45AD">
        <w:rPr>
          <w:lang w:val="en-US"/>
        </w:rPr>
        <w:lastRenderedPageBreak/>
        <w:t>need</w:t>
      </w:r>
      <w:r w:rsidR="006D47A7">
        <w:rPr>
          <w:lang w:val="en-US"/>
        </w:rPr>
        <w:t xml:space="preserve">ed to make a calibration </w:t>
      </w:r>
      <w:r w:rsidR="00CA6DD4">
        <w:rPr>
          <w:lang w:val="en-US"/>
        </w:rPr>
        <w:t>curve</w:t>
      </w:r>
      <w:r w:rsidR="005B225F">
        <w:rPr>
          <w:lang w:val="en-US"/>
        </w:rPr>
        <w:t xml:space="preserve">. </w:t>
      </w:r>
      <w:r w:rsidR="00E67AFC">
        <w:rPr>
          <w:lang w:val="en-US"/>
        </w:rPr>
        <w:t>Therefore</w:t>
      </w:r>
      <w:r w:rsidR="00434D96">
        <w:rPr>
          <w:lang w:val="en-US"/>
        </w:rPr>
        <w:t>,</w:t>
      </w:r>
      <w:r w:rsidR="00E67AFC">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 xml:space="preserve">was performed </w:t>
      </w:r>
      <w:r w:rsidR="00CC594B">
        <w:rPr>
          <w:lang w:val="en-US"/>
        </w:rPr>
        <w:t>to establish the film</w:t>
      </w:r>
      <w:r w:rsidR="008E403D">
        <w:rPr>
          <w:lang w:val="en-US"/>
        </w:rPr>
        <w:t>s’ response</w:t>
      </w:r>
      <w:r w:rsidR="008638D4">
        <w:rPr>
          <w:lang w:val="en-US"/>
        </w:rPr>
        <w:t xml:space="preserve"> </w:t>
      </w:r>
      <w:r w:rsidR="008E403D">
        <w:rPr>
          <w:lang w:val="en-US"/>
        </w:rPr>
        <w:t xml:space="preserve">to known doses. </w:t>
      </w:r>
      <w:r w:rsidR="0011455F">
        <w:rPr>
          <w:lang w:val="en-US"/>
        </w:rPr>
        <w:t xml:space="preserve">Calibrations </w:t>
      </w:r>
      <w:r w:rsidR="00075A70">
        <w:rPr>
          <w:lang w:val="en-US"/>
        </w:rPr>
        <w:t xml:space="preserve">were made for two </w:t>
      </w:r>
      <w:r w:rsidR="006E7B79">
        <w:rPr>
          <w:lang w:val="en-US"/>
        </w:rPr>
        <w:t xml:space="preserve">striped and dotted GRID configurations on the 31.8.21 and 13.10.21. </w:t>
      </w:r>
    </w:p>
    <w:p w14:paraId="3EA5B245" w14:textId="1B7D46A2" w:rsidR="008512F9" w:rsidRPr="00FD097E" w:rsidRDefault="00076395" w:rsidP="00CB30D7">
      <w:pPr>
        <w:pStyle w:val="Heading3"/>
        <w:spacing w:line="360" w:lineRule="auto"/>
        <w:rPr>
          <w:lang w:val="en-US"/>
        </w:rPr>
      </w:pPr>
      <w:bookmarkStart w:id="106" w:name="_Toc98952861"/>
      <w:bookmarkStart w:id="107" w:name="_Ref99890610"/>
      <w:commentRangeStart w:id="108"/>
      <w:r>
        <w:rPr>
          <w:lang w:val="en-US"/>
        </w:rPr>
        <w:t>X-ray dosimetry</w:t>
      </w:r>
      <w:bookmarkEnd w:id="106"/>
      <w:bookmarkEnd w:id="107"/>
      <w:commentRangeEnd w:id="108"/>
      <w:r w:rsidR="00545BAB">
        <w:rPr>
          <w:rStyle w:val="CommentReference"/>
          <w:rFonts w:ascii="Times New Roman" w:eastAsiaTheme="minorHAnsi" w:hAnsi="Times New Roman" w:cstheme="minorBidi"/>
          <w:color w:val="auto"/>
        </w:rPr>
        <w:commentReference w:id="108"/>
      </w:r>
    </w:p>
    <w:p w14:paraId="0B7B580F" w14:textId="7F01F8E2" w:rsidR="00156B55" w:rsidRDefault="00A7677D" w:rsidP="00CB30D7">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pex, where cells can be placed a distance away from the X-ray source. A source to detector distance (SDD) of 60 cm</w:t>
      </w:r>
      <w:r w:rsidR="00262C1D">
        <w:rPr>
          <w:lang w:val="en-US"/>
        </w:rPr>
        <w:t xml:space="preserve"> (</w:t>
      </w:r>
      <w:proofErr w:type="spellStart"/>
      <w:r w:rsidR="00262C1D">
        <w:rPr>
          <w:lang w:val="en-US"/>
        </w:rPr>
        <w:t>ikke</w:t>
      </w:r>
      <w:proofErr w:type="spellEnd"/>
      <w:r w:rsidR="00262C1D">
        <w:rPr>
          <w:lang w:val="en-US"/>
        </w:rPr>
        <w:t xml:space="preserve"> </w:t>
      </w:r>
      <w:proofErr w:type="spellStart"/>
      <w:r w:rsidR="00262C1D">
        <w:rPr>
          <w:lang w:val="en-US"/>
        </w:rPr>
        <w:t>ferdig</w:t>
      </w:r>
      <w:proofErr w:type="spellEnd"/>
      <w:r w:rsidR="00262C1D">
        <w:rPr>
          <w:lang w:val="en-US"/>
        </w:rPr>
        <w:t xml:space="preserve">, </w:t>
      </w:r>
      <w:proofErr w:type="spellStart"/>
      <w:r w:rsidR="00262C1D">
        <w:rPr>
          <w:lang w:val="en-US"/>
        </w:rPr>
        <w:t>hva</w:t>
      </w:r>
      <w:proofErr w:type="spellEnd"/>
      <w:r w:rsidR="00262C1D">
        <w:rPr>
          <w:lang w:val="en-US"/>
        </w:rPr>
        <w:t xml:space="preserve"> er </w:t>
      </w:r>
      <w:proofErr w:type="spellStart"/>
      <w:r w:rsidR="00262C1D">
        <w:rPr>
          <w:lang w:val="en-US"/>
        </w:rPr>
        <w:t>usikkerheten</w:t>
      </w:r>
      <w:proofErr w:type="spellEnd"/>
      <w:r w:rsidR="00262C1D">
        <w:rPr>
          <w:lang w:val="en-US"/>
        </w:rPr>
        <w:t xml:space="preserve"> her?)</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117C46">
        <w:rPr>
          <w:lang w:val="en-US"/>
        </w:rPr>
      </w:r>
      <w:r w:rsidR="00117C4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DD6C68">
        <w:rPr>
          <w:lang w:val="en-US"/>
        </w:rPr>
      </w:r>
      <w:r w:rsidR="00DD6C68">
        <w:rPr>
          <w:lang w:val="en-US"/>
        </w:rPr>
        <w:fldChar w:fldCharType="separate"/>
      </w:r>
      <w:r w:rsidR="000E19EF" w:rsidRPr="00946D47">
        <w:rPr>
          <w:lang w:val="en-US"/>
        </w:rPr>
        <w:t xml:space="preserve">Figure </w:t>
      </w:r>
      <w:r w:rsidR="000E19EF">
        <w:rPr>
          <w:noProof/>
          <w:lang w:val="en-US"/>
        </w:rPr>
        <w:t>2</w:t>
      </w:r>
      <w:r w:rsidR="000E19EF">
        <w:rPr>
          <w:lang w:val="en-US"/>
        </w:rPr>
        <w:noBreakHyphen/>
      </w:r>
      <w:r w:rsidR="000E19EF">
        <w:rPr>
          <w:noProof/>
          <w:lang w:val="en-US"/>
        </w:rPr>
        <w:t>3</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E30086">
        <w:rPr>
          <w:lang w:val="en-US"/>
        </w:rPr>
      </w:r>
      <w:r w:rsidR="00E3008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0E19EF" w:rsidRPr="002B51B7">
        <w:rPr>
          <w:lang w:val="en-US"/>
        </w:rPr>
        <w:t xml:space="preserve">Figure </w:t>
      </w:r>
      <w:r w:rsidR="000E19EF">
        <w:rPr>
          <w:noProof/>
          <w:lang w:val="en-US"/>
        </w:rPr>
        <w:t>2</w:t>
      </w:r>
      <w:r w:rsidR="000E19EF">
        <w:rPr>
          <w:noProof/>
          <w:lang w:val="en-US"/>
        </w:rPr>
        <w:noBreakHyphen/>
        <w:t>1</w:t>
      </w:r>
      <w:r w:rsidR="0039184F">
        <w:rPr>
          <w:lang w:val="en-US"/>
        </w:rPr>
        <w:fldChar w:fldCharType="end"/>
      </w:r>
      <w:r w:rsidR="0039184F">
        <w:rPr>
          <w:lang w:val="en-US"/>
        </w:rPr>
        <w:t>)</w:t>
      </w:r>
      <w:r w:rsidR="00877D35">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is therefore necessary to account for this height difference when prescribing </w:t>
      </w:r>
      <w:r w:rsidR="002E22EB">
        <w:rPr>
          <w:lang w:val="en-US"/>
        </w:rPr>
        <w:t>radiation</w:t>
      </w:r>
      <w:r w:rsidR="00A53577">
        <w:rPr>
          <w:lang w:val="en-US"/>
        </w:rPr>
        <w:t xml:space="preserve">. </w:t>
      </w:r>
    </w:p>
    <w:p w14:paraId="65993DE7" w14:textId="77777777" w:rsidR="00156B55" w:rsidRDefault="00156B55" w:rsidP="00CB30D7">
      <w:pPr>
        <w:spacing w:line="360" w:lineRule="auto"/>
        <w:rPr>
          <w:lang w:val="en-US"/>
        </w:rPr>
      </w:pPr>
    </w:p>
    <w:p w14:paraId="1C445B93" w14:textId="15EDF9EA" w:rsidR="00FB4567" w:rsidRDefault="00156B55" w:rsidP="00CB30D7">
      <w:pPr>
        <w:spacing w:line="360" w:lineRule="auto"/>
        <w:rPr>
          <w:lang w:val="en-US"/>
        </w:rPr>
      </w:pPr>
      <w:r>
        <w:rPr>
          <w:noProof/>
        </w:rPr>
        <w:lastRenderedPageBreak/>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8">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3440DD3" w:rsidR="00B53A60" w:rsidRPr="008906B9" w:rsidRDefault="002B51B7" w:rsidP="00CB30D7">
      <w:pPr>
        <w:pStyle w:val="Caption"/>
        <w:spacing w:line="360" w:lineRule="auto"/>
        <w:rPr>
          <w:lang w:val="en-US"/>
        </w:rPr>
      </w:pPr>
      <w:bookmarkStart w:id="109" w:name="_Ref99019717"/>
      <w:r w:rsidRPr="002B51B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w:t>
      </w:r>
      <w:r w:rsidR="00AD6A5F">
        <w:rPr>
          <w:lang w:val="en-US"/>
        </w:rPr>
        <w:fldChar w:fldCharType="end"/>
      </w:r>
      <w:bookmarkEnd w:id="109"/>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5E719C8C" w:rsidR="00555E7A" w:rsidRDefault="00555E7A" w:rsidP="00CB30D7">
      <w:pPr>
        <w:spacing w:line="360" w:lineRule="auto"/>
        <w:rPr>
          <w:rFonts w:eastAsiaTheme="minorEastAsia"/>
          <w:lang w:val="en-US"/>
        </w:rPr>
      </w:pPr>
      <w:r>
        <w:rPr>
          <w:lang w:val="en-US"/>
        </w:rPr>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0E19EF">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526CB6"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369330CD" w:rsidR="00264308" w:rsidRPr="004973C1" w:rsidRDefault="00A16FFE" w:rsidP="00CB30D7">
      <w:pPr>
        <w:spacing w:line="360" w:lineRule="auto"/>
      </w:pPr>
      <w:r>
        <w:rPr>
          <w:lang w:val="en-US"/>
        </w:rPr>
        <w:t xml:space="preserve">Using a </w:t>
      </w:r>
      <w:r w:rsidR="0027512C">
        <w:rPr>
          <w:lang w:val="en-US"/>
        </w:rPr>
        <w:t>caliper</w:t>
      </w:r>
      <w:r w:rsidR="00E60D11">
        <w:rPr>
          <w:lang w:val="en-US"/>
        </w:rPr>
        <w:t xml:space="preserve"> (</w:t>
      </w:r>
      <w:r w:rsidR="005F70B6">
        <w:rPr>
          <w:lang w:val="en-US"/>
        </w:rPr>
        <w:t>FWP, Poland</w:t>
      </w:r>
      <w:r w:rsidR="00E60D11">
        <w:rPr>
          <w:lang w:val="en-US"/>
        </w:rPr>
        <w:t>)</w:t>
      </w:r>
      <w:r w:rsidR="00313B23">
        <w:rPr>
          <w:lang w:val="en-US"/>
        </w:rPr>
        <w:t>.</w:t>
      </w:r>
      <w:r w:rsidR="00B95DC8">
        <w:rPr>
          <w:lang w:val="en-US"/>
        </w:rPr>
        <w:t xml:space="preserve"> We could </w:t>
      </w:r>
      <w:r w:rsidR="00AA1B5B">
        <w:rPr>
          <w:lang w:val="en-US"/>
        </w:rPr>
        <w:t>obtain a data sheet but based on the smallest measurement possible of 0.01 cm, we assumed an uncertainty of 0.001 cm.</w:t>
      </w:r>
      <w:r>
        <w:rPr>
          <w:lang w:val="en-US"/>
        </w:rPr>
        <w:t xml:space="preserve"> </w:t>
      </w:r>
      <w:r w:rsidR="00AA1B5B">
        <w:rPr>
          <w:lang w:val="en-US"/>
        </w:rPr>
        <w:t>T</w:t>
      </w:r>
      <w:r>
        <w:rPr>
          <w:lang w:val="en-US"/>
        </w:rPr>
        <w:t xml:space="preserve">he thickness of the cell flask holder and </w:t>
      </w:r>
      <w:r w:rsidR="00FB43C9">
        <w:rPr>
          <w:lang w:val="en-US"/>
        </w:rPr>
        <w:t xml:space="preserve">the cell flask bottom was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 xml:space="preserve">The diameter of the protective cap, also measured with a caliper, was </w:t>
      </w:r>
      <m:oMath>
        <m:r>
          <w:rPr>
            <w:rFonts w:ascii="Cambria Math" w:eastAsiaTheme="minorEastAsia" w:hAnsi="Cambria Math"/>
            <w:lang w:val="en-US"/>
          </w:rPr>
          <m:t>1.500±0.001</m:t>
        </m:r>
      </m:oMath>
      <w:r w:rsidR="00C211C8">
        <w:rPr>
          <w:rFonts w:eastAsiaTheme="minorEastAsia"/>
          <w:lang w:val="en-US"/>
        </w:rPr>
        <w:t xml:space="preserve"> cm</w:t>
      </w:r>
      <w:r w:rsidR="007C2955">
        <w:rPr>
          <w:rFonts w:eastAsiaTheme="minorEastAsia"/>
          <w:lang w:val="en-US"/>
        </w:rPr>
        <w:t xml:space="preserve">. </w:t>
      </w:r>
      <w:r w:rsidR="00FC0C55" w:rsidRPr="004973C1">
        <w:rPr>
          <w:rFonts w:eastAsiaTheme="minorEastAsia"/>
        </w:rPr>
        <w:t xml:space="preserve">Giving a radius of </w:t>
      </w:r>
      <m:oMath>
        <m:r>
          <w:rPr>
            <w:rFonts w:ascii="Cambria Math" w:eastAsiaTheme="minorEastAsia" w:hAnsi="Cambria Math"/>
          </w:rPr>
          <m:t>0.750±0.001</m:t>
        </m:r>
      </m:oMath>
      <w:r w:rsidR="00FC0C55" w:rsidRPr="004973C1">
        <w:rPr>
          <w:rFonts w:eastAsiaTheme="minorEastAsia"/>
        </w:rPr>
        <w:t xml:space="preserve"> cm.</w:t>
      </w:r>
      <w:r w:rsidR="00F269BD" w:rsidRPr="004973C1">
        <w:rPr>
          <w:rFonts w:eastAsiaTheme="minorEastAsia"/>
        </w:rPr>
        <w:t xml:space="preserve"> </w:t>
      </w:r>
      <w:r w:rsidR="00FC0C55" w:rsidRPr="004973C1">
        <w:rPr>
          <w:rFonts w:eastAsiaTheme="minorEastAsia"/>
        </w:rPr>
        <w:t xml:space="preserve"> </w:t>
      </w:r>
      <w:r w:rsidR="0015183F" w:rsidRPr="004973C1">
        <w:t xml:space="preserve">The </w:t>
      </w:r>
      <w:r w:rsidR="00D50559" w:rsidRPr="004973C1">
        <w:t xml:space="preserve">ratio becomes </w:t>
      </w:r>
      <w:r w:rsidR="004973C1" w:rsidRPr="004973C1">
        <w:t>(ikke ferdig, hvis usikkerhet i SDD 0.5 cm vi ha</w:t>
      </w:r>
      <w:r w:rsidR="004973C1">
        <w:t>r usikkerhet i ratio på 0.</w:t>
      </w:r>
      <w:r w:rsidR="00B82777">
        <w:t>707</w:t>
      </w:r>
      <w:r w:rsidR="004973C1" w:rsidRPr="004973C1">
        <w:t>)</w:t>
      </w:r>
    </w:p>
    <w:p w14:paraId="4E078774" w14:textId="48FCC4EB" w:rsidR="00D50559" w:rsidRPr="00FE2910" w:rsidRDefault="00526CB6" w:rsidP="00CB30D7">
      <w:pPr>
        <w:spacing w:line="360" w:lineRule="auto"/>
        <w:rPr>
          <w:rFonts w:eastAsiaTheme="minorEastAsia"/>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m:t>
          </m:r>
          <m:r>
            <w:rPr>
              <w:rFonts w:ascii="Cambria Math" w:eastAsiaTheme="minorEastAsia" w:hAnsi="Cambria Math"/>
              <w:lang w:val="en-US"/>
            </w:rPr>
            <m:t xml:space="preserve"> .</m:t>
          </m:r>
        </m:oMath>
      </m:oMathPara>
    </w:p>
    <w:p w14:paraId="737DD4E5" w14:textId="5CCCBCF7" w:rsidR="00422D4A" w:rsidRDefault="00996874" w:rsidP="00CB30D7">
      <w:pPr>
        <w:spacing w:line="360" w:lineRule="auto"/>
        <w:rPr>
          <w:lang w:val="en-US"/>
        </w:rPr>
      </w:pPr>
      <w:r>
        <w:rPr>
          <w:rFonts w:eastAsiaTheme="minorEastAsia"/>
          <w:lang w:val="en-US"/>
        </w:rPr>
        <w:softHyphen/>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CB30D7">
      <w:pPr>
        <w:spacing w:line="360" w:lineRule="auto"/>
        <w:rPr>
          <w:lang w:val="en-US"/>
        </w:rPr>
      </w:pPr>
    </w:p>
    <w:p w14:paraId="72EE967F" w14:textId="0727B451" w:rsidR="007217B4" w:rsidRDefault="00471939" w:rsidP="00CB30D7">
      <w:pPr>
        <w:spacing w:line="360" w:lineRule="auto"/>
        <w:rPr>
          <w:lang w:val="en-US"/>
        </w:rPr>
      </w:pPr>
      <w:r>
        <w:rPr>
          <w:noProof/>
        </w:rPr>
        <w:lastRenderedPageBreak/>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1E170D26" w:rsidR="00471939" w:rsidRPr="00471939" w:rsidRDefault="00471939" w:rsidP="00471939">
                            <w:pPr>
                              <w:pStyle w:val="Caption"/>
                              <w:rPr>
                                <w:noProof/>
                                <w:sz w:val="24"/>
                                <w:lang w:val="en-US"/>
                              </w:rPr>
                            </w:pPr>
                            <w:bookmarkStart w:id="110" w:name="_Ref98932181"/>
                            <w:r w:rsidRPr="00E54631">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w:t>
                            </w:r>
                            <w:r w:rsidR="00AD6A5F">
                              <w:rPr>
                                <w:lang w:val="en-US"/>
                              </w:rPr>
                              <w:fldChar w:fldCharType="end"/>
                            </w:r>
                            <w:bookmarkEnd w:id="110"/>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1E170D26" w:rsidR="00471939" w:rsidRPr="00471939" w:rsidRDefault="00471939" w:rsidP="00471939">
                      <w:pPr>
                        <w:pStyle w:val="Caption"/>
                        <w:rPr>
                          <w:noProof/>
                          <w:sz w:val="24"/>
                          <w:lang w:val="en-US"/>
                        </w:rPr>
                      </w:pPr>
                      <w:bookmarkStart w:id="124" w:name="_Ref98932181"/>
                      <w:r w:rsidRPr="00E54631">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2</w:t>
                      </w:r>
                      <w:r w:rsidR="00AD6A5F">
                        <w:rPr>
                          <w:lang w:val="en-US"/>
                        </w:rPr>
                        <w:fldChar w:fldCharType="end"/>
                      </w:r>
                      <w:bookmarkEnd w:id="124"/>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39"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CB30D7">
      <w:pPr>
        <w:spacing w:line="360" w:lineRule="auto"/>
        <w:rPr>
          <w:lang w:val="en-US"/>
        </w:rPr>
      </w:pPr>
    </w:p>
    <w:p w14:paraId="14CCE0D8" w14:textId="68D4671D" w:rsidR="007217B4" w:rsidRDefault="00946D47" w:rsidP="00CB30D7">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33A8BCD1" w:rsidR="00946D47" w:rsidRPr="00946D47" w:rsidRDefault="00946D47" w:rsidP="00946D47">
                            <w:pPr>
                              <w:pStyle w:val="Caption"/>
                              <w:rPr>
                                <w:noProof/>
                                <w:sz w:val="24"/>
                                <w:lang w:val="en-US"/>
                              </w:rPr>
                            </w:pPr>
                            <w:bookmarkStart w:id="111" w:name="_Ref98932199"/>
                            <w:r w:rsidRPr="00946D4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3</w:t>
                            </w:r>
                            <w:r w:rsidR="00AD6A5F">
                              <w:rPr>
                                <w:lang w:val="en-US"/>
                              </w:rPr>
                              <w:fldChar w:fldCharType="end"/>
                            </w:r>
                            <w:bookmarkEnd w:id="111"/>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33A8BCD1" w:rsidR="00946D47" w:rsidRPr="00946D47" w:rsidRDefault="00946D47" w:rsidP="00946D47">
                      <w:pPr>
                        <w:pStyle w:val="Caption"/>
                        <w:rPr>
                          <w:noProof/>
                          <w:sz w:val="24"/>
                          <w:lang w:val="en-US"/>
                        </w:rPr>
                      </w:pPr>
                      <w:bookmarkStart w:id="126" w:name="_Ref98932199"/>
                      <w:r w:rsidRPr="00946D4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3</w:t>
                      </w:r>
                      <w:r w:rsidR="00AD6A5F">
                        <w:rPr>
                          <w:lang w:val="en-US"/>
                        </w:rPr>
                        <w:fldChar w:fldCharType="end"/>
                      </w:r>
                      <w:bookmarkEnd w:id="126"/>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CB30D7">
      <w:pPr>
        <w:keepNext/>
        <w:spacing w:line="360" w:lineRule="auto"/>
        <w:rPr>
          <w:lang w:val="en-US"/>
        </w:rPr>
      </w:pPr>
    </w:p>
    <w:p w14:paraId="4F68280D" w14:textId="2CA63872" w:rsidR="00422D4A" w:rsidRDefault="00422D4A" w:rsidP="00CB30D7">
      <w:pPr>
        <w:pStyle w:val="Caption"/>
        <w:spacing w:line="360" w:lineRule="auto"/>
        <w:rPr>
          <w:lang w:val="en-US"/>
        </w:rPr>
      </w:pPr>
    </w:p>
    <w:p w14:paraId="371FD53D" w14:textId="77777777" w:rsidR="00422D4A" w:rsidRDefault="00422D4A" w:rsidP="00CB30D7">
      <w:pPr>
        <w:pStyle w:val="Caption"/>
        <w:spacing w:line="360" w:lineRule="auto"/>
        <w:rPr>
          <w:lang w:val="en-US"/>
        </w:rPr>
      </w:pPr>
    </w:p>
    <w:p w14:paraId="652920C5" w14:textId="7E6F2643" w:rsidR="00422D4A" w:rsidRDefault="00422D4A" w:rsidP="00CB30D7">
      <w:pPr>
        <w:pStyle w:val="Caption"/>
        <w:spacing w:line="360" w:lineRule="auto"/>
        <w:rPr>
          <w:lang w:val="en-US"/>
        </w:rPr>
      </w:pPr>
    </w:p>
    <w:p w14:paraId="71144174" w14:textId="66316107" w:rsidR="00422D4A" w:rsidRDefault="00422D4A" w:rsidP="00CB30D7">
      <w:pPr>
        <w:pStyle w:val="Caption"/>
        <w:spacing w:line="360" w:lineRule="auto"/>
        <w:rPr>
          <w:lang w:val="en-US"/>
        </w:rPr>
      </w:pPr>
    </w:p>
    <w:p w14:paraId="211FE58D" w14:textId="3285514C" w:rsidR="008132C7" w:rsidRPr="00135BD7" w:rsidRDefault="008132C7" w:rsidP="00CB30D7">
      <w:pPr>
        <w:keepNext/>
        <w:spacing w:line="360" w:lineRule="auto"/>
        <w:rPr>
          <w:lang w:val="en-US"/>
        </w:rPr>
      </w:pPr>
    </w:p>
    <w:p w14:paraId="1DF82D3D" w14:textId="70AF392D" w:rsidR="002F3ADD" w:rsidRPr="00F70C9F" w:rsidRDefault="002F3ADD" w:rsidP="00CB30D7">
      <w:pPr>
        <w:keepNext/>
        <w:spacing w:line="360" w:lineRule="auto"/>
        <w:rPr>
          <w:lang w:val="en-US"/>
        </w:rPr>
      </w:pPr>
    </w:p>
    <w:p w14:paraId="357A491E" w14:textId="69BBC881" w:rsidR="00D04CE7" w:rsidRDefault="00D04CE7" w:rsidP="00CB30D7">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w:t>
      </w:r>
      <w:proofErr w:type="spellStart"/>
      <w:r>
        <w:rPr>
          <w:lang w:val="en-US"/>
        </w:rPr>
        <w:t>nC</w:t>
      </w:r>
      <w:proofErr w:type="spellEnd"/>
      <w:r>
        <w:rPr>
          <w:lang w:val="en-US"/>
        </w:rPr>
        <w:t xml:space="preserve">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in water, was done using the formalism established by the Internati</w:t>
      </w:r>
      <w:proofErr w:type="spellStart"/>
      <w:r>
        <w:rPr>
          <w:rFonts w:eastAsiaTheme="minorEastAsia"/>
          <w:lang w:val="en-US"/>
        </w:rPr>
        <w:t>onal</w:t>
      </w:r>
      <w:proofErr w:type="spellEnd"/>
      <w:r>
        <w:rPr>
          <w:rFonts w:eastAsiaTheme="minorEastAsia"/>
          <w:lang w:val="en-US"/>
        </w:rPr>
        <w:t xml:space="preserve">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0E19EF">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526CB6" w:rsidP="00CB30D7">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12" w:name="_Ref99029824"/>
        <w:tc>
          <w:tcPr>
            <w:tcW w:w="535" w:type="dxa"/>
          </w:tcPr>
          <w:p w14:paraId="7B9B754B" w14:textId="71463A53" w:rsidR="003E3C34" w:rsidRDefault="003E3C34" w:rsidP="00CB30D7">
            <w:pPr>
              <w:spacing w:line="360" w:lineRule="auto"/>
            </w:pPr>
            <w:r>
              <w:fldChar w:fldCharType="begin"/>
            </w:r>
            <w:r>
              <w:instrText xml:space="preserve"> STYLEREF 1 \s </w:instrText>
            </w:r>
            <w:r>
              <w:fldChar w:fldCharType="separate"/>
            </w:r>
            <w:r w:rsidR="000E19EF">
              <w:rPr>
                <w:noProof/>
              </w:rPr>
              <w:t>2</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12"/>
          </w:p>
        </w:tc>
      </w:tr>
    </w:tbl>
    <w:p w14:paraId="3B9CDE33" w14:textId="74DE8404" w:rsidR="00D87BBE" w:rsidRDefault="00526CB6" w:rsidP="00CB30D7">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proofErr w:type="spellStart"/>
      <w:r w:rsidR="00CD310A">
        <w:rPr>
          <w:lang w:val="en-US"/>
        </w:rPr>
        <w:t>Statens</w:t>
      </w:r>
      <w:proofErr w:type="spellEnd"/>
      <w:r w:rsidR="00CD310A">
        <w:rPr>
          <w:lang w:val="en-US"/>
        </w:rPr>
        <w:t xml:space="preserve"> </w:t>
      </w:r>
      <w:proofErr w:type="spellStart"/>
      <w:r w:rsidR="00CD310A">
        <w:rPr>
          <w:lang w:val="en-US"/>
        </w:rPr>
        <w:t>strålevern</w:t>
      </w:r>
      <w:proofErr w:type="spellEnd"/>
      <w:r w:rsidR="00CD310A">
        <w:rPr>
          <w:lang w:val="en-US"/>
        </w:rPr>
        <w:t>, Norway)</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t>
      </w:r>
      <w:proofErr w:type="gramStart"/>
      <w:r w:rsidR="00D04CE7">
        <w:rPr>
          <w:rFonts w:eastAsiaTheme="minorEastAsia"/>
          <w:lang w:val="en-US"/>
        </w:rPr>
        <w:t>water.</w:t>
      </w:r>
      <w:proofErr w:type="gramEnd"/>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0E19EF">
        <w:rPr>
          <w:rFonts w:eastAsiaTheme="minorEastAsia"/>
          <w:lang w:val="en-US"/>
        </w:rPr>
        <w:t>1.3.1</w:t>
      </w:r>
      <w:r w:rsidR="00D04CE7">
        <w:rPr>
          <w:rFonts w:eastAsiaTheme="minorEastAsia"/>
          <w:lang w:val="en-US"/>
        </w:rPr>
        <w:fldChar w:fldCharType="end"/>
      </w:r>
      <w:r w:rsidR="00D04CE7">
        <w:rPr>
          <w:rFonts w:eastAsiaTheme="minorEastAsia"/>
          <w:lang w:val="en-US"/>
        </w:rPr>
        <w:t xml:space="preserve">) ratio between water and air averaged over the photon energy spectrum.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D2406B">
        <w:rPr>
          <w:rFonts w:eastAsiaTheme="minorEastAsia"/>
          <w:lang w:val="en-US"/>
        </w:rPr>
        <w:t xml:space="preserve">is </w:t>
      </w:r>
      <w:r w:rsidR="000C68C0">
        <w:rPr>
          <w:rFonts w:eastAsiaTheme="minorEastAsia"/>
          <w:lang w:val="en-US"/>
        </w:rPr>
        <w:t xml:space="preserve">when air pressure and temperature conditions are different, than that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is found using </w:t>
      </w:r>
      <w:r w:rsidR="0013703D">
        <w:rPr>
          <w:rFonts w:eastAsiaTheme="minorEastAsia"/>
          <w:lang w:val="en-US"/>
        </w:rPr>
        <w:t>the formula</w:t>
      </w:r>
    </w:p>
    <w:p w14:paraId="7EDDB347" w14:textId="0349D27E" w:rsidR="0013703D" w:rsidRPr="001549B7" w:rsidRDefault="00526CB6"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15A58978" w:rsidR="001549B7" w:rsidRDefault="001549B7" w:rsidP="00CB30D7">
      <w:pPr>
        <w:spacing w:line="360" w:lineRule="auto"/>
        <w:rPr>
          <w:rFonts w:eastAsiaTheme="minorEastAsia"/>
          <w:lang w:val="en-US"/>
        </w:rPr>
      </w:pPr>
      <w:r>
        <w:rPr>
          <w:rFonts w:eastAsiaTheme="minorEastAsia"/>
          <w:lang w:val="en-US"/>
        </w:rPr>
        <w:lastRenderedPageBreak/>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is temperature and air pressure during </w:t>
      </w:r>
      <w:r w:rsidR="00430C6F">
        <w:rPr>
          <w:rFonts w:eastAsiaTheme="minorEastAsia"/>
          <w:lang w:val="en-US"/>
        </w:rPr>
        <w:t>measurements</w:t>
      </w:r>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is temperature and air pressure during </w:t>
      </w:r>
      <w:r w:rsidR="005A4BC4">
        <w:rPr>
          <w:rFonts w:eastAsiaTheme="minorEastAsia"/>
          <w:lang w:val="en-US"/>
        </w:rPr>
        <w:t>calibration using reference conditions</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E19EF" w:rsidRPr="00A96DF1">
        <w:rPr>
          <w:lang w:val="en-US"/>
        </w:rPr>
        <w:t xml:space="preserve">Table </w:t>
      </w:r>
      <w:r w:rsidR="000E19EF">
        <w:rPr>
          <w:noProof/>
          <w:lang w:val="en-US"/>
        </w:rPr>
        <w:t>1</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3758EE00" w:rsidR="00421E6F" w:rsidRPr="00A96DF1" w:rsidRDefault="00421E6F" w:rsidP="00CB30D7">
      <w:pPr>
        <w:pStyle w:val="Caption"/>
        <w:keepNext/>
        <w:spacing w:line="360" w:lineRule="auto"/>
        <w:rPr>
          <w:lang w:val="en-US"/>
        </w:rPr>
      </w:pPr>
      <w:bookmarkStart w:id="113" w:name="_Ref99015052"/>
      <w:r w:rsidRPr="00A96DF1">
        <w:rPr>
          <w:lang w:val="en-US"/>
        </w:rPr>
        <w:t xml:space="preserve">Table </w:t>
      </w:r>
      <w:r>
        <w:fldChar w:fldCharType="begin"/>
      </w:r>
      <w:r w:rsidRPr="00A96DF1">
        <w:rPr>
          <w:lang w:val="en-US"/>
        </w:rPr>
        <w:instrText xml:space="preserve"> SEQ Table \* ARABIC </w:instrText>
      </w:r>
      <w:r>
        <w:fldChar w:fldCharType="separate"/>
      </w:r>
      <w:r w:rsidR="00990DB4">
        <w:rPr>
          <w:noProof/>
          <w:lang w:val="en-US"/>
        </w:rPr>
        <w:t>1</w:t>
      </w:r>
      <w:r>
        <w:fldChar w:fldCharType="end"/>
      </w:r>
      <w:bookmarkEnd w:id="113"/>
      <w:r w:rsidRPr="00A96DF1">
        <w:rPr>
          <w:lang w:val="en-US"/>
        </w:rPr>
        <w:t xml:space="preserve">. </w:t>
      </w:r>
      <w:r w:rsidR="00A96DF1"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sidR="00A96DF1">
        <w:rPr>
          <w:rFonts w:eastAsiaTheme="minorEastAsia"/>
          <w:lang w:val="en-US"/>
        </w:rPr>
        <w:t xml:space="preserve"> with correction </w:t>
      </w:r>
      <w:r w:rsidR="00313012">
        <w:rPr>
          <w:rFonts w:eastAsiaTheme="minorEastAsia"/>
          <w:lang w:val="en-US"/>
        </w:rPr>
        <w:t xml:space="preserve">factors and mass energy absorption </w:t>
      </w:r>
      <w:r w:rsidR="004E1493">
        <w:rPr>
          <w:rFonts w:eastAsiaTheme="minorEastAsia"/>
          <w:lang w:val="en-US"/>
        </w:rPr>
        <w:t xml:space="preserve">coefficient ratio. </w:t>
      </w:r>
      <w:r w:rsidR="00262EE1">
        <w:rPr>
          <w:rFonts w:eastAsiaTheme="minorEastAsia"/>
          <w:lang w:val="en-US"/>
        </w:rPr>
        <w:t>Two experiments were performed using dotted and striped GRID configurations</w:t>
      </w:r>
      <w:r w:rsidR="00EC5B03">
        <w:rPr>
          <w:rFonts w:eastAsiaTheme="minorEastAsia"/>
          <w:lang w:val="en-US"/>
        </w:rPr>
        <w:t xml:space="preserve"> with different temperature and air pressure conditions. </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526CB6"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526CB6"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526CB6"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526CB6"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526CB6"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526CB6" w:rsidP="00CB30D7">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CB30D7">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CB30D7">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CB30D7">
      <w:pPr>
        <w:spacing w:line="360" w:lineRule="auto"/>
        <w:rPr>
          <w:lang w:val="en-US"/>
        </w:rPr>
      </w:pPr>
    </w:p>
    <w:p w14:paraId="032565A5" w14:textId="3F81CE91" w:rsidR="00774DB9" w:rsidRDefault="006D1C98" w:rsidP="00CB30D7">
      <w:pPr>
        <w:spacing w:line="360" w:lineRule="auto"/>
        <w:rPr>
          <w:lang w:val="en-US"/>
        </w:rPr>
      </w:pPr>
      <w:r>
        <w:rPr>
          <w:lang w:val="en-US"/>
        </w:rPr>
        <w:t>The ionization chamber was irradiated 5, 10, 15, 20 and 60 seconds</w:t>
      </w:r>
      <w:r w:rsidR="0054054A">
        <w:rPr>
          <w:lang w:val="en-US"/>
        </w:rPr>
        <w:t xml:space="preserve"> 3-4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w:t>
      </w:r>
      <w:proofErr w:type="spellStart"/>
      <w:r w:rsidR="00355BDA">
        <w:rPr>
          <w:lang w:val="en-US"/>
        </w:rPr>
        <w:t>Gy</w:t>
      </w:r>
      <w:proofErr w:type="spellEnd"/>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 xml:space="preserve">delay in beam production from the X-ray machine, we needed to make sure </w:t>
      </w:r>
      <w:r w:rsidR="00E41F09">
        <w:rPr>
          <w:lang w:val="en-US"/>
        </w:rPr>
        <w:t>that there was a linear relationship between irradiation time and the lowest doses</w:t>
      </w:r>
      <w:r w:rsidR="00E872D2">
        <w:rPr>
          <w:lang w:val="en-US"/>
        </w:rPr>
        <w:t xml:space="preserve"> (0.1, 0.2, 0.5 </w:t>
      </w:r>
      <w:proofErr w:type="spellStart"/>
      <w:r w:rsidR="00E872D2">
        <w:rPr>
          <w:lang w:val="en-US"/>
        </w:rPr>
        <w:t>Gy</w:t>
      </w:r>
      <w:proofErr w:type="spellEnd"/>
      <w:r w:rsidR="00E872D2">
        <w:rPr>
          <w:lang w:val="en-US"/>
        </w:rPr>
        <w:t>)</w:t>
      </w:r>
      <w:r w:rsidR="004C154E">
        <w:rPr>
          <w:lang w:val="en-US"/>
        </w:rPr>
        <w:t>.</w:t>
      </w:r>
      <w:r w:rsidR="008F2C1D">
        <w:rPr>
          <w:lang w:val="en-US"/>
        </w:rPr>
        <w:t xml:space="preserve"> </w:t>
      </w:r>
      <w:r w:rsidR="004C154E">
        <w:rPr>
          <w:lang w:val="en-US"/>
        </w:rPr>
        <w:t xml:space="preserve"> </w:t>
      </w:r>
      <w:r w:rsidR="001C61A6">
        <w:rPr>
          <w:lang w:val="en-US"/>
        </w:rPr>
        <w:t xml:space="preserve">Using linear regression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0E19EF">
        <w:rPr>
          <w:lang w:val="en-US"/>
        </w:rPr>
        <w:t>1.6.1</w:t>
      </w:r>
      <w:r w:rsidR="00091607">
        <w:rPr>
          <w:lang w:val="en-US"/>
        </w:rPr>
        <w:fldChar w:fldCharType="end"/>
      </w:r>
      <w:r w:rsidR="001C61A6">
        <w:rPr>
          <w:lang w:val="en-US"/>
        </w:rPr>
        <w:t>)</w:t>
      </w:r>
      <w:r w:rsidR="00AA6AF4">
        <w:rPr>
          <w:lang w:val="en-US"/>
        </w:rPr>
        <w:t xml:space="preserve"> </w:t>
      </w:r>
      <w:r w:rsidR="00647B3E">
        <w:rPr>
          <w:lang w:val="en-US"/>
        </w:rPr>
        <w:t>we find</w:t>
      </w:r>
      <w:r w:rsidR="00684FEF">
        <w:rPr>
          <w:lang w:val="en-US"/>
        </w:rPr>
        <w:t xml:space="preserve"> a regression model for each positio</w:t>
      </w:r>
      <w:r w:rsidR="000F659F">
        <w:rPr>
          <w:lang w:val="en-US"/>
        </w:rPr>
        <w:t>n</w:t>
      </w:r>
      <w:r w:rsidR="0012566B">
        <w:rPr>
          <w:lang w:val="en-US"/>
        </w:rPr>
        <w:t>, then find the mean of these to get</w:t>
      </w:r>
    </w:p>
    <w:p w14:paraId="3981FC8E" w14:textId="45115850" w:rsidR="00A63512" w:rsidRDefault="00526CB6" w:rsidP="00CB30D7">
      <w:pPr>
        <w:spacing w:line="360" w:lineRule="auto"/>
        <w:rPr>
          <w:lang w:val="en-US"/>
        </w:rPr>
      </w:pPr>
      <m:oMathPara>
        <m:oMath>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D ,</m:t>
          </m:r>
        </m:oMath>
      </m:oMathPara>
    </w:p>
    <w:p w14:paraId="7452463C" w14:textId="52760F70" w:rsidR="00774DB9" w:rsidRDefault="00E24F4A" w:rsidP="00CB30D7">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 xml:space="preserve">coefficients and D is </w:t>
      </w:r>
      <w:proofErr w:type="gramStart"/>
      <w:r w:rsidR="004B02C1">
        <w:rPr>
          <w:rFonts w:eastAsiaTheme="minorEastAsia"/>
          <w:lang w:val="en-US"/>
        </w:rPr>
        <w:t>dose.</w:t>
      </w:r>
      <w:proofErr w:type="gramEnd"/>
      <w:r w:rsidR="00D2520F">
        <w:rPr>
          <w:rFonts w:eastAsiaTheme="minorEastAsia"/>
          <w:lang w:val="en-US"/>
        </w:rPr>
        <w:t xml:space="preserve"> </w:t>
      </w:r>
      <w:r w:rsidR="0012566B">
        <w:rPr>
          <w:rFonts w:eastAsiaTheme="minorEastAsia"/>
          <w:lang w:val="en-US"/>
        </w:rPr>
        <w:t xml:space="preserve"> </w:t>
      </w:r>
      <w:r w:rsidR="004B02C1">
        <w:rPr>
          <w:rFonts w:eastAsiaTheme="minorEastAsia"/>
          <w:lang w:val="en-US"/>
        </w:rPr>
        <w:t xml:space="preserve"> </w:t>
      </w:r>
    </w:p>
    <w:p w14:paraId="7AC17DDF" w14:textId="613FB086" w:rsidR="0098671B" w:rsidRDefault="0098671B" w:rsidP="00CB30D7">
      <w:pPr>
        <w:spacing w:line="360" w:lineRule="auto"/>
        <w:rPr>
          <w:rFonts w:eastAsiaTheme="minorEastAsia"/>
          <w:lang w:val="en-US"/>
        </w:rPr>
      </w:pPr>
      <w:r>
        <w:rPr>
          <w:rFonts w:eastAsiaTheme="minorEastAsia"/>
          <w:lang w:val="en-US"/>
        </w:rPr>
        <w:t xml:space="preserve">For doses above </w:t>
      </w:r>
      <w:r w:rsidR="006A4F2D">
        <w:rPr>
          <w:rFonts w:eastAsiaTheme="minorEastAsia"/>
          <w:lang w:val="en-US"/>
        </w:rPr>
        <w:t xml:space="preserve">0.5 </w:t>
      </w:r>
      <w:proofErr w:type="spellStart"/>
      <w:r w:rsidR="006A4F2D">
        <w:rPr>
          <w:rFonts w:eastAsiaTheme="minorEastAsia"/>
          <w:lang w:val="en-US"/>
        </w:rPr>
        <w:t>Gy</w:t>
      </w:r>
      <w:proofErr w:type="spellEnd"/>
      <w:r w:rsidR="006A4F2D">
        <w:rPr>
          <w:rFonts w:eastAsiaTheme="minorEastAsia"/>
          <w:lang w:val="en-US"/>
        </w:rPr>
        <w:t xml:space="preserve"> we </w:t>
      </w:r>
      <w:r w:rsidR="00D9414D">
        <w:rPr>
          <w:rFonts w:eastAsiaTheme="minorEastAsia"/>
          <w:lang w:val="en-US"/>
        </w:rPr>
        <w:t>assumed linearity</w:t>
      </w:r>
      <w:r w:rsidR="00EC26FF">
        <w:rPr>
          <w:rFonts w:eastAsiaTheme="minorEastAsia"/>
          <w:lang w:val="en-US"/>
        </w:rPr>
        <w:t xml:space="preserve">. </w:t>
      </w:r>
      <w:r w:rsidR="00BE7955">
        <w:rPr>
          <w:rFonts w:eastAsiaTheme="minorEastAsia"/>
          <w:lang w:val="en-US"/>
        </w:rPr>
        <w:t>So,</w:t>
      </w:r>
      <w:r w:rsidR="00EC26FF">
        <w:rPr>
          <w:rFonts w:eastAsiaTheme="minorEastAsia"/>
          <w:lang w:val="en-US"/>
        </w:rPr>
        <w:t xml:space="preserve"> </w:t>
      </w:r>
      <w:r w:rsidR="00231A2C">
        <w:rPr>
          <w:rFonts w:eastAsiaTheme="minorEastAsia"/>
          <w:lang w:val="en-US"/>
        </w:rPr>
        <w:t>we only made one 60 second measurement</w:t>
      </w:r>
      <w:r w:rsidR="006B70B6">
        <w:rPr>
          <w:rFonts w:eastAsiaTheme="minorEastAsia"/>
          <w:lang w:val="en-US"/>
        </w:rPr>
        <w:t xml:space="preserve"> found the </w:t>
      </w:r>
      <w:proofErr w:type="spellStart"/>
      <w:r w:rsidR="006B70B6">
        <w:rPr>
          <w:rFonts w:eastAsiaTheme="minorEastAsia"/>
          <w:lang w:val="en-US"/>
        </w:rPr>
        <w:t>doserate</w:t>
      </w:r>
      <w:proofErr w:type="spellEnd"/>
      <w:r w:rsidR="006B70B6">
        <w:rPr>
          <w:rFonts w:eastAsiaTheme="minorEastAsia"/>
          <w:lang w:val="en-US"/>
        </w:rPr>
        <w:t xml:space="preserve"> and extrapolated to 2, 5 and 10 </w:t>
      </w:r>
      <w:proofErr w:type="spellStart"/>
      <w:r w:rsidR="006B70B6">
        <w:rPr>
          <w:rFonts w:eastAsiaTheme="minorEastAsia"/>
          <w:lang w:val="en-US"/>
        </w:rPr>
        <w:t>Gy</w:t>
      </w:r>
      <w:proofErr w:type="spellEnd"/>
      <w:r w:rsidR="006B70B6">
        <w:rPr>
          <w:rFonts w:eastAsiaTheme="minorEastAsia"/>
          <w:lang w:val="en-US"/>
        </w:rPr>
        <w:t xml:space="preserve">. </w:t>
      </w:r>
    </w:p>
    <w:p w14:paraId="4CFE9172" w14:textId="0E27EB8E" w:rsidR="00D33839" w:rsidRDefault="00391AFC" w:rsidP="00CB30D7">
      <w:pPr>
        <w:spacing w:line="360" w:lineRule="auto"/>
        <w:jc w:val="both"/>
        <w:rPr>
          <w:rFonts w:eastAsiaTheme="minorEastAsia"/>
          <w:lang w:val="en-US"/>
        </w:rPr>
      </w:pPr>
      <w:r>
        <w:rPr>
          <w:rFonts w:eastAsiaTheme="minorEastAsia"/>
          <w:lang w:val="en-US"/>
        </w:rPr>
        <w:t>We assumed that</w:t>
      </w:r>
      <w:r w:rsidR="009A328E">
        <w:rPr>
          <w:rFonts w:eastAsiaTheme="minorEastAsia"/>
          <w:lang w:val="en-US"/>
        </w:rPr>
        <w:t xml:space="preserve"> the</w:t>
      </w:r>
      <w:r>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D33839">
        <w:rPr>
          <w:rFonts w:eastAsiaTheme="minorEastAsia"/>
          <w:lang w:val="en-US"/>
        </w:rPr>
        <w:t>Using the standard equation for error propagation</w:t>
      </w:r>
      <w:r w:rsidR="001F328B">
        <w:rPr>
          <w:rFonts w:eastAsiaTheme="minorEastAsia"/>
          <w:lang w:val="en-US"/>
        </w:rPr>
        <w:t xml:space="preserve"> with independent variables</w:t>
      </w:r>
      <w:r w:rsidR="009C02AD">
        <w:rPr>
          <w:rFonts w:eastAsiaTheme="minorEastAsia"/>
          <w:lang w:val="en-US"/>
        </w:rPr>
        <w:t xml:space="preserve"> for a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1F328B">
        <w:rPr>
          <w:rFonts w:eastAsiaTheme="minorEastAsia"/>
          <w:lang w:val="en-US"/>
        </w:rPr>
        <w:t xml:space="preserve"> </w:t>
      </w:r>
      <w:r w:rsidR="00D33839">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95083" w14:paraId="2232757E" w14:textId="77777777" w:rsidTr="00295083">
        <w:tc>
          <w:tcPr>
            <w:tcW w:w="8815" w:type="dxa"/>
          </w:tcPr>
          <w:p w14:paraId="055212B7" w14:textId="22CD592E" w:rsidR="00295083" w:rsidRDefault="00295083" w:rsidP="003477DB">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14" w:name="_Ref100759194"/>
        <w:tc>
          <w:tcPr>
            <w:tcW w:w="535" w:type="dxa"/>
          </w:tcPr>
          <w:p w14:paraId="38A4B7F8" w14:textId="087F0D57" w:rsidR="00295083" w:rsidRDefault="00295083"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2</w:t>
            </w:r>
            <w:r>
              <w:fldChar w:fldCharType="end"/>
            </w:r>
            <w:bookmarkEnd w:id="114"/>
          </w:p>
        </w:tc>
      </w:tr>
    </w:tbl>
    <w:p w14:paraId="59165DA4" w14:textId="33B40995" w:rsidR="00323E81" w:rsidRDefault="00B92E8E" w:rsidP="00CB30D7">
      <w:pPr>
        <w:spacing w:line="360" w:lineRule="auto"/>
        <w:jc w:val="both"/>
        <w:rPr>
          <w:rFonts w:eastAsiaTheme="minorEastAsia"/>
          <w:lang w:val="en-US"/>
        </w:rPr>
      </w:pPr>
      <w:r>
        <w:rPr>
          <w:rFonts w:eastAsiaTheme="minorEastAsia"/>
          <w:lang w:val="en-US"/>
        </w:rPr>
        <w:lastRenderedPageBreak/>
        <w:t xml:space="preserve">The uncertainty for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oMath>
      <w:r w:rsidR="003E3C34">
        <w:rPr>
          <w:rFonts w:eastAsiaTheme="minorEastAsia"/>
          <w:lang w:val="en-US"/>
        </w:rPr>
        <w:t xml:space="preserve"> </w:t>
      </w:r>
      <w:r w:rsidR="00003A73">
        <w:rPr>
          <w:rFonts w:eastAsiaTheme="minorEastAsia"/>
          <w:lang w:val="en-US"/>
        </w:rPr>
        <w:t>from</w:t>
      </w:r>
      <w:r w:rsidR="003E3C34">
        <w:rPr>
          <w:rFonts w:eastAsiaTheme="minorEastAsia"/>
          <w:lang w:val="en-US"/>
        </w:rPr>
        <w:t xml:space="preserve"> </w:t>
      </w:r>
      <w:r w:rsidR="003E3C34">
        <w:rPr>
          <w:rFonts w:eastAsiaTheme="minorEastAsia"/>
          <w:lang w:val="en-US"/>
        </w:rPr>
        <w:fldChar w:fldCharType="begin"/>
      </w:r>
      <w:r w:rsidR="003E3C34">
        <w:rPr>
          <w:rFonts w:eastAsiaTheme="minorEastAsia"/>
          <w:lang w:val="en-US"/>
        </w:rPr>
        <w:instrText xml:space="preserve"> REF _Ref99029824 \h </w:instrText>
      </w:r>
      <w:r w:rsidR="00CB30D7">
        <w:rPr>
          <w:rFonts w:eastAsiaTheme="minorEastAsia"/>
          <w:lang w:val="en-US"/>
        </w:rPr>
        <w:instrText xml:space="preserve"> \* MERGEFORMAT </w:instrText>
      </w:r>
      <w:r w:rsidR="003E3C34">
        <w:rPr>
          <w:rFonts w:eastAsiaTheme="minorEastAsia"/>
          <w:lang w:val="en-US"/>
        </w:rPr>
      </w:r>
      <w:r w:rsidR="003E3C34">
        <w:rPr>
          <w:rFonts w:eastAsiaTheme="minorEastAsia"/>
          <w:lang w:val="en-US"/>
        </w:rPr>
        <w:fldChar w:fldCharType="separate"/>
      </w:r>
      <w:r w:rsidR="000E19EF" w:rsidRPr="000E19EF">
        <w:rPr>
          <w:noProof/>
          <w:lang w:val="en-US"/>
        </w:rPr>
        <w:t>2</w:t>
      </w:r>
      <w:r w:rsidR="000E19EF" w:rsidRPr="000E19EF">
        <w:rPr>
          <w:noProof/>
          <w:lang w:val="en-US"/>
        </w:rPr>
        <w:noBreakHyphen/>
        <w:t>1</w:t>
      </w:r>
      <w:r w:rsidR="003E3C34">
        <w:rPr>
          <w:rFonts w:eastAsiaTheme="minorEastAsia"/>
          <w:lang w:val="en-US"/>
        </w:rPr>
        <w:fldChar w:fldCharType="end"/>
      </w:r>
      <w:r w:rsidR="00003A73">
        <w:rPr>
          <w:rFonts w:eastAsiaTheme="minorEastAsia"/>
          <w:lang w:val="en-US"/>
        </w:rPr>
        <w:t xml:space="preserve"> becomes</w:t>
      </w:r>
    </w:p>
    <w:p w14:paraId="72792B8E" w14:textId="6061EC30" w:rsidR="00A24A6A" w:rsidRPr="00C54529" w:rsidRDefault="00003A73" w:rsidP="00C54529">
      <w:pPr>
        <w:spacing w:line="360" w:lineRule="auto"/>
        <w:jc w:val="both"/>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58853AAF" w14:textId="4999730E" w:rsidR="006F0489" w:rsidRPr="002638D1" w:rsidRDefault="002638D1" w:rsidP="002638D1">
      <w:pPr>
        <w:pStyle w:val="Heading3"/>
      </w:pPr>
      <w:bookmarkStart w:id="115" w:name="_Ref101196212"/>
      <w:r w:rsidRPr="002638D1">
        <w:t>Gafchromic film</w:t>
      </w:r>
      <w:bookmarkEnd w:id="115"/>
      <w:r w:rsidR="00061F73">
        <w:t xml:space="preserve"> </w:t>
      </w:r>
      <w:r w:rsidR="006F0489" w:rsidRPr="002638D1">
        <w:br/>
      </w:r>
    </w:p>
    <w:bookmarkStart w:id="116" w:name="_Ref99732872"/>
    <w:p w14:paraId="7B8C4DFA" w14:textId="6680B682" w:rsidR="000E19EF" w:rsidRPr="00C752C1" w:rsidRDefault="00C752C1" w:rsidP="00C752C1">
      <w:pPr>
        <w:rPr>
          <w:lang w:val="en-US"/>
        </w:rPr>
      </w:pPr>
      <w:r>
        <w:rPr>
          <w:noProof/>
        </w:rPr>
        <mc:AlternateContent>
          <mc:Choice Requires="wps">
            <w:drawing>
              <wp:anchor distT="0" distB="0" distL="114300" distR="114300" simplePos="0" relativeHeight="251754496" behindDoc="1" locked="0" layoutInCell="1" allowOverlap="1" wp14:anchorId="2AD45D39" wp14:editId="21FF36FA">
                <wp:simplePos x="0" y="0"/>
                <wp:positionH relativeFrom="column">
                  <wp:posOffset>3454986</wp:posOffset>
                </wp:positionH>
                <wp:positionV relativeFrom="paragraph">
                  <wp:posOffset>4605703</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4B29CF4C" w:rsidR="00E02FF3" w:rsidRPr="002638D1" w:rsidRDefault="00E02FF3" w:rsidP="00E02FF3">
                            <w:pPr>
                              <w:pStyle w:val="Caption"/>
                              <w:rPr>
                                <w:lang w:val="en-US"/>
                              </w:rPr>
                            </w:pPr>
                            <w:bookmarkStart w:id="117" w:name="_Ref100567854"/>
                            <w:r w:rsidRPr="00E02FF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4</w:t>
                            </w:r>
                            <w:r w:rsidR="00AD6A5F">
                              <w:rPr>
                                <w:lang w:val="en-US"/>
                              </w:rPr>
                              <w:fldChar w:fldCharType="end"/>
                            </w:r>
                            <w:bookmarkEnd w:id="117"/>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margin-left:272.05pt;margin-top:362.65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" stroked="f">
                <v:textbox inset="0,0,0,0">
                  <w:txbxContent>
                    <w:p w14:paraId="0B86E698" w14:textId="4B29CF4C" w:rsidR="00E02FF3" w:rsidRPr="002638D1" w:rsidRDefault="00E02FF3" w:rsidP="00E02FF3">
                      <w:pPr>
                        <w:pStyle w:val="Caption"/>
                        <w:rPr>
                          <w:lang w:val="en-US"/>
                        </w:rPr>
                      </w:pPr>
                      <w:bookmarkStart w:id="133" w:name="_Ref100567854"/>
                      <w:r w:rsidRPr="00E02FF3">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4</w:t>
                      </w:r>
                      <w:r w:rsidR="00AD6A5F">
                        <w:rPr>
                          <w:lang w:val="en-US"/>
                        </w:rPr>
                        <w:fldChar w:fldCharType="end"/>
                      </w:r>
                      <w:bookmarkEnd w:id="133"/>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bookmarkEnd w:id="116"/>
      <w:r>
        <w:rPr>
          <w:noProof/>
          <w:lang w:val="en-US"/>
        </w:rPr>
        <w:drawing>
          <wp:anchor distT="0" distB="0" distL="114300" distR="114300" simplePos="0" relativeHeight="251750400" behindDoc="1" locked="0" layoutInCell="1" allowOverlap="1" wp14:anchorId="05DA27D8" wp14:editId="751EF669">
            <wp:simplePos x="0" y="0"/>
            <wp:positionH relativeFrom="margin">
              <wp:posOffset>-114447</wp:posOffset>
            </wp:positionH>
            <wp:positionV relativeFrom="paragraph">
              <wp:posOffset>3855085</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1">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Pr>
          <w:lang w:val="en-US"/>
        </w:rPr>
        <w:t xml:space="preserve">The protocol for </w:t>
      </w:r>
      <w:proofErr w:type="spellStart"/>
      <w:r w:rsidR="00262E8B">
        <w:rPr>
          <w:lang w:val="en-US"/>
        </w:rPr>
        <w:t>G</w:t>
      </w:r>
      <w:r w:rsidR="00095E53">
        <w:rPr>
          <w:lang w:val="en-US"/>
        </w:rPr>
        <w:t>afchromic</w:t>
      </w:r>
      <w:proofErr w:type="spellEnd"/>
      <w:r w:rsidR="00095E53">
        <w:rPr>
          <w:lang w:val="en-US"/>
        </w:rPr>
        <w:t xml:space="preserve"> film calibration follows the protocol </w:t>
      </w:r>
      <w:r w:rsidR="00CA4828">
        <w:rPr>
          <w:lang w:val="en-US"/>
        </w:rPr>
        <w:t xml:space="preserve">established by </w:t>
      </w:r>
      <w:r w:rsidR="00CA4828" w:rsidRPr="0059465E">
        <w:rPr>
          <w:i/>
          <w:iCs/>
          <w:lang w:val="en-US"/>
        </w:rPr>
        <w:fldChar w:fldCharType="begin"/>
      </w:r>
      <w:r w:rsidR="007A1718">
        <w:rPr>
          <w:i/>
          <w:iCs/>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59465E">
        <w:rPr>
          <w:i/>
          <w:iCs/>
          <w:lang w:val="en-US"/>
        </w:rPr>
        <w:fldChar w:fldCharType="separate"/>
      </w:r>
      <w:r w:rsidR="007A1718" w:rsidRPr="007A1718">
        <w:rPr>
          <w:rFonts w:cs="Times New Roman"/>
          <w:lang w:val="en-US"/>
        </w:rPr>
        <w:t>(Devic et al., 2016)</w:t>
      </w:r>
      <w:r w:rsidR="00CA4828" w:rsidRPr="0059465E">
        <w:rPr>
          <w:i/>
          <w:iCs/>
          <w:lang w:val="en-US"/>
        </w:rPr>
        <w:fldChar w:fldCharType="end"/>
      </w:r>
      <w:r w:rsidR="005C74F7" w:rsidRPr="0059465E">
        <w:rPr>
          <w:i/>
          <w:iCs/>
          <w:lang w:val="en-US"/>
        </w:rPr>
        <w:t xml:space="preserve"> </w:t>
      </w:r>
      <w:r w:rsidR="005C74F7" w:rsidRPr="00B45049">
        <w:rPr>
          <w:lang w:val="en-US"/>
        </w:rPr>
        <w:t>in:</w:t>
      </w:r>
      <w:r w:rsidR="005C74F7" w:rsidRPr="0059465E">
        <w:rPr>
          <w:i/>
          <w:iCs/>
          <w:lang w:val="en-US"/>
        </w:rPr>
        <w:t xml:space="preserve"> </w:t>
      </w:r>
      <w:r w:rsidR="005C74F7" w:rsidRPr="0059465E">
        <w:rPr>
          <w:i/>
          <w:iCs/>
          <w:lang w:val="en-US"/>
        </w:rPr>
        <w:br/>
        <w:t>“</w:t>
      </w:r>
      <w:r w:rsidR="007A1718">
        <w:rPr>
          <w:i/>
          <w:iCs/>
          <w:lang w:val="en-US"/>
        </w:rPr>
        <w:t xml:space="preserve">Reference </w:t>
      </w:r>
      <w:proofErr w:type="spellStart"/>
      <w:r w:rsidR="007A1718">
        <w:rPr>
          <w:i/>
          <w:iCs/>
          <w:lang w:val="en-US"/>
        </w:rPr>
        <w:t>radiochromic</w:t>
      </w:r>
      <w:proofErr w:type="spellEnd"/>
      <w:r w:rsidR="007A1718">
        <w:rPr>
          <w:i/>
          <w:iCs/>
          <w:lang w:val="en-US"/>
        </w:rPr>
        <w:t xml:space="preserve"> film dosimetry: Review of technical aspects</w:t>
      </w:r>
      <w:r w:rsidR="005C74F7" w:rsidRPr="0059465E">
        <w:rPr>
          <w:i/>
          <w:iCs/>
          <w:lang w:val="en-US"/>
        </w:rPr>
        <w:t>”</w:t>
      </w:r>
      <w:r w:rsidR="003264D8" w:rsidRPr="0059465E">
        <w:rPr>
          <w:i/>
          <w:iCs/>
          <w:lang w:val="en-US"/>
        </w:rPr>
        <w:t>.</w:t>
      </w:r>
      <w:r w:rsidR="0059465E" w:rsidRPr="0059465E">
        <w:rPr>
          <w:i/>
          <w:iCs/>
          <w:lang w:val="en-US"/>
        </w:rPr>
        <w:t xml:space="preserve"> </w:t>
      </w:r>
      <w:r w:rsidR="006F0489">
        <w:rPr>
          <w:lang w:val="en-US"/>
        </w:rPr>
        <w:br/>
      </w:r>
      <w:r w:rsidR="006F0489">
        <w:rPr>
          <w:lang w:val="en-US"/>
        </w:rPr>
        <w:br/>
      </w:r>
      <w:r w:rsidR="00041C17">
        <w:rPr>
          <w:lang w:val="en-US"/>
        </w:rPr>
        <w:t xml:space="preserve">The </w:t>
      </w:r>
      <w:proofErr w:type="spellStart"/>
      <w:r w:rsidR="00041C17">
        <w:rPr>
          <w:lang w:val="en-US"/>
        </w:rPr>
        <w:t>Gafchromic</w:t>
      </w:r>
      <w:proofErr w:type="spellEnd"/>
      <w:r w:rsidR="00041C17">
        <w:rPr>
          <w:lang w:val="en-US"/>
        </w:rPr>
        <w:t xml:space="preserve"> </w:t>
      </w:r>
      <w:r w:rsidR="00CD3CE7">
        <w:rPr>
          <w:lang w:val="en-US"/>
        </w:rPr>
        <w:t>EBT3 films</w:t>
      </w:r>
      <w:r w:rsidR="00505698">
        <w:rPr>
          <w:lang w:val="en-US"/>
        </w:rPr>
        <w:t xml:space="preserve"> (</w:t>
      </w:r>
      <w:proofErr w:type="spellStart"/>
      <w:r w:rsidR="00F41C3B">
        <w:rPr>
          <w:lang w:val="en-US"/>
        </w:rPr>
        <w:t>ikke</w:t>
      </w:r>
      <w:proofErr w:type="spellEnd"/>
      <w:r w:rsidR="00F41C3B">
        <w:rPr>
          <w:lang w:val="en-US"/>
        </w:rPr>
        <w:t xml:space="preserve"> </w:t>
      </w:r>
      <w:proofErr w:type="spellStart"/>
      <w:r w:rsidR="00F41C3B">
        <w:rPr>
          <w:lang w:val="en-US"/>
        </w:rPr>
        <w:t>ferdig</w:t>
      </w:r>
      <w:proofErr w:type="spellEnd"/>
      <w:r w:rsidR="00F41C3B">
        <w:rPr>
          <w:lang w:val="en-US"/>
        </w:rPr>
        <w:t xml:space="preserve">, </w:t>
      </w:r>
      <w:proofErr w:type="spellStart"/>
      <w:r w:rsidR="00F41C3B">
        <w:rPr>
          <w:lang w:val="en-US"/>
        </w:rPr>
        <w:t>navn</w:t>
      </w:r>
      <w:proofErr w:type="spellEnd"/>
      <w:r w:rsidR="00F41C3B">
        <w:rPr>
          <w:lang w:val="en-US"/>
        </w:rPr>
        <w:t xml:space="preserve"> </w:t>
      </w:r>
      <w:proofErr w:type="spellStart"/>
      <w:r w:rsidR="00F41C3B">
        <w:rPr>
          <w:lang w:val="en-US"/>
        </w:rPr>
        <w:t>på</w:t>
      </w:r>
      <w:proofErr w:type="spellEnd"/>
      <w:r w:rsidR="00F41C3B">
        <w:rPr>
          <w:lang w:val="en-US"/>
        </w:rPr>
        <w:t xml:space="preserve"> </w:t>
      </w:r>
      <w:r w:rsidR="00AF14BA">
        <w:rPr>
          <w:lang w:val="en-US"/>
        </w:rPr>
        <w:t>batch</w:t>
      </w:r>
      <w:r w:rsidR="00505698">
        <w:rPr>
          <w:lang w:val="en-US"/>
        </w:rPr>
        <w:t>)</w:t>
      </w:r>
      <w:r w:rsidR="00CD3CE7">
        <w:rPr>
          <w:lang w:val="en-US"/>
        </w:rPr>
        <w:t xml:space="preserve"> were chosen because they give a</w:t>
      </w:r>
      <w:r w:rsidR="00FC0B33">
        <w:rPr>
          <w:lang w:val="en-US"/>
        </w:rPr>
        <w:t xml:space="preserve"> high spatial resolution</w:t>
      </w:r>
      <w:r w:rsidR="00CD3CE7">
        <w:rPr>
          <w:lang w:val="en-US"/>
        </w:rPr>
        <w:t xml:space="preserve"> 2D dose </w:t>
      </w:r>
      <w:r w:rsidR="00137E5A">
        <w:rPr>
          <w:lang w:val="en-US"/>
        </w:rPr>
        <w:t>distribution,</w:t>
      </w:r>
      <w:r w:rsidR="00CD3CE7">
        <w:rPr>
          <w:lang w:val="en-US"/>
        </w:rPr>
        <w:t xml:space="preserve"> and </w:t>
      </w:r>
      <w:r w:rsidR="00F43E1E">
        <w:rPr>
          <w:lang w:val="en-US"/>
        </w:rPr>
        <w:t>they can</w:t>
      </w:r>
      <w:r w:rsidR="0000189E">
        <w:rPr>
          <w:lang w:val="en-US"/>
        </w:rPr>
        <w:t xml:space="preserve"> be neatly fitted to a cell flask.</w:t>
      </w:r>
      <w:r w:rsidR="00F82F5B">
        <w:rPr>
          <w:lang w:val="en-US"/>
        </w:rPr>
        <w:t xml:space="preserve"> </w:t>
      </w:r>
      <w:r w:rsidR="00C02905">
        <w:rPr>
          <w:lang w:val="en-US"/>
        </w:rPr>
        <w:t>The near tissue equivalent property of the films</w:t>
      </w:r>
      <w:r w:rsidR="00EB22BB">
        <w:rPr>
          <w:lang w:val="en-US"/>
        </w:rPr>
        <w:t xml:space="preserve"> </w:t>
      </w:r>
      <w:r w:rsidR="00D16892">
        <w:rPr>
          <w:lang w:val="en-US"/>
        </w:rPr>
        <w:t xml:space="preserve">offers </w:t>
      </w:r>
      <w:r w:rsidR="0090076B">
        <w:rPr>
          <w:lang w:val="en-US"/>
        </w:rPr>
        <w:t>comparative dose meas</w:t>
      </w:r>
      <w:r w:rsidR="00A72844">
        <w:rPr>
          <w:lang w:val="en-US"/>
        </w:rPr>
        <w:t xml:space="preserve">urements to cells </w:t>
      </w:r>
      <w:r w:rsidR="00322514">
        <w:rPr>
          <w:lang w:val="en-US"/>
        </w:rPr>
        <w:t xml:space="preserve">suspended in medium. </w:t>
      </w:r>
      <w:r w:rsidR="006B21B2">
        <w:rPr>
          <w:lang w:val="en-US"/>
        </w:rPr>
        <w:t xml:space="preserve">The polymerization process (see </w:t>
      </w:r>
      <w:r w:rsidR="006B21B2">
        <w:rPr>
          <w:lang w:val="en-US"/>
        </w:rPr>
        <w:fldChar w:fldCharType="begin"/>
      </w:r>
      <w:r w:rsidR="006B21B2">
        <w:rPr>
          <w:lang w:val="en-US"/>
        </w:rPr>
        <w:instrText xml:space="preserve"> REF _Ref99639623 \r \h </w:instrText>
      </w:r>
      <w:r w:rsidR="006B21B2">
        <w:rPr>
          <w:lang w:val="en-US"/>
        </w:rPr>
      </w:r>
      <w:r w:rsidR="006B21B2">
        <w:rPr>
          <w:lang w:val="en-US"/>
        </w:rPr>
        <w:fldChar w:fldCharType="separate"/>
      </w:r>
      <w:r w:rsidR="000E19EF">
        <w:rPr>
          <w:lang w:val="en-US"/>
        </w:rPr>
        <w:t>1.5.3</w:t>
      </w:r>
      <w:r w:rsidR="006B21B2">
        <w:rPr>
          <w:lang w:val="en-US"/>
        </w:rPr>
        <w:fldChar w:fldCharType="end"/>
      </w:r>
      <w:r w:rsidR="006B21B2">
        <w:rPr>
          <w:lang w:val="en-US"/>
        </w:rPr>
        <w:t xml:space="preserve">) </w:t>
      </w:r>
      <w:r w:rsidR="00DC42EB">
        <w:rPr>
          <w:lang w:val="en-US"/>
        </w:rPr>
        <w:t>changes the color of the film post irradiation, and because of its low sensitivity to light, it’s unnecessary to develop the film</w:t>
      </w:r>
      <w:r w:rsidR="00534280">
        <w:rPr>
          <w:lang w:val="en-US"/>
        </w:rPr>
        <w:t xml:space="preserve"> </w:t>
      </w:r>
      <w:r w:rsidR="000A058F">
        <w:rPr>
          <w:lang w:val="en-US"/>
        </w:rPr>
        <w:fldChar w:fldCharType="begin"/>
      </w:r>
      <w:r w:rsidR="000A058F">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Pr>
          <w:lang w:val="en-US"/>
        </w:rPr>
        <w:fldChar w:fldCharType="separate"/>
      </w:r>
      <w:r w:rsidR="000A058F" w:rsidRPr="007A7F00">
        <w:rPr>
          <w:rFonts w:cs="Times New Roman"/>
          <w:lang w:val="en-US"/>
        </w:rPr>
        <w:t>(Niroomand-Rad et al., 1998)</w:t>
      </w:r>
      <w:r w:rsidR="000A058F">
        <w:rPr>
          <w:lang w:val="en-US"/>
        </w:rPr>
        <w:fldChar w:fldCharType="end"/>
      </w:r>
      <w:r w:rsidR="00DA4489">
        <w:rPr>
          <w:lang w:val="en-US"/>
        </w:rPr>
        <w:t xml:space="preserve">. </w:t>
      </w:r>
      <w:r w:rsidR="00DA4489">
        <w:rPr>
          <w:lang w:val="en-US"/>
        </w:rPr>
        <w:br/>
        <w:t xml:space="preserve">EBT3 was chosen </w:t>
      </w:r>
      <w:r w:rsidR="00546CE1">
        <w:rPr>
          <w:lang w:val="en-US"/>
        </w:rPr>
        <w:t>because of its symmetric</w:t>
      </w:r>
      <w:r w:rsidR="00984451">
        <w:rPr>
          <w:lang w:val="en-US"/>
        </w:rPr>
        <w:t xml:space="preserve"> chemical</w:t>
      </w:r>
      <w:r w:rsidR="00546CE1">
        <w:rPr>
          <w:lang w:val="en-US"/>
        </w:rPr>
        <w:t xml:space="preserve"> </w:t>
      </w:r>
      <w:r w:rsidR="00983AD1">
        <w:rPr>
          <w:lang w:val="en-US"/>
        </w:rPr>
        <w:t xml:space="preserve">configuration </w:t>
      </w:r>
      <w:r w:rsidR="00873351">
        <w:rPr>
          <w:lang w:val="en-US"/>
        </w:rPr>
        <w:t xml:space="preserve">(see </w:t>
      </w:r>
      <w:r w:rsidR="00DD6163">
        <w:rPr>
          <w:lang w:val="en-US"/>
        </w:rPr>
        <w:fldChar w:fldCharType="begin"/>
      </w:r>
      <w:r w:rsidR="00DD6163">
        <w:rPr>
          <w:lang w:val="en-US"/>
        </w:rPr>
        <w:instrText xml:space="preserve"> REF _Ref99640055 \h </w:instrText>
      </w:r>
      <w:r w:rsidR="00DD6163">
        <w:rPr>
          <w:lang w:val="en-US"/>
        </w:rPr>
      </w:r>
      <w:r w:rsidR="00DD6163">
        <w:rPr>
          <w:lang w:val="en-US"/>
        </w:rPr>
        <w:fldChar w:fldCharType="separate"/>
      </w:r>
      <w:r w:rsidR="000E19EF" w:rsidRPr="006C6937">
        <w:rPr>
          <w:lang w:val="en-US"/>
        </w:rPr>
        <w:t xml:space="preserve">Figure </w:t>
      </w:r>
      <w:r w:rsidR="000E19EF">
        <w:rPr>
          <w:noProof/>
          <w:lang w:val="en-US"/>
        </w:rPr>
        <w:t>1</w:t>
      </w:r>
      <w:r w:rsidR="000E19EF">
        <w:rPr>
          <w:lang w:val="en-US"/>
        </w:rPr>
        <w:noBreakHyphen/>
      </w:r>
      <w:r w:rsidR="000E19EF">
        <w:rPr>
          <w:noProof/>
          <w:lang w:val="en-US"/>
        </w:rPr>
        <w:t>15</w:t>
      </w:r>
      <w:r w:rsidR="00DD6163">
        <w:rPr>
          <w:lang w:val="en-US"/>
        </w:rPr>
        <w:fldChar w:fldCharType="end"/>
      </w:r>
      <w:r w:rsidR="00873351">
        <w:rPr>
          <w:lang w:val="en-US"/>
        </w:rPr>
        <w:t>)</w:t>
      </w:r>
      <w:r w:rsidR="00F47674">
        <w:rPr>
          <w:lang w:val="en-US"/>
        </w:rPr>
        <w:t>,</w:t>
      </w:r>
      <w:r w:rsidR="00AD458A">
        <w:rPr>
          <w:lang w:val="en-US"/>
        </w:rPr>
        <w:t xml:space="preserve"> with a 125 </w:t>
      </w:r>
      <w:proofErr w:type="spellStart"/>
      <w:r w:rsidR="00A73891" w:rsidRPr="00A73891">
        <w:rPr>
          <w:rFonts w:eastAsiaTheme="minorEastAsia"/>
          <w:lang w:val="en-US"/>
        </w:rPr>
        <w:t>μm</w:t>
      </w:r>
      <w:proofErr w:type="spellEnd"/>
      <w:r w:rsidR="00AD458A">
        <w:rPr>
          <w:rFonts w:eastAsiaTheme="minorEastAsia"/>
          <w:lang w:val="en-US"/>
        </w:rPr>
        <w:t xml:space="preserve"> </w:t>
      </w:r>
      <w:r w:rsidR="00E70148">
        <w:rPr>
          <w:rFonts w:eastAsiaTheme="minorEastAsia"/>
          <w:lang w:val="en-US"/>
        </w:rPr>
        <w:t xml:space="preserve">protective matt polymer layer on both side </w:t>
      </w:r>
      <w:r w:rsidR="00203CC6">
        <w:rPr>
          <w:rFonts w:eastAsiaTheme="minorEastAsia"/>
          <w:lang w:val="en-US"/>
        </w:rPr>
        <w:t>of</w:t>
      </w:r>
      <w:r w:rsidR="00E70148">
        <w:rPr>
          <w:rFonts w:eastAsiaTheme="minorEastAsia"/>
          <w:lang w:val="en-US"/>
        </w:rPr>
        <w:t xml:space="preserve"> a </w:t>
      </w:r>
      <w:r w:rsidR="00203CC6">
        <w:rPr>
          <w:rFonts w:eastAsiaTheme="minorEastAsia"/>
          <w:lang w:val="en-US"/>
        </w:rPr>
        <w:t xml:space="preserve">26 </w:t>
      </w:r>
      <w:proofErr w:type="spellStart"/>
      <w:r w:rsidR="0020777F" w:rsidRPr="0020777F">
        <w:rPr>
          <w:rFonts w:eastAsiaTheme="minorEastAsia"/>
          <w:lang w:val="en-US"/>
        </w:rPr>
        <w:t>μm</w:t>
      </w:r>
      <w:proofErr w:type="spellEnd"/>
      <w:r w:rsidR="00203CC6">
        <w:rPr>
          <w:rFonts w:eastAsiaTheme="minorEastAsia"/>
          <w:lang w:val="en-US"/>
        </w:rPr>
        <w:t xml:space="preserve"> active </w:t>
      </w:r>
      <w:r w:rsidR="001F7C15">
        <w:rPr>
          <w:rFonts w:eastAsiaTheme="minorEastAsia"/>
          <w:lang w:val="en-US"/>
        </w:rPr>
        <w:t>layer.</w:t>
      </w:r>
      <w:r w:rsidR="00983AD1">
        <w:rPr>
          <w:lang w:val="en-US"/>
        </w:rPr>
        <w:t xml:space="preserve"> </w:t>
      </w:r>
      <w:r w:rsidR="001F7C15">
        <w:rPr>
          <w:lang w:val="en-US"/>
        </w:rPr>
        <w:t>T</w:t>
      </w:r>
      <w:r w:rsidR="00983AD1">
        <w:rPr>
          <w:lang w:val="en-US"/>
        </w:rPr>
        <w:t>he</w:t>
      </w:r>
      <w:r w:rsidR="004C4A62">
        <w:rPr>
          <w:lang w:val="en-US"/>
        </w:rPr>
        <w:t xml:space="preserve"> </w:t>
      </w:r>
      <w:r w:rsidR="000977B8">
        <w:rPr>
          <w:lang w:val="en-US"/>
        </w:rPr>
        <w:t>implementation</w:t>
      </w:r>
      <w:r w:rsidR="001F7C15">
        <w:rPr>
          <w:lang w:val="en-US"/>
        </w:rPr>
        <w:t xml:space="preserve"> of</w:t>
      </w:r>
      <w:r w:rsidR="00A144A5">
        <w:rPr>
          <w:lang w:val="en-US"/>
        </w:rPr>
        <w:t xml:space="preserve"> a</w:t>
      </w:r>
      <w:r w:rsidR="009A6D49">
        <w:rPr>
          <w:lang w:val="en-US"/>
        </w:rPr>
        <w:t xml:space="preserve"> </w:t>
      </w:r>
      <w:r w:rsidR="0051227D">
        <w:rPr>
          <w:lang w:val="en-US"/>
        </w:rPr>
        <w:t>matte polyester</w:t>
      </w:r>
      <w:r w:rsidR="00A96CD9">
        <w:rPr>
          <w:lang w:val="en-US"/>
        </w:rPr>
        <w:t xml:space="preserve"> protective</w:t>
      </w:r>
      <w:r w:rsidR="00FC41C9">
        <w:rPr>
          <w:lang w:val="en-US"/>
        </w:rPr>
        <w:t xml:space="preserve"> layer</w:t>
      </w:r>
      <w:r w:rsidR="001F7C15">
        <w:rPr>
          <w:lang w:val="en-US"/>
        </w:rPr>
        <w:t xml:space="preserve"> instead of the smooth</w:t>
      </w:r>
      <w:r w:rsidR="005F7C04">
        <w:rPr>
          <w:lang w:val="en-US"/>
        </w:rPr>
        <w:t xml:space="preserve"> layer</w:t>
      </w:r>
      <w:r w:rsidR="001F7C15">
        <w:rPr>
          <w:lang w:val="en-US"/>
        </w:rPr>
        <w:t xml:space="preserve"> found in</w:t>
      </w:r>
      <w:r w:rsidR="00FC41C9">
        <w:rPr>
          <w:lang w:val="en-US"/>
        </w:rPr>
        <w:t xml:space="preserve"> EBT2</w:t>
      </w:r>
      <w:r w:rsidR="0051227D">
        <w:rPr>
          <w:lang w:val="en-US"/>
        </w:rPr>
        <w:t xml:space="preserve"> </w:t>
      </w:r>
      <w:r w:rsidR="00A144A5">
        <w:rPr>
          <w:lang w:val="en-US"/>
        </w:rPr>
        <w:t>removes the generation of the newton ring artefact</w:t>
      </w:r>
      <w:r w:rsidR="00D2181A">
        <w:rPr>
          <w:lang w:val="en-US"/>
        </w:rPr>
        <w:t>s</w:t>
      </w:r>
      <w:r w:rsidR="00A144A5">
        <w:rPr>
          <w:lang w:val="en-US"/>
        </w:rPr>
        <w:t xml:space="preserve"> when scanning the films</w:t>
      </w:r>
      <w:r w:rsidR="00563015">
        <w:rPr>
          <w:lang w:val="en-US"/>
        </w:rPr>
        <w:t xml:space="preserve"> </w:t>
      </w:r>
      <w:r w:rsidR="006241B6">
        <w:rPr>
          <w:lang w:val="en-US"/>
        </w:rPr>
        <w:fldChar w:fldCharType="begin"/>
      </w:r>
      <w:r w:rsidR="00F36726">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Pr>
          <w:lang w:val="en-US"/>
        </w:rPr>
        <w:fldChar w:fldCharType="separate"/>
      </w:r>
      <w:r w:rsidR="00F36726" w:rsidRPr="00F36726">
        <w:rPr>
          <w:rFonts w:cs="Times New Roman"/>
          <w:lang w:val="en-US"/>
        </w:rPr>
        <w:t>(GafChromic, n.d.)</w:t>
      </w:r>
      <w:r w:rsidR="006241B6">
        <w:rPr>
          <w:lang w:val="en-US"/>
        </w:rPr>
        <w:fldChar w:fldCharType="end"/>
      </w:r>
      <w:r w:rsidR="009246F8">
        <w:rPr>
          <w:lang w:val="en-US"/>
        </w:rPr>
        <w:t xml:space="preserve">. </w:t>
      </w:r>
      <w:r w:rsidR="00FC41C9">
        <w:rPr>
          <w:lang w:val="en-US"/>
        </w:rPr>
        <w:t xml:space="preserve">The films have a dose range of 0.1 – 10 </w:t>
      </w:r>
      <w:proofErr w:type="spellStart"/>
      <w:r w:rsidR="00FC41C9">
        <w:rPr>
          <w:lang w:val="en-US"/>
        </w:rPr>
        <w:t>Gy</w:t>
      </w:r>
      <w:proofErr w:type="spellEnd"/>
      <w:r w:rsidR="00B14033">
        <w:rPr>
          <w:lang w:val="en-US"/>
        </w:rPr>
        <w:t xml:space="preserve">. </w:t>
      </w:r>
      <w:r w:rsidR="00B73A8E">
        <w:rPr>
          <w:lang w:val="en-US"/>
        </w:rPr>
        <w:t>The</w:t>
      </w:r>
      <w:r w:rsidR="00B01311">
        <w:rPr>
          <w:lang w:val="en-US"/>
        </w:rPr>
        <w:t>ir</w:t>
      </w:r>
      <w:r w:rsidR="00B73A8E">
        <w:rPr>
          <w:lang w:val="en-US"/>
        </w:rPr>
        <w:t xml:space="preserve"> optical density is known to change </w:t>
      </w:r>
      <w:r w:rsidR="006F2CF0">
        <w:rPr>
          <w:lang w:val="en-US"/>
        </w:rPr>
        <w:t xml:space="preserve">from </w:t>
      </w:r>
      <w:r w:rsidR="003F09D3">
        <w:rPr>
          <w:lang w:val="en-US"/>
        </w:rPr>
        <w:t xml:space="preserve">exposure to UV light, </w:t>
      </w:r>
      <w:r w:rsidR="001440A9">
        <w:rPr>
          <w:lang w:val="en-US"/>
        </w:rPr>
        <w:t xml:space="preserve">temperature and </w:t>
      </w:r>
      <w:r w:rsidR="0069031B">
        <w:rPr>
          <w:lang w:val="en-US"/>
        </w:rPr>
        <w:t xml:space="preserve">humidity </w:t>
      </w:r>
      <w:r w:rsidR="00DA3A4F">
        <w:rPr>
          <w:lang w:val="en-US"/>
        </w:rPr>
        <w:fldChar w:fldCharType="begin"/>
      </w:r>
      <w:r w:rsidR="00D45459">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Pr>
          <w:lang w:val="en-US"/>
        </w:rPr>
        <w:fldChar w:fldCharType="separate"/>
      </w:r>
      <w:r w:rsidR="00E850F3" w:rsidRPr="00E23DCA">
        <w:rPr>
          <w:rFonts w:cs="Times New Roman"/>
          <w:lang w:val="en-US"/>
        </w:rPr>
        <w:t>(Girard et al., 2012; Park et al., 2012)</w:t>
      </w:r>
      <w:r w:rsidR="00DA3A4F">
        <w:rPr>
          <w:lang w:val="en-US"/>
        </w:rPr>
        <w:fldChar w:fldCharType="end"/>
      </w:r>
      <w:r w:rsidR="00E850F3">
        <w:rPr>
          <w:lang w:val="en-US"/>
        </w:rPr>
        <w:t>, the films were therefore handled using gloves</w:t>
      </w:r>
      <w:r w:rsidR="008851A2">
        <w:rPr>
          <w:lang w:val="en-US"/>
        </w:rPr>
        <w:t xml:space="preserve"> i</w:t>
      </w:r>
      <w:r w:rsidR="00E23DCA">
        <w:rPr>
          <w:lang w:val="en-US"/>
        </w:rPr>
        <w:t>n a room with dark curtains</w:t>
      </w:r>
      <w:r w:rsidR="008851A2">
        <w:rPr>
          <w:lang w:val="en-US"/>
        </w:rPr>
        <w:t xml:space="preserve">, and stored in a </w:t>
      </w:r>
      <w:r w:rsidR="00A95D7A">
        <w:rPr>
          <w:lang w:val="en-US"/>
        </w:rPr>
        <w:t>room tempered dark drawer.</w:t>
      </w:r>
      <w:r w:rsidR="004F2FD7">
        <w:rPr>
          <w:lang w:val="en-US"/>
        </w:rPr>
        <w:t xml:space="preserve"> </w:t>
      </w:r>
      <w:r w:rsidR="00814190">
        <w:rPr>
          <w:lang w:val="en-US"/>
        </w:rPr>
        <w:t xml:space="preserve">Because of </w:t>
      </w:r>
      <w:r w:rsidR="00D01C5E">
        <w:rPr>
          <w:lang w:val="en-US"/>
        </w:rPr>
        <w:t>the external influences in film response, it was important to hav</w:t>
      </w:r>
      <w:r w:rsidR="008B152E">
        <w:rPr>
          <w:lang w:val="en-US"/>
        </w:rPr>
        <w:t xml:space="preserve">e a set of control films, that received zero dose. </w:t>
      </w:r>
      <w:r w:rsidR="00DB2866">
        <w:rPr>
          <w:lang w:val="en-US"/>
        </w:rPr>
        <w:fldChar w:fldCharType="begin"/>
      </w:r>
      <w:r w:rsidR="00DB2866" w:rsidRPr="00C752C1">
        <w:rPr>
          <w:lang w:val="en-US"/>
        </w:rPr>
        <w:instrText xml:space="preserve"> REF _Ref99732906 \h </w:instrText>
      </w:r>
      <w:r w:rsidR="00DB2866">
        <w:rPr>
          <w:lang w:val="en-US"/>
        </w:rPr>
      </w:r>
      <w:r w:rsidR="00DB2866">
        <w:rPr>
          <w:lang w:val="en-US"/>
        </w:rPr>
        <w:fldChar w:fldCharType="separate"/>
      </w:r>
    </w:p>
    <w:p w14:paraId="6807731C" w14:textId="7974BD4B" w:rsidR="003D6F96" w:rsidRDefault="00DB2866" w:rsidP="00C752C1">
      <w:pPr>
        <w:pStyle w:val="Heading4"/>
        <w:rPr>
          <w:lang w:val="en-US"/>
        </w:rPr>
      </w:pPr>
      <w:r>
        <w:rPr>
          <w:lang w:val="en-US"/>
        </w:rPr>
        <w:lastRenderedPageBreak/>
        <w:fldChar w:fldCharType="end"/>
      </w:r>
      <w:r w:rsidR="00C752C1">
        <w:rPr>
          <w:lang w:val="en-US"/>
        </w:rPr>
        <w:t>Film irradiation</w:t>
      </w:r>
    </w:p>
    <w:p w14:paraId="16A59B51" w14:textId="03996350" w:rsidR="00C752C1" w:rsidRPr="00C752C1" w:rsidRDefault="00C752C1" w:rsidP="00C752C1">
      <w:pPr>
        <w:rPr>
          <w:lang w:val="en-US"/>
        </w:rPr>
      </w:pPr>
      <w:r>
        <w:rPr>
          <w:lang w:val="en-US"/>
        </w:rPr>
        <w:t xml:space="preserve">As mentioned in </w:t>
      </w:r>
      <w:r>
        <w:rPr>
          <w:lang w:val="en-US"/>
        </w:rPr>
        <w:fldChar w:fldCharType="begin"/>
      </w:r>
      <w:r>
        <w:rPr>
          <w:lang w:val="en-US"/>
        </w:rPr>
        <w:instrText xml:space="preserve"> REF _Ref100567515 \r \h </w:instrText>
      </w:r>
      <w:r>
        <w:rPr>
          <w:lang w:val="en-US"/>
        </w:rPr>
      </w:r>
      <w:r>
        <w:rPr>
          <w:lang w:val="en-US"/>
        </w:rPr>
        <w:fldChar w:fldCharType="separate"/>
      </w:r>
      <w:r>
        <w:rPr>
          <w:lang w:val="en-US"/>
        </w:rPr>
        <w:t>1.5.3</w:t>
      </w:r>
      <w:r>
        <w:rPr>
          <w:lang w:val="en-US"/>
        </w:rPr>
        <w:fldChar w:fldCharType="end"/>
      </w:r>
      <w:r>
        <w:rPr>
          <w:lang w:val="en-US"/>
        </w:rPr>
        <w:t xml:space="preserve">, we </w:t>
      </w:r>
      <w:r w:rsidR="0046120F">
        <w:rPr>
          <w:lang w:val="en-US"/>
        </w:rPr>
        <w:t>needed to establish a calibration curve.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 respec</w:t>
      </w:r>
      <w:r w:rsidR="00F70BEF">
        <w:rPr>
          <w:lang w:val="en-US"/>
        </w:rPr>
        <w:t xml:space="preserve">tively. The method was mostly the same for both, except for dotted GRID where no </w:t>
      </w:r>
      <w:r w:rsidR="006D4974">
        <w:rPr>
          <w:lang w:val="en-US"/>
        </w:rPr>
        <w:t>open</w:t>
      </w:r>
      <w:r w:rsidR="00F70BEF">
        <w:rPr>
          <w:lang w:val="en-US"/>
        </w:rPr>
        <w:t xml:space="preserve"> field irradiations </w:t>
      </w:r>
      <w:r w:rsidR="00276FFA">
        <w:rPr>
          <w:lang w:val="en-US"/>
        </w:rPr>
        <w:t>were performed, and the size of the calibration films were different. The films were cut using a regular A4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is 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 xml:space="preserve">not handled properly and the film was flipped,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2F049B">
        <w:rPr>
          <w:rFonts w:eastAsiaTheme="minorEastAsia"/>
          <w:lang w:val="en-US"/>
        </w:rPr>
      </w:r>
      <w:r w:rsidR="002F049B">
        <w:rPr>
          <w:rFonts w:eastAsiaTheme="minorEastAsia"/>
          <w:lang w:val="en-US"/>
        </w:rPr>
        <w:fldChar w:fldCharType="separate"/>
      </w:r>
      <w:r w:rsidR="002F049B" w:rsidRPr="00E02FF3">
        <w:rPr>
          <w:lang w:val="en-US"/>
        </w:rPr>
        <w:t xml:space="preserve">Figure </w:t>
      </w:r>
      <w:r w:rsidR="002F049B">
        <w:rPr>
          <w:noProof/>
          <w:lang w:val="en-US"/>
        </w:rPr>
        <w:t>2</w:t>
      </w:r>
      <w:r w:rsidR="002F049B">
        <w:rPr>
          <w:lang w:val="en-US"/>
        </w:rPr>
        <w:noBreakHyphen/>
      </w:r>
      <w:r w:rsidR="002F049B">
        <w:rPr>
          <w:noProof/>
          <w:lang w:val="en-US"/>
        </w:rPr>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were then irradiated in </w:t>
      </w:r>
      <w:commentRangeStart w:id="118"/>
      <w:r>
        <w:rPr>
          <w:lang w:val="en-US"/>
        </w:rPr>
        <w:t>all positions simultaneously</w:t>
      </w:r>
      <w:commentRangeEnd w:id="118"/>
      <w:r>
        <w:rPr>
          <w:rStyle w:val="CommentReference"/>
        </w:rPr>
        <w:commentReference w:id="118"/>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 film-</w:t>
      </w:r>
      <w:r w:rsidR="009A23DF">
        <w:rPr>
          <w:lang w:val="en-US"/>
        </w:rPr>
        <w:t xml:space="preserve"> (see </w:t>
      </w:r>
      <w:r w:rsidR="009A23DF">
        <w:rPr>
          <w:lang w:val="en-US"/>
        </w:rPr>
        <w:fldChar w:fldCharType="begin"/>
      </w:r>
      <w:r w:rsidR="009A23DF">
        <w:rPr>
          <w:lang w:val="en-US"/>
        </w:rPr>
        <w:instrText xml:space="preserve"> REF _Ref100568100 \h </w:instrText>
      </w:r>
      <w:r w:rsidR="009A23DF">
        <w:rPr>
          <w:lang w:val="en-US"/>
        </w:rPr>
      </w:r>
      <w:r w:rsidR="009A23DF">
        <w:rPr>
          <w:lang w:val="en-US"/>
        </w:rPr>
        <w:fldChar w:fldCharType="separate"/>
      </w:r>
      <w:r w:rsidR="009A23DF" w:rsidRPr="003D6F96">
        <w:rPr>
          <w:lang w:val="en-US"/>
        </w:rPr>
        <w:t xml:space="preserve">Figure </w:t>
      </w:r>
      <w:r w:rsidR="009A23DF" w:rsidRPr="003D6F96">
        <w:rPr>
          <w:noProof/>
          <w:lang w:val="en-US"/>
        </w:rPr>
        <w:t>2</w:t>
      </w:r>
      <w:r w:rsidR="009A23DF" w:rsidRPr="003D6F96">
        <w:rPr>
          <w:lang w:val="en-US"/>
        </w:rPr>
        <w:noBreakHyphen/>
      </w:r>
      <w:r w:rsidR="009A23DF" w:rsidRPr="003D6F96">
        <w:rPr>
          <w:noProof/>
          <w:lang w:val="en-US"/>
        </w:rPr>
        <w:t>5</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312D13">
        <w:rPr>
          <w:lang w:val="en-US"/>
        </w:rPr>
      </w:r>
      <w:r w:rsidR="00312D13">
        <w:rPr>
          <w:lang w:val="en-US"/>
        </w:rPr>
        <w:fldChar w:fldCharType="separate"/>
      </w:r>
      <w:r w:rsidR="00312D13" w:rsidRPr="00E54631">
        <w:rPr>
          <w:lang w:val="en-US"/>
        </w:rPr>
        <w:t xml:space="preserve">Figure </w:t>
      </w:r>
      <w:r w:rsidR="00312D13">
        <w:rPr>
          <w:noProof/>
          <w:lang w:val="en-US"/>
        </w:rPr>
        <w:t>2</w:t>
      </w:r>
      <w:r w:rsidR="00312D13">
        <w:rPr>
          <w:lang w:val="en-US"/>
        </w:rPr>
        <w:noBreakHyphen/>
      </w:r>
      <w:r w:rsidR="00312D13">
        <w:rPr>
          <w:noProof/>
          <w:lang w:val="en-US"/>
        </w:rPr>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312D13">
        <w:rPr>
          <w:lang w:val="en-US"/>
        </w:rPr>
      </w:r>
      <w:r w:rsidR="00312D13">
        <w:rPr>
          <w:lang w:val="en-US"/>
        </w:rPr>
        <w:fldChar w:fldCharType="separate"/>
      </w:r>
      <w:r w:rsidR="00312D13" w:rsidRPr="00946D47">
        <w:rPr>
          <w:lang w:val="en-US"/>
        </w:rPr>
        <w:t xml:space="preserve">Figure </w:t>
      </w:r>
      <w:r w:rsidR="00312D13">
        <w:rPr>
          <w:noProof/>
          <w:lang w:val="en-US"/>
        </w:rPr>
        <w:t>2</w:t>
      </w:r>
      <w:r w:rsidR="00312D13">
        <w:rPr>
          <w:lang w:val="en-US"/>
        </w:rPr>
        <w:noBreakHyphen/>
      </w:r>
      <w:r w:rsidR="00312D13">
        <w:rPr>
          <w:noProof/>
          <w:lang w:val="en-US"/>
        </w:rPr>
        <w:t>3</w:t>
      </w:r>
      <w:r w:rsidR="00312D13">
        <w:rPr>
          <w:lang w:val="en-US"/>
        </w:rPr>
        <w:fldChar w:fldCharType="end"/>
      </w:r>
      <w:r w:rsidR="009A23DF">
        <w:rPr>
          <w:lang w:val="en-US"/>
        </w:rPr>
        <w:t>)</w:t>
      </w:r>
      <w:r w:rsidR="0025133F">
        <w:rPr>
          <w:lang w:val="en-US"/>
        </w:rPr>
        <w:t xml:space="preserve"> experimental setups. </w:t>
      </w:r>
      <w:r w:rsidR="007A727E">
        <w:rPr>
          <w:lang w:val="en-US"/>
        </w:rPr>
        <w:t xml:space="preserve">For calibration no GRID was used. The films were irradiated with the exposure times found in </w:t>
      </w:r>
      <w:r w:rsidR="007A727E">
        <w:rPr>
          <w:lang w:val="en-US"/>
        </w:rPr>
        <w:fldChar w:fldCharType="begin"/>
      </w:r>
      <w:r w:rsidR="007A727E">
        <w:rPr>
          <w:lang w:val="en-US"/>
        </w:rPr>
        <w:instrText xml:space="preserve"> REF _Ref99890610 \r \h </w:instrText>
      </w:r>
      <w:r w:rsidR="007A727E">
        <w:rPr>
          <w:lang w:val="en-US"/>
        </w:rPr>
      </w:r>
      <w:r w:rsidR="007A727E">
        <w:rPr>
          <w:lang w:val="en-US"/>
        </w:rPr>
        <w:fldChar w:fldCharType="separate"/>
      </w:r>
      <w:r w:rsidR="007A727E">
        <w:rPr>
          <w:lang w:val="en-US"/>
        </w:rPr>
        <w:t>2.1.1</w:t>
      </w:r>
      <w:r w:rsidR="007A727E">
        <w:rPr>
          <w:lang w:val="en-US"/>
        </w:rPr>
        <w:fldChar w:fldCharType="end"/>
      </w:r>
      <w:r w:rsidR="007A727E">
        <w:rPr>
          <w:lang w:val="en-US"/>
        </w:rPr>
        <w:t>. The ODs from these films were used to generate a calibration curve. We will come back to this in (ref here).</w:t>
      </w:r>
    </w:p>
    <w:p w14:paraId="75A9AA86" w14:textId="59F95866" w:rsidR="003D6F96" w:rsidRDefault="00BF2667" w:rsidP="00490F77">
      <w:pPr>
        <w:rPr>
          <w:lang w:val="en-US"/>
        </w:rPr>
      </w:pPr>
      <w:r>
        <w:rPr>
          <w:noProof/>
          <w:lang w:val="en-US"/>
        </w:rPr>
        <w:drawing>
          <wp:anchor distT="0" distB="0" distL="114300" distR="114300" simplePos="0" relativeHeight="251749376" behindDoc="1" locked="0" layoutInCell="1" allowOverlap="1" wp14:anchorId="3A071BE0" wp14:editId="71B64318">
            <wp:simplePos x="0" y="0"/>
            <wp:positionH relativeFrom="margin">
              <wp:posOffset>-328173</wp:posOffset>
            </wp:positionH>
            <wp:positionV relativeFrom="paragraph">
              <wp:posOffset>195688</wp:posOffset>
            </wp:positionV>
            <wp:extent cx="4486910" cy="3281680"/>
            <wp:effectExtent l="0" t="0" r="8890" b="0"/>
            <wp:wrapTight wrapText="bothSides">
              <wp:wrapPolygon edited="0">
                <wp:start x="0" y="0"/>
                <wp:lineTo x="0" y="21441"/>
                <wp:lineTo x="21551" y="21441"/>
                <wp:lineTo x="2155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2">
                      <a:extLst>
                        <a:ext uri="{28A0092B-C50C-407E-A947-70E740481C1C}">
                          <a14:useLocalDpi xmlns:a14="http://schemas.microsoft.com/office/drawing/2010/main" val="0"/>
                        </a:ext>
                      </a:extLst>
                    </a:blip>
                    <a:srcRect l="4349" t="12135" r="40970" b="16757"/>
                    <a:stretch/>
                  </pic:blipFill>
                  <pic:spPr bwMode="auto">
                    <a:xfrm>
                      <a:off x="0" y="0"/>
                      <a:ext cx="448691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6E0CD886" w:rsidR="003D6F96" w:rsidRDefault="003D6F96" w:rsidP="00490F77">
      <w:pPr>
        <w:rPr>
          <w:lang w:val="en-US"/>
        </w:rPr>
      </w:pPr>
    </w:p>
    <w:p w14:paraId="582F60E6" w14:textId="77777777" w:rsidR="003D6F96" w:rsidRDefault="003D6F96" w:rsidP="00490F77">
      <w:pPr>
        <w:rPr>
          <w:lang w:val="en-US"/>
        </w:rPr>
      </w:pPr>
    </w:p>
    <w:p w14:paraId="59C37196" w14:textId="0AFEB324" w:rsidR="003D6F96" w:rsidRDefault="003D6F96" w:rsidP="00490F77">
      <w:pPr>
        <w:rPr>
          <w:lang w:val="en-US"/>
        </w:rPr>
      </w:pPr>
    </w:p>
    <w:p w14:paraId="489B534F" w14:textId="46CB3D06" w:rsidR="003D6F96" w:rsidRDefault="003D6F96" w:rsidP="00490F77">
      <w:pPr>
        <w:rPr>
          <w:lang w:val="en-US"/>
        </w:rPr>
      </w:pPr>
    </w:p>
    <w:p w14:paraId="3AF2BE18" w14:textId="7DF0DB74" w:rsidR="003D6F96" w:rsidRDefault="00E63106" w:rsidP="00490F77">
      <w:pPr>
        <w:rPr>
          <w:lang w:val="en-US"/>
        </w:rPr>
      </w:pPr>
      <w:r>
        <w:rPr>
          <w:noProof/>
        </w:rPr>
        <mc:AlternateContent>
          <mc:Choice Requires="wps">
            <w:drawing>
              <wp:anchor distT="0" distB="0" distL="114300" distR="114300" simplePos="0" relativeHeight="251756544" behindDoc="1" locked="0" layoutInCell="1" allowOverlap="1" wp14:anchorId="49DDCBF7" wp14:editId="6A45400E">
                <wp:simplePos x="0" y="0"/>
                <wp:positionH relativeFrom="margin">
                  <wp:posOffset>3299653</wp:posOffset>
                </wp:positionH>
                <wp:positionV relativeFrom="paragraph">
                  <wp:posOffset>10574</wp:posOffset>
                </wp:positionV>
                <wp:extent cx="1391285" cy="904240"/>
                <wp:effectExtent l="0" t="0" r="0" b="0"/>
                <wp:wrapTight wrapText="bothSides">
                  <wp:wrapPolygon edited="0">
                    <wp:start x="0" y="0"/>
                    <wp:lineTo x="0" y="20933"/>
                    <wp:lineTo x="21294" y="20933"/>
                    <wp:lineTo x="2129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391285" cy="904240"/>
                        </a:xfrm>
                        <a:prstGeom prst="rect">
                          <a:avLst/>
                        </a:prstGeom>
                        <a:solidFill>
                          <a:prstClr val="white"/>
                        </a:solidFill>
                        <a:ln>
                          <a:noFill/>
                        </a:ln>
                      </wps:spPr>
                      <wps:txbx>
                        <w:txbxContent>
                          <w:p w14:paraId="612BFFB2" w14:textId="6959B2A7" w:rsidR="003D6F96" w:rsidRPr="00953EDA" w:rsidRDefault="003D6F96" w:rsidP="003D6F96">
                            <w:pPr>
                              <w:pStyle w:val="Caption"/>
                              <w:rPr>
                                <w:lang w:val="en-US"/>
                              </w:rPr>
                            </w:pPr>
                            <w:bookmarkStart w:id="119" w:name="_Ref100568100"/>
                            <w:r w:rsidRPr="003D6F96">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5</w:t>
                            </w:r>
                            <w:r w:rsidR="00AD6A5F">
                              <w:rPr>
                                <w:lang w:val="en-US"/>
                              </w:rPr>
                              <w:fldChar w:fldCharType="end"/>
                            </w:r>
                            <w:bookmarkEnd w:id="119"/>
                            <w:r w:rsidRPr="003D6F96">
                              <w:rPr>
                                <w:lang w:val="en-US"/>
                              </w:rPr>
                              <w:t xml:space="preserve">. </w:t>
                            </w:r>
                            <w:r w:rsidRPr="00953EDA">
                              <w:rPr>
                                <w:lang w:val="en-US"/>
                              </w:rPr>
                              <w:t>The experimental setup f</w:t>
                            </w:r>
                            <w:r>
                              <w:rPr>
                                <w:lang w:val="en-US"/>
                              </w:rPr>
                              <w:t xml:space="preserve">or GRID irradiation of </w:t>
                            </w:r>
                            <w:proofErr w:type="spellStart"/>
                            <w:r>
                              <w:rPr>
                                <w:lang w:val="en-US"/>
                              </w:rPr>
                              <w:t>gafchromic</w:t>
                            </w:r>
                            <w:proofErr w:type="spellEnd"/>
                            <w:r>
                              <w:rPr>
                                <w:lang w:val="en-US"/>
                              </w:rPr>
                              <w:t xml:space="preserve"> films. For calibration, no GRID was used.   </w:t>
                            </w:r>
                          </w:p>
                          <w:p w14:paraId="656C04F8" w14:textId="6FFD2CB9" w:rsidR="003D6F96" w:rsidRPr="000D637F" w:rsidRDefault="003D6F96" w:rsidP="003D6F9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CBF7" id="Text Box 52" o:spid="_x0000_s1044" type="#_x0000_t202" style="position:absolute;margin-left:259.8pt;margin-top:.85pt;width:109.55pt;height:71.2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" stroked="f">
                <v:textbox inset="0,0,0,0">
                  <w:txbxContent>
                    <w:p w14:paraId="612BFFB2" w14:textId="6959B2A7" w:rsidR="003D6F96" w:rsidRPr="00953EDA" w:rsidRDefault="003D6F96" w:rsidP="003D6F96">
                      <w:pPr>
                        <w:pStyle w:val="Caption"/>
                        <w:rPr>
                          <w:lang w:val="en-US"/>
                        </w:rPr>
                      </w:pPr>
                      <w:bookmarkStart w:id="136" w:name="_Ref100568100"/>
                      <w:r w:rsidRPr="003D6F96">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5</w:t>
                      </w:r>
                      <w:r w:rsidR="00AD6A5F">
                        <w:rPr>
                          <w:lang w:val="en-US"/>
                        </w:rPr>
                        <w:fldChar w:fldCharType="end"/>
                      </w:r>
                      <w:bookmarkEnd w:id="136"/>
                      <w:r w:rsidRPr="003D6F96">
                        <w:rPr>
                          <w:lang w:val="en-US"/>
                        </w:rPr>
                        <w:t xml:space="preserve">. </w:t>
                      </w:r>
                      <w:r w:rsidRPr="00953EDA">
                        <w:rPr>
                          <w:lang w:val="en-US"/>
                        </w:rPr>
                        <w:t>The experimental setup f</w:t>
                      </w:r>
                      <w:r>
                        <w:rPr>
                          <w:lang w:val="en-US"/>
                        </w:rPr>
                        <w:t xml:space="preserve">or GRID irradiation of gafchromic films. For calibration, no GRID was used.   </w:t>
                      </w:r>
                    </w:p>
                    <w:p w14:paraId="656C04F8" w14:textId="6FFD2CB9" w:rsidR="003D6F96" w:rsidRPr="000D637F" w:rsidRDefault="003D6F96" w:rsidP="003D6F96">
                      <w:pPr>
                        <w:pStyle w:val="Caption"/>
                        <w:rPr>
                          <w:noProof/>
                          <w:sz w:val="24"/>
                        </w:rPr>
                      </w:pPr>
                    </w:p>
                  </w:txbxContent>
                </v:textbox>
                <w10:wrap type="tight" anchorx="margin"/>
              </v:shape>
            </w:pict>
          </mc:Fallback>
        </mc:AlternateContent>
      </w:r>
    </w:p>
    <w:p w14:paraId="22B3CE50" w14:textId="64D9A12E" w:rsidR="003D6F96" w:rsidRDefault="003D6F96" w:rsidP="00490F77">
      <w:pPr>
        <w:rPr>
          <w:lang w:val="en-US"/>
        </w:rPr>
      </w:pPr>
    </w:p>
    <w:p w14:paraId="4EF1DCFE" w14:textId="7A3CA99F" w:rsidR="003D6F96" w:rsidRDefault="003D6F96" w:rsidP="00490F77">
      <w:pPr>
        <w:rPr>
          <w:lang w:val="en-US"/>
        </w:rPr>
      </w:pPr>
    </w:p>
    <w:p w14:paraId="3AC066A8" w14:textId="613E0274" w:rsidR="003D6F96" w:rsidRDefault="003D6F96" w:rsidP="00490F77">
      <w:pPr>
        <w:rPr>
          <w:lang w:val="en-US"/>
        </w:rPr>
      </w:pPr>
    </w:p>
    <w:p w14:paraId="6185D499" w14:textId="741E8F44" w:rsidR="003D6F96" w:rsidRDefault="003D6F96" w:rsidP="00490F77">
      <w:pPr>
        <w:rPr>
          <w:lang w:val="en-US"/>
        </w:rPr>
      </w:pPr>
    </w:p>
    <w:p w14:paraId="554BB3BB" w14:textId="2478272F" w:rsidR="003D6F96" w:rsidRDefault="003D6F96" w:rsidP="00490F77">
      <w:pPr>
        <w:rPr>
          <w:lang w:val="en-US"/>
        </w:rPr>
      </w:pPr>
    </w:p>
    <w:p w14:paraId="1B40C0E7" w14:textId="38AA9574" w:rsidR="00BF2667" w:rsidRDefault="00BF2667" w:rsidP="00BE7487">
      <w:pPr>
        <w:rPr>
          <w:lang w:val="en-US"/>
        </w:rPr>
      </w:pPr>
    </w:p>
    <w:p w14:paraId="48104DF6" w14:textId="77777777" w:rsidR="007F76FE" w:rsidRDefault="007F76FE" w:rsidP="00BE7487">
      <w:pPr>
        <w:rPr>
          <w:lang w:val="en-US"/>
        </w:rPr>
      </w:pPr>
    </w:p>
    <w:p w14:paraId="465BEC19" w14:textId="12650227" w:rsidR="00E04118" w:rsidRDefault="00504CB2" w:rsidP="00BE7487">
      <w:pPr>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362818">
        <w:rPr>
          <w:lang w:val="en-US"/>
        </w:rPr>
        <w:t xml:space="preserve"> 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w:t>
      </w:r>
      <w:proofErr w:type="spellStart"/>
      <w:r w:rsidR="008C4ECC">
        <w:rPr>
          <w:lang w:val="en-US"/>
        </w:rPr>
        <w:t>Gy</w:t>
      </w:r>
      <w:proofErr w:type="spellEnd"/>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1D0146">
        <w:rPr>
          <w:lang w:val="en-US"/>
        </w:rPr>
      </w:r>
      <w:r w:rsidR="001D0146">
        <w:rPr>
          <w:lang w:val="en-US"/>
        </w:rPr>
        <w:fldChar w:fldCharType="separate"/>
      </w:r>
      <w:r w:rsidR="00106252">
        <w:rPr>
          <w:b/>
          <w:bCs/>
          <w:lang w:val="en-US"/>
        </w:rPr>
        <w:fldChar w:fldCharType="begin"/>
      </w:r>
      <w:r w:rsidR="00106252">
        <w:rPr>
          <w:lang w:val="en-US"/>
        </w:rPr>
        <w:instrText xml:space="preserve"> REF _Ref100568100 \h </w:instrText>
      </w:r>
      <w:r w:rsidR="00106252">
        <w:rPr>
          <w:b/>
          <w:bCs/>
          <w:lang w:val="en-US"/>
        </w:rPr>
      </w:r>
      <w:r w:rsidR="00106252">
        <w:rPr>
          <w:b/>
          <w:bCs/>
          <w:lang w:val="en-US"/>
        </w:rPr>
        <w:fldChar w:fldCharType="separate"/>
      </w:r>
      <w:r w:rsidR="00106252" w:rsidRPr="003D6F96">
        <w:rPr>
          <w:lang w:val="en-US"/>
        </w:rPr>
        <w:t xml:space="preserve">Figure </w:t>
      </w:r>
      <w:r w:rsidR="00106252" w:rsidRPr="003D6F96">
        <w:rPr>
          <w:noProof/>
          <w:lang w:val="en-US"/>
        </w:rPr>
        <w:t>2</w:t>
      </w:r>
      <w:r w:rsidR="00106252" w:rsidRPr="003D6F96">
        <w:rPr>
          <w:lang w:val="en-US"/>
        </w:rPr>
        <w:noBreakHyphen/>
      </w:r>
      <w:r w:rsidR="00106252" w:rsidRPr="003D6F96">
        <w:rPr>
          <w:noProof/>
          <w:lang w:val="en-US"/>
        </w:rPr>
        <w:t>5</w:t>
      </w:r>
      <w:r w:rsidR="00106252">
        <w:rPr>
          <w:b/>
          <w:bCs/>
          <w:lang w:val="en-US"/>
        </w:rPr>
        <w:fldChar w:fldCharType="end"/>
      </w:r>
      <w:r w:rsidR="000E19EF">
        <w:rPr>
          <w:b/>
          <w:bCs/>
          <w:lang w:val="en-US"/>
        </w:rPr>
        <w:t>.</w:t>
      </w:r>
      <w:r w:rsidR="001D0146">
        <w:rPr>
          <w:lang w:val="en-US"/>
        </w:rPr>
        <w:fldChar w:fldCharType="end"/>
      </w:r>
      <w:r w:rsidR="00230F2E">
        <w:rPr>
          <w:lang w:val="en-US"/>
        </w:rPr>
        <w:t xml:space="preserv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54713F77" w:rsidR="00BF2667" w:rsidRDefault="00934491" w:rsidP="00BE7487">
      <w:pPr>
        <w:rPr>
          <w:lang w:val="en-US"/>
        </w:rPr>
      </w:pPr>
      <w:r>
        <w:rPr>
          <w:lang w:val="en-US"/>
        </w:rPr>
        <w:t>Two</w:t>
      </w:r>
      <w:r w:rsidR="00710D46" w:rsidRPr="00526352">
        <w:rPr>
          <w:lang w:val="en-US"/>
        </w:rPr>
        <w:t xml:space="preserve"> in-house </w:t>
      </w:r>
      <w:r w:rsidR="00710D46">
        <w:rPr>
          <w:lang w:val="en-US"/>
        </w:rPr>
        <w:t>0.5 cm</w:t>
      </w:r>
      <w:r w:rsidR="00710D46" w:rsidRPr="00526352">
        <w:rPr>
          <w:lang w:val="en-US"/>
        </w:rPr>
        <w:t xml:space="preserve"> tungsten metal</w:t>
      </w:r>
      <w:r w:rsidR="004E052D">
        <w:rPr>
          <w:lang w:val="en-US"/>
        </w:rPr>
        <w:t xml:space="preserve"> </w:t>
      </w:r>
      <w:r w:rsidR="00710D46" w:rsidRPr="00526352">
        <w:rPr>
          <w:lang w:val="en-US"/>
        </w:rPr>
        <w:t>collimators</w:t>
      </w:r>
      <w:r w:rsidR="00B40C45">
        <w:rPr>
          <w:lang w:val="en-US"/>
        </w:rPr>
        <w:t xml:space="preserve"> of different </w:t>
      </w:r>
      <w:r w:rsidR="006C6B2E">
        <w:rPr>
          <w:lang w:val="en-US"/>
        </w:rPr>
        <w:t>grid</w:t>
      </w:r>
      <w:r w:rsidR="00B40C45">
        <w:rPr>
          <w:lang w:val="en-US"/>
        </w:rPr>
        <w:t xml:space="preserve"> 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710D46">
        <w:rPr>
          <w:lang w:val="en-US"/>
        </w:rPr>
      </w:r>
      <w:r w:rsidR="00710D46">
        <w:rPr>
          <w:lang w:val="en-US"/>
        </w:rPr>
        <w:fldChar w:fldCharType="separate"/>
      </w:r>
      <w:r w:rsidR="000E19EF" w:rsidRPr="00337E02">
        <w:rPr>
          <w:lang w:val="en-US"/>
        </w:rPr>
        <w:t xml:space="preserve">Figure </w:t>
      </w:r>
      <w:r w:rsidR="000E19EF">
        <w:rPr>
          <w:noProof/>
          <w:lang w:val="en-US"/>
        </w:rPr>
        <w:t>2</w:t>
      </w:r>
      <w:r w:rsidR="000E19EF">
        <w:rPr>
          <w:lang w:val="en-US"/>
        </w:rPr>
        <w:noBreakHyphen/>
      </w:r>
      <w:r w:rsidR="000E19EF">
        <w:rPr>
          <w:noProof/>
          <w:lang w:val="en-US"/>
        </w:rPr>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710D46">
        <w:rPr>
          <w:lang w:val="en-US"/>
        </w:rPr>
      </w:r>
      <w:r w:rsidR="00710D46">
        <w:rPr>
          <w:lang w:val="en-US"/>
        </w:rPr>
        <w:fldChar w:fldCharType="separate"/>
      </w:r>
      <w:r w:rsidR="000E19EF">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openings 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BE7487">
      <w:pPr>
        <w:rPr>
          <w:lang w:val="en-US"/>
        </w:rPr>
      </w:pPr>
      <w:r>
        <w:rPr>
          <w:noProof/>
          <w:lang w:val="en-US"/>
        </w:rPr>
        <w:drawing>
          <wp:inline distT="0" distB="0" distL="0" distR="0" wp14:anchorId="5C52113A" wp14:editId="4CCE212D">
            <wp:extent cx="5705061" cy="3001010"/>
            <wp:effectExtent l="0" t="0" r="0" b="889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3">
                      <a:extLst>
                        <a:ext uri="{28A0092B-C50C-407E-A947-70E740481C1C}">
                          <a14:useLocalDpi xmlns:a14="http://schemas.microsoft.com/office/drawing/2010/main" val="0"/>
                        </a:ext>
                      </a:extLst>
                    </a:blip>
                    <a:srcRect l="669" t="5648" r="3310" b="4558"/>
                    <a:stretch/>
                  </pic:blipFill>
                  <pic:spPr bwMode="auto">
                    <a:xfrm>
                      <a:off x="0" y="0"/>
                      <a:ext cx="5707063" cy="3002063"/>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091EF82C" w:rsidR="00F30304" w:rsidRDefault="00F30304" w:rsidP="00F30304">
      <w:pPr>
        <w:pStyle w:val="Caption"/>
        <w:rPr>
          <w:lang w:val="en-US"/>
        </w:rPr>
      </w:pPr>
      <w:bookmarkStart w:id="120" w:name="_Ref99729543"/>
      <w:r w:rsidRPr="00337E02">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6</w:t>
      </w:r>
      <w:r w:rsidR="00AD6A5F">
        <w:rPr>
          <w:lang w:val="en-US"/>
        </w:rPr>
        <w:fldChar w:fldCharType="end"/>
      </w:r>
      <w:bookmarkEnd w:id="120"/>
      <w:r w:rsidRPr="00337E02">
        <w:rPr>
          <w:lang w:val="en-US"/>
        </w:rPr>
        <w:t>. Illustration of how the</w:t>
      </w:r>
      <w:r>
        <w:rPr>
          <w:lang w:val="en-US"/>
        </w:rPr>
        <w:t xml:space="preserve"> </w:t>
      </w:r>
      <w:proofErr w:type="spellStart"/>
      <w:r>
        <w:rPr>
          <w:lang w:val="en-US"/>
        </w:rPr>
        <w:t>Gafchromic</w:t>
      </w:r>
      <w:proofErr w:type="spellEnd"/>
      <w:r>
        <w:rPr>
          <w:lang w:val="en-US"/>
        </w:rPr>
        <w:t xml:space="preserve">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D85EEA">
      <w:pPr>
        <w:rPr>
          <w:lang w:val="en-US"/>
        </w:rPr>
      </w:pPr>
    </w:p>
    <w:p w14:paraId="5A435F5A" w14:textId="77777777" w:rsidR="00BF2667" w:rsidRPr="00D85EEA" w:rsidRDefault="00BF2667" w:rsidP="00D85EEA">
      <w:pPr>
        <w:rPr>
          <w:lang w:val="en-US"/>
        </w:rPr>
      </w:pPr>
    </w:p>
    <w:p w14:paraId="40AA1843" w14:textId="0E3539C2" w:rsidR="00A405C2" w:rsidRDefault="00977C36" w:rsidP="00977C36">
      <w:pPr>
        <w:pStyle w:val="Heading4"/>
        <w:rPr>
          <w:lang w:val="en-US"/>
        </w:rPr>
      </w:pPr>
      <w:bookmarkStart w:id="121" w:name="_Ref100051198"/>
      <w:r w:rsidRPr="00977C36">
        <w:rPr>
          <w:lang w:val="en-US"/>
        </w:rPr>
        <w:lastRenderedPageBreak/>
        <w:t>Scanning</w:t>
      </w:r>
      <w:bookmarkEnd w:id="121"/>
      <w:r w:rsidRPr="00977C36">
        <w:rPr>
          <w:lang w:val="en-US"/>
        </w:rPr>
        <w:t xml:space="preserve"> </w:t>
      </w:r>
    </w:p>
    <w:p w14:paraId="0817EFDF" w14:textId="77777777" w:rsidR="00BF6949" w:rsidRDefault="00BF6949" w:rsidP="00BF6949">
      <w:pPr>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0D12A82D" w14:textId="4641F5D2" w:rsidR="00BA5323" w:rsidRDefault="00BC522D" w:rsidP="00BE7487">
      <w:pPr>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(Aldelaijan &amp; Devic, 2018)</w:t>
      </w:r>
      <w:r w:rsidR="00D67575">
        <w:rPr>
          <w:lang w:val="en-US"/>
        </w:rPr>
        <w:fldChar w:fldCharType="end"/>
      </w:r>
      <w:r w:rsidR="00D67575">
        <w:rPr>
          <w:lang w:val="en-US"/>
        </w:rPr>
        <w:t xml:space="preserve">. </w:t>
      </w:r>
      <w:r w:rsidR="00FA7F4B">
        <w:rPr>
          <w:lang w:val="en-US"/>
        </w:rPr>
        <w:t xml:space="preserve">Using the Epson scan tool v.5.1 software we turned off all 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Then the</w:t>
      </w:r>
      <w:r w:rsidR="00B96699">
        <w:rPr>
          <w:lang w:val="en-US"/>
        </w:rPr>
        <w:t xml:space="preserve"> difference between the mean</w:t>
      </w:r>
      <w:r w:rsidR="007D1F8C">
        <w:rPr>
          <w:lang w:val="en-US"/>
        </w:rPr>
        <w:t xml:space="preserve"> </w:t>
      </w:r>
      <w:r w:rsidR="002C57D2">
        <w:rPr>
          <w:lang w:val="en-US"/>
        </w:rPr>
        <w:t>intensity values of the</w:t>
      </w:r>
      <w:r w:rsidR="00B96699">
        <w:rPr>
          <w:lang w:val="en-US"/>
        </w:rPr>
        <w:t xml:space="preserve"> four</w:t>
      </w:r>
      <w:r w:rsidR="002C57D2">
        <w:rPr>
          <w:lang w:val="en-US"/>
        </w:rPr>
        <w:t xml:space="preserve"> scans were tested using analysis of va</w:t>
      </w:r>
      <w:r w:rsidR="00906062">
        <w:rPr>
          <w:lang w:val="en-US"/>
        </w:rPr>
        <w:t>riance (ANOVA)</w:t>
      </w:r>
      <w:r w:rsidR="00BC1972">
        <w:rPr>
          <w:lang w:val="en-US"/>
        </w:rPr>
        <w:t xml:space="preserve">. The method performs an F-test </w:t>
      </w:r>
      <w:r w:rsidR="00B04A03">
        <w:rPr>
          <w:lang w:val="en-US"/>
        </w:rPr>
        <w:t xml:space="preserve">by </w:t>
      </w:r>
      <w:r w:rsidR="00410ACD">
        <w:rPr>
          <w:lang w:val="en-US"/>
        </w:rPr>
        <w:t>calculating the ratio</w:t>
      </w:r>
      <w:r w:rsidR="00B04A03">
        <w:rPr>
          <w:lang w:val="en-US"/>
        </w:rPr>
        <w:t xml:space="preserve"> </w:t>
      </w:r>
      <m:oMath>
        <m:r>
          <w:rPr>
            <w:rFonts w:ascii="Cambria Math" w:eastAsiaTheme="minorEastAsia" w:hAnsi="Cambria Math"/>
            <w:lang w:val="en-US"/>
          </w:rPr>
          <m:t xml:space="preserve">F=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sidR="00B04A03">
        <w:rPr>
          <w:rFonts w:eastAsiaTheme="minorEastAsia"/>
          <w:lang w:val="en-US"/>
        </w:rPr>
        <w:t xml:space="preserve"> and </w:t>
      </w:r>
      <w:r w:rsidR="00A816A1">
        <w:rPr>
          <w:rFonts w:eastAsiaTheme="minorEastAsia"/>
          <w:lang w:val="en-US"/>
        </w:rPr>
        <w:t xml:space="preserve">finding the probability (p-value) of </w:t>
      </w:r>
      <w:r w:rsidR="00461667">
        <w:rPr>
          <w:rFonts w:eastAsiaTheme="minorEastAsia"/>
          <w:lang w:val="en-US"/>
        </w:rPr>
        <w:t xml:space="preserve">the scans being </w:t>
      </w:r>
      <w:r w:rsidR="001212F7">
        <w:rPr>
          <w:rFonts w:eastAsiaTheme="minorEastAsia"/>
          <w:lang w:val="en-US"/>
        </w:rPr>
        <w:t>significantly different</w:t>
      </w:r>
      <w:r w:rsidR="00826366">
        <w:rPr>
          <w:rFonts w:eastAsiaTheme="minorEastAsia"/>
          <w:lang w:val="en-US"/>
        </w:rPr>
        <w:t xml:space="preserve"> </w:t>
      </w:r>
      <w:r w:rsidR="00AE46A3">
        <w:rPr>
          <w:lang w:val="en-US"/>
        </w:rPr>
        <w:fldChar w:fldCharType="begin"/>
      </w:r>
      <w:r w:rsidR="00AE46A3">
        <w:rPr>
          <w:lang w:val="en-US"/>
        </w:rPr>
        <w:instrText xml:space="preserve"> ADDIN ZOTERO_ITEM CSL_CITATION {"citationID":"4vIqRzSO","properties":{"formattedCitation":"(Ross &amp; Willson, 2017)","plainCitation":"(Ross &amp; Willson, 2017)","noteIndex":0},"citationItems":[{"id":494,"uris":["http://zotero.org/users/9228513/items/SMGMV6TC"],"itemData":{"id":494,"type":"chapter","abstract":"A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sidR="00AE46A3">
        <w:rPr>
          <w:lang w:val="en-US"/>
        </w:rPr>
        <w:fldChar w:fldCharType="separate"/>
      </w:r>
      <w:r w:rsidR="00AE46A3" w:rsidRPr="00410ACD">
        <w:rPr>
          <w:rFonts w:cs="Times New Roman"/>
          <w:lang w:val="en-US"/>
        </w:rPr>
        <w:t>(Ross &amp; Willson, 2017</w:t>
      </w:r>
      <w:r w:rsidR="00826366">
        <w:rPr>
          <w:rFonts w:cs="Times New Roman"/>
          <w:lang w:val="en-US"/>
        </w:rPr>
        <w:t>, p. 21</w:t>
      </w:r>
      <w:r w:rsidR="00AE46A3" w:rsidRPr="00410ACD">
        <w:rPr>
          <w:rFonts w:cs="Times New Roman"/>
          <w:lang w:val="en-US"/>
        </w:rPr>
        <w:t>)</w:t>
      </w:r>
      <w:r w:rsidR="00AE46A3">
        <w:rPr>
          <w:lang w:val="en-US"/>
        </w:rPr>
        <w:fldChar w:fldCharType="end"/>
      </w:r>
      <w:r w:rsidR="00C14E10">
        <w:rPr>
          <w:lang w:val="en-US"/>
        </w:rPr>
        <w:t>. For a complete opaque film, light transmission should be zero. However, there will always be background noise</w:t>
      </w:r>
      <w:r w:rsidR="00722824">
        <w:rPr>
          <w:lang w:val="en-US"/>
        </w:rPr>
        <w:t xml:space="preserve">. We </w:t>
      </w:r>
      <w:r w:rsidR="004B2AEA">
        <w:rPr>
          <w:lang w:val="en-US"/>
        </w:rPr>
        <w:t xml:space="preserve">tried to mediate the background by scanning a black </w:t>
      </w:r>
      <w:r w:rsidR="001B24BD">
        <w:rPr>
          <w:lang w:val="en-US"/>
        </w:rPr>
        <w:t>film and</w:t>
      </w:r>
      <w:r w:rsidR="004B2AEA">
        <w:rPr>
          <w:lang w:val="en-US"/>
        </w:rPr>
        <w:t xml:space="preserve"> subtracted its </w:t>
      </w:r>
      <w:r w:rsidR="004B6A4B">
        <w:rPr>
          <w:lang w:val="en-US"/>
        </w:rPr>
        <w:t xml:space="preserve">OD from the irradiated films. </w:t>
      </w:r>
      <w:r w:rsidR="00E06AE3">
        <w:rPr>
          <w:lang w:val="en-US"/>
        </w:rPr>
        <w:t xml:space="preserve"> </w:t>
      </w:r>
    </w:p>
    <w:p w14:paraId="47D1E6FC" w14:textId="3A4BE811" w:rsidR="00F177E5" w:rsidRDefault="00E83660" w:rsidP="00BE7487">
      <w:pPr>
        <w:rPr>
          <w:lang w:val="en-US"/>
        </w:rPr>
      </w:pPr>
      <w:r>
        <w:rPr>
          <w:lang w:val="en-US"/>
        </w:rPr>
        <w:t xml:space="preserve">The images were saved as </w:t>
      </w:r>
      <w:r w:rsidR="00526D46">
        <w:rPr>
          <w:lang w:val="en-US"/>
        </w:rPr>
        <w:t>TIFF</w:t>
      </w:r>
      <w:r>
        <w:rPr>
          <w:lang w:val="en-US"/>
        </w:rPr>
        <w:t xml:space="preserve"> (</w:t>
      </w:r>
      <w:r w:rsidR="00526D46">
        <w:rPr>
          <w:lang w:val="en-US"/>
        </w:rPr>
        <w:t>Tag Image File Format</w:t>
      </w:r>
      <w:r>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061F73">
      <w:pPr>
        <w:pStyle w:val="Heading4"/>
        <w:rPr>
          <w:lang w:val="en-US"/>
        </w:rPr>
      </w:pPr>
      <w:r>
        <w:rPr>
          <w:lang w:val="en-US"/>
        </w:rPr>
        <w:t>Film calibration</w:t>
      </w:r>
    </w:p>
    <w:p w14:paraId="1A52FD60" w14:textId="7EFDA4A6" w:rsidR="00496FEF" w:rsidRDefault="00012214" w:rsidP="000C7056">
      <w:pPr>
        <w:rPr>
          <w:lang w:val="en-US"/>
        </w:rPr>
      </w:pPr>
      <w:r>
        <w:rPr>
          <w:lang w:val="en-US"/>
        </w:rPr>
        <w:t xml:space="preserve">Calculating </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9D3128">
        <w:rPr>
          <w:lang w:val="en-US"/>
        </w:rPr>
        <w:t xml:space="preserve"> </w:t>
      </w:r>
      <w:r w:rsidR="00DB75D4">
        <w:rPr>
          <w:lang w:val="en-US"/>
        </w:rPr>
        <w:fldChar w:fldCharType="begin"/>
      </w:r>
      <w:r w:rsidR="00DB75D4">
        <w:rPr>
          <w:lang w:val="en-US"/>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DB75D4">
        <w:rPr>
          <w:lang w:val="en-US"/>
        </w:rPr>
        <w:fldChar w:fldCharType="separate"/>
      </w:r>
      <w:r w:rsidR="00DB75D4" w:rsidRPr="00220380">
        <w:rPr>
          <w:rFonts w:cs="Times New Roman"/>
          <w:lang w:val="en-US"/>
        </w:rPr>
        <w:t>(Guido van Rossum &amp; and the Python development team, 2020)</w:t>
      </w:r>
      <w:r w:rsidR="00DB75D4">
        <w:rPr>
          <w:lang w:val="en-US"/>
        </w:rPr>
        <w:fldChar w:fldCharType="end"/>
      </w:r>
      <w:r w:rsidR="00427EDC">
        <w:rPr>
          <w:lang w:val="en-US"/>
        </w:rPr>
        <w:t xml:space="preserve"> </w:t>
      </w:r>
      <w:r w:rsidR="009D3128">
        <w:rPr>
          <w:lang w:val="en-US"/>
        </w:rPr>
        <w:t>(v.</w:t>
      </w:r>
      <w:r w:rsidR="00427EDC">
        <w:rPr>
          <w:lang w:val="en-US"/>
        </w:rPr>
        <w:t>3.8</w:t>
      </w:r>
      <w:r w:rsidR="009D3128">
        <w:rPr>
          <w:lang w:val="en-US"/>
        </w:rPr>
        <w:t>)</w:t>
      </w:r>
      <w:r w:rsidR="00C16C8B">
        <w:rPr>
          <w:lang w:val="en-US"/>
        </w:rPr>
        <w:t xml:space="preserve"> </w:t>
      </w:r>
      <w:r w:rsidR="00952B9B">
        <w:rPr>
          <w:lang w:val="en-US"/>
        </w:rPr>
        <w:t xml:space="preserve">An overview of the methodological pipeline </w:t>
      </w:r>
      <w:r w:rsidR="007A6456">
        <w:rPr>
          <w:lang w:val="en-US"/>
        </w:rPr>
        <w:t xml:space="preserve">can be seen in </w:t>
      </w:r>
      <w:r w:rsidR="00D8676A">
        <w:rPr>
          <w:lang w:val="en-US"/>
        </w:rPr>
        <w:t>(ref here)</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526CB6" w:rsidP="00496FEF">
      <w:pPr>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2F297AB0" w:rsidR="00D85EEA" w:rsidRPr="00200D09" w:rsidRDefault="00BB4015" w:rsidP="000C7056">
      <w:pPr>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 intensity.</w:t>
      </w:r>
      <w:r w:rsidR="00972D2D">
        <w:rPr>
          <w:rFonts w:eastAsiaTheme="minorEastAsia"/>
          <w:lang w:val="en-US"/>
        </w:rPr>
        <w:t xml:space="preserve"> </w:t>
      </w:r>
      <w:r w:rsidR="00E76FEE">
        <w:rPr>
          <w:rFonts w:eastAsiaTheme="minorEastAsia"/>
          <w:lang w:val="en-US"/>
        </w:rPr>
        <w:t xml:space="preserve">Because of the different </w:t>
      </w:r>
      <w:r w:rsidR="002131DA">
        <w:rPr>
          <w:rFonts w:eastAsiaTheme="minorEastAsia"/>
          <w:lang w:val="en-US"/>
        </w:rPr>
        <w:t xml:space="preserve">response patterns mentioned in </w:t>
      </w:r>
      <w:r w:rsidR="002131DA">
        <w:rPr>
          <w:rFonts w:eastAsiaTheme="minorEastAsia"/>
          <w:lang w:val="en-US"/>
        </w:rPr>
        <w:fldChar w:fldCharType="begin"/>
      </w:r>
      <w:r w:rsidR="002131DA">
        <w:rPr>
          <w:rFonts w:eastAsiaTheme="minorEastAsia"/>
          <w:lang w:val="en-US"/>
        </w:rPr>
        <w:instrText xml:space="preserve"> REF _Ref100230652 \r \h </w:instrText>
      </w:r>
      <w:r w:rsidR="000C7056">
        <w:rPr>
          <w:rFonts w:eastAsiaTheme="minorEastAsia"/>
          <w:lang w:val="en-US"/>
        </w:rPr>
        <w:instrText xml:space="preserve"> \* MERGEFORMAT </w:instrText>
      </w:r>
      <w:r w:rsidR="002131DA">
        <w:rPr>
          <w:rFonts w:eastAsiaTheme="minorEastAsia"/>
          <w:lang w:val="en-US"/>
        </w:rPr>
      </w:r>
      <w:r w:rsidR="002131DA">
        <w:rPr>
          <w:rFonts w:eastAsiaTheme="minorEastAsia"/>
          <w:lang w:val="en-US"/>
        </w:rPr>
        <w:fldChar w:fldCharType="separate"/>
      </w:r>
      <w:r w:rsidR="000E19EF">
        <w:rPr>
          <w:rFonts w:eastAsiaTheme="minorEastAsia"/>
          <w:lang w:val="en-US"/>
        </w:rPr>
        <w:t>2.1.2.1</w:t>
      </w:r>
      <w:r w:rsidR="002131DA">
        <w:rPr>
          <w:rFonts w:eastAsiaTheme="minorEastAsia"/>
          <w:lang w:val="en-US"/>
        </w:rPr>
        <w:fldChar w:fldCharType="end"/>
      </w:r>
      <w:r w:rsidR="00644760">
        <w:rPr>
          <w:rFonts w:eastAsiaTheme="minorEastAsia"/>
          <w:lang w:val="en-US"/>
        </w:rPr>
        <w:t xml:space="preserve"> </w:t>
      </w:r>
      <w:r w:rsidR="000C7056">
        <w:rPr>
          <w:rFonts w:eastAsiaTheme="minorEastAsia"/>
          <w:lang w:val="en-US"/>
        </w:rPr>
        <w:t>film registration was necessary to achieve geometrical alignment of the films.</w:t>
      </w:r>
      <w:r w:rsidR="003664F2">
        <w:rPr>
          <w:rFonts w:eastAsiaTheme="minorEastAsia"/>
          <w:lang w:val="en-US"/>
        </w:rPr>
        <w:t xml:space="preserve"> The only </w:t>
      </w:r>
      <w:r w:rsidR="00481C6A">
        <w:rPr>
          <w:rFonts w:eastAsiaTheme="minorEastAsia"/>
          <w:lang w:val="en-US"/>
        </w:rPr>
        <w:t xml:space="preserve">possible displacements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 was done</w:t>
      </w:r>
      <w:r w:rsidR="007C679C">
        <w:rPr>
          <w:rFonts w:eastAsiaTheme="minorEastAsia"/>
          <w:lang w:val="en-US"/>
        </w:rPr>
        <w:t xml:space="preserve">. </w:t>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proofErr w:type="spellStart"/>
      <w:r w:rsidR="00F4239E">
        <w:rPr>
          <w:rFonts w:eastAsiaTheme="minorEastAsia"/>
          <w:i/>
          <w:iCs/>
          <w:lang w:val="en-US"/>
        </w:rPr>
        <w:t>pystackreg</w:t>
      </w:r>
      <w:proofErr w:type="spellEnd"/>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 xml:space="preserve">is a port of the </w:t>
      </w:r>
      <w:proofErr w:type="spellStart"/>
      <w:r w:rsidR="00534E25">
        <w:rPr>
          <w:rFonts w:eastAsiaTheme="minorEastAsia"/>
          <w:lang w:val="en-US"/>
        </w:rPr>
        <w:t>imageJ</w:t>
      </w:r>
      <w:proofErr w:type="spellEnd"/>
      <w:r w:rsidR="002F60AB">
        <w:rPr>
          <w:rFonts w:eastAsiaTheme="minorEastAsia"/>
          <w:lang w:val="en-US"/>
        </w:rPr>
        <w:t xml:space="preserve"> extension </w:t>
      </w:r>
      <w:proofErr w:type="spellStart"/>
      <w:r w:rsidR="002F60AB">
        <w:rPr>
          <w:rFonts w:eastAsiaTheme="minorEastAsia"/>
          <w:lang w:val="en-US"/>
        </w:rPr>
        <w:t>TurboReg</w:t>
      </w:r>
      <w:proofErr w:type="spellEnd"/>
      <w:r w:rsidR="002F60AB">
        <w:rPr>
          <w:rFonts w:eastAsiaTheme="minorEastAsia"/>
          <w:lang w:val="en-US"/>
        </w:rPr>
        <w:t>/</w:t>
      </w:r>
      <w:proofErr w:type="spellStart"/>
      <w:r w:rsidR="002F60AB">
        <w:rPr>
          <w:rFonts w:eastAsiaTheme="minorEastAsia"/>
          <w:lang w:val="en-US"/>
        </w:rPr>
        <w:t>StackReg</w:t>
      </w:r>
      <w:proofErr w:type="spellEnd"/>
      <w:r w:rsidR="002F60AB">
        <w:rPr>
          <w:rFonts w:eastAsiaTheme="minorEastAsia"/>
          <w:lang w:val="en-US"/>
        </w:rPr>
        <w:t xml:space="preserve"> </w:t>
      </w:r>
      <w:r w:rsidR="007E3CE3">
        <w:rPr>
          <w:rFonts w:eastAsiaTheme="minorEastAsia"/>
          <w:lang w:val="en-US"/>
        </w:rPr>
        <w:t xml:space="preserve">written by </w:t>
      </w:r>
      <w:r w:rsidR="00F442F6">
        <w:rPr>
          <w:rFonts w:eastAsiaTheme="minorEastAsia"/>
          <w:lang w:val="en-US"/>
        </w:rPr>
        <w:fldChar w:fldCharType="begin"/>
      </w:r>
      <w:r w:rsidR="004F417F">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F442F6">
        <w:rPr>
          <w:rFonts w:eastAsiaTheme="minorEastAsia"/>
          <w:lang w:val="en-US"/>
        </w:rPr>
        <w:fldChar w:fldCharType="separate"/>
      </w:r>
      <w:r w:rsidR="00F442F6" w:rsidRPr="00B716EF">
        <w:rPr>
          <w:rFonts w:cs="Times New Roman"/>
          <w:lang w:val="en-US"/>
        </w:rPr>
        <w:t>Thevenaz et al.</w:t>
      </w:r>
      <w:r w:rsidR="00F442F6">
        <w:rPr>
          <w:rFonts w:eastAsiaTheme="minorEastAsia"/>
          <w:lang w:val="en-US"/>
        </w:rPr>
        <w:fldChar w:fldCharType="end"/>
      </w:r>
      <w:r w:rsidR="00A624F7">
        <w:rPr>
          <w:rFonts w:eastAsiaTheme="minorEastAsia"/>
          <w:lang w:val="en-US"/>
        </w:rPr>
        <w:t>.</w:t>
      </w:r>
      <w:r w:rsidR="00D80254">
        <w:rPr>
          <w:rFonts w:eastAsiaTheme="minorEastAsia"/>
          <w:lang w:val="en-US"/>
        </w:rPr>
        <w:t xml:space="preserve"> and is based on his 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92594A">
        <w:rPr>
          <w:rFonts w:eastAsiaTheme="minorEastAsia"/>
          <w:i/>
          <w:iCs/>
          <w:lang w:val="en-US"/>
        </w:rPr>
        <w:t>.</w:t>
      </w:r>
    </w:p>
    <w:p w14:paraId="6DCE6174" w14:textId="02D00DEF" w:rsidR="00234685" w:rsidRDefault="00560982" w:rsidP="00BE7487">
      <w:pPr>
        <w:rPr>
          <w:rFonts w:eastAsiaTheme="minorEastAsia"/>
          <w:lang w:val="en-US"/>
        </w:rPr>
      </w:pPr>
      <w:proofErr w:type="spellStart"/>
      <w:r>
        <w:rPr>
          <w:lang w:val="en-US"/>
        </w:rPr>
        <w:t>Turboreg</w:t>
      </w:r>
      <w:proofErr w:type="spellEnd"/>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w:t>
      </w:r>
      <w:r w:rsidR="001248F2">
        <w:rPr>
          <w:rFonts w:eastAsiaTheme="minorEastAsia"/>
          <w:lang w:val="en-US"/>
        </w:rPr>
        <w:lastRenderedPageBreak/>
        <w:t xml:space="preserve">pixel. </w:t>
      </w:r>
      <w:proofErr w:type="spellStart"/>
      <w:r w:rsidR="005868EE">
        <w:rPr>
          <w:rFonts w:eastAsiaTheme="minorEastAsia"/>
          <w:lang w:val="en-US"/>
        </w:rPr>
        <w:t>Turboreg</w:t>
      </w:r>
      <w:proofErr w:type="spellEnd"/>
      <w:r w:rsidR="005868EE">
        <w:rPr>
          <w:rFonts w:eastAsiaTheme="minorEastAsia"/>
          <w:lang w:val="en-US"/>
        </w:rPr>
        <w:t xml:space="preserve">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526CB6" w:rsidP="00234685">
      <w:pPr>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BE7487">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526CB6" w:rsidP="00BE7487">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620965FC" w14:textId="1C6406F8" w:rsidR="00D161D9" w:rsidRPr="009C0650" w:rsidRDefault="00E338F1" w:rsidP="00BE7487">
      <w:pPr>
        <w:rPr>
          <w:lang w:val="en-US"/>
        </w:rPr>
      </w:pPr>
      <w:r>
        <w:rPr>
          <w:lang w:val="en-US"/>
        </w:rPr>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94427E">
        <w:rPr>
          <w:lang w:val="en-US"/>
        </w:rPr>
      </w:r>
      <w:r w:rsidR="0094427E">
        <w:rPr>
          <w:lang w:val="en-US"/>
        </w:rPr>
        <w:fldChar w:fldCharType="separate"/>
      </w:r>
      <w:r w:rsidR="000E19EF">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proofErr w:type="spellStart"/>
      <w:r w:rsidR="009C0650">
        <w:rPr>
          <w:i/>
          <w:iCs/>
          <w:lang w:val="en-US"/>
        </w:rPr>
        <w:t>Pystackreg</w:t>
      </w:r>
      <w:proofErr w:type="spellEnd"/>
      <w:r w:rsidR="009C0650">
        <w:rPr>
          <w:i/>
          <w:iCs/>
          <w:lang w:val="en-US"/>
        </w:rPr>
        <w:t xml:space="preserve">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 into the image was done.</w:t>
      </w:r>
      <w:r w:rsidR="00F81836">
        <w:rPr>
          <w:lang w:val="en-US"/>
        </w:rPr>
        <w:t xml:space="preserve"> When registering the measurement films, it was necessary to dull the intensity of the background as well as cropping the image.</w:t>
      </w:r>
      <w:r w:rsidR="0082700B">
        <w:rPr>
          <w:lang w:val="en-US"/>
        </w:rPr>
        <w:t xml:space="preserve"> For</w:t>
      </w:r>
      <w:r w:rsidR="00AE3DAA">
        <w:rPr>
          <w:lang w:val="en-US"/>
        </w:rPr>
        <w:t xml:space="preserve"> survival analysis, which we will get into</w:t>
      </w:r>
      <w:r w:rsidR="002A535A">
        <w:rPr>
          <w:lang w:val="en-US"/>
        </w:rPr>
        <w:t xml:space="preserve"> in</w:t>
      </w:r>
      <w:r w:rsidR="00AE3DAA">
        <w:rPr>
          <w:lang w:val="en-US"/>
        </w:rPr>
        <w:t xml:space="preserve"> (ref here), </w:t>
      </w:r>
      <w:r w:rsidR="002A535A">
        <w:rPr>
          <w:lang w:val="en-US"/>
        </w:rPr>
        <w:t xml:space="preserve">dosimetry films were registered to the scanned images of the cell flasks. </w:t>
      </w:r>
      <w:r w:rsidR="00C81D3E">
        <w:rPr>
          <w:lang w:val="en-US"/>
        </w:rPr>
        <w:t xml:space="preserve">Because of the increased difference, it was necessary to </w:t>
      </w:r>
      <w:r w:rsidR="00BE551B">
        <w:rPr>
          <w:lang w:val="en-US"/>
        </w:rPr>
        <w:t xml:space="preserve">create binary maps to enhance the </w:t>
      </w:r>
      <w:r w:rsidR="004D63D1">
        <w:rPr>
          <w:lang w:val="en-US"/>
        </w:rPr>
        <w:t xml:space="preserve">similar shapes of the images. E.g., for striped GRID we </w:t>
      </w:r>
      <w:r w:rsidR="009E3DD6">
        <w:rPr>
          <w:lang w:val="en-US"/>
        </w:rPr>
        <w:t>see a dark striped patch</w:t>
      </w:r>
      <w:r w:rsidR="005A6FB4">
        <w:rPr>
          <w:lang w:val="en-US"/>
        </w:rPr>
        <w:t>es</w:t>
      </w:r>
      <w:r w:rsidR="009E3DD6">
        <w:rPr>
          <w:lang w:val="en-US"/>
        </w:rPr>
        <w:t xml:space="preserve"> in the </w:t>
      </w:r>
      <w:r w:rsidR="008007C0">
        <w:rPr>
          <w:lang w:val="en-US"/>
        </w:rPr>
        <w:t>peak area</w:t>
      </w:r>
      <w:r w:rsidR="00F91FE9">
        <w:rPr>
          <w:lang w:val="en-US"/>
        </w:rPr>
        <w:t>. In the cell flasks you s</w:t>
      </w:r>
      <w:r w:rsidR="005A6FB4">
        <w:rPr>
          <w:lang w:val="en-US"/>
        </w:rPr>
        <w:t xml:space="preserve">ee a decrease in survival in the same </w:t>
      </w:r>
      <w:r w:rsidR="008007C0">
        <w:rPr>
          <w:lang w:val="en-US"/>
        </w:rPr>
        <w:t>area.</w:t>
      </w:r>
    </w:p>
    <w:p w14:paraId="053E8096" w14:textId="3D9396B5" w:rsidR="00772F2A" w:rsidRPr="0018391D" w:rsidRDefault="00666B6C" w:rsidP="00BE7487">
      <w:pPr>
        <w:rPr>
          <w:lang w:val="en-US"/>
        </w:rPr>
      </w:pPr>
      <w:r>
        <w:rPr>
          <w:lang w:val="en-US"/>
        </w:rPr>
        <w:t xml:space="preserve">We chose to use </w:t>
      </w:r>
      <w:r w:rsidR="00E031D8">
        <w:rPr>
          <w:lang w:val="en-US"/>
        </w:rPr>
        <w:t>a</w:t>
      </w:r>
      <w:r w:rsidR="00C95D62">
        <w:rPr>
          <w:lang w:val="en-US"/>
        </w:rPr>
        <w:t xml:space="preserve"> package called </w:t>
      </w:r>
      <w:proofErr w:type="spellStart"/>
      <w:proofErr w:type="gramStart"/>
      <w:r w:rsidR="00C95D62">
        <w:rPr>
          <w:i/>
          <w:iCs/>
          <w:lang w:val="en-US"/>
        </w:rPr>
        <w:t>skimage.transform</w:t>
      </w:r>
      <w:proofErr w:type="spellEnd"/>
      <w:proofErr w:type="gramEnd"/>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769A0BA0" w:rsidR="006D2822" w:rsidRDefault="00526CB6" w:rsidP="006D2822">
      <w:pPr>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4E8883B1" w14:textId="06A524F1" w:rsidR="00C56592" w:rsidRDefault="00B36C38" w:rsidP="00BE7487">
      <w:pPr>
        <w:rPr>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was used called bi-cubic interpolatio</w:t>
      </w:r>
      <w:r w:rsidR="00C627AD">
        <w:rPr>
          <w:rFonts w:eastAsiaTheme="minorEastAsia"/>
          <w:lang w:val="en-US"/>
        </w:rPr>
        <w:t xml:space="preserve">n.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7C47EB">
        <w:rPr>
          <w:rFonts w:eastAsiaTheme="minorEastAsia"/>
          <w:lang w:val="en-US"/>
        </w:rPr>
        <w:t xml:space="preserve"> </w:t>
      </w:r>
      <w:r w:rsidR="00C627AD">
        <w:rPr>
          <w:rFonts w:eastAsiaTheme="minorEastAsia"/>
          <w:lang w:val="en-US"/>
        </w:rPr>
        <w:t xml:space="preserve"> </w:t>
      </w:r>
      <w:r>
        <w:rPr>
          <w:rFonts w:eastAsiaTheme="minorEastAsia"/>
          <w:lang w:val="en-US"/>
        </w:rPr>
        <w:t xml:space="preserve"> </w:t>
      </w:r>
    </w:p>
    <w:p w14:paraId="26F6D778" w14:textId="176292B9" w:rsidR="00BA0630" w:rsidRDefault="000772C1" w:rsidP="00BE7487">
      <w:pPr>
        <w:rPr>
          <w:lang w:val="en-US"/>
        </w:rPr>
      </w:pPr>
      <w:r>
        <w:rPr>
          <w:lang w:val="en-US"/>
        </w:rPr>
        <w:t>In the cut area of the films a transparent white color appears</w:t>
      </w:r>
      <w:r w:rsidR="00F51AB9">
        <w:rPr>
          <w:lang w:val="en-US"/>
        </w:rPr>
        <w:t xml:space="preserve">. </w:t>
      </w:r>
      <w:r w:rsidR="00373BF6">
        <w:rPr>
          <w:lang w:val="en-US"/>
        </w:rPr>
        <w:t>These areas are undesirable, we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 It has been shown that the size of the ROI affects the dosimetry</w:t>
      </w:r>
      <w:r w:rsidR="00F279E5">
        <w:rPr>
          <w:lang w:val="en-US"/>
        </w:rPr>
        <w:t>, and for field sizes (</w:t>
      </w:r>
      <w:r w:rsidR="003A5C87">
        <w:rPr>
          <w:lang w:val="en-US"/>
        </w:rPr>
        <w:t xml:space="preserve">area of radiation field </w:t>
      </w:r>
      <w:r w:rsidR="009A03C7">
        <w:rPr>
          <w:lang w:val="en-US"/>
        </w:rPr>
        <w:t xml:space="preserve">at </w:t>
      </w:r>
      <w:r w:rsidR="003405D2">
        <w:rPr>
          <w:lang w:val="en-US"/>
        </w:rPr>
        <w:t>a specified SDD</w:t>
      </w:r>
      <w:r w:rsidR="00F279E5">
        <w:rPr>
          <w:lang w:val="en-US"/>
        </w:rPr>
        <w:t>)</w:t>
      </w:r>
      <w:r w:rsidR="003405D2">
        <w:rPr>
          <w:lang w:val="en-US"/>
        </w:rPr>
        <w:t xml:space="preserve"> larger than 10 x 10 m</w:t>
      </w:r>
      <w:r w:rsidR="0015334E">
        <w:rPr>
          <w:lang w:val="en-US"/>
        </w:rPr>
        <w:t>m</w:t>
      </w:r>
      <w:r w:rsidR="0015334E">
        <w:rPr>
          <w:vertAlign w:val="superscript"/>
          <w:lang w:val="en-US"/>
        </w:rPr>
        <w:t>2</w:t>
      </w:r>
      <w:r w:rsidR="00054969">
        <w:rPr>
          <w:lang w:val="en-US"/>
        </w:rPr>
        <w:t xml:space="preserve"> </w:t>
      </w:r>
      <w:r w:rsidR="0015334E">
        <w:rPr>
          <w:lang w:val="en-US"/>
        </w:rPr>
        <w:t xml:space="preserve">an ROI of 4 x 4 </w:t>
      </w:r>
      <w:r w:rsidR="0015334E">
        <w:rPr>
          <w:lang w:val="en-US"/>
        </w:rPr>
        <w:lastRenderedPageBreak/>
        <w:t>mm</w:t>
      </w:r>
      <w:r w:rsidR="0015334E">
        <w:rPr>
          <w:vertAlign w:val="superscript"/>
          <w:lang w:val="en-US"/>
        </w:rPr>
        <w:t>2</w:t>
      </w:r>
      <w:r w:rsidR="0015334E">
        <w:rPr>
          <w:lang w:val="en-US"/>
        </w:rPr>
        <w:t xml:space="preserve"> is recommended </w:t>
      </w:r>
      <w:r w:rsidR="007504A6">
        <w:rPr>
          <w:lang w:val="en-US"/>
        </w:rPr>
        <w:fldChar w:fldCharType="begin"/>
      </w:r>
      <w:r w:rsidR="007504A6">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7504A6">
        <w:rPr>
          <w:lang w:val="en-US"/>
        </w:rPr>
        <w:fldChar w:fldCharType="separate"/>
      </w:r>
      <w:r w:rsidR="007504A6" w:rsidRPr="00754691">
        <w:rPr>
          <w:rFonts w:cs="Times New Roman"/>
          <w:lang w:val="en-US"/>
        </w:rPr>
        <w:t>(Gholizadeh Sendani et al., 2018)</w:t>
      </w:r>
      <w:r w:rsidR="007504A6">
        <w:rPr>
          <w:lang w:val="en-US"/>
        </w:rPr>
        <w:fldChar w:fldCharType="end"/>
      </w:r>
      <w:r w:rsidR="00754691">
        <w:rPr>
          <w:lang w:val="en-US"/>
        </w:rPr>
        <w:t xml:space="preserve">. </w:t>
      </w:r>
      <w:r w:rsidR="00CC3E63">
        <w:rPr>
          <w:lang w:val="en-US"/>
        </w:rPr>
        <w:t>To validate the choice of ROI we</w:t>
      </w:r>
      <w:r w:rsidR="003D5241">
        <w:rPr>
          <w:lang w:val="en-US"/>
        </w:rPr>
        <w:t xml:space="preserve"> tested 2 x 2 mm</w:t>
      </w:r>
      <w:r w:rsidR="003D5241">
        <w:rPr>
          <w:vertAlign w:val="superscript"/>
          <w:lang w:val="en-US"/>
        </w:rPr>
        <w:t>2</w:t>
      </w:r>
      <w:r w:rsidR="003D5241">
        <w:rPr>
          <w:lang w:val="en-US"/>
        </w:rPr>
        <w:t xml:space="preserve"> and 3 x 3 mm</w:t>
      </w:r>
      <w:r w:rsidR="003D5241">
        <w:rPr>
          <w:vertAlign w:val="superscript"/>
          <w:lang w:val="en-US"/>
        </w:rPr>
        <w:t>2</w:t>
      </w:r>
      <w:r w:rsidR="003D5241">
        <w:rPr>
          <w:lang w:val="en-US"/>
        </w:rPr>
        <w:t xml:space="preserve"> ROIs and compared </w:t>
      </w:r>
      <w:r w:rsidR="00CC3E63">
        <w:rPr>
          <w:lang w:val="en-US"/>
        </w:rPr>
        <w:t>the relative error in</w:t>
      </w:r>
      <w:r w:rsidR="000662A2">
        <w:rPr>
          <w:lang w:val="en-US"/>
        </w:rPr>
        <w:t xml:space="preserve"> dose for open field irradiation</w:t>
      </w:r>
      <w:r w:rsidR="00687472">
        <w:rPr>
          <w:lang w:val="en-US"/>
        </w:rPr>
        <w:t xml:space="preserve"> for the measurement films. </w:t>
      </w:r>
    </w:p>
    <w:p w14:paraId="303815F9" w14:textId="30D36D9D" w:rsidR="00093FE9" w:rsidRDefault="001A3781" w:rsidP="00BE7487">
      <w:pPr>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w:t>
      </w:r>
      <w:proofErr w:type="spellStart"/>
      <w:r w:rsidR="00E702D2">
        <w:rPr>
          <w:lang w:val="en-US"/>
        </w:rPr>
        <w:t>netOD</w:t>
      </w:r>
      <w:proofErr w:type="spellEnd"/>
      <w:r w:rsidR="00E702D2">
        <w:rPr>
          <w:lang w:val="en-US"/>
        </w:rPr>
        <w:t xml:space="preserve">.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594E3B" w14:paraId="0BA17D57" w14:textId="77777777" w:rsidTr="00E52702">
        <w:tc>
          <w:tcPr>
            <w:tcW w:w="8815" w:type="dxa"/>
          </w:tcPr>
          <w:p w14:paraId="3F943EF9" w14:textId="32FED0A9" w:rsidR="00102B67" w:rsidRPr="00754691" w:rsidRDefault="00102B67" w:rsidP="00AC7E21">
            <w:pPr>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e>
                    </m:d>
                    <m:r>
                      <w:rPr>
                        <w:rFonts w:ascii="Cambria Math" w:hAnsi="Cambria Math"/>
                        <w:lang w:val="en-US"/>
                      </w:rPr>
                      <m:t xml:space="preserve"> ,</m:t>
                    </m:r>
                  </m:e>
                </m:func>
              </m:oMath>
            </m:oMathPara>
          </w:p>
        </w:tc>
        <w:tc>
          <w:tcPr>
            <w:tcW w:w="536" w:type="dxa"/>
          </w:tcPr>
          <w:p w14:paraId="3540A25C" w14:textId="77777777" w:rsidR="00102B67" w:rsidRPr="00754691" w:rsidRDefault="00102B67" w:rsidP="00AC7E21">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3</w:t>
            </w:r>
            <w:r>
              <w:fldChar w:fldCharType="end"/>
            </w:r>
          </w:p>
        </w:tc>
      </w:tr>
    </w:tbl>
    <w:p w14:paraId="54FE15F0" w14:textId="280AAB6A" w:rsidR="005C3455" w:rsidRPr="00373F00" w:rsidRDefault="00DF4F15" w:rsidP="00BE7487">
      <w:pPr>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0E3D7B">
        <w:rPr>
          <w:rFonts w:eastAsiaTheme="minorEastAsia"/>
          <w:lang w:val="en-US"/>
        </w:rPr>
        <w:instrText xml:space="preserve"> ADDIN ZOTERO_ITEM CSL_CITATION {"citationID":"vD9UPuLZ","properties":{"formattedCitation":"(Devic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0E3D7B">
        <w:rPr>
          <w:rFonts w:eastAsiaTheme="minorEastAsia"/>
          <w:lang w:val="en-US"/>
        </w:rPr>
        <w:fldChar w:fldCharType="separate"/>
      </w:r>
      <w:r w:rsidR="000E3D7B" w:rsidRPr="00A42956">
        <w:rPr>
          <w:rFonts w:cs="Times New Roman"/>
          <w:lang w:val="en-US"/>
        </w:rPr>
        <w:t>(Devic et al., 2016)</w:t>
      </w:r>
      <w:r w:rsidR="000E3D7B">
        <w:rPr>
          <w:rFonts w:eastAsiaTheme="minorEastAsia"/>
          <w:lang w:val="en-US"/>
        </w:rPr>
        <w:fldChar w:fldCharType="end"/>
      </w:r>
      <w:r w:rsidR="00E4037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1/σ</m:t>
                </m:r>
              </m:e>
              <m:sub>
                <m:r>
                  <w:rPr>
                    <w:rFonts w:ascii="Cambria Math" w:eastAsiaTheme="minorEastAsia" w:hAnsi="Cambria Math"/>
                    <w:lang w:val="en-US"/>
                  </w:rPr>
                  <m:t>PV</m:t>
                </m:r>
              </m:sub>
              <m:sup>
                <m:r>
                  <w:rPr>
                    <w:rFonts w:ascii="Cambria Math" w:eastAsiaTheme="minorEastAsia" w:hAnsi="Cambria Math"/>
                    <w:lang w:val="en-US"/>
                  </w:rPr>
                  <m:t>2</m:t>
                </m:r>
              </m:sup>
            </m:sSubSup>
          </m:num>
          <m:den>
            <m:nary>
              <m:naryPr>
                <m:chr m:val="∑"/>
                <m:limLoc m:val="subSup"/>
                <m:ctrlPr>
                  <w:rPr>
                    <w:rFonts w:ascii="Cambria Math" w:eastAsiaTheme="minorEastAsia" w:hAnsi="Cambria Math"/>
                    <w:i/>
                    <w:lang w:val="en-US"/>
                  </w:rPr>
                </m:ctrlPr>
              </m:naryPr>
              <m:sub>
                <m:r>
                  <w:rPr>
                    <w:rFonts w:ascii="Cambria Math" w:eastAsiaTheme="minorEastAsia" w:hAnsi="Cambria Math"/>
                    <w:lang w:val="en-US"/>
                  </w:rPr>
                  <m:t xml:space="preserve">i=1 </m:t>
                </m:r>
              </m:sub>
              <m:sup>
                <m:r>
                  <w:rPr>
                    <w:rFonts w:ascii="Cambria Math" w:eastAsiaTheme="minorEastAsia" w:hAnsi="Cambria Math"/>
                    <w:lang w:val="en-US"/>
                  </w:rPr>
                  <m:t>n</m:t>
                </m:r>
              </m:sup>
              <m:e>
                <m:r>
                  <w:rPr>
                    <w:rFonts w:ascii="Cambria Math" w:eastAsiaTheme="minorEastAsia" w:hAnsi="Cambria Math"/>
                    <w:lang w:val="en-US"/>
                  </w:rPr>
                  <m:t>1/</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PV</m:t>
                    </m:r>
                  </m:sub>
                  <m:sup>
                    <m:r>
                      <w:rPr>
                        <w:rFonts w:ascii="Cambria Math" w:eastAsiaTheme="minorEastAsia" w:hAnsi="Cambria Math"/>
                        <w:lang w:val="en-US"/>
                      </w:rPr>
                      <m:t>2</m:t>
                    </m:r>
                  </m:sup>
                </m:sSubSup>
              </m:e>
            </m:nary>
          </m:den>
        </m:f>
        <m:r>
          <w:rPr>
            <w:rFonts w:ascii="Cambria Math" w:eastAsiaTheme="minorEastAsia" w:hAnsi="Cambria Math"/>
            <w:lang w:val="en-US"/>
          </w:rPr>
          <m:t xml:space="preserve"> </m:t>
        </m:r>
      </m:oMath>
      <w:r w:rsidR="00364052">
        <w:rPr>
          <w:rFonts w:eastAsiaTheme="minorEastAsia"/>
          <w:lang w:val="en-US"/>
        </w:rPr>
        <w:t>.</w:t>
      </w:r>
      <w:r w:rsidR="00E16977">
        <w:rPr>
          <w:rFonts w:eastAsiaTheme="minorEastAsia"/>
          <w:lang w:val="en-US"/>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Pr>
          <w:rFonts w:eastAsiaTheme="minorEastAsia"/>
          <w:lang w:val="en-US"/>
        </w:rPr>
        <w:t xml:space="preserve"> 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proofErr w:type="spellStart"/>
      <w:r w:rsidR="002C2803">
        <w:rPr>
          <w:rFonts w:eastAsiaTheme="minorEastAsia"/>
          <w:lang w:val="en-US"/>
        </w:rPr>
        <w:t>dosepoint</w:t>
      </w:r>
      <w:proofErr w:type="spellEnd"/>
      <w:r w:rsidR="002C2803">
        <w:rPr>
          <w:rFonts w:eastAsiaTheme="minorEastAsia"/>
          <w:lang w:val="en-US"/>
        </w:rPr>
        <w:t xml:space="preserve"> to have 8 accom</w:t>
      </w:r>
      <w:r w:rsidR="00A5547D">
        <w:rPr>
          <w:rFonts w:eastAsiaTheme="minorEastAsia"/>
          <w:lang w:val="en-US"/>
        </w:rPr>
        <w:t>panying films for increased a</w:t>
      </w:r>
      <w:commentRangeStart w:id="122"/>
      <w:r w:rsidR="00A5547D">
        <w:rPr>
          <w:rFonts w:eastAsiaTheme="minorEastAsia"/>
          <w:lang w:val="en-US"/>
        </w:rPr>
        <w:t>ccuracy</w:t>
      </w:r>
      <w:commentRangeEnd w:id="122"/>
      <w:r w:rsidR="000D22E4">
        <w:rPr>
          <w:rStyle w:val="CommentReference"/>
        </w:rPr>
        <w:commentReference w:id="122"/>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284F6A">
        <w:rPr>
          <w:lang w:val="en-US"/>
        </w:rPr>
      </w:r>
      <w:r w:rsidR="00284F6A">
        <w:rPr>
          <w:lang w:val="en-US"/>
        </w:rPr>
        <w:fldChar w:fldCharType="separate"/>
      </w:r>
      <w:r w:rsidR="00284F6A" w:rsidRPr="00754691">
        <w:rPr>
          <w:noProof/>
          <w:lang w:val="en-US"/>
        </w:rPr>
        <w:t>2</w:t>
      </w:r>
      <w:r w:rsidR="00284F6A" w:rsidRPr="00754691">
        <w:rPr>
          <w:lang w:val="en-US"/>
        </w:rPr>
        <w:noBreakHyphen/>
      </w:r>
      <w:r w:rsidR="00284F6A" w:rsidRPr="00754691">
        <w:rPr>
          <w:noProof/>
          <w:lang w:val="en-US"/>
        </w:rPr>
        <w:t>2</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50CE16BA" w:rsidR="00E315F0" w:rsidRPr="00623234" w:rsidRDefault="00526CB6" w:rsidP="003477DB">
            <w:pPr>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2A888B9D" w:rsidR="00E315F0" w:rsidRPr="00754691" w:rsidRDefault="00E315F0" w:rsidP="003477DB">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4</w:t>
            </w:r>
            <w:r>
              <w:fldChar w:fldCharType="end"/>
            </w:r>
          </w:p>
        </w:tc>
      </w:tr>
    </w:tbl>
    <w:p w14:paraId="067E9C52" w14:textId="3B1824FA" w:rsidR="00546762" w:rsidRDefault="00A0141F" w:rsidP="00ED7362">
      <w:pPr>
        <w:rPr>
          <w:rFonts w:eastAsiaTheme="minorEastAsia"/>
          <w:lang w:val="en-US"/>
        </w:rPr>
      </w:pPr>
      <w:r>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using th</w:t>
      </w:r>
      <w:commentRangeStart w:id="123"/>
      <w:r w:rsidR="00546762">
        <w:rPr>
          <w:rFonts w:eastAsiaTheme="minorEastAsia"/>
          <w:lang w:val="en-US"/>
        </w:rPr>
        <w:t>e standard deviation of</w:t>
      </w:r>
      <w:r w:rsidR="00AD1CE0">
        <w:rPr>
          <w:rFonts w:eastAsiaTheme="minorEastAsia"/>
          <w:lang w:val="en-US"/>
        </w:rPr>
        <w:t xml:space="preserve"> a sampl</w:t>
      </w:r>
      <w:commentRangeEnd w:id="123"/>
      <w:r w:rsidR="001E4F8F">
        <w:rPr>
          <w:rStyle w:val="CommentReference"/>
        </w:rPr>
        <w:commentReference w:id="123"/>
      </w:r>
      <w:r w:rsidR="00AD1CE0">
        <w:rPr>
          <w:rFonts w:eastAsiaTheme="minorEastAsia"/>
          <w:lang w:val="en-US"/>
        </w:rPr>
        <w:t>e mean</w:t>
      </w:r>
      <w:r w:rsidR="002428E9">
        <w:rPr>
          <w:rFonts w:eastAsiaTheme="minorEastAsia"/>
          <w:lang w:val="en-US"/>
        </w:rPr>
        <w:t xml:space="preserve"> </w:t>
      </w:r>
      <w:r w:rsidR="001513CA">
        <w:rPr>
          <w:rFonts w:eastAsiaTheme="minorEastAsia"/>
          <w:lang w:val="en-US"/>
        </w:rPr>
        <w:t>scatter</w:t>
      </w:r>
      <w:r w:rsidR="00AD1CE0">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AD1CE0">
        <w:rPr>
          <w:rFonts w:eastAsiaTheme="minorEastAsia"/>
          <w:lang w:val="en-US"/>
        </w:rPr>
        <w:t xml:space="preserve"> </w:t>
      </w:r>
      <w:r w:rsidR="00546762">
        <w:rPr>
          <w:rFonts w:eastAsiaTheme="minorEastAsia"/>
          <w:lang w:val="en-US"/>
        </w:rPr>
        <w:t xml:space="preserve"> </w:t>
      </w:r>
    </w:p>
    <w:p w14:paraId="66687E34" w14:textId="4225EC49" w:rsidR="00546762" w:rsidRPr="0083791E" w:rsidRDefault="00526CB6" w:rsidP="00C40A33">
      <w:pPr>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Sub>
            </m:num>
            <m:den>
              <m:rad>
                <m:radPr>
                  <m:degHide m:val="1"/>
                  <m:ctrlPr>
                    <w:rPr>
                      <w:rFonts w:ascii="Cambria Math" w:hAnsi="Cambria Math"/>
                      <w:i/>
                      <w:lang w:val="en-US"/>
                    </w:rPr>
                  </m:ctrlPr>
                </m:radPr>
                <m:deg/>
                <m:e>
                  <m:r>
                    <w:rPr>
                      <w:rFonts w:ascii="Cambria Math" w:hAnsi="Cambria Math"/>
                      <w:lang w:val="en-US"/>
                    </w:rPr>
                    <m:t>n</m:t>
                  </m:r>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Sub>
            </m:num>
            <m:den>
              <m:rad>
                <m:radPr>
                  <m:degHide m:val="1"/>
                  <m:ctrlPr>
                    <w:rPr>
                      <w:rFonts w:ascii="Cambria Math" w:hAnsi="Cambria Math"/>
                      <w:i/>
                      <w:lang w:val="en-US"/>
                    </w:rPr>
                  </m:ctrlPr>
                </m:radPr>
                <m:deg/>
                <m:e>
                  <m:r>
                    <w:rPr>
                      <w:rFonts w:ascii="Cambria Math" w:hAnsi="Cambria Math"/>
                      <w:lang w:val="en-US"/>
                    </w:rPr>
                    <m:t>m</m:t>
                  </m:r>
                </m:e>
              </m:rad>
            </m:den>
          </m:f>
          <m:r>
            <w:rPr>
              <w:rFonts w:ascii="Cambria Math" w:hAnsi="Cambria Math"/>
              <w:lang w:val="en-US"/>
            </w:rPr>
            <m:t xml:space="preserve">  ,</m:t>
          </m:r>
        </m:oMath>
      </m:oMathPara>
    </w:p>
    <w:p w14:paraId="7BE566BF" w14:textId="0A149885" w:rsidR="008A4F87" w:rsidRPr="008A4F87" w:rsidRDefault="008A4F87" w:rsidP="00ED7362">
      <w:pPr>
        <w:rPr>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films.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deviation in the </w:t>
      </w:r>
      <w:r w:rsidR="001D52A3">
        <w:rPr>
          <w:rFonts w:eastAsiaTheme="minorEastAsia"/>
          <w:lang w:val="en-US"/>
        </w:rPr>
        <w:t xml:space="preserve">pixel value mean within each image’s ROI. </w:t>
      </w:r>
      <w:r w:rsidR="00192C18">
        <w:rPr>
          <w:rFonts w:eastAsiaTheme="minorEastAsia"/>
          <w:lang w:val="en-US"/>
        </w:rPr>
        <w:t xml:space="preserve"> </w:t>
      </w:r>
      <w:r>
        <w:rPr>
          <w:lang w:val="en-US"/>
        </w:rPr>
        <w:t xml:space="preserve"> </w:t>
      </w:r>
    </w:p>
    <w:p w14:paraId="1AC3E6C1" w14:textId="232F8150" w:rsidR="00900485" w:rsidRDefault="000D2704" w:rsidP="00900485">
      <w:pPr>
        <w:keepNext/>
        <w:jc w:val="both"/>
      </w:pPr>
      <w:r>
        <w:rPr>
          <w:noProof/>
        </w:rPr>
        <w:lastRenderedPageBreak/>
        <w:drawing>
          <wp:inline distT="0" distB="0" distL="0" distR="0" wp14:anchorId="7080AC08" wp14:editId="0B8543F8">
            <wp:extent cx="3887304" cy="2068171"/>
            <wp:effectExtent l="0" t="0" r="0"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t="29200" r="25145"/>
                    <a:stretch/>
                  </pic:blipFill>
                  <pic:spPr bwMode="auto">
                    <a:xfrm>
                      <a:off x="0" y="0"/>
                      <a:ext cx="3894430" cy="2071962"/>
                    </a:xfrm>
                    <a:prstGeom prst="rect">
                      <a:avLst/>
                    </a:prstGeom>
                    <a:ln>
                      <a:noFill/>
                    </a:ln>
                    <a:extLst>
                      <a:ext uri="{53640926-AAD7-44D8-BBD7-CCE9431645EC}">
                        <a14:shadowObscured xmlns:a14="http://schemas.microsoft.com/office/drawing/2010/main"/>
                      </a:ext>
                    </a:extLst>
                  </pic:spPr>
                </pic:pic>
              </a:graphicData>
            </a:graphic>
          </wp:inline>
        </w:drawing>
      </w:r>
    </w:p>
    <w:p w14:paraId="53BB1723" w14:textId="72C33DB7" w:rsidR="00A0141F" w:rsidRDefault="00900485" w:rsidP="00900485">
      <w:pPr>
        <w:pStyle w:val="Caption"/>
        <w:jc w:val="both"/>
        <w:rPr>
          <w:rFonts w:eastAsiaTheme="minorEastAsia"/>
          <w:b/>
          <w:bCs/>
          <w:lang w:val="en-US"/>
        </w:rPr>
      </w:pPr>
      <w:r w:rsidRPr="00DB3FFC">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7</w:t>
      </w:r>
      <w:r w:rsidR="00AD6A5F">
        <w:rPr>
          <w:lang w:val="en-US"/>
        </w:rPr>
        <w:fldChar w:fldCharType="end"/>
      </w:r>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5CA09E02" w14:textId="461B4B64" w:rsidR="00474F1F" w:rsidRPr="00AF7A5F" w:rsidRDefault="00B145CE" w:rsidP="00AF7A5F">
      <w:pPr>
        <w:rPr>
          <w:lang w:val="en-US"/>
        </w:rPr>
      </w:pPr>
      <w:r>
        <w:rPr>
          <w:b/>
          <w:bCs/>
          <w:noProof/>
          <w:lang w:val="en-US"/>
        </w:rPr>
        <w:drawing>
          <wp:anchor distT="0" distB="0" distL="114300" distR="114300" simplePos="0" relativeHeight="251760640" behindDoc="1" locked="0" layoutInCell="1" allowOverlap="1" wp14:anchorId="10D05DD6" wp14:editId="2DCB1C66">
            <wp:simplePos x="0" y="0"/>
            <wp:positionH relativeFrom="column">
              <wp:posOffset>3317890</wp:posOffset>
            </wp:positionH>
            <wp:positionV relativeFrom="paragraph">
              <wp:posOffset>2317254</wp:posOffset>
            </wp:positionV>
            <wp:extent cx="2906395" cy="2995930"/>
            <wp:effectExtent l="0" t="0" r="8255"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l="2453" t="3774" r="49002" b="4181"/>
                    <a:stretch/>
                  </pic:blipFill>
                  <pic:spPr bwMode="auto">
                    <a:xfrm>
                      <a:off x="0" y="0"/>
                      <a:ext cx="2906395"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6BD">
        <w:rPr>
          <w:lang w:val="en-US"/>
        </w:rPr>
        <w:t xml:space="preserve">When plotting </w:t>
      </w:r>
      <w:proofErr w:type="spellStart"/>
      <w:r w:rsidR="003016BD">
        <w:rPr>
          <w:lang w:val="en-US"/>
        </w:rPr>
        <w:t>netOD</w:t>
      </w:r>
      <w:proofErr w:type="spellEnd"/>
      <w:r w:rsidR="003016BD">
        <w:rPr>
          <w:lang w:val="en-US"/>
        </w:rPr>
        <w:t xml:space="preserve"> against dose it became clear that </w:t>
      </w:r>
      <w:r w:rsidR="00C808A6">
        <w:rPr>
          <w:lang w:val="en-US"/>
        </w:rPr>
        <w:t>we had a split response from the films</w:t>
      </w:r>
      <w:r w:rsidR="00C52969">
        <w:rPr>
          <w:lang w:val="en-US"/>
        </w:rPr>
        <w:t>, which can be seen in</w:t>
      </w:r>
      <w:r w:rsidR="001314EF">
        <w:rPr>
          <w:lang w:val="en-US"/>
        </w:rPr>
        <w:t xml:space="preserve"> </w:t>
      </w:r>
      <w:r w:rsidR="001314EF">
        <w:rPr>
          <w:lang w:val="en-US"/>
        </w:rPr>
        <w:fldChar w:fldCharType="begin"/>
      </w:r>
      <w:r w:rsidR="001314EF">
        <w:rPr>
          <w:lang w:val="en-US"/>
        </w:rPr>
        <w:instrText xml:space="preserve"> REF _Ref101012245 \h </w:instrText>
      </w:r>
      <w:r w:rsidR="001314EF">
        <w:rPr>
          <w:lang w:val="en-US"/>
        </w:rPr>
      </w:r>
      <w:r w:rsidR="001314EF">
        <w:rPr>
          <w:lang w:val="en-US"/>
        </w:rPr>
        <w:fldChar w:fldCharType="separate"/>
      </w:r>
      <w:r w:rsidR="00FE5117">
        <w:rPr>
          <w:b/>
          <w:bCs/>
          <w:lang w:val="en-US"/>
        </w:rPr>
        <w:fldChar w:fldCharType="begin"/>
      </w:r>
      <w:r w:rsidR="00FE5117">
        <w:rPr>
          <w:lang w:val="en-US"/>
        </w:rPr>
        <w:instrText xml:space="preserve"> REF _Ref101012390 \h </w:instrText>
      </w:r>
      <w:r w:rsidR="00FE5117">
        <w:rPr>
          <w:b/>
          <w:bCs/>
          <w:lang w:val="en-US"/>
        </w:rPr>
      </w:r>
      <w:r w:rsidR="00FE5117">
        <w:rPr>
          <w:b/>
          <w:bCs/>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9</w:t>
      </w:r>
      <w:r w:rsidR="00FE5117">
        <w:rPr>
          <w:b/>
          <w:bCs/>
          <w:lang w:val="en-US"/>
        </w:rPr>
        <w:fldChar w:fldCharType="end"/>
      </w:r>
      <w:r w:rsidR="00FE5117">
        <w:rPr>
          <w:b/>
          <w:bCs/>
          <w:lang w:val="en-US"/>
        </w:rPr>
        <w:t>.</w:t>
      </w:r>
      <w:r w:rsidR="001314EF">
        <w:rPr>
          <w:lang w:val="en-US"/>
        </w:rPr>
        <w:fldChar w:fldCharType="end"/>
      </w:r>
      <w:r w:rsidR="00C808A6">
        <w:rPr>
          <w:lang w:val="en-US"/>
        </w:rPr>
        <w:t xml:space="preserve">. </w:t>
      </w:r>
      <w:r w:rsidR="002B0526">
        <w:rPr>
          <w:lang w:val="en-US"/>
        </w:rPr>
        <w:t xml:space="preserve">We realized it was necessary to separate the </w:t>
      </w:r>
      <w:r w:rsidR="0069645D">
        <w:rPr>
          <w:lang w:val="en-US"/>
        </w:rPr>
        <w:t>datapoints into low and high response. Using a method called Kernel Density Estimation (KDE)</w:t>
      </w:r>
      <w:r w:rsidR="005C0A97">
        <w:rPr>
          <w:lang w:val="en-US"/>
        </w:rPr>
        <w:t xml:space="preserve">. </w:t>
      </w:r>
      <w:r w:rsidR="004C13B3">
        <w:rPr>
          <w:lang w:val="en-US"/>
        </w:rPr>
        <w:t xml:space="preserve">KDE </w:t>
      </w:r>
      <w:r w:rsidR="007D53D7">
        <w:rPr>
          <w:lang w:val="en-US"/>
        </w:rPr>
        <w:t>estimates the probability density function</w:t>
      </w:r>
      <w:r w:rsidR="001F616F">
        <w:rPr>
          <w:lang w:val="en-US"/>
        </w:rPr>
        <w:t xml:space="preserve"> (PDF)</w:t>
      </w:r>
      <w:r w:rsidR="007D53D7">
        <w:rPr>
          <w:lang w:val="en-US"/>
        </w:rPr>
        <w:t xml:space="preserve"> </w:t>
      </w:r>
      <w:r w:rsidR="0026416D">
        <w:rPr>
          <w:lang w:val="en-US"/>
        </w:rPr>
        <w:t xml:space="preserve">of </w:t>
      </w:r>
      <w:r w:rsidR="00F2738C">
        <w:rPr>
          <w:lang w:val="en-US"/>
        </w:rPr>
        <w:t>the data</w:t>
      </w:r>
      <w:r w:rsidR="00042336">
        <w:rPr>
          <w:lang w:val="en-US"/>
        </w:rPr>
        <w:t xml:space="preserve"> </w:t>
      </w:r>
      <w:r w:rsidR="00042336">
        <w:rPr>
          <w:lang w:val="en-US"/>
        </w:rPr>
        <w:fldChar w:fldCharType="begin"/>
      </w:r>
      <w:r w:rsidR="00AE46A3">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sidR="00042336">
        <w:rPr>
          <w:lang w:val="en-US"/>
        </w:rPr>
        <w:fldChar w:fldCharType="separate"/>
      </w:r>
      <w:r w:rsidR="00F5566E" w:rsidRPr="00F5566E">
        <w:rPr>
          <w:rFonts w:cs="Times New Roman"/>
          <w:lang w:val="en-US"/>
        </w:rPr>
        <w:t>(Silverman, 1998</w:t>
      </w:r>
      <w:r w:rsidR="0045486C">
        <w:rPr>
          <w:rFonts w:cs="Times New Roman"/>
          <w:lang w:val="en-US"/>
        </w:rPr>
        <w:t>, p.1</w:t>
      </w:r>
      <w:r w:rsidR="00F5566E" w:rsidRPr="00F5566E">
        <w:rPr>
          <w:rFonts w:cs="Times New Roman"/>
          <w:lang w:val="en-US"/>
        </w:rPr>
        <w:t>)</w:t>
      </w:r>
      <w:r w:rsidR="00042336">
        <w:rPr>
          <w:lang w:val="en-US"/>
        </w:rPr>
        <w:fldChar w:fldCharType="end"/>
      </w:r>
      <w:r w:rsidR="00F2738C">
        <w:rPr>
          <w:lang w:val="en-US"/>
        </w:rPr>
        <w:t>.</w:t>
      </w:r>
      <w:r w:rsidR="0045486C">
        <w:rPr>
          <w:lang w:val="en-US"/>
        </w:rPr>
        <w:t xml:space="preserve"> The method </w:t>
      </w:r>
      <w:r w:rsidR="00A60937">
        <w:rPr>
          <w:lang w:val="en-US"/>
        </w:rPr>
        <w:t>sorts the data in increasing order</w:t>
      </w:r>
      <w:r w:rsidR="00706017">
        <w:rPr>
          <w:lang w:val="en-US"/>
        </w:rPr>
        <w:t xml:space="preserve">, before centering a kernel </w:t>
      </w:r>
      <w:r w:rsidR="00473177">
        <w:rPr>
          <w:lang w:val="en-US"/>
        </w:rPr>
        <w:t>over all the datapoints.</w:t>
      </w:r>
      <w:r w:rsidR="006D774A">
        <w:rPr>
          <w:lang w:val="en-US"/>
        </w:rPr>
        <w:t xml:space="preserve"> </w:t>
      </w:r>
      <w:r w:rsidR="00FB266F">
        <w:rPr>
          <w:lang w:val="en-US"/>
        </w:rPr>
        <w:t>The</w:t>
      </w:r>
      <w:r w:rsidR="001F616F">
        <w:rPr>
          <w:lang w:val="en-US"/>
        </w:rPr>
        <w:t xml:space="preserve"> kernel is a known PD</w:t>
      </w:r>
      <w:r w:rsidR="00D8665A">
        <w:rPr>
          <w:lang w:val="en-US"/>
        </w:rPr>
        <w:t xml:space="preserve">F with a specified </w:t>
      </w:r>
      <w:r w:rsidR="00920E99">
        <w:rPr>
          <w:lang w:val="en-US"/>
        </w:rPr>
        <w:t>smoothing parameter called bandwidth</w:t>
      </w:r>
      <w:r w:rsidR="001A19EB">
        <w:rPr>
          <w:lang w:val="en-US"/>
        </w:rPr>
        <w:t>.</w:t>
      </w:r>
      <w:r w:rsidR="00FB266F">
        <w:rPr>
          <w:lang w:val="en-US"/>
        </w:rPr>
        <w:t xml:space="preserve"> </w:t>
      </w:r>
      <w:r w:rsidR="001A19EB">
        <w:rPr>
          <w:lang w:val="en-US"/>
        </w:rPr>
        <w:t>F</w:t>
      </w:r>
      <w:r w:rsidR="00FB266F">
        <w:rPr>
          <w:lang w:val="en-US"/>
        </w:rPr>
        <w:t xml:space="preserve">or our </w:t>
      </w:r>
      <w:proofErr w:type="spellStart"/>
      <w:r w:rsidR="00FB266F">
        <w:rPr>
          <w:lang w:val="en-US"/>
        </w:rPr>
        <w:t>netOD</w:t>
      </w:r>
      <w:proofErr w:type="spellEnd"/>
      <w:r w:rsidR="00FB266F">
        <w:rPr>
          <w:lang w:val="en-US"/>
        </w:rPr>
        <w:t xml:space="preserve"> data </w:t>
      </w:r>
      <w:r w:rsidR="00B13861">
        <w:rPr>
          <w:lang w:val="en-US"/>
        </w:rPr>
        <w:t>we used a Gaussian kernel, where the</w:t>
      </w:r>
      <w:r w:rsidR="00897041">
        <w:rPr>
          <w:lang w:val="en-US"/>
        </w:rPr>
        <w:t xml:space="preserve"> bandwidth</w:t>
      </w:r>
      <w:r w:rsidR="00B13861">
        <w:rPr>
          <w:lang w:val="en-US"/>
        </w:rPr>
        <w:t xml:space="preserve"> </w:t>
      </w:r>
      <w:r w:rsidR="001A19EB">
        <w:rPr>
          <w:lang w:val="en-US"/>
        </w:rPr>
        <w:t xml:space="preserve">acts as the standard deviation in the Gaussian PDF. </w:t>
      </w:r>
      <w:r w:rsidR="00B13861">
        <w:rPr>
          <w:lang w:val="en-US"/>
        </w:rPr>
        <w:t xml:space="preserve"> </w:t>
      </w:r>
      <w:r w:rsidR="00C611EC">
        <w:rPr>
          <w:lang w:val="en-US"/>
        </w:rPr>
        <w:t xml:space="preserve">The kernels are summed </w:t>
      </w:r>
      <w:r w:rsidR="00FE5117">
        <w:rPr>
          <w:lang w:val="en-US"/>
        </w:rPr>
        <w:t>together,</w:t>
      </w:r>
      <w:r w:rsidR="009672FA">
        <w:rPr>
          <w:lang w:val="en-US"/>
        </w:rPr>
        <w:t xml:space="preserve"> </w:t>
      </w:r>
      <w:r w:rsidR="00B72FD7">
        <w:rPr>
          <w:lang w:val="en-US"/>
        </w:rPr>
        <w:t xml:space="preserve">and the sum increases if many kernels </w:t>
      </w:r>
      <w:r w:rsidR="006D774A">
        <w:rPr>
          <w:lang w:val="en-US"/>
        </w:rPr>
        <w:t xml:space="preserve">are within each other’s bandwidths, as seen in </w:t>
      </w:r>
      <w:r w:rsidR="00FE5117">
        <w:rPr>
          <w:lang w:val="en-US"/>
        </w:rPr>
        <w:fldChar w:fldCharType="begin"/>
      </w:r>
      <w:r w:rsidR="00FE5117">
        <w:rPr>
          <w:lang w:val="en-US"/>
        </w:rPr>
        <w:instrText xml:space="preserve"> REF _Ref101012397 \h </w:instrText>
      </w:r>
      <w:r w:rsidR="00FE5117">
        <w:rPr>
          <w:lang w:val="en-US"/>
        </w:rPr>
      </w:r>
      <w:r w:rsidR="00FE5117">
        <w:rPr>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8</w:t>
      </w:r>
      <w:r w:rsidR="00FE5117">
        <w:rPr>
          <w:lang w:val="en-US"/>
        </w:rPr>
        <w:fldChar w:fldCharType="end"/>
      </w:r>
      <w:r w:rsidR="00FE5117">
        <w:rPr>
          <w:lang w:val="en-US"/>
        </w:rPr>
        <w:t>.</w:t>
      </w:r>
      <w:r w:rsidR="00474F1F">
        <w:rPr>
          <w:lang w:val="en-US"/>
        </w:rPr>
        <w:t xml:space="preserve"> </w:t>
      </w:r>
      <w:r w:rsidR="00306700">
        <w:rPr>
          <w:lang w:val="en-US"/>
        </w:rPr>
        <w:t xml:space="preserve">We used a python package called </w:t>
      </w:r>
      <w:proofErr w:type="spellStart"/>
      <w:proofErr w:type="gramStart"/>
      <w:r w:rsidR="00306700" w:rsidRPr="00A71AA6">
        <w:rPr>
          <w:i/>
          <w:iCs/>
          <w:lang w:val="en-US"/>
        </w:rPr>
        <w:t>sklearn</w:t>
      </w:r>
      <w:r w:rsidRPr="00A71AA6">
        <w:rPr>
          <w:i/>
          <w:iCs/>
          <w:lang w:val="en-US"/>
        </w:rPr>
        <w:t>.neighbors</w:t>
      </w:r>
      <w:proofErr w:type="spellEnd"/>
      <w:proofErr w:type="gramEnd"/>
      <w:r>
        <w:rPr>
          <w:lang w:val="en-US"/>
        </w:rPr>
        <w:t xml:space="preserve"> with the module </w:t>
      </w:r>
      <w:proofErr w:type="spellStart"/>
      <w:r w:rsidRPr="00A71AA6">
        <w:rPr>
          <w:i/>
          <w:iCs/>
          <w:lang w:val="en-US"/>
        </w:rPr>
        <w:t>KernelDensity</w:t>
      </w:r>
      <w:proofErr w:type="spellEnd"/>
      <w:r>
        <w:rPr>
          <w:lang w:val="en-US"/>
        </w:rPr>
        <w:t xml:space="preserve"> to separate the </w:t>
      </w:r>
      <w:proofErr w:type="spellStart"/>
      <w:r>
        <w:rPr>
          <w:lang w:val="en-US"/>
        </w:rPr>
        <w:t>netOD</w:t>
      </w:r>
      <w:proofErr w:type="spellEnd"/>
      <w:r>
        <w:rPr>
          <w:lang w:val="en-US"/>
        </w:rPr>
        <w:t xml:space="preserve"> data points into two groups: low and high response. </w:t>
      </w:r>
      <w:r w:rsidR="00306700">
        <w:rPr>
          <w:lang w:val="en-US"/>
        </w:rPr>
        <w:t xml:space="preserve"> </w:t>
      </w:r>
      <w:r w:rsidR="00B63030">
        <w:rPr>
          <w:lang w:val="en-US"/>
        </w:rPr>
        <w:t xml:space="preserve">                                                                                                                 </w:t>
      </w:r>
    </w:p>
    <w:p w14:paraId="019D930B" w14:textId="75A2727A" w:rsidR="001314EF" w:rsidRDefault="005F3702" w:rsidP="00474F1F">
      <w:pPr>
        <w:keepNext/>
        <w:jc w:val="both"/>
        <w:rPr>
          <w:lang w:val="en-US"/>
        </w:rPr>
      </w:pPr>
      <w:r>
        <w:rPr>
          <w:noProof/>
        </w:rPr>
        <w:lastRenderedPageBreak/>
        <mc:AlternateContent>
          <mc:Choice Requires="wps">
            <w:drawing>
              <wp:anchor distT="0" distB="0" distL="114300" distR="114300" simplePos="0" relativeHeight="251764736" behindDoc="1" locked="0" layoutInCell="1" allowOverlap="1" wp14:anchorId="6C63887F" wp14:editId="608225E3">
                <wp:simplePos x="0" y="0"/>
                <wp:positionH relativeFrom="column">
                  <wp:posOffset>3356471</wp:posOffset>
                </wp:positionH>
                <wp:positionV relativeFrom="paragraph">
                  <wp:posOffset>3196203</wp:posOffset>
                </wp:positionV>
                <wp:extent cx="290639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5C84FABD" w14:textId="254AA1D2" w:rsidR="000B07D9" w:rsidRPr="00FE5117" w:rsidRDefault="000B07D9" w:rsidP="000B07D9">
                            <w:pPr>
                              <w:pStyle w:val="Caption"/>
                              <w:rPr>
                                <w:b/>
                                <w:bCs/>
                                <w:noProof/>
                                <w:sz w:val="24"/>
                                <w:lang w:val="en-US"/>
                              </w:rPr>
                            </w:pPr>
                            <w:bookmarkStart w:id="124" w:name="_Ref101012397"/>
                            <w:r w:rsidRPr="00FE511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8</w:t>
                            </w:r>
                            <w:r w:rsidR="00AD6A5F">
                              <w:rPr>
                                <w:lang w:val="en-US"/>
                              </w:rPr>
                              <w:fldChar w:fldCharType="end"/>
                            </w:r>
                            <w:bookmarkEnd w:id="124"/>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887F" id="Text Box 63" o:spid="_x0000_s1045" type="#_x0000_t202" style="position:absolute;left:0;text-align:left;margin-left:264.3pt;margin-top:251.65pt;width:22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3GwIAAEAEAAAOAAAAZHJzL2Uyb0RvYy54bWysU8Fu2zAMvQ/YPwi6L05SNFiN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k7vxrObu1vOJMVm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" stroked="f">
                <v:textbox style="mso-fit-shape-to-text:t" inset="0,0,0,0">
                  <w:txbxContent>
                    <w:p w14:paraId="5C84FABD" w14:textId="254AA1D2" w:rsidR="000B07D9" w:rsidRPr="00FE5117" w:rsidRDefault="000B07D9" w:rsidP="000B07D9">
                      <w:pPr>
                        <w:pStyle w:val="Caption"/>
                        <w:rPr>
                          <w:b/>
                          <w:bCs/>
                          <w:noProof/>
                          <w:sz w:val="24"/>
                          <w:lang w:val="en-US"/>
                        </w:rPr>
                      </w:pPr>
                      <w:bookmarkStart w:id="142" w:name="_Ref101012397"/>
                      <w:r w:rsidRPr="00FE511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8</w:t>
                      </w:r>
                      <w:r w:rsidR="00AD6A5F">
                        <w:rPr>
                          <w:lang w:val="en-US"/>
                        </w:rPr>
                        <w:fldChar w:fldCharType="end"/>
                      </w:r>
                      <w:bookmarkEnd w:id="142"/>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B07D9">
        <w:rPr>
          <w:noProof/>
        </w:rPr>
        <mc:AlternateContent>
          <mc:Choice Requires="wps">
            <w:drawing>
              <wp:anchor distT="0" distB="0" distL="114300" distR="114300" simplePos="0" relativeHeight="251762688" behindDoc="1" locked="0" layoutInCell="1" allowOverlap="1" wp14:anchorId="7E1F79E9" wp14:editId="7189A844">
                <wp:simplePos x="0" y="0"/>
                <wp:positionH relativeFrom="column">
                  <wp:posOffset>0</wp:posOffset>
                </wp:positionH>
                <wp:positionV relativeFrom="paragraph">
                  <wp:posOffset>2497455</wp:posOffset>
                </wp:positionV>
                <wp:extent cx="332613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14:paraId="22ABC028" w14:textId="37D23B4D" w:rsidR="000B07D9" w:rsidRPr="00573A1B" w:rsidRDefault="000B07D9" w:rsidP="000B07D9">
                            <w:pPr>
                              <w:pStyle w:val="Caption"/>
                              <w:rPr>
                                <w:b/>
                                <w:bCs/>
                                <w:noProof/>
                                <w:sz w:val="24"/>
                              </w:rPr>
                            </w:pPr>
                            <w:bookmarkStart w:id="125" w:name="_Ref101012390"/>
                            <w:r w:rsidRPr="00FE511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9</w:t>
                            </w:r>
                            <w:r w:rsidR="00AD6A5F">
                              <w:rPr>
                                <w:lang w:val="en-US"/>
                              </w:rPr>
                              <w:fldChar w:fldCharType="end"/>
                            </w:r>
                            <w:bookmarkEnd w:id="125"/>
                            <w:r w:rsidRPr="00FE5117">
                              <w:rPr>
                                <w:lang w:val="en-US"/>
                              </w:rPr>
                              <w:t xml:space="preserve">. </w:t>
                            </w:r>
                            <w:r w:rsidRPr="00A94836">
                              <w:rPr>
                                <w:lang w:val="en-US"/>
                              </w:rPr>
                              <w:t>Illustration of the s</w:t>
                            </w:r>
                            <w:r>
                              <w:rPr>
                                <w:lang w:val="en-US"/>
                              </w:rPr>
                              <w:t xml:space="preserve">plit response in </w:t>
                            </w:r>
                            <w:proofErr w:type="spellStart"/>
                            <w:r>
                              <w:rPr>
                                <w:lang w:val="en-US"/>
                              </w:rPr>
                              <w:t>netOD</w:t>
                            </w:r>
                            <w:proofErr w:type="spellEnd"/>
                            <w:r>
                              <w:rPr>
                                <w:lang w:val="en-US"/>
                              </w:rPr>
                              <w:t xml:space="preserve">.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79E9" id="Text Box 62" o:spid="_x0000_s1046" type="#_x0000_t202" style="position:absolute;left:0;text-align:left;margin-left:0;margin-top:196.65pt;width:261.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fc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" stroked="f">
                <v:textbox style="mso-fit-shape-to-text:t" inset="0,0,0,0">
                  <w:txbxContent>
                    <w:p w14:paraId="22ABC028" w14:textId="37D23B4D" w:rsidR="000B07D9" w:rsidRPr="00573A1B" w:rsidRDefault="000B07D9" w:rsidP="000B07D9">
                      <w:pPr>
                        <w:pStyle w:val="Caption"/>
                        <w:rPr>
                          <w:b/>
                          <w:bCs/>
                          <w:noProof/>
                          <w:sz w:val="24"/>
                        </w:rPr>
                      </w:pPr>
                      <w:bookmarkStart w:id="144" w:name="_Ref101012390"/>
                      <w:r w:rsidRPr="00FE5117">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9</w:t>
                      </w:r>
                      <w:r w:rsidR="00AD6A5F">
                        <w:rPr>
                          <w:lang w:val="en-US"/>
                        </w:rPr>
                        <w:fldChar w:fldCharType="end"/>
                      </w:r>
                      <w:bookmarkEnd w:id="144"/>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v:shape>
            </w:pict>
          </mc:Fallback>
        </mc:AlternateContent>
      </w:r>
      <w:r w:rsidR="007012BE">
        <w:rPr>
          <w:b/>
          <w:bCs/>
          <w:noProof/>
          <w:lang w:val="en-US"/>
        </w:rPr>
        <w:drawing>
          <wp:anchor distT="0" distB="0" distL="114300" distR="114300" simplePos="0" relativeHeight="251757568" behindDoc="1" locked="0" layoutInCell="1" allowOverlap="1" wp14:anchorId="5146E71F" wp14:editId="6482294D">
            <wp:simplePos x="0" y="0"/>
            <wp:positionH relativeFrom="column">
              <wp:posOffset>0</wp:posOffset>
            </wp:positionH>
            <wp:positionV relativeFrom="paragraph">
              <wp:posOffset>1905</wp:posOffset>
            </wp:positionV>
            <wp:extent cx="3326130" cy="2439670"/>
            <wp:effectExtent l="0" t="0" r="7620" b="0"/>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6" cstate="print">
                      <a:extLst>
                        <a:ext uri="{28A0092B-C50C-407E-A947-70E740481C1C}">
                          <a14:useLocalDpi xmlns:a14="http://schemas.microsoft.com/office/drawing/2010/main" val="0"/>
                        </a:ext>
                      </a:extLst>
                    </a:blip>
                    <a:srcRect l="4386" t="7531" r="29246" b="5925"/>
                    <a:stretch/>
                  </pic:blipFill>
                  <pic:spPr bwMode="auto">
                    <a:xfrm>
                      <a:off x="0" y="0"/>
                      <a:ext cx="3326130" cy="2439670"/>
                    </a:xfrm>
                    <a:prstGeom prst="rect">
                      <a:avLst/>
                    </a:prstGeom>
                    <a:ln>
                      <a:noFill/>
                    </a:ln>
                    <a:extLst>
                      <a:ext uri="{53640926-AAD7-44D8-BBD7-CCE9431645EC}">
                        <a14:shadowObscured xmlns:a14="http://schemas.microsoft.com/office/drawing/2010/main"/>
                      </a:ext>
                    </a:extLst>
                  </pic:spPr>
                </pic:pic>
              </a:graphicData>
            </a:graphic>
          </wp:anchor>
        </w:drawing>
      </w:r>
      <w:bookmarkStart w:id="126" w:name="_Ref100933322"/>
    </w:p>
    <w:bookmarkEnd w:id="126"/>
    <w:p w14:paraId="16BC5AEE" w14:textId="5B0C0187" w:rsidR="00A0141F" w:rsidRDefault="00A0141F" w:rsidP="00C40A33">
      <w:pPr>
        <w:jc w:val="both"/>
        <w:rPr>
          <w:b/>
          <w:bCs/>
          <w:lang w:val="en-US"/>
        </w:rPr>
      </w:pPr>
    </w:p>
    <w:p w14:paraId="6EE71E42" w14:textId="77777777" w:rsidR="005F3702" w:rsidRDefault="005F3702" w:rsidP="000F43F1">
      <w:pPr>
        <w:rPr>
          <w:lang w:val="en-US"/>
        </w:rPr>
      </w:pPr>
    </w:p>
    <w:p w14:paraId="3AE79933" w14:textId="494D0331" w:rsidR="00A0141F" w:rsidRDefault="000F43F1" w:rsidP="000F43F1">
      <w:pPr>
        <w:rPr>
          <w:rFonts w:eastAsiaTheme="minorEastAsia"/>
          <w:lang w:val="en-US"/>
        </w:rPr>
      </w:pPr>
      <w:r>
        <w:rPr>
          <w:lang w:val="en-US"/>
        </w:rPr>
        <w:t xml:space="preserve">After separating the datapoints into high and low response, we could fit the data to </w:t>
      </w:r>
      <w:r w:rsidR="00490D0D">
        <w:rPr>
          <w:lang w:val="en-US"/>
        </w:rPr>
        <w:t>a</w:t>
      </w:r>
      <w:r w:rsidR="009B0B51">
        <w:rPr>
          <w:lang w:val="en-US"/>
        </w:rPr>
        <w:t xml:space="preserve"> model explaining </w:t>
      </w:r>
      <w:r w:rsidR="006162D8">
        <w:rPr>
          <w:lang w:val="en-US"/>
        </w:rPr>
        <w:t xml:space="preserve">the relationship between dose given and </w:t>
      </w:r>
      <w:proofErr w:type="spellStart"/>
      <w:r w:rsidR="006162D8">
        <w:rPr>
          <w:lang w:val="en-US"/>
        </w:rPr>
        <w:t>netOD</w:t>
      </w:r>
      <w:proofErr w:type="spellEnd"/>
      <w:r w:rsidR="006162D8">
        <w:rPr>
          <w:lang w:val="en-US"/>
        </w:rPr>
        <w:t xml:space="preserve">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w:t>
      </w:r>
      <w:proofErr w:type="spellStart"/>
      <w:r w:rsidR="005A70A7">
        <w:rPr>
          <w:rFonts w:eastAsiaTheme="minorEastAsia"/>
          <w:lang w:val="en-US"/>
        </w:rPr>
        <w:t>AIC</w:t>
      </w:r>
      <w:r w:rsidR="005A70A7">
        <w:rPr>
          <w:rFonts w:eastAsiaTheme="minorEastAsia"/>
          <w:vertAlign w:val="subscript"/>
          <w:lang w:val="en-US"/>
        </w:rPr>
        <w:t>c</w:t>
      </w:r>
      <w:proofErr w:type="spellEnd"/>
      <w:r w:rsidR="005A70A7">
        <w:rPr>
          <w:rFonts w:eastAsiaTheme="minorEastAsia"/>
          <w:lang w:val="en-US"/>
        </w:rPr>
        <w:t>)</w:t>
      </w:r>
      <w:r w:rsidR="00181CE4">
        <w:rPr>
          <w:rFonts w:eastAsiaTheme="minorEastAsia"/>
          <w:lang w:val="en-US"/>
        </w:rPr>
        <w:t xml:space="preserve">. We will come back to the concept of </w:t>
      </w:r>
      <w:proofErr w:type="spellStart"/>
      <w:r w:rsidR="00181CE4">
        <w:rPr>
          <w:rFonts w:eastAsiaTheme="minorEastAsia"/>
          <w:lang w:val="en-US"/>
        </w:rPr>
        <w:t>AIC</w:t>
      </w:r>
      <w:r w:rsidR="00181CE4">
        <w:rPr>
          <w:rFonts w:eastAsiaTheme="minorEastAsia"/>
          <w:vertAlign w:val="subscript"/>
          <w:lang w:val="en-US"/>
        </w:rPr>
        <w:t>c</w:t>
      </w:r>
      <w:proofErr w:type="spellEnd"/>
      <w:r w:rsidR="00181CE4">
        <w:rPr>
          <w:rFonts w:eastAsiaTheme="minorEastAsia"/>
          <w:lang w:val="en-US"/>
        </w:rPr>
        <w:t xml:space="preserve"> in (ref here), but </w:t>
      </w:r>
      <w:r w:rsidR="00B45C62">
        <w:rPr>
          <w:rFonts w:eastAsiaTheme="minorEastAsia"/>
          <w:lang w:val="en-US"/>
        </w:rPr>
        <w:t xml:space="preserve">we will not perform the same analysis. However, an evaluation of the model </w:t>
      </w:r>
      <w:r w:rsidR="004E3045">
        <w:rPr>
          <w:rFonts w:eastAsiaTheme="minorEastAsia"/>
          <w:lang w:val="en-US"/>
        </w:rPr>
        <w:t>was</w:t>
      </w:r>
      <w:r w:rsidR="00B45C62">
        <w:rPr>
          <w:rFonts w:eastAsiaTheme="minorEastAsia"/>
          <w:lang w:val="en-US"/>
        </w:rPr>
        <w:t xml:space="preserve"> done using </w:t>
      </w:r>
      <w:r w:rsidR="00C634D1">
        <w:rPr>
          <w:rFonts w:eastAsiaTheme="minorEastAsia"/>
          <w:lang w:val="en-US"/>
        </w:rPr>
        <w:t>the relative error in</w:t>
      </w:r>
      <w:r w:rsidR="004E3045">
        <w:rPr>
          <w:rFonts w:eastAsiaTheme="minorEastAsia"/>
          <w:lang w:val="en-US"/>
        </w:rPr>
        <w:t xml:space="preserve"> </w:t>
      </w:r>
      <w:r w:rsidR="00F1739D">
        <w:rPr>
          <w:rFonts w:eastAsiaTheme="minorEastAsia"/>
          <w:lang w:val="en-US"/>
        </w:rPr>
        <w:t>OPEN</w:t>
      </w:r>
      <w:r w:rsidR="004E3045">
        <w:rPr>
          <w:rFonts w:eastAsiaTheme="minorEastAsia"/>
          <w:lang w:val="en-US"/>
        </w:rPr>
        <w:t xml:space="preserve"> field dosimetry</w:t>
      </w:r>
      <w:r w:rsidR="000F2BAB">
        <w:rPr>
          <w:rFonts w:eastAsiaTheme="minorEastAsia"/>
          <w:lang w:val="en-US"/>
        </w:rPr>
        <w:t>.</w:t>
      </w:r>
      <w:r w:rsidR="0084723F">
        <w:rPr>
          <w:rFonts w:eastAsiaTheme="minorEastAsia"/>
          <w:lang w:val="en-US"/>
        </w:rPr>
        <w:t xml:space="preserve"> We did not worry </w:t>
      </w:r>
      <w:r w:rsidR="00B81160">
        <w:rPr>
          <w:rFonts w:eastAsiaTheme="minorEastAsia"/>
          <w:lang w:val="en-US"/>
        </w:rPr>
        <w:t>too</w:t>
      </w:r>
      <w:r w:rsidR="0084723F">
        <w:rPr>
          <w:rFonts w:eastAsiaTheme="minorEastAsia"/>
          <w:lang w:val="en-US"/>
        </w:rPr>
        <w:t xml:space="preserve"> much about overfitting</w:t>
      </w:r>
      <w:r w:rsidR="007B03B1">
        <w:rPr>
          <w:rFonts w:eastAsiaTheme="minorEastAsia"/>
          <w:lang w:val="en-US"/>
        </w:rPr>
        <w:t xml:space="preserve"> because the</w:t>
      </w:r>
      <w:r w:rsidR="00F1739D">
        <w:rPr>
          <w:rFonts w:eastAsiaTheme="minorEastAsia"/>
          <w:lang w:val="en-US"/>
        </w:rPr>
        <w:t xml:space="preserve"> OPEN field</w:t>
      </w:r>
      <w:r w:rsidR="007B03B1">
        <w:rPr>
          <w:rFonts w:eastAsiaTheme="minorEastAsia"/>
          <w:lang w:val="en-US"/>
        </w:rPr>
        <w:t xml:space="preserve"> measurement films would act as </w:t>
      </w:r>
      <w:r w:rsidR="00E44B72">
        <w:rPr>
          <w:rFonts w:eastAsiaTheme="minorEastAsia"/>
          <w:lang w:val="en-US"/>
        </w:rPr>
        <w:t xml:space="preserve">validation data. </w:t>
      </w:r>
      <w:r w:rsidR="006C7022">
        <w:rPr>
          <w:rFonts w:eastAsiaTheme="minorEastAsia"/>
          <w:lang w:val="en-US"/>
        </w:rPr>
        <w:t xml:space="preserve">If the </w:t>
      </w:r>
      <w:r w:rsidR="00AE0A0F">
        <w:rPr>
          <w:rFonts w:eastAsiaTheme="minorEastAsia"/>
          <w:lang w:val="en-US"/>
        </w:rPr>
        <w:t>response of these films were</w:t>
      </w:r>
      <w:r w:rsidR="006C7022">
        <w:rPr>
          <w:rFonts w:eastAsiaTheme="minorEastAsia"/>
          <w:lang w:val="en-US"/>
        </w:rPr>
        <w:t xml:space="preserve"> </w:t>
      </w:r>
      <w:r w:rsidR="00F1739D">
        <w:rPr>
          <w:rFonts w:eastAsiaTheme="minorEastAsia"/>
          <w:lang w:val="en-US"/>
        </w:rPr>
        <w:t xml:space="preserve">far from the nominal dose of 5 </w:t>
      </w:r>
      <w:proofErr w:type="spellStart"/>
      <w:r w:rsidR="00F1739D">
        <w:rPr>
          <w:rFonts w:eastAsiaTheme="minorEastAsia"/>
          <w:lang w:val="en-US"/>
        </w:rPr>
        <w:t>Gy</w:t>
      </w:r>
      <w:proofErr w:type="spellEnd"/>
      <w:r w:rsidR="009176B2">
        <w:rPr>
          <w:rFonts w:eastAsiaTheme="minorEastAsia"/>
          <w:lang w:val="en-US"/>
        </w:rPr>
        <w:t xml:space="preserve">, we knew something </w:t>
      </w:r>
      <w:r w:rsidR="00AE0A0F">
        <w:rPr>
          <w:rFonts w:eastAsiaTheme="minorEastAsia"/>
          <w:lang w:val="en-US"/>
        </w:rPr>
        <w:t>was wrong.</w:t>
      </w:r>
      <w:r w:rsidR="00F1739D">
        <w:rPr>
          <w:rFonts w:eastAsiaTheme="minorEastAsia"/>
          <w:lang w:val="en-US"/>
        </w:rPr>
        <w:t xml:space="preserve"> </w:t>
      </w:r>
      <w:r w:rsidR="000F2BAB">
        <w:rPr>
          <w:rFonts w:eastAsiaTheme="minorEastAsia"/>
          <w:lang w:val="en-US"/>
        </w:rPr>
        <w:t>We chose the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3477DB">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27" w:name="_Ref101268144"/>
        <w:tc>
          <w:tcPr>
            <w:tcW w:w="535" w:type="dxa"/>
          </w:tcPr>
          <w:p w14:paraId="351BB7DD" w14:textId="3CEBEE8F" w:rsidR="00D84165" w:rsidRDefault="00D84165"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5</w:t>
            </w:r>
            <w:r>
              <w:fldChar w:fldCharType="end"/>
            </w:r>
            <w:bookmarkEnd w:id="127"/>
          </w:p>
        </w:tc>
      </w:tr>
    </w:tbl>
    <w:p w14:paraId="1AEC248B" w14:textId="6074C16E" w:rsidR="00BF4C81" w:rsidRDefault="00D83011" w:rsidP="001D77C6">
      <w:pPr>
        <w:rPr>
          <w:rFonts w:eastAsiaTheme="minorEastAsia"/>
          <w:lang w:val="en-US"/>
        </w:rPr>
      </w:pPr>
      <w:r>
        <w:rPr>
          <w:lang w:val="en-US"/>
        </w:rPr>
        <w:t xml:space="preserve">where </w:t>
      </w:r>
      <m:oMath>
        <m:r>
          <w:rPr>
            <w:rFonts w:ascii="Cambria Math"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n</m:t>
        </m:r>
      </m:oMath>
      <w:r>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proofErr w:type="spellStart"/>
      <w:proofErr w:type="gramStart"/>
      <w:r w:rsidR="00A71AA6" w:rsidRPr="00A71AA6">
        <w:rPr>
          <w:rFonts w:eastAsiaTheme="minorEastAsia"/>
          <w:i/>
          <w:iCs/>
          <w:lang w:val="en-US"/>
        </w:rPr>
        <w:t>scipy.optimize</w:t>
      </w:r>
      <w:proofErr w:type="spellEnd"/>
      <w:proofErr w:type="gramEnd"/>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as it is not returned by the function. However, the</w:t>
      </w:r>
      <w:r w:rsidR="00E53CCB">
        <w:rPr>
          <w:rFonts w:eastAsiaTheme="minorEastAsia"/>
          <w:lang w:val="en-US"/>
        </w:rPr>
        <w:t xml:space="preserve"> function returns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03080B">
        <w:rPr>
          <w:rFonts w:eastAsiaTheme="minorEastAsia"/>
          <w:lang w:val="en-US"/>
        </w:rPr>
      </w:r>
      <w:r w:rsidR="0003080B">
        <w:rPr>
          <w:rFonts w:eastAsiaTheme="minorEastAsia"/>
          <w:lang w:val="en-US"/>
        </w:rPr>
        <w:fldChar w:fldCharType="separate"/>
      </w:r>
      <w:r w:rsidR="0003080B">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r w:rsidR="003B3BB4">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2E21AB2A" w:rsidR="003B3BB4" w:rsidRPr="00A96854" w:rsidRDefault="00564F1A" w:rsidP="001D77C6">
      <w:pPr>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77777777" w:rsidR="001E7FA1" w:rsidRDefault="00A96854" w:rsidP="001D77C6">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 xml:space="preserve">explaining how the parameters vary following the </w:t>
      </w:r>
      <w:proofErr w:type="gramStart"/>
      <w:r w:rsidR="001E7FA1">
        <w:rPr>
          <w:rFonts w:eastAsiaTheme="minorEastAsia"/>
          <w:lang w:val="en-US"/>
        </w:rPr>
        <w:t>expression</w:t>
      </w:r>
      <w:proofErr w:type="gramEnd"/>
      <w:r w:rsidR="001E7FA1">
        <w:rPr>
          <w:rFonts w:eastAsiaTheme="minorEastAsia"/>
          <w:lang w:val="en-US"/>
        </w:rPr>
        <w:t xml:space="preserve"> </w:t>
      </w:r>
    </w:p>
    <w:p w14:paraId="0868D227" w14:textId="485BF944" w:rsidR="00A96854" w:rsidRDefault="001E7FA1" w:rsidP="00292B9A">
      <w:pPr>
        <w:jc w:val="center"/>
        <w:rPr>
          <w:rFonts w:eastAsiaTheme="minorEastAsia"/>
          <w:lang w:val="en-US"/>
        </w:rPr>
      </w:pPr>
      <m:oMathPara>
        <m:oMath>
          <m:r>
            <w:rPr>
              <w:rFonts w:ascii="Cambria Math" w:eastAsiaTheme="minorEastAsia" w:hAnsi="Cambria Math"/>
              <w:lang w:val="en-US"/>
            </w:rPr>
            <w:lastRenderedPageBreak/>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17C35094" w14:textId="57B4F86F" w:rsidR="001314EF" w:rsidRPr="00AB556A" w:rsidRDefault="00F14D47" w:rsidP="00722160">
      <w:pPr>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C413C9">
        <w:rPr>
          <w:rFonts w:eastAsiaTheme="minorEastAsia"/>
          <w:lang w:val="en-US"/>
        </w:rPr>
      </w:r>
      <w:r w:rsidR="00C413C9">
        <w:rPr>
          <w:rFonts w:eastAsiaTheme="minorEastAsia"/>
          <w:lang w:val="en-US"/>
        </w:rPr>
        <w:fldChar w:fldCharType="separate"/>
      </w:r>
      <w:r w:rsidR="00C413C9">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deviation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 </w:t>
      </w:r>
      <w:r w:rsidR="001B0501">
        <w:rPr>
          <w:rFonts w:eastAsiaTheme="minorEastAsia"/>
          <w:lang w:val="en-US"/>
        </w:rPr>
        <w:t xml:space="preserve"> </w:t>
      </w:r>
      <w:r w:rsidR="004F1F8B">
        <w:rPr>
          <w:rFonts w:eastAsiaTheme="minorEastAsia"/>
          <w:lang w:val="en-US"/>
        </w:rPr>
        <w:t>(</w:t>
      </w:r>
      <w:proofErr w:type="spellStart"/>
      <w:proofErr w:type="gramStart"/>
      <w:r w:rsidR="004F1F8B">
        <w:rPr>
          <w:rFonts w:eastAsiaTheme="minorEastAsia"/>
          <w:lang w:val="en-US"/>
        </w:rPr>
        <w:t>ikke</w:t>
      </w:r>
      <w:proofErr w:type="spellEnd"/>
      <w:proofErr w:type="gramEnd"/>
      <w:r w:rsidR="004F1F8B">
        <w:rPr>
          <w:rFonts w:eastAsiaTheme="minorEastAsia"/>
          <w:lang w:val="en-US"/>
        </w:rPr>
        <w:t xml:space="preserve"> </w:t>
      </w:r>
      <w:proofErr w:type="spellStart"/>
      <w:r w:rsidR="004F1F8B">
        <w:rPr>
          <w:rFonts w:eastAsiaTheme="minorEastAsia"/>
          <w:lang w:val="en-US"/>
        </w:rPr>
        <w:t>ferdig</w:t>
      </w:r>
      <w:proofErr w:type="spellEnd"/>
      <w:r w:rsidR="004F1F8B">
        <w:rPr>
          <w:rFonts w:eastAsiaTheme="minorEastAsia"/>
          <w:lang w:val="en-US"/>
        </w:rPr>
        <w:t xml:space="preserve">, </w:t>
      </w:r>
      <w:proofErr w:type="spellStart"/>
      <w:r w:rsidR="004F1F8B">
        <w:rPr>
          <w:rFonts w:eastAsiaTheme="minorEastAsia"/>
          <w:lang w:val="en-US"/>
        </w:rPr>
        <w:t>snakk</w:t>
      </w:r>
      <w:proofErr w:type="spellEnd"/>
      <w:r w:rsidR="004F1F8B">
        <w:rPr>
          <w:rFonts w:eastAsiaTheme="minorEastAsia"/>
          <w:lang w:val="en-US"/>
        </w:rPr>
        <w:t xml:space="preserve"> om </w:t>
      </w:r>
      <w:proofErr w:type="spellStart"/>
      <w:r w:rsidR="004F1F8B">
        <w:rPr>
          <w:rFonts w:eastAsiaTheme="minorEastAsia"/>
          <w:lang w:val="en-US"/>
        </w:rPr>
        <w:t>konfidensinterval</w:t>
      </w:r>
      <w:proofErr w:type="spellEnd"/>
      <w:r w:rsidR="004F1F8B">
        <w:rPr>
          <w:rFonts w:eastAsiaTheme="minorEastAsia"/>
          <w:lang w:val="en-US"/>
        </w:rPr>
        <w:t>)</w:t>
      </w:r>
      <w:r w:rsidR="00AB556A">
        <w:rPr>
          <w:rFonts w:eastAsiaTheme="minorEastAsia"/>
          <w:lang w:val="en-US"/>
        </w:rPr>
        <w:br/>
      </w:r>
      <w:r w:rsidR="006C48A7">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 xml:space="preserve">nitializing randomly, then recording the output parameters to observe if the algorithm converged to the same </w:t>
      </w:r>
      <w:r w:rsidR="00894A2C">
        <w:rPr>
          <w:rFonts w:eastAsiaTheme="minorEastAsia"/>
          <w:lang w:val="en-US"/>
        </w:rPr>
        <w:t>parameters</w:t>
      </w:r>
      <w:r w:rsidR="00A92235">
        <w:rPr>
          <w:rFonts w:eastAsiaTheme="minorEastAsia"/>
          <w:lang w:val="en-US"/>
        </w:rPr>
        <w:t xml:space="preserve"> every time. </w:t>
      </w:r>
    </w:p>
    <w:p w14:paraId="43512CF1" w14:textId="77777777" w:rsidR="00094106" w:rsidRDefault="00592BD4" w:rsidP="000A1CC3">
      <w:pPr>
        <w:rPr>
          <w:lang w:val="en-US"/>
        </w:rPr>
      </w:pPr>
      <w:r>
        <w:rPr>
          <w:lang w:val="en-US"/>
        </w:rPr>
        <w:t xml:space="preserve">After establishing the relationship between dose and </w:t>
      </w:r>
      <w:proofErr w:type="spellStart"/>
      <w:r>
        <w:rPr>
          <w:lang w:val="en-US"/>
        </w:rPr>
        <w:t>netOD</w:t>
      </w:r>
      <w:proofErr w:type="spellEnd"/>
      <w:r>
        <w:rPr>
          <w:lang w:val="en-US"/>
        </w:rPr>
        <w:t xml:space="preserve">, </w:t>
      </w:r>
      <w:r w:rsidR="00F36C3C">
        <w:rPr>
          <w:lang w:val="en-US"/>
        </w:rPr>
        <w:t xml:space="preserve">we could perform </w:t>
      </w:r>
      <w:proofErr w:type="spellStart"/>
      <w:r w:rsidR="00F36C3C">
        <w:rPr>
          <w:lang w:val="en-US"/>
        </w:rPr>
        <w:t>netOD</w:t>
      </w:r>
      <w:proofErr w:type="spellEnd"/>
      <w:r w:rsidR="00F36C3C">
        <w:rPr>
          <w:lang w:val="en-US"/>
        </w:rPr>
        <w:t xml:space="preserve"> calculations on the measurement films</w:t>
      </w:r>
      <w:r w:rsidR="0028169E">
        <w:rPr>
          <w:lang w:val="en-US"/>
        </w:rPr>
        <w:t xml:space="preserve">. </w:t>
      </w:r>
      <w:r w:rsidR="00F36C3C">
        <w:rPr>
          <w:lang w:val="en-US"/>
        </w:rPr>
        <w:t xml:space="preserve">The pixel values </w:t>
      </w:r>
      <w:r w:rsidR="00544195">
        <w:rPr>
          <w:lang w:val="en-US"/>
        </w:rPr>
        <w:t>of</w:t>
      </w:r>
      <w:r w:rsidR="00F36C3C">
        <w:rPr>
          <w:lang w:val="en-US"/>
        </w:rPr>
        <w:t xml:space="preserve"> the </w:t>
      </w:r>
      <w:r w:rsidR="00866A12">
        <w:rPr>
          <w:lang w:val="en-US"/>
        </w:rPr>
        <w:t>films were</w:t>
      </w:r>
      <w:r w:rsidR="003A622D">
        <w:rPr>
          <w:lang w:val="en-US"/>
        </w:rPr>
        <w:t xml:space="preserve"> first converted to </w:t>
      </w:r>
      <w:proofErr w:type="spellStart"/>
      <w:r w:rsidR="003A622D">
        <w:rPr>
          <w:lang w:val="en-US"/>
        </w:rPr>
        <w:t>netOD</w:t>
      </w:r>
      <w:proofErr w:type="spellEnd"/>
      <w:r w:rsidR="003A622D">
        <w:rPr>
          <w:lang w:val="en-US"/>
        </w:rPr>
        <w:t>.</w:t>
      </w:r>
      <w:r w:rsidR="0033605B">
        <w:rPr>
          <w:lang w:val="en-US"/>
        </w:rPr>
        <w:t xml:space="preserve"> Then these pixel values were converted to dose using equation </w:t>
      </w:r>
      <w:r w:rsidR="00B36DF0">
        <w:rPr>
          <w:lang w:val="en-US"/>
        </w:rPr>
        <w:fldChar w:fldCharType="begin"/>
      </w:r>
      <w:r w:rsidR="00B36DF0">
        <w:rPr>
          <w:lang w:val="en-US"/>
        </w:rPr>
        <w:instrText xml:space="preserve"> REF _Ref101268144 \h </w:instrText>
      </w:r>
      <w:r w:rsidR="00B36DF0">
        <w:rPr>
          <w:lang w:val="en-US"/>
        </w:rPr>
      </w:r>
      <w:r w:rsidR="00B36DF0">
        <w:rPr>
          <w:lang w:val="en-US"/>
        </w:rPr>
        <w:fldChar w:fldCharType="separate"/>
      </w:r>
      <w:r w:rsidR="00B36DF0" w:rsidRPr="00B36DF0">
        <w:rPr>
          <w:noProof/>
          <w:lang w:val="en-US"/>
        </w:rPr>
        <w:t>2</w:t>
      </w:r>
      <w:r w:rsidR="00B36DF0" w:rsidRPr="00B36DF0">
        <w:rPr>
          <w:lang w:val="en-US"/>
        </w:rPr>
        <w:noBreakHyphen/>
      </w:r>
      <w:r w:rsidR="00B36DF0" w:rsidRPr="00B36DF0">
        <w:rPr>
          <w:noProof/>
          <w:lang w:val="en-US"/>
        </w:rPr>
        <w:t>5</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correspond to a dose measurement. Then it was possible to determine peak and valley doses in the GRID irradiated films</w:t>
      </w:r>
      <w:r w:rsidR="00544195">
        <w:rPr>
          <w:lang w:val="en-US"/>
        </w:rPr>
        <w:t>.</w:t>
      </w:r>
      <w:r w:rsidR="00ED1330">
        <w:rPr>
          <w:lang w:val="en-US"/>
        </w:rPr>
        <w:t xml:space="preserve"> For survival analysis, a mean dose map was found of all 16 films</w:t>
      </w:r>
      <w:r w:rsidR="006F3760">
        <w:rPr>
          <w:lang w:val="en-US"/>
        </w:rPr>
        <w:t>.</w:t>
      </w:r>
      <w:r w:rsidR="00544195">
        <w:rPr>
          <w:lang w:val="en-US"/>
        </w:rPr>
        <w:t xml:space="preserve"> </w:t>
      </w:r>
      <w:r w:rsidR="006F3760">
        <w:rPr>
          <w:lang w:val="en-US"/>
        </w:rPr>
        <w:t xml:space="preserve">Uncertainty in dose measurements were calculated using error propagation of equation </w:t>
      </w:r>
      <w:r w:rsidR="006F3760">
        <w:rPr>
          <w:lang w:val="en-US"/>
        </w:rPr>
        <w:fldChar w:fldCharType="begin"/>
      </w:r>
      <w:r w:rsidR="006F3760">
        <w:rPr>
          <w:lang w:val="en-US"/>
        </w:rPr>
        <w:instrText xml:space="preserve"> REF _Ref101268144 \h </w:instrText>
      </w:r>
      <w:r w:rsidR="006F3760">
        <w:rPr>
          <w:lang w:val="en-US"/>
        </w:rPr>
      </w:r>
      <w:r w:rsidR="006F3760">
        <w:rPr>
          <w:lang w:val="en-US"/>
        </w:rPr>
        <w:fldChar w:fldCharType="separate"/>
      </w:r>
      <w:r w:rsidR="006F3760" w:rsidRPr="009433CE">
        <w:rPr>
          <w:noProof/>
          <w:lang w:val="en-US"/>
        </w:rPr>
        <w:t>2</w:t>
      </w:r>
      <w:r w:rsidR="006F3760" w:rsidRPr="009433CE">
        <w:rPr>
          <w:lang w:val="en-US"/>
        </w:rPr>
        <w:noBreakHyphen/>
      </w:r>
      <w:r w:rsidR="006F3760" w:rsidRPr="009433CE">
        <w:rPr>
          <w:noProof/>
          <w:lang w:val="en-US"/>
        </w:rPr>
        <w:t>5</w:t>
      </w:r>
      <w:r w:rsidR="006F3760">
        <w:rPr>
          <w:lang w:val="en-US"/>
        </w:rPr>
        <w:fldChar w:fldCharType="end"/>
      </w:r>
      <w:r w:rsidR="006F3760">
        <w:rPr>
          <w:lang w:val="en-US"/>
        </w:rPr>
        <w:t>.</w:t>
      </w:r>
      <w:r w:rsidR="00296C70">
        <w:rPr>
          <w:lang w:val="en-US"/>
        </w:rPr>
        <w:t xml:space="preserve"> </w:t>
      </w:r>
    </w:p>
    <w:p w14:paraId="5B6864C7" w14:textId="1007CE18" w:rsidR="00094106" w:rsidRDefault="005E1751" w:rsidP="000A1CC3">
      <w:pPr>
        <w:rPr>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m:t>
                      </m:r>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m:t>
                      </m:r>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m:t>
                      </m:r>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r>
            <m:rPr>
              <m:sty m:val="p"/>
            </m:rPr>
            <w:rPr>
              <w:rFonts w:ascii="Cambria Math" w:hAnsi="Cambria Math"/>
              <w:sz w:val="22"/>
              <w:lang w:val="en-US"/>
            </w:rPr>
            <w:br/>
          </m:r>
        </m:oMath>
      </m:oMathPara>
    </w:p>
    <w:p w14:paraId="2C8DB48E" w14:textId="1C35EA40" w:rsidR="006F3760" w:rsidRDefault="00831022" w:rsidP="000A1CC3">
      <w:pPr>
        <w:rPr>
          <w:lang w:val="en-US"/>
        </w:rPr>
      </w:pPr>
      <w:r>
        <w:rPr>
          <w:lang w:val="en-US"/>
        </w:rPr>
        <w:t>This was combined with the standard deviation of the mea</w:t>
      </w:r>
      <w:r w:rsidR="00B6005D">
        <w:rPr>
          <w:lang w:val="en-US"/>
        </w:rPr>
        <w:t xml:space="preserve">n dose pixel value from all 16 films. </w:t>
      </w:r>
    </w:p>
    <w:p w14:paraId="68E99450" w14:textId="52373F8C" w:rsidR="00AD6A5F" w:rsidRDefault="00FB3E50" w:rsidP="000A1CC3">
      <w:pPr>
        <w:rPr>
          <w:lang w:val="en-US"/>
        </w:rPr>
      </w:pPr>
      <w:r>
        <w:rPr>
          <w:lang w:val="en-US"/>
        </w:rPr>
        <w:t xml:space="preserve">Dose profiles were made by </w:t>
      </w:r>
      <w:r w:rsidR="006871F5">
        <w:rPr>
          <w:lang w:val="en-US"/>
        </w:rPr>
        <w:t>calculating the mean dose in each pixel row</w:t>
      </w:r>
      <w:r w:rsidR="00105C90">
        <w:rPr>
          <w:lang w:val="en-US"/>
        </w:rPr>
        <w:t xml:space="preserve"> </w:t>
      </w:r>
      <w:r>
        <w:rPr>
          <w:lang w:val="en-US"/>
        </w:rPr>
        <w:t xml:space="preserve">see </w:t>
      </w:r>
      <w:r>
        <w:rPr>
          <w:lang w:val="en-US"/>
        </w:rPr>
        <w:fldChar w:fldCharType="begin"/>
      </w:r>
      <w:r>
        <w:rPr>
          <w:lang w:val="en-US"/>
        </w:rPr>
        <w:instrText xml:space="preserve"> REF _Ref94698801 \h </w:instrText>
      </w:r>
      <w:r>
        <w:rPr>
          <w:lang w:val="en-US"/>
        </w:rPr>
      </w:r>
      <w:r>
        <w:rPr>
          <w:lang w:val="en-US"/>
        </w:rPr>
        <w:fldChar w:fldCharType="separate"/>
      </w:r>
      <w:r w:rsidRPr="00B72C5F">
        <w:rPr>
          <w:lang w:val="en-US"/>
        </w:rPr>
        <w:t xml:space="preserve">Figure </w:t>
      </w:r>
      <w:r>
        <w:rPr>
          <w:noProof/>
          <w:lang w:val="en-US"/>
        </w:rPr>
        <w:t>1</w:t>
      </w:r>
      <w:r>
        <w:rPr>
          <w:lang w:val="en-US"/>
        </w:rPr>
        <w:noBreakHyphen/>
      </w:r>
      <w:r>
        <w:rPr>
          <w:noProof/>
          <w:lang w:val="en-US"/>
        </w:rPr>
        <w:t>10</w:t>
      </w:r>
      <w:r>
        <w:rPr>
          <w:lang w:val="en-US"/>
        </w:rPr>
        <w:fldChar w:fldCharType="end"/>
      </w:r>
      <w:r w:rsidR="006871F5">
        <w:rPr>
          <w:lang w:val="en-US"/>
        </w:rPr>
        <w:t xml:space="preserve">. </w:t>
      </w:r>
      <w:r w:rsidR="006A45D8">
        <w:rPr>
          <w:lang w:val="en-US"/>
        </w:rPr>
        <w:t xml:space="preserve"> </w:t>
      </w:r>
    </w:p>
    <w:p w14:paraId="51F03C78" w14:textId="6F97F45C" w:rsidR="00DF278B" w:rsidRPr="00DF278B" w:rsidRDefault="00DF278B" w:rsidP="000A1CC3">
      <w:pPr>
        <w:rPr>
          <w:b/>
          <w:bCs/>
          <w:lang w:val="en-US"/>
        </w:rPr>
      </w:pPr>
      <w:r>
        <w:rPr>
          <w:b/>
          <w:bCs/>
          <w:lang w:val="en-US"/>
        </w:rPr>
        <w:t xml:space="preserve">Talk about making a mean dose map </w:t>
      </w:r>
    </w:p>
    <w:p w14:paraId="4C672D3E" w14:textId="00131CE3" w:rsidR="00A37B38" w:rsidRDefault="00622E6D" w:rsidP="000A1CC3">
      <w:pPr>
        <w:rPr>
          <w:lang w:val="en-US"/>
        </w:rPr>
      </w:pPr>
      <w:r>
        <w:rPr>
          <w:noProof/>
          <w:lang w:val="en-US"/>
        </w:rPr>
        <w:lastRenderedPageBreak/>
        <w:drawing>
          <wp:anchor distT="0" distB="0" distL="114300" distR="114300" simplePos="0" relativeHeight="251765760" behindDoc="1" locked="0" layoutInCell="1" allowOverlap="1" wp14:anchorId="5912D0DE" wp14:editId="7847DED8">
            <wp:simplePos x="0" y="0"/>
            <wp:positionH relativeFrom="margin">
              <wp:align>center</wp:align>
            </wp:positionH>
            <wp:positionV relativeFrom="paragraph">
              <wp:posOffset>342572</wp:posOffset>
            </wp:positionV>
            <wp:extent cx="5447030" cy="2470150"/>
            <wp:effectExtent l="0" t="0" r="1270" b="6350"/>
            <wp:wrapTight wrapText="bothSides">
              <wp:wrapPolygon edited="0">
                <wp:start x="0" y="0"/>
                <wp:lineTo x="0" y="21489"/>
                <wp:lineTo x="21529" y="21489"/>
                <wp:lineTo x="21529" y="0"/>
                <wp:lineTo x="0" y="0"/>
              </wp:wrapPolygon>
            </wp:wrapTight>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rotWithShape="1">
                    <a:blip r:embed="rId47" cstate="print">
                      <a:extLst>
                        <a:ext uri="{28A0092B-C50C-407E-A947-70E740481C1C}">
                          <a14:useLocalDpi xmlns:a14="http://schemas.microsoft.com/office/drawing/2010/main" val="0"/>
                        </a:ext>
                      </a:extLst>
                    </a:blip>
                    <a:srcRect t="8898" b="10471"/>
                    <a:stretch/>
                  </pic:blipFill>
                  <pic:spPr bwMode="auto">
                    <a:xfrm>
                      <a:off x="0" y="0"/>
                      <a:ext cx="5447030" cy="247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06746" w14:textId="36413ECD" w:rsidR="00777D01" w:rsidRDefault="00777D01" w:rsidP="000A1CC3">
      <w:pPr>
        <w:rPr>
          <w:lang w:val="en-US"/>
        </w:rPr>
      </w:pPr>
    </w:p>
    <w:p w14:paraId="6F33D96E" w14:textId="7C3C11A5" w:rsidR="0062491E" w:rsidRPr="00AD6A5F" w:rsidRDefault="00AD6A5F" w:rsidP="00AD6A5F">
      <w:pPr>
        <w:pStyle w:val="Caption"/>
        <w:rPr>
          <w:lang w:val="en-US"/>
        </w:rPr>
      </w:pPr>
      <w:r w:rsidRPr="00AD6A5F">
        <w:rPr>
          <w:lang w:val="en-US"/>
        </w:rPr>
        <w:t xml:space="preserve">Figure </w:t>
      </w:r>
      <w:r>
        <w:fldChar w:fldCharType="begin"/>
      </w:r>
      <w:r w:rsidRPr="00AD6A5F">
        <w:rPr>
          <w:lang w:val="en-US"/>
        </w:rPr>
        <w:instrText xml:space="preserve"> STYLEREF 1 \s </w:instrText>
      </w:r>
      <w:r>
        <w:fldChar w:fldCharType="separate"/>
      </w:r>
      <w:r w:rsidRPr="00AD6A5F">
        <w:rPr>
          <w:noProof/>
          <w:lang w:val="en-US"/>
        </w:rPr>
        <w:t>2</w:t>
      </w:r>
      <w:r>
        <w:fldChar w:fldCharType="end"/>
      </w:r>
      <w:r w:rsidRPr="00AD6A5F">
        <w:rPr>
          <w:lang w:val="en-US"/>
        </w:rPr>
        <w:noBreakHyphen/>
      </w:r>
      <w:r>
        <w:fldChar w:fldCharType="begin"/>
      </w:r>
      <w:r w:rsidRPr="00AD6A5F">
        <w:rPr>
          <w:lang w:val="en-US"/>
        </w:rPr>
        <w:instrText xml:space="preserve"> SEQ Figure \* ARABIC \s 1 </w:instrText>
      </w:r>
      <w:r>
        <w:fldChar w:fldCharType="separate"/>
      </w:r>
      <w:r w:rsidRPr="00AD6A5F">
        <w:rPr>
          <w:noProof/>
          <w:lang w:val="en-US"/>
        </w:rPr>
        <w:t>10</w:t>
      </w:r>
      <w: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4053F6D6" w14:textId="4D5B65D6" w:rsidR="00C81C61" w:rsidRPr="00FC2E64" w:rsidRDefault="004C1A5B" w:rsidP="00FC2E64">
      <w:pPr>
        <w:rPr>
          <w:lang w:val="en-US"/>
        </w:rPr>
      </w:pPr>
      <w:commentRangeStart w:id="128"/>
      <w:r>
        <w:rPr>
          <w:lang w:val="en-US"/>
        </w:rPr>
        <w:t xml:space="preserve">The dosimetry for both OPEN field and GRID was validated with Monte Carlo simulations performed by </w:t>
      </w:r>
      <w:proofErr w:type="spellStart"/>
      <w:r>
        <w:rPr>
          <w:lang w:val="en-US"/>
        </w:rPr>
        <w:t>Delmon</w:t>
      </w:r>
      <w:proofErr w:type="spellEnd"/>
      <w:r>
        <w:rPr>
          <w:lang w:val="en-US"/>
        </w:rPr>
        <w:t xml:space="preserve"> </w:t>
      </w:r>
      <w:proofErr w:type="spellStart"/>
      <w:r>
        <w:rPr>
          <w:lang w:val="en-US"/>
        </w:rPr>
        <w:t>Arous</w:t>
      </w:r>
      <w:proofErr w:type="spellEnd"/>
      <w:r w:rsidR="00944086">
        <w:rPr>
          <w:lang w:val="en-US"/>
        </w:rPr>
        <w:t>, PhD</w:t>
      </w:r>
      <w:r w:rsidR="00D13570">
        <w:rPr>
          <w:lang w:val="en-US"/>
        </w:rPr>
        <w:t>-</w:t>
      </w:r>
      <w:r w:rsidR="00944086">
        <w:rPr>
          <w:lang w:val="en-US"/>
        </w:rPr>
        <w:t>student</w:t>
      </w:r>
      <w:r>
        <w:rPr>
          <w:lang w:val="en-US"/>
        </w:rPr>
        <w:t xml:space="preserve">. </w:t>
      </w:r>
      <w:r w:rsidR="00944086">
        <w:rPr>
          <w:lang w:val="en-US"/>
        </w:rPr>
        <w:t>He us</w:t>
      </w:r>
      <w:r w:rsidR="00D13570">
        <w:rPr>
          <w:lang w:val="en-US"/>
        </w:rPr>
        <w:t xml:space="preserve">ed </w:t>
      </w:r>
      <w:r w:rsidR="009834D9">
        <w:rPr>
          <w:lang w:val="en-US"/>
        </w:rPr>
        <w:t xml:space="preserve">FLUKA, a particle physics </w:t>
      </w:r>
      <w:r w:rsidR="000C6CAD">
        <w:rPr>
          <w:lang w:val="en-US"/>
        </w:rPr>
        <w:t>Monte Carlo simulation package</w:t>
      </w:r>
      <w:r w:rsidR="00A44DF4">
        <w:rPr>
          <w:lang w:val="en-US"/>
        </w:rPr>
        <w:t xml:space="preserve"> to simulate </w:t>
      </w:r>
      <w:r w:rsidR="00705BAE">
        <w:rPr>
          <w:lang w:val="en-US"/>
        </w:rPr>
        <w:t xml:space="preserve">how the photons would interact </w:t>
      </w:r>
      <w:r w:rsidR="00B92DE8">
        <w:rPr>
          <w:lang w:val="en-US"/>
        </w:rPr>
        <w:t>in our experimental setup.</w:t>
      </w:r>
      <w:r w:rsidR="004E6AC4">
        <w:rPr>
          <w:lang w:val="en-US"/>
        </w:rPr>
        <w:t xml:space="preserve"> Thereby</w:t>
      </w:r>
      <w:r w:rsidR="00DA4528">
        <w:rPr>
          <w:lang w:val="en-US"/>
        </w:rPr>
        <w:t>,</w:t>
      </w:r>
      <w:r w:rsidR="004E6AC4">
        <w:rPr>
          <w:lang w:val="en-US"/>
        </w:rPr>
        <w:t xml:space="preserve"> accurately measuring how </w:t>
      </w:r>
      <w:r w:rsidR="00DA4528">
        <w:rPr>
          <w:lang w:val="en-US"/>
        </w:rPr>
        <w:t xml:space="preserve">the different GRID collimators affected dose in peak and valley areas. </w:t>
      </w:r>
      <w:r w:rsidR="00B6362C">
        <w:rPr>
          <w:lang w:val="en-US"/>
        </w:rPr>
        <w:t xml:space="preserve"> </w:t>
      </w:r>
      <w:commentRangeEnd w:id="128"/>
      <w:r w:rsidR="008005A2">
        <w:rPr>
          <w:rStyle w:val="CommentReference"/>
        </w:rPr>
        <w:commentReference w:id="128"/>
      </w:r>
    </w:p>
    <w:p w14:paraId="2B0F2B43" w14:textId="77777777" w:rsidR="00C81C61" w:rsidRDefault="00C81C61" w:rsidP="00A13906">
      <w:pPr>
        <w:jc w:val="both"/>
        <w:rPr>
          <w:b/>
          <w:bCs/>
          <w:lang w:val="en-US"/>
        </w:rPr>
      </w:pPr>
    </w:p>
    <w:p w14:paraId="6927530B" w14:textId="6C5FA7D6" w:rsidR="00C82B64" w:rsidRDefault="00C82B64" w:rsidP="00A13906">
      <w:pPr>
        <w:jc w:val="both"/>
        <w:rPr>
          <w:b/>
          <w:bCs/>
          <w:lang w:val="en-US"/>
        </w:rPr>
      </w:pPr>
    </w:p>
    <w:p w14:paraId="26BA91D2" w14:textId="6D838C87" w:rsidR="002B0794" w:rsidRPr="002B0794" w:rsidRDefault="005333FD" w:rsidP="00BE7487">
      <w:pPr>
        <w:rPr>
          <w:lang w:val="en-US"/>
        </w:rPr>
      </w:pPr>
      <w:commentRangeStart w:id="129"/>
      <w:r>
        <w:rPr>
          <w:lang w:val="en-US"/>
        </w:rPr>
        <w:t>Red channel dosimetry</w:t>
      </w:r>
      <w:commentRangeEnd w:id="129"/>
      <w:r w:rsidR="006E1BE4">
        <w:rPr>
          <w:rStyle w:val="CommentReference"/>
        </w:rPr>
        <w:commentReference w:id="129"/>
      </w:r>
      <w:r w:rsidR="00435B04">
        <w:rPr>
          <w:lang w:val="en-US"/>
        </w:rPr>
        <w:t xml:space="preserve"> </w:t>
      </w:r>
      <w:r w:rsidR="00435B04">
        <w:rPr>
          <w:lang w:val="en-US"/>
        </w:rPr>
        <w:fldChar w:fldCharType="begin"/>
      </w:r>
      <w:r w:rsidR="00435B04">
        <w:rPr>
          <w:lang w:val="en-US"/>
        </w:rPr>
        <w:instrText xml:space="preserve"> ADDIN ZOTERO_ITEM CSL_CITATION {"citationID":"nMQowQXu","properties":{"formattedCitation":"(Micke et al., 2011)","plainCitation":"(Micke et al., 2011)","noteIndex":0},"citationItems":[{"id":448,"uris":["http://zotero.org/users/9228513/items/ARKJ8AEJ"],"itemData":{"id":448,"type":"article-journal","abstract":"Purpose: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435B04">
        <w:rPr>
          <w:lang w:val="en-US"/>
        </w:rPr>
        <w:fldChar w:fldCharType="separate"/>
      </w:r>
      <w:r w:rsidR="00435B04" w:rsidRPr="002846F2">
        <w:rPr>
          <w:rFonts w:cs="Times New Roman"/>
          <w:lang w:val="en-US"/>
        </w:rPr>
        <w:t>(Micke et al., 2011)</w:t>
      </w:r>
      <w:r w:rsidR="00435B04">
        <w:rPr>
          <w:lang w:val="en-US"/>
        </w:rPr>
        <w:fldChar w:fldCharType="end"/>
      </w:r>
    </w:p>
    <w:p w14:paraId="33E5229F" w14:textId="6F6C478D" w:rsidR="00D8676A" w:rsidRDefault="00B97C2E" w:rsidP="00BE7487">
      <w:pPr>
        <w:rPr>
          <w:lang w:val="en-US"/>
        </w:rPr>
      </w:pPr>
      <w:proofErr w:type="spellStart"/>
      <w:r w:rsidRPr="00C95636">
        <w:rPr>
          <w:lang w:val="en-US"/>
        </w:rPr>
        <w:t>Todo</w:t>
      </w:r>
      <w:proofErr w:type="spellEnd"/>
      <w:r w:rsidRPr="00C95636">
        <w:rPr>
          <w:lang w:val="en-US"/>
        </w:rPr>
        <w:t xml:space="preserve">: </w:t>
      </w:r>
    </w:p>
    <w:p w14:paraId="7B405CA0" w14:textId="458C8908" w:rsidR="00E14E4C" w:rsidRPr="00C95636" w:rsidRDefault="00513018" w:rsidP="00BE7487">
      <w:pPr>
        <w:rPr>
          <w:lang w:val="en-US"/>
        </w:rPr>
      </w:pPr>
      <w:r>
        <w:rPr>
          <w:lang w:val="en-US"/>
        </w:rPr>
        <w:t>Make film_calib_131021.py compatible with film_calibration_tmp9.py</w:t>
      </w:r>
    </w:p>
    <w:p w14:paraId="666D1FD1" w14:textId="6482A635" w:rsidR="005B3466" w:rsidRDefault="005B3466" w:rsidP="00BE7487">
      <w:pPr>
        <w:rPr>
          <w:lang w:val="en-US"/>
        </w:rPr>
      </w:pPr>
      <w:r>
        <w:rPr>
          <w:lang w:val="en-US"/>
        </w:rPr>
        <w:t>Dose profiles are a mean of the row</w:t>
      </w:r>
      <w:r w:rsidR="006822D3">
        <w:rPr>
          <w:lang w:val="en-US"/>
        </w:rPr>
        <w:t xml:space="preserve">, therefore there is </w:t>
      </w:r>
    </w:p>
    <w:p w14:paraId="360E2A8F" w14:textId="32C8BEB4" w:rsidR="000F242A" w:rsidRPr="00CD5810" w:rsidRDefault="00015AF6" w:rsidP="00BE7487">
      <w:r>
        <w:t xml:space="preserve">Legg inn </w:t>
      </w:r>
      <w:r w:rsidR="00B74808">
        <w:t xml:space="preserve">errorbars og </w:t>
      </w:r>
      <w:commentRangeStart w:id="130"/>
      <w:r w:rsidR="00B74808">
        <w:t>confidence interval</w:t>
      </w:r>
      <w:commentRangeEnd w:id="130"/>
      <w:r w:rsidR="00EF15FB">
        <w:rPr>
          <w:rStyle w:val="CommentReference"/>
        </w:rPr>
        <w:commentReference w:id="130"/>
      </w:r>
      <w:r w:rsidR="00282A70">
        <w:t xml:space="preserve"> </w:t>
      </w:r>
      <w:r w:rsidR="00B74808">
        <w:br/>
      </w:r>
    </w:p>
    <w:p w14:paraId="464D3E75" w14:textId="278EDA78" w:rsidR="000F242A" w:rsidRDefault="000F242A" w:rsidP="00BB374D">
      <w:pPr>
        <w:pStyle w:val="Heading2"/>
        <w:rPr>
          <w:lang w:val="en-US"/>
        </w:rPr>
      </w:pPr>
      <w:bookmarkStart w:id="131" w:name="_Ref100070467"/>
      <w:commentRangeStart w:id="132"/>
      <w:r>
        <w:rPr>
          <w:lang w:val="en-US"/>
        </w:rPr>
        <w:t xml:space="preserve">Cell </w:t>
      </w:r>
      <w:r w:rsidR="0091767A">
        <w:rPr>
          <w:lang w:val="en-US"/>
        </w:rPr>
        <w:t>E</w:t>
      </w:r>
      <w:r>
        <w:rPr>
          <w:lang w:val="en-US"/>
        </w:rPr>
        <w:t>xperiments</w:t>
      </w:r>
      <w:commentRangeEnd w:id="132"/>
      <w:r w:rsidR="000B1A09">
        <w:rPr>
          <w:rStyle w:val="CommentReference"/>
          <w:rFonts w:ascii="Times New Roman" w:eastAsiaTheme="minorHAnsi" w:hAnsi="Times New Roman" w:cstheme="minorBidi"/>
          <w:color w:val="auto"/>
        </w:rPr>
        <w:commentReference w:id="132"/>
      </w:r>
      <w:bookmarkEnd w:id="131"/>
    </w:p>
    <w:p w14:paraId="41C90B0E" w14:textId="3A2131DF" w:rsidR="000905C6" w:rsidRDefault="003E14B6" w:rsidP="00144E7B">
      <w:pPr>
        <w:rPr>
          <w:lang w:val="en-US"/>
        </w:rPr>
      </w:pPr>
      <w:r>
        <w:rPr>
          <w:lang w:val="en-US"/>
        </w:rPr>
        <w:t xml:space="preserve">Cell </w:t>
      </w:r>
      <w:r w:rsidR="006F3435">
        <w:rPr>
          <w:lang w:val="en-US"/>
        </w:rPr>
        <w:t xml:space="preserve">experiments were performed by Magnus </w:t>
      </w:r>
      <w:proofErr w:type="spellStart"/>
      <w:r w:rsidR="006F3435">
        <w:rPr>
          <w:lang w:val="en-US"/>
        </w:rPr>
        <w:t>Børsting</w:t>
      </w:r>
      <w:proofErr w:type="spellEnd"/>
      <w:r w:rsidR="006F3435">
        <w:rPr>
          <w:lang w:val="en-US"/>
        </w:rPr>
        <w:t xml:space="preserve">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lastRenderedPageBreak/>
        <w:br/>
      </w:r>
      <w:r w:rsidR="00DC4BE3">
        <w:rPr>
          <w:lang w:val="en-US"/>
        </w:rPr>
        <w:t>A549 cells were chosen for</w:t>
      </w:r>
      <w:r w:rsidR="00B43D9B">
        <w:rPr>
          <w:lang w:val="en-US"/>
        </w:rPr>
        <w:t xml:space="preserve"> in vitro</w:t>
      </w:r>
      <w:r w:rsidR="00DC4BE3">
        <w:rPr>
          <w:lang w:val="en-US"/>
        </w:rPr>
        <w:t xml:space="preserve"> GRID irradiation. The cell line is </w:t>
      </w:r>
      <w:r w:rsidR="00551C8F">
        <w:rPr>
          <w:lang w:val="en-US"/>
        </w:rPr>
        <w:t xml:space="preserve">a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 xml:space="preserve">. </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w:t>
      </w:r>
      <w:proofErr w:type="spellStart"/>
      <w:r w:rsidR="00CC2AC0">
        <w:rPr>
          <w:lang w:val="en-US"/>
        </w:rPr>
        <w:t>Nunclon</w:t>
      </w:r>
      <w:proofErr w:type="spellEnd"/>
      <w:r w:rsidR="00CC2AC0">
        <w:rPr>
          <w:lang w:val="en-US"/>
        </w:rPr>
        <w:t>,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proofErr w:type="spellStart"/>
      <w:r w:rsidR="00CC2AC0" w:rsidRPr="00CC2AC0">
        <w:rPr>
          <w:lang w:val="en-US"/>
        </w:rPr>
        <w:t>Thermo</w:t>
      </w:r>
      <w:proofErr w:type="spellEnd"/>
      <w:r w:rsidR="00CC2AC0" w:rsidRPr="00CC2AC0">
        <w:rPr>
          <w:lang w:val="en-US"/>
        </w:rPr>
        <w:t>,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best balances the need of having enough cells to measure the effect of high dose</w:t>
      </w:r>
      <w:r w:rsidR="007761C6">
        <w:rPr>
          <w:lang w:val="en-US"/>
        </w:rPr>
        <w:t xml:space="preserve">s, but small enough that it is possible to </w:t>
      </w:r>
      <w:r w:rsidR="00A35086">
        <w:rPr>
          <w:lang w:val="en-US"/>
        </w:rPr>
        <w:t xml:space="preserve">identify individual colonies. </w:t>
      </w:r>
    </w:p>
    <w:p w14:paraId="17E4666F" w14:textId="56A9D76F" w:rsidR="003F1793" w:rsidRDefault="00D02B02" w:rsidP="004E1837">
      <w:pPr>
        <w:spacing w:before="240"/>
        <w:rPr>
          <w:rFonts w:eastAsiaTheme="minorEastAsia"/>
          <w:lang w:val="en-US"/>
        </w:rPr>
      </w:pPr>
      <w:r>
        <w:rPr>
          <w:lang w:val="en-US"/>
        </w:rPr>
        <w:t xml:space="preserve">The irradiations of the cells were done using the same experimental setup as shown in </w:t>
      </w:r>
      <w:r w:rsidR="009D566C">
        <w:rPr>
          <w:lang w:val="en-US"/>
        </w:rPr>
        <w:fldChar w:fldCharType="begin"/>
      </w:r>
      <w:r w:rsidR="009D566C">
        <w:rPr>
          <w:lang w:val="en-US"/>
        </w:rPr>
        <w:instrText xml:space="preserve"> REF _Ref99972845 \h </w:instrText>
      </w:r>
      <w:r w:rsidR="009D566C">
        <w:rPr>
          <w:lang w:val="en-US"/>
        </w:rPr>
      </w:r>
      <w:r w:rsidR="009D566C">
        <w:rPr>
          <w:lang w:val="en-US"/>
        </w:rPr>
        <w:fldChar w:fldCharType="separate"/>
      </w:r>
      <w:r w:rsidR="000E19EF" w:rsidRPr="005A1A8C">
        <w:rPr>
          <w:lang w:val="en-US"/>
        </w:rPr>
        <w:t xml:space="preserve">Figure </w:t>
      </w:r>
      <w:r w:rsidR="000E19EF">
        <w:rPr>
          <w:noProof/>
          <w:lang w:val="en-US"/>
        </w:rPr>
        <w:t>2</w:t>
      </w:r>
      <w:r w:rsidR="000E19EF">
        <w:rPr>
          <w:lang w:val="en-US"/>
        </w:rPr>
        <w:noBreakHyphen/>
      </w:r>
      <w:r w:rsidR="000E19EF">
        <w:rPr>
          <w:noProof/>
          <w:lang w:val="en-US"/>
        </w:rPr>
        <w:t>5</w:t>
      </w:r>
      <w:r w:rsidR="009D566C">
        <w:rPr>
          <w:lang w:val="en-US"/>
        </w:rPr>
        <w:fldChar w:fldCharType="end"/>
      </w:r>
      <w:r w:rsidR="00F947B4">
        <w:rPr>
          <w:lang w:val="en-US"/>
        </w:rPr>
        <w:t>,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proofErr w:type="spellStart"/>
      <w:r w:rsidR="00262E8B">
        <w:rPr>
          <w:lang w:val="en-US"/>
        </w:rPr>
        <w:t>G</w:t>
      </w:r>
      <w:r w:rsidR="00C71887">
        <w:rPr>
          <w:lang w:val="en-US"/>
        </w:rPr>
        <w:t>afchromic</w:t>
      </w:r>
      <w:proofErr w:type="spellEnd"/>
      <w:r w:rsidR="00C71887">
        <w:rPr>
          <w:lang w:val="en-US"/>
        </w:rPr>
        <w:t xml:space="preserve">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983C9B">
        <w:rPr>
          <w:lang w:val="en-US"/>
        </w:rPr>
      </w:r>
      <w:r w:rsidR="00983C9B">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w:t>
      </w:r>
      <w:proofErr w:type="spellStart"/>
      <w:r w:rsidR="00491539">
        <w:rPr>
          <w:rFonts w:eastAsiaTheme="minorEastAsia"/>
          <w:lang w:val="en-US"/>
        </w:rPr>
        <w:t>Gy</w:t>
      </w:r>
      <w:proofErr w:type="spellEnd"/>
      <w:r w:rsidR="00491539">
        <w:rPr>
          <w:rFonts w:eastAsiaTheme="minorEastAsia"/>
          <w:lang w:val="en-US"/>
        </w:rPr>
        <w:t xml:space="preserve">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28043257" w:rsidR="003D532D" w:rsidRDefault="00BE7A1D" w:rsidP="004E1837">
      <w:pPr>
        <w:spacing w:before="240"/>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553CF4">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0E32D1D1" w:rsidR="00CD2B23" w:rsidRPr="004B70DD" w:rsidRDefault="00C92421" w:rsidP="00BF74BB">
      <w:pPr>
        <w:spacing w:before="240"/>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Pr>
          <w:rFonts w:eastAsiaTheme="minorEastAsia"/>
          <w:lang w:val="en-US"/>
        </w:rPr>
      </w:r>
      <w:r>
        <w:rPr>
          <w:rFonts w:eastAsiaTheme="minorEastAsia"/>
          <w:lang w:val="en-US"/>
        </w:rPr>
        <w:fldChar w:fldCharType="separate"/>
      </w:r>
      <w:r w:rsidR="000E19EF">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22460E">
      <w:pPr>
        <w:pStyle w:val="Heading2"/>
        <w:rPr>
          <w:lang w:val="en-US"/>
        </w:rPr>
      </w:pPr>
      <w:r>
        <w:rPr>
          <w:lang w:val="en-US"/>
        </w:rPr>
        <w:lastRenderedPageBreak/>
        <w:t>Segmentation</w:t>
      </w:r>
    </w:p>
    <w:p w14:paraId="27B6335D" w14:textId="737DFBF3" w:rsidR="009669F1" w:rsidRPr="00926E2A" w:rsidRDefault="003C4E6D" w:rsidP="00B47AAD">
      <w:pPr>
        <w:rPr>
          <w:lang w:val="en-US"/>
        </w:rPr>
      </w:pPr>
      <w:r>
        <w:rPr>
          <w:lang w:val="en-US"/>
        </w:rPr>
        <w:t xml:space="preserve">Segmentation of cells was performed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xml:space="preserve">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B47AAD">
      <w:pPr>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526CB6" w:rsidP="00B47AAD">
      <w:pPr>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08A59D10" w:rsidR="0041305A" w:rsidRDefault="00D843C4" w:rsidP="00123272">
      <w:pPr>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proofErr w:type="gramStart"/>
      <w:r w:rsidR="00ED675E">
        <w:rPr>
          <w:rFonts w:eastAsiaTheme="minorEastAsia"/>
          <w:lang w:val="en-US"/>
        </w:rPr>
        <w:t>data</w:t>
      </w:r>
      <w:r w:rsidR="00B33412">
        <w:rPr>
          <w:rFonts w:eastAsiaTheme="minorEastAsia"/>
          <w:lang w:val="en-US"/>
        </w:rPr>
        <w:t>.</w:t>
      </w:r>
      <w:proofErr w:type="gramEnd"/>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w:t>
      </w:r>
      <w:proofErr w:type="spellStart"/>
      <w:r w:rsidR="00B3014C" w:rsidRPr="00B3014C">
        <w:rPr>
          <w:lang w:val="en-US"/>
        </w:rPr>
        <w:t>ntrast</w:t>
      </w:r>
      <w:proofErr w:type="spellEnd"/>
      <w:r w:rsidR="00B3014C" w:rsidRPr="00B3014C">
        <w:rPr>
          <w:lang w:val="en-US"/>
        </w:rPr>
        <w:t xml:space="preserve">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123272">
      <w:pPr>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 xml:space="preserve">(Lloyd, </w:t>
      </w:r>
      <w:r w:rsidR="004F417F" w:rsidRPr="004F417F">
        <w:rPr>
          <w:rFonts w:cs="Times New Roman"/>
          <w:lang w:val="en-US"/>
        </w:rPr>
        <w:lastRenderedPageBreak/>
        <w:t>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4021EE94" w:rsidR="00E31EE3" w:rsidRPr="00B47AAD" w:rsidRDefault="00B060E2" w:rsidP="00E31EE3">
      <w:pPr>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6E23B2">
        <w:rPr>
          <w:lang w:val="en-US"/>
        </w:rPr>
        <w:fldChar w:fldCharType="begin"/>
      </w:r>
      <w:r w:rsidR="006E23B2">
        <w:rPr>
          <w:lang w:val="en-US"/>
        </w:rPr>
        <w:instrText xml:space="preserve"> REF _Ref100310558 \h </w:instrText>
      </w:r>
      <w:r w:rsidR="006E23B2">
        <w:rPr>
          <w:lang w:val="en-US"/>
        </w:rPr>
      </w:r>
      <w:r w:rsidR="006E23B2">
        <w:rPr>
          <w:lang w:val="en-US"/>
        </w:rPr>
        <w:fldChar w:fldCharType="separate"/>
      </w:r>
      <w:r w:rsidR="000E19EF" w:rsidRPr="009F215B">
        <w:rPr>
          <w:lang w:val="en-US"/>
        </w:rPr>
        <w:t xml:space="preserve">Figure </w:t>
      </w:r>
      <w:r w:rsidR="000E19EF">
        <w:rPr>
          <w:noProof/>
          <w:lang w:val="en-US"/>
        </w:rPr>
        <w:t>2</w:t>
      </w:r>
      <w:r w:rsidR="000E19EF" w:rsidRPr="009F215B">
        <w:rPr>
          <w:lang w:val="en-US"/>
        </w:rPr>
        <w:noBreakHyphen/>
      </w:r>
      <w:r w:rsidR="000E19EF">
        <w:rPr>
          <w:noProof/>
          <w:lang w:val="en-US"/>
        </w:rPr>
        <w:t>7</w:t>
      </w:r>
      <w:r w:rsidR="006E23B2">
        <w:rPr>
          <w:lang w:val="en-US"/>
        </w:rPr>
        <w:fldChar w:fldCharType="end"/>
      </w:r>
      <w:r w:rsidR="006E23B2">
        <w:rPr>
          <w:lang w:val="en-US"/>
        </w:rPr>
        <w:t>)</w:t>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 xml:space="preserve">mean and standard deviation of intensity. </w:t>
      </w:r>
      <w:r w:rsidR="001B3A95">
        <w:rPr>
          <w:lang w:val="en-US"/>
        </w:rPr>
        <w:t xml:space="preserve"> </w:t>
      </w:r>
      <w:r w:rsidR="0061096F">
        <w:rPr>
          <w:lang w:val="en-US"/>
        </w:rPr>
        <w:br/>
      </w:r>
    </w:p>
    <w:p w14:paraId="082D18B3" w14:textId="77777777" w:rsidR="009F215B" w:rsidRPr="00360919" w:rsidRDefault="009F215B" w:rsidP="009F215B">
      <w:pPr>
        <w:keepNext/>
        <w:rPr>
          <w:lang w:val="en-US"/>
        </w:rPr>
      </w:pPr>
      <w:r w:rsidRPr="009F215B">
        <w:rPr>
          <w:noProof/>
          <w:lang w:val="en-US"/>
        </w:rPr>
        <w:drawing>
          <wp:inline distT="0" distB="0" distL="0" distR="0" wp14:anchorId="0DCCEC84" wp14:editId="23927650">
            <wp:extent cx="1828800" cy="1357107"/>
            <wp:effectExtent l="0" t="0" r="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48"/>
                    <a:srcRect l="28392" t="34536" r="23273"/>
                    <a:stretch/>
                  </pic:blipFill>
                  <pic:spPr bwMode="auto">
                    <a:xfrm>
                      <a:off x="0" y="0"/>
                      <a:ext cx="1837530" cy="1363586"/>
                    </a:xfrm>
                    <a:prstGeom prst="rect">
                      <a:avLst/>
                    </a:prstGeom>
                    <a:ln>
                      <a:noFill/>
                    </a:ln>
                    <a:extLst>
                      <a:ext uri="{53640926-AAD7-44D8-BBD7-CCE9431645EC}">
                        <a14:shadowObscured xmlns:a14="http://schemas.microsoft.com/office/drawing/2010/main"/>
                      </a:ext>
                    </a:extLst>
                  </pic:spPr>
                </pic:pic>
              </a:graphicData>
            </a:graphic>
          </wp:inline>
        </w:drawing>
      </w:r>
    </w:p>
    <w:p w14:paraId="0EAB0B1B" w14:textId="24282F2D" w:rsidR="00E31EE3" w:rsidRDefault="009F215B" w:rsidP="000C1D35">
      <w:pPr>
        <w:pStyle w:val="Caption"/>
        <w:rPr>
          <w:lang w:val="en-US"/>
        </w:rPr>
      </w:pPr>
      <w:bookmarkStart w:id="133" w:name="_Ref100310558"/>
      <w:r w:rsidRPr="009F215B">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2</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11</w:t>
      </w:r>
      <w:r w:rsidR="00AD6A5F">
        <w:rPr>
          <w:lang w:val="en-US"/>
        </w:rPr>
        <w:fldChar w:fldCharType="end"/>
      </w:r>
      <w:bookmarkEnd w:id="133"/>
      <w:r w:rsidRPr="009F215B">
        <w:rPr>
          <w:lang w:val="en-US"/>
        </w:rPr>
        <w:t>. An example of a BLOB in the scanned cell flask.</w:t>
      </w:r>
    </w:p>
    <w:p w14:paraId="75BAC7DF" w14:textId="77777777" w:rsidR="000C1D35" w:rsidRDefault="000C1D35" w:rsidP="000C1D35">
      <w:pPr>
        <w:rPr>
          <w:lang w:val="en-US"/>
        </w:rPr>
      </w:pPr>
    </w:p>
    <w:p w14:paraId="15BCEFD8" w14:textId="77777777" w:rsidR="009562B4" w:rsidRDefault="009562B4" w:rsidP="000C1D35">
      <w:pPr>
        <w:rPr>
          <w:lang w:val="en-US"/>
        </w:rPr>
      </w:pPr>
    </w:p>
    <w:p w14:paraId="0C6D6C3B" w14:textId="77777777" w:rsidR="009562B4" w:rsidRDefault="009562B4" w:rsidP="000C1D35">
      <w:pPr>
        <w:rPr>
          <w:lang w:val="en-US"/>
        </w:rPr>
      </w:pPr>
    </w:p>
    <w:p w14:paraId="469CE25B" w14:textId="77777777" w:rsidR="009562B4" w:rsidRDefault="009562B4" w:rsidP="000C1D35">
      <w:pPr>
        <w:rPr>
          <w:lang w:val="en-US"/>
        </w:rPr>
      </w:pPr>
    </w:p>
    <w:p w14:paraId="430FF4CE" w14:textId="77777777" w:rsidR="009562B4" w:rsidRPr="000C1D35" w:rsidRDefault="009562B4" w:rsidP="000C1D35">
      <w:pPr>
        <w:rPr>
          <w:lang w:val="en-US"/>
        </w:rPr>
      </w:pPr>
    </w:p>
    <w:p w14:paraId="6EFCF0A7" w14:textId="5914C3F1" w:rsidR="00E31EE3" w:rsidRDefault="000C1D35" w:rsidP="000C1D35">
      <w:pPr>
        <w:pStyle w:val="Heading2"/>
        <w:rPr>
          <w:lang w:val="en-US"/>
        </w:rPr>
      </w:pPr>
      <w:r>
        <w:rPr>
          <w:lang w:val="en-US"/>
        </w:rPr>
        <w:t>Cell Survival Analysis</w:t>
      </w:r>
    </w:p>
    <w:p w14:paraId="68A52104" w14:textId="5EF003D3" w:rsidR="004D56BB" w:rsidRDefault="000B72C1" w:rsidP="00E31EE3">
      <w:pPr>
        <w:rPr>
          <w:lang w:val="en-US"/>
        </w:rPr>
      </w:pPr>
      <w:r>
        <w:rPr>
          <w:lang w:val="en-US"/>
        </w:rPr>
        <w:t>With an established dosimetry for the cells, we could analyze the survival data from</w:t>
      </w:r>
      <w:r w:rsidR="00E57456">
        <w:rPr>
          <w:lang w:val="en-US"/>
        </w:rPr>
        <w:t xml:space="preserve"> </w:t>
      </w:r>
      <w:proofErr w:type="spellStart"/>
      <w:r w:rsidR="00E57456">
        <w:rPr>
          <w:lang w:val="en-US"/>
        </w:rPr>
        <w:t>Delmon</w:t>
      </w:r>
      <w:proofErr w:type="spellEnd"/>
      <w:r w:rsidR="00E57456">
        <w:rPr>
          <w:lang w:val="en-US"/>
        </w:rPr>
        <w:t xml:space="preserve"> </w:t>
      </w:r>
      <w:proofErr w:type="spellStart"/>
      <w:r w:rsidR="00E57456">
        <w:rPr>
          <w:lang w:val="en-US"/>
        </w:rPr>
        <w:t>Arous</w:t>
      </w:r>
      <w:proofErr w:type="spellEnd"/>
      <w:r w:rsidR="00E57456">
        <w:rPr>
          <w:lang w:val="en-US"/>
        </w:rPr>
        <w:t>’</w:t>
      </w:r>
      <w:r>
        <w:rPr>
          <w:lang w:val="en-US"/>
        </w:rPr>
        <w:t xml:space="preserve"> </w:t>
      </w:r>
      <w:r w:rsidR="00E57456">
        <w:rPr>
          <w:lang w:val="en-US"/>
        </w:rPr>
        <w:t xml:space="preserve">segmentation </w:t>
      </w:r>
      <w:r w:rsidR="00335E47">
        <w:rPr>
          <w:lang w:val="en-US"/>
        </w:rPr>
        <w:t xml:space="preserve">program. </w:t>
      </w:r>
    </w:p>
    <w:p w14:paraId="7F101885" w14:textId="77777777" w:rsidR="00865DB3" w:rsidRDefault="00865DB3" w:rsidP="00E31EE3">
      <w:pPr>
        <w:rPr>
          <w:lang w:val="en-US"/>
        </w:rPr>
      </w:pPr>
    </w:p>
    <w:p w14:paraId="68587BF5" w14:textId="77777777" w:rsidR="00865DB3" w:rsidRDefault="00865DB3" w:rsidP="00E31EE3">
      <w:pPr>
        <w:rPr>
          <w:lang w:val="en-US"/>
        </w:rPr>
      </w:pPr>
    </w:p>
    <w:p w14:paraId="319F354B" w14:textId="77777777" w:rsidR="00D46D4F" w:rsidRDefault="00301AE7" w:rsidP="00E31EE3">
      <w:pPr>
        <w:rPr>
          <w:lang w:val="en-US"/>
        </w:rPr>
      </w:pPr>
      <w:r>
        <w:rPr>
          <w:lang w:val="en-US"/>
        </w:rPr>
        <w:lastRenderedPageBreak/>
        <w:t xml:space="preserve">We wanted to combine data to achieve higher </w:t>
      </w:r>
      <w:r w:rsidR="00E0138A">
        <w:rPr>
          <w:lang w:val="en-US"/>
        </w:rPr>
        <w:t xml:space="preserve">statistical significance. </w:t>
      </w:r>
      <w:r w:rsidR="002C2676">
        <w:rPr>
          <w:lang w:val="en-US"/>
        </w:rPr>
        <w:t xml:space="preserve">It was therefore necessary to </w:t>
      </w:r>
      <w:r w:rsidR="0063405C">
        <w:rPr>
          <w:lang w:val="en-US"/>
        </w:rPr>
        <w:t xml:space="preserve">compare the similarity of the data. Using an </w:t>
      </w:r>
      <w:proofErr w:type="spellStart"/>
      <w:r w:rsidR="0063405C">
        <w:rPr>
          <w:lang w:val="en-US"/>
        </w:rPr>
        <w:t>annova</w:t>
      </w:r>
      <w:proofErr w:type="spellEnd"/>
      <w:r w:rsidR="0063405C">
        <w:rPr>
          <w:lang w:val="en-US"/>
        </w:rPr>
        <w:t xml:space="preserve"> test, we found that</w:t>
      </w:r>
      <w:r w:rsidR="00DE0EB1">
        <w:rPr>
          <w:lang w:val="en-US"/>
        </w:rPr>
        <w:t xml:space="preserve"> the experiments from 1811 and 2011 were not significantly different</w:t>
      </w:r>
      <w:r w:rsidR="00051F4E">
        <w:rPr>
          <w:lang w:val="en-US"/>
        </w:rPr>
        <w:t xml:space="preserve">. </w:t>
      </w:r>
    </w:p>
    <w:p w14:paraId="3CB957A0" w14:textId="5599189E" w:rsidR="004A397E" w:rsidRDefault="00D46D4F" w:rsidP="00E31EE3">
      <w:pPr>
        <w:rPr>
          <w:lang w:val="en-US"/>
        </w:rPr>
      </w:pPr>
      <w:r>
        <w:rPr>
          <w:lang w:val="en-US"/>
        </w:rPr>
        <w:t xml:space="preserve">The similarity is </w:t>
      </w:r>
      <w:r w:rsidR="00F158BB">
        <w:rPr>
          <w:lang w:val="en-US"/>
        </w:rPr>
        <w:t xml:space="preserve">also important </w:t>
      </w:r>
      <w:r w:rsidR="007E0011">
        <w:rPr>
          <w:lang w:val="en-US"/>
        </w:rPr>
        <w:t xml:space="preserve">because for 2D analysis we will not normalize with control data. </w:t>
      </w:r>
    </w:p>
    <w:p w14:paraId="0CA8ED11" w14:textId="69227C4A" w:rsidR="00651A7A" w:rsidRDefault="00651A7A" w:rsidP="00E31EE3">
      <w:pPr>
        <w:rPr>
          <w:b/>
          <w:bCs/>
          <w:lang w:val="en-US"/>
        </w:rPr>
      </w:pPr>
      <w:r>
        <w:rPr>
          <w:b/>
          <w:bCs/>
          <w:lang w:val="en-US"/>
        </w:rPr>
        <w:t xml:space="preserve">Talk about </w:t>
      </w:r>
      <w:r w:rsidR="00F61535">
        <w:rPr>
          <w:b/>
          <w:bCs/>
          <w:lang w:val="en-US"/>
        </w:rPr>
        <w:t>gathering images</w:t>
      </w:r>
    </w:p>
    <w:p w14:paraId="35367D85" w14:textId="7A9AC528" w:rsidR="00D23DF2" w:rsidRDefault="00D23DF2" w:rsidP="00E31EE3">
      <w:pPr>
        <w:rPr>
          <w:lang w:val="en-US"/>
        </w:rPr>
      </w:pPr>
      <w:r>
        <w:rPr>
          <w:lang w:val="en-US"/>
        </w:rPr>
        <w:t xml:space="preserve">A </w:t>
      </w:r>
      <w:proofErr w:type="spellStart"/>
      <w:r>
        <w:rPr>
          <w:lang w:val="en-US"/>
        </w:rPr>
        <w:t>colonymap</w:t>
      </w:r>
      <w:proofErr w:type="spellEnd"/>
      <w:r>
        <w:rPr>
          <w:lang w:val="en-US"/>
        </w:rPr>
        <w:t xml:space="preserve"> was created using the coordinates of the cell colonies from the segmentation.</w:t>
      </w:r>
      <w:r w:rsidR="00684A99">
        <w:rPr>
          <w:lang w:val="en-US"/>
        </w:rPr>
        <w:t xml:space="preserve"> DPI to </w:t>
      </w:r>
      <w:proofErr w:type="spellStart"/>
      <w:r w:rsidR="007E242C">
        <w:rPr>
          <w:lang w:val="en-US"/>
        </w:rPr>
        <w:t>PPmm</w:t>
      </w:r>
      <w:proofErr w:type="spellEnd"/>
      <w:r w:rsidR="007E242C">
        <w:rPr>
          <w:lang w:val="en-US"/>
        </w:rPr>
        <w:t xml:space="preserve"> is done correctly</w:t>
      </w:r>
      <w:r w:rsidR="0014294A">
        <w:rPr>
          <w:lang w:val="en-US"/>
        </w:rPr>
        <w:t xml:space="preserve">. </w:t>
      </w:r>
      <w:r w:rsidR="00321362">
        <w:rPr>
          <w:lang w:val="en-US"/>
        </w:rPr>
        <w:t xml:space="preserve">The data had sub pixel location of colony </w:t>
      </w:r>
      <w:r w:rsidR="00F431E9">
        <w:rPr>
          <w:lang w:val="en-US"/>
        </w:rPr>
        <w:t xml:space="preserve">centroid, how does nearest neighbor affect this. </w:t>
      </w:r>
      <w:r w:rsidR="00F35E8C">
        <w:rPr>
          <w:lang w:val="en-US"/>
        </w:rPr>
        <w:t xml:space="preserve">Not that much, because maximum roundoff error is </w:t>
      </w:r>
      <w:r w:rsidR="00DC4276">
        <w:rPr>
          <w:lang w:val="en-US"/>
        </w:rPr>
        <w:t xml:space="preserve">0.5, which results in </w:t>
      </w:r>
      <w:proofErr w:type="gramStart"/>
      <w:r w:rsidR="00DC4276">
        <w:rPr>
          <w:lang w:val="en-US"/>
        </w:rPr>
        <w:t>sqrt(</w:t>
      </w:r>
      <w:proofErr w:type="gramEnd"/>
      <w:r w:rsidR="00DC4276">
        <w:rPr>
          <w:lang w:val="en-US"/>
        </w:rPr>
        <w:t>0.5^2 + 0.5^2) = 0.7 pixel error of a colony</w:t>
      </w:r>
    </w:p>
    <w:p w14:paraId="6ABE7E3A" w14:textId="77777777" w:rsidR="006969CA" w:rsidRDefault="00C4596C" w:rsidP="00E31EE3">
      <w:pPr>
        <w:rPr>
          <w:lang w:val="en-US"/>
        </w:rPr>
      </w:pPr>
      <w:r>
        <w:rPr>
          <w:lang w:val="en-US"/>
        </w:rPr>
        <w:t xml:space="preserve">1D analysis: </w:t>
      </w:r>
      <w:r>
        <w:rPr>
          <w:lang w:val="en-US"/>
        </w:rPr>
        <w:br/>
        <w:t xml:space="preserve">We wanted to keep as much information as possible within </w:t>
      </w:r>
      <w:r w:rsidR="00247835">
        <w:rPr>
          <w:lang w:val="en-US"/>
        </w:rPr>
        <w:t>the scanned cell flasks, therefore we could not crop too much. Still removing edges was necessary</w:t>
      </w:r>
      <w:r w:rsidR="000A5C78">
        <w:rPr>
          <w:lang w:val="en-US"/>
        </w:rPr>
        <w:t xml:space="preserve">. We iterated over the rows of the </w:t>
      </w:r>
      <w:proofErr w:type="gramStart"/>
      <w:r w:rsidR="000A5C78">
        <w:rPr>
          <w:lang w:val="en-US"/>
        </w:rPr>
        <w:t>image, and</w:t>
      </w:r>
      <w:proofErr w:type="gramEnd"/>
      <w:r w:rsidR="000A5C78">
        <w:rPr>
          <w:lang w:val="en-US"/>
        </w:rPr>
        <w:t xml:space="preserve"> found </w:t>
      </w:r>
      <w:r w:rsidR="006937F7">
        <w:rPr>
          <w:lang w:val="en-US"/>
        </w:rPr>
        <w:t xml:space="preserve">number of cell colonies per row. Because of the narrowing of the flask near the opening, less cells would be counted in the rows near this area. A weighting of the </w:t>
      </w:r>
      <w:r w:rsidR="00FB000B">
        <w:rPr>
          <w:lang w:val="en-US"/>
        </w:rPr>
        <w:t xml:space="preserve">counts was necessary. Using the template image, where 1 indicate cell dish, and 0 indicate background, we found the ratio of zeros/ones, and </w:t>
      </w:r>
      <w:r w:rsidR="0074361F">
        <w:rPr>
          <w:lang w:val="en-US"/>
        </w:rPr>
        <w:t xml:space="preserve">used 1 + zeros/ones as weighting factor. </w:t>
      </w:r>
      <w:proofErr w:type="gramStart"/>
      <w:r w:rsidR="0074361F">
        <w:rPr>
          <w:lang w:val="en-US"/>
        </w:rPr>
        <w:t>So</w:t>
      </w:r>
      <w:proofErr w:type="gramEnd"/>
      <w:r w:rsidR="0074361F">
        <w:rPr>
          <w:lang w:val="en-US"/>
        </w:rPr>
        <w:t xml:space="preserve"> if a row had more zeros then the weighting would increase. </w:t>
      </w:r>
      <w:r w:rsidR="005C0951">
        <w:rPr>
          <w:lang w:val="en-US"/>
        </w:rPr>
        <w:t xml:space="preserve">Another issue is making sure the same information is within the image compared to the dosimetry films. </w:t>
      </w:r>
      <w:r w:rsidR="005A6E08">
        <w:rPr>
          <w:lang w:val="en-US"/>
        </w:rPr>
        <w:t>We had to make sure that when cropping away the edges of the films for registration</w:t>
      </w:r>
      <w:r w:rsidR="007E207C">
        <w:rPr>
          <w:lang w:val="en-US"/>
        </w:rPr>
        <w:t xml:space="preserve">. </w:t>
      </w:r>
      <w:r w:rsidR="00C13712">
        <w:rPr>
          <w:lang w:val="en-US"/>
        </w:rPr>
        <w:t xml:space="preserve">Another thing was to account for registration error. </w:t>
      </w:r>
      <w:r w:rsidR="008964B6">
        <w:rPr>
          <w:lang w:val="en-US"/>
        </w:rPr>
        <w:t xml:space="preserve">Another thing to think about is the scale difference between cell flask and </w:t>
      </w:r>
      <w:r w:rsidR="006969CA">
        <w:rPr>
          <w:lang w:val="en-US"/>
        </w:rPr>
        <w:t xml:space="preserve">films. </w:t>
      </w:r>
    </w:p>
    <w:p w14:paraId="02717897" w14:textId="2DC7F2E8" w:rsidR="00755456" w:rsidRDefault="008964B6" w:rsidP="00E31EE3">
      <w:pPr>
        <w:rPr>
          <w:lang w:val="en-US"/>
        </w:rPr>
      </w:pPr>
      <w:r>
        <w:rPr>
          <w:lang w:val="en-US"/>
        </w:rPr>
        <w:t xml:space="preserve"> </w:t>
      </w:r>
    </w:p>
    <w:p w14:paraId="16DB6357" w14:textId="7D34B260" w:rsidR="00C8586A" w:rsidRDefault="00952E79" w:rsidP="00E31EE3">
      <w:pPr>
        <w:rPr>
          <w:lang w:val="en-US"/>
        </w:rPr>
      </w:pPr>
      <w:r>
        <w:rPr>
          <w:lang w:val="en-US"/>
        </w:rPr>
        <w:t xml:space="preserve">We needed to register the mean dosimetry map to the cell flasks. The cell flasks were already registered to one another by </w:t>
      </w:r>
      <w:proofErr w:type="spellStart"/>
      <w:r>
        <w:rPr>
          <w:lang w:val="en-US"/>
        </w:rPr>
        <w:t>Delmon</w:t>
      </w:r>
      <w:proofErr w:type="spellEnd"/>
      <w:r>
        <w:rPr>
          <w:lang w:val="en-US"/>
        </w:rPr>
        <w:t xml:space="preserve">, so we only needed to register our dosimetry films to one of the flasks. </w:t>
      </w:r>
      <w:proofErr w:type="gramStart"/>
      <w:r w:rsidR="00064117">
        <w:rPr>
          <w:lang w:val="en-US"/>
        </w:rPr>
        <w:t>Also</w:t>
      </w:r>
      <w:proofErr w:type="gramEnd"/>
      <w:r w:rsidR="00064117">
        <w:rPr>
          <w:lang w:val="en-US"/>
        </w:rPr>
        <w:t xml:space="preserve"> our dosimetry films was registered to the first image of the folder, so we only needed to register this image to generate a </w:t>
      </w:r>
      <w:r w:rsidR="001544AE">
        <w:rPr>
          <w:lang w:val="en-US"/>
        </w:rPr>
        <w:t xml:space="preserve">transformation matrix applicable for the remaining films. </w:t>
      </w:r>
      <w:r w:rsidR="001B51AA">
        <w:rPr>
          <w:lang w:val="en-US"/>
        </w:rPr>
        <w:t xml:space="preserve">Because of different resolution 1200 vs 300 we needed to either upscale the dosimetry images or downscale the </w:t>
      </w:r>
      <w:r w:rsidR="007520C5">
        <w:rPr>
          <w:lang w:val="en-US"/>
        </w:rPr>
        <w:t xml:space="preserve">scanned cell flask images. </w:t>
      </w:r>
    </w:p>
    <w:p w14:paraId="00225595" w14:textId="45E47571" w:rsidR="00FD64A8" w:rsidRPr="00D23DF2" w:rsidRDefault="007D03E9" w:rsidP="00E31EE3">
      <w:pPr>
        <w:rPr>
          <w:lang w:val="en-US"/>
        </w:rPr>
      </w:pPr>
      <w:r>
        <w:rPr>
          <w:lang w:val="en-US"/>
        </w:rPr>
        <w:t xml:space="preserve">We chose upscaling the dose map, because we did not want to </w:t>
      </w:r>
      <w:proofErr w:type="spellStart"/>
      <w:r>
        <w:rPr>
          <w:lang w:val="en-US"/>
        </w:rPr>
        <w:t>tukle</w:t>
      </w:r>
      <w:proofErr w:type="spellEnd"/>
      <w:r>
        <w:rPr>
          <w:lang w:val="en-US"/>
        </w:rPr>
        <w:t xml:space="preserve"> med </w:t>
      </w:r>
      <w:proofErr w:type="spellStart"/>
      <w:r>
        <w:rPr>
          <w:lang w:val="en-US"/>
        </w:rPr>
        <w:t>colonymap</w:t>
      </w:r>
      <w:proofErr w:type="spellEnd"/>
      <w:r>
        <w:rPr>
          <w:lang w:val="en-US"/>
        </w:rPr>
        <w:t xml:space="preserve"> </w:t>
      </w:r>
      <w:r w:rsidR="00F4230F">
        <w:rPr>
          <w:lang w:val="en-US"/>
        </w:rPr>
        <w:t xml:space="preserve">because it is important to keep its accuracy to pinpoint the location of the cell colonies. But dose map its more important to have an idea of the dose in the valley and peak areas. </w:t>
      </w:r>
    </w:p>
    <w:p w14:paraId="6CEC6ED6" w14:textId="2DB8287D" w:rsidR="000E02D6" w:rsidRPr="00651A7A" w:rsidRDefault="000E02D6" w:rsidP="00E31EE3">
      <w:pPr>
        <w:rPr>
          <w:b/>
          <w:bCs/>
          <w:lang w:val="en-US"/>
        </w:rPr>
      </w:pPr>
      <w:r>
        <w:rPr>
          <w:b/>
          <w:bCs/>
          <w:lang w:val="en-US"/>
        </w:rPr>
        <w:t>Talk about combining data for better statistical significance</w:t>
      </w:r>
    </w:p>
    <w:p w14:paraId="6B1BFE1C" w14:textId="44657E13" w:rsidR="00EB376B" w:rsidRDefault="00AF1819" w:rsidP="00E31EE3">
      <w:pPr>
        <w:rPr>
          <w:b/>
          <w:bCs/>
          <w:lang w:val="en-US"/>
        </w:rPr>
      </w:pPr>
      <w:r>
        <w:rPr>
          <w:b/>
          <w:bCs/>
          <w:lang w:val="en-US"/>
        </w:rPr>
        <w:t xml:space="preserve">Then talk about open field </w:t>
      </w:r>
      <w:r w:rsidR="001F2015">
        <w:rPr>
          <w:b/>
          <w:bCs/>
          <w:lang w:val="en-US"/>
        </w:rPr>
        <w:t>LQ modelling</w:t>
      </w:r>
    </w:p>
    <w:p w14:paraId="713B9C82" w14:textId="7B05A8DC" w:rsidR="00426683" w:rsidRDefault="000E02D6" w:rsidP="00E31EE3">
      <w:pPr>
        <w:rPr>
          <w:b/>
          <w:bCs/>
          <w:lang w:val="en-US"/>
        </w:rPr>
      </w:pPr>
      <w:r>
        <w:rPr>
          <w:b/>
          <w:bCs/>
          <w:lang w:val="en-US"/>
        </w:rPr>
        <w:t xml:space="preserve">Then talk about </w:t>
      </w:r>
      <w:r w:rsidR="00FA0EFA">
        <w:rPr>
          <w:b/>
          <w:bCs/>
          <w:lang w:val="en-US"/>
        </w:rPr>
        <w:t xml:space="preserve">how we want to </w:t>
      </w:r>
      <w:proofErr w:type="spellStart"/>
      <w:r w:rsidR="00FA0EFA">
        <w:rPr>
          <w:b/>
          <w:bCs/>
          <w:lang w:val="en-US"/>
        </w:rPr>
        <w:t>analyse</w:t>
      </w:r>
      <w:proofErr w:type="spellEnd"/>
      <w:r w:rsidR="00FA0EFA">
        <w:rPr>
          <w:b/>
          <w:bCs/>
          <w:lang w:val="en-US"/>
        </w:rPr>
        <w:t xml:space="preserve"> in 2D </w:t>
      </w:r>
    </w:p>
    <w:p w14:paraId="6955A5A5" w14:textId="7D9B2388" w:rsidR="00FA0EFA" w:rsidRDefault="00FA0EFA" w:rsidP="00E31EE3">
      <w:pPr>
        <w:rPr>
          <w:b/>
          <w:bCs/>
          <w:lang w:val="en-US"/>
        </w:rPr>
      </w:pPr>
      <w:r>
        <w:rPr>
          <w:b/>
          <w:bCs/>
          <w:lang w:val="en-US"/>
        </w:rPr>
        <w:t xml:space="preserve">Talk about pooling </w:t>
      </w:r>
    </w:p>
    <w:p w14:paraId="2F084EAA" w14:textId="30BD76B4" w:rsidR="00925DCA" w:rsidRDefault="00925DCA" w:rsidP="00E31EE3">
      <w:pPr>
        <w:rPr>
          <w:b/>
          <w:bCs/>
          <w:lang w:val="en-US"/>
        </w:rPr>
      </w:pPr>
      <w:r>
        <w:rPr>
          <w:b/>
          <w:bCs/>
          <w:lang w:val="en-US"/>
        </w:rPr>
        <w:lastRenderedPageBreak/>
        <w:t>Then talk about 1D pooling from 2D analysis to compare</w:t>
      </w:r>
    </w:p>
    <w:p w14:paraId="6468637C" w14:textId="25075306" w:rsidR="00870EC8" w:rsidRDefault="00870EC8" w:rsidP="00E31EE3">
      <w:pPr>
        <w:rPr>
          <w:b/>
          <w:bCs/>
          <w:lang w:val="en-US"/>
        </w:rPr>
      </w:pPr>
      <w:r>
        <w:rPr>
          <w:b/>
          <w:bCs/>
          <w:lang w:val="en-US"/>
        </w:rPr>
        <w:t xml:space="preserve">Then talk about </w:t>
      </w:r>
      <w:proofErr w:type="spellStart"/>
      <w:r>
        <w:rPr>
          <w:b/>
          <w:bCs/>
          <w:lang w:val="en-US"/>
        </w:rPr>
        <w:t>poisson</w:t>
      </w:r>
      <w:proofErr w:type="spellEnd"/>
      <w:r>
        <w:rPr>
          <w:b/>
          <w:bCs/>
          <w:lang w:val="en-US"/>
        </w:rPr>
        <w:t xml:space="preserve"> regression and incorporating of peak and valley area ratio and how it was found</w:t>
      </w:r>
    </w:p>
    <w:p w14:paraId="5C7FF5B0" w14:textId="35F34EE5" w:rsidR="00800E60" w:rsidRDefault="00800E60" w:rsidP="00E31EE3">
      <w:pPr>
        <w:rPr>
          <w:b/>
          <w:bCs/>
          <w:lang w:val="en-US"/>
        </w:rPr>
      </w:pPr>
      <w:r>
        <w:rPr>
          <w:b/>
          <w:bCs/>
          <w:lang w:val="en-US"/>
        </w:rPr>
        <w:t xml:space="preserve">Then talk about trying to incorporate distance to nearest peak </w:t>
      </w:r>
      <w:r w:rsidR="00D40511">
        <w:rPr>
          <w:b/>
          <w:bCs/>
          <w:lang w:val="en-US"/>
        </w:rPr>
        <w:t>as a regressor</w:t>
      </w:r>
    </w:p>
    <w:p w14:paraId="14F33D10" w14:textId="63E12C43" w:rsidR="004F0140" w:rsidRDefault="004F0140" w:rsidP="00E31EE3">
      <w:pPr>
        <w:rPr>
          <w:b/>
          <w:bCs/>
          <w:lang w:val="en-US"/>
        </w:rPr>
      </w:pPr>
      <w:r>
        <w:rPr>
          <w:b/>
          <w:bCs/>
          <w:lang w:val="en-US"/>
        </w:rPr>
        <w:t>Then talk about Akaike and including more and more regressors</w:t>
      </w:r>
    </w:p>
    <w:p w14:paraId="4C797FD9" w14:textId="49751D50" w:rsidR="008D6E2F" w:rsidRDefault="008D6E2F" w:rsidP="00E31EE3">
      <w:pPr>
        <w:rPr>
          <w:lang w:val="en-US"/>
        </w:rPr>
      </w:pPr>
      <w:proofErr w:type="spellStart"/>
      <w:r>
        <w:rPr>
          <w:lang w:val="en-US"/>
        </w:rPr>
        <w:t>Todo</w:t>
      </w:r>
      <w:proofErr w:type="spellEnd"/>
      <w:r>
        <w:rPr>
          <w:lang w:val="en-US"/>
        </w:rPr>
        <w:t xml:space="preserve">: Do 1D </w:t>
      </w:r>
      <w:r w:rsidR="00FF7EA1">
        <w:rPr>
          <w:lang w:val="en-US"/>
        </w:rPr>
        <w:t xml:space="preserve">LQ for open field </w:t>
      </w:r>
    </w:p>
    <w:p w14:paraId="735568DB" w14:textId="5D4518B0" w:rsidR="00A4314D" w:rsidRDefault="00A4314D" w:rsidP="00E31EE3">
      <w:pPr>
        <w:rPr>
          <w:lang w:val="en-US"/>
        </w:rPr>
      </w:pPr>
      <w:r>
        <w:rPr>
          <w:lang w:val="en-US"/>
        </w:rPr>
        <w:t>Make dose profiles</w:t>
      </w:r>
      <w:r w:rsidR="001A6F6F">
        <w:rPr>
          <w:lang w:val="en-US"/>
        </w:rPr>
        <w:t>, and compare survival of GRID vs OPEN</w:t>
      </w:r>
    </w:p>
    <w:p w14:paraId="711ABCA3" w14:textId="48F66415" w:rsidR="00D57980" w:rsidRDefault="00D57980" w:rsidP="00E31EE3">
      <w:pPr>
        <w:rPr>
          <w:lang w:val="en-US"/>
        </w:rPr>
      </w:pPr>
      <w:r>
        <w:rPr>
          <w:lang w:val="en-US"/>
        </w:rPr>
        <w:t xml:space="preserve">Put confidence interval on the </w:t>
      </w:r>
      <w:proofErr w:type="spellStart"/>
      <w:r>
        <w:rPr>
          <w:lang w:val="en-US"/>
        </w:rPr>
        <w:t>netOD</w:t>
      </w:r>
      <w:proofErr w:type="spellEnd"/>
      <w:r>
        <w:rPr>
          <w:lang w:val="en-US"/>
        </w:rPr>
        <w:t xml:space="preserve"> regression plot as well.</w:t>
      </w:r>
    </w:p>
    <w:p w14:paraId="3F0239BD" w14:textId="098CBC08" w:rsidR="00D25238" w:rsidRDefault="00D25238" w:rsidP="00E31EE3">
      <w:pPr>
        <w:rPr>
          <w:lang w:val="en-US"/>
        </w:rPr>
      </w:pPr>
      <w:r>
        <w:rPr>
          <w:lang w:val="en-US"/>
        </w:rPr>
        <w:t>Make registration plot</w:t>
      </w:r>
    </w:p>
    <w:p w14:paraId="28167C9B" w14:textId="279BA308" w:rsidR="00D25238" w:rsidRDefault="00D25238" w:rsidP="00E31EE3">
      <w:pPr>
        <w:rPr>
          <w:lang w:val="en-US"/>
        </w:rPr>
      </w:pPr>
      <w:r>
        <w:rPr>
          <w:lang w:val="en-US"/>
        </w:rPr>
        <w:t xml:space="preserve">Make </w:t>
      </w:r>
      <w:r w:rsidR="008D16A9">
        <w:rPr>
          <w:lang w:val="en-US"/>
        </w:rPr>
        <w:t>survival viz plot</w:t>
      </w:r>
    </w:p>
    <w:p w14:paraId="4AC63E15" w14:textId="72CCB3C3" w:rsidR="00241126" w:rsidRPr="008D6E2F" w:rsidRDefault="00241126" w:rsidP="003E363A">
      <w:pPr>
        <w:rPr>
          <w:lang w:val="en-US"/>
        </w:rPr>
      </w:pPr>
    </w:p>
    <w:p w14:paraId="4AA4CA5C" w14:textId="7EF11CCB" w:rsidR="000E02D6" w:rsidRDefault="00BB755A" w:rsidP="00E31EE3">
      <w:pPr>
        <w:rPr>
          <w:b/>
          <w:bCs/>
          <w:lang w:val="en-US"/>
        </w:rPr>
      </w:pPr>
      <w:r>
        <w:rPr>
          <w:b/>
          <w:bCs/>
          <w:lang w:val="en-US"/>
        </w:rPr>
        <w:t xml:space="preserve">Note!! </w:t>
      </w:r>
      <w:r w:rsidR="00E65606">
        <w:rPr>
          <w:b/>
          <w:bCs/>
          <w:lang w:val="en-US"/>
        </w:rPr>
        <w:t xml:space="preserve">In test program mean RED channel value is </w:t>
      </w:r>
      <w:proofErr w:type="gramStart"/>
      <w:r w:rsidR="00E65606">
        <w:rPr>
          <w:b/>
          <w:bCs/>
          <w:lang w:val="en-US"/>
        </w:rPr>
        <w:t>correct !</w:t>
      </w:r>
      <w:proofErr w:type="gramEnd"/>
      <w:r w:rsidR="00E65606">
        <w:rPr>
          <w:b/>
          <w:bCs/>
          <w:lang w:val="en-US"/>
        </w:rPr>
        <w:t xml:space="preserve"> Find out what’s wrong in the main program!</w:t>
      </w:r>
    </w:p>
    <w:p w14:paraId="046A2517" w14:textId="77777777" w:rsidR="00E14FBB" w:rsidRDefault="00E14FBB" w:rsidP="00E31EE3">
      <w:pPr>
        <w:rPr>
          <w:b/>
          <w:bCs/>
          <w:lang w:val="en-US"/>
        </w:rPr>
      </w:pPr>
    </w:p>
    <w:p w14:paraId="42A0D88A" w14:textId="77777777" w:rsidR="00E14FBB" w:rsidRDefault="00E14FBB" w:rsidP="00E31EE3">
      <w:pPr>
        <w:rPr>
          <w:b/>
          <w:bCs/>
          <w:lang w:val="en-US"/>
        </w:rPr>
      </w:pPr>
    </w:p>
    <w:p w14:paraId="2534E746" w14:textId="77777777" w:rsidR="00E14FBB" w:rsidRDefault="00E14FBB" w:rsidP="00E31EE3">
      <w:pPr>
        <w:rPr>
          <w:b/>
          <w:bCs/>
          <w:lang w:val="en-US"/>
        </w:rPr>
      </w:pPr>
    </w:p>
    <w:p w14:paraId="03D00DF0" w14:textId="77777777" w:rsidR="00E14FBB" w:rsidRDefault="00E14FBB" w:rsidP="00E31EE3">
      <w:pPr>
        <w:rPr>
          <w:b/>
          <w:bCs/>
          <w:lang w:val="en-US"/>
        </w:rPr>
      </w:pPr>
    </w:p>
    <w:p w14:paraId="7F3FCB38" w14:textId="77777777" w:rsidR="00E14FBB" w:rsidRDefault="00E14FBB" w:rsidP="00E31EE3">
      <w:pPr>
        <w:rPr>
          <w:b/>
          <w:bCs/>
          <w:lang w:val="en-US"/>
        </w:rPr>
      </w:pPr>
    </w:p>
    <w:p w14:paraId="1EB382BE" w14:textId="06CEFBE9" w:rsidR="00990DB4" w:rsidRPr="00D3308E" w:rsidRDefault="00990DB4" w:rsidP="00990DB4">
      <w:pPr>
        <w:pStyle w:val="Caption"/>
        <w:keepNext/>
        <w:rPr>
          <w:lang w:val="en-US"/>
        </w:rPr>
      </w:pPr>
      <w:r w:rsidRPr="00D3308E">
        <w:rPr>
          <w:lang w:val="en-US"/>
        </w:rPr>
        <w:t xml:space="preserve">Table </w:t>
      </w:r>
      <w:r>
        <w:fldChar w:fldCharType="begin"/>
      </w:r>
      <w:r w:rsidRPr="00D3308E">
        <w:rPr>
          <w:lang w:val="en-US"/>
        </w:rPr>
        <w:instrText xml:space="preserve"> SEQ Table \* ARABIC </w:instrText>
      </w:r>
      <w:r>
        <w:fldChar w:fldCharType="separate"/>
      </w:r>
      <w:r w:rsidRPr="00D3308E">
        <w:rPr>
          <w:noProof/>
          <w:lang w:val="en-US"/>
        </w:rPr>
        <w:t>2</w:t>
      </w:r>
      <w:r>
        <w:fldChar w:fldCharType="end"/>
      </w:r>
      <w:r w:rsidRPr="00D3308E">
        <w:rPr>
          <w:lang w:val="en-US"/>
        </w:rPr>
        <w:t xml:space="preserve">. </w:t>
      </w:r>
      <w:r w:rsidR="00BE01BB" w:rsidRPr="00D3308E">
        <w:rPr>
          <w:lang w:val="en-US"/>
        </w:rPr>
        <w:t xml:space="preserve">Segmentation data </w:t>
      </w:r>
      <w:r w:rsidR="00BE187B">
        <w:rPr>
          <w:lang w:val="en-US"/>
        </w:rPr>
        <w:t xml:space="preserve">generated by </w:t>
      </w:r>
      <w:proofErr w:type="spellStart"/>
      <w:r w:rsidR="00BE187B">
        <w:rPr>
          <w:lang w:val="en-US"/>
        </w:rPr>
        <w:t>Delmon</w:t>
      </w:r>
      <w:proofErr w:type="spellEnd"/>
      <w:r w:rsidR="00BE187B">
        <w:rPr>
          <w:lang w:val="en-US"/>
        </w:rPr>
        <w:t xml:space="preserve"> </w:t>
      </w:r>
      <w:proofErr w:type="spellStart"/>
      <w:r w:rsidR="00BE187B">
        <w:rPr>
          <w:lang w:val="en-US"/>
        </w:rPr>
        <w:t>Arous</w:t>
      </w:r>
      <w:proofErr w:type="spellEnd"/>
      <w:r w:rsidR="00BE187B">
        <w:rPr>
          <w:lang w:val="en-US"/>
        </w:rPr>
        <w:t>, PhD student, from</w:t>
      </w:r>
      <w:r w:rsidR="00BE01BB" w:rsidRPr="00D3308E">
        <w:rPr>
          <w:lang w:val="en-US"/>
        </w:rPr>
        <w:t xml:space="preserve"> </w:t>
      </w:r>
      <w:r w:rsidR="00D3308E">
        <w:rPr>
          <w:lang w:val="en-US"/>
        </w:rPr>
        <w:t xml:space="preserve">experiments performed by Magnus </w:t>
      </w:r>
      <w:proofErr w:type="spellStart"/>
      <w:r w:rsidR="00D3308E">
        <w:rPr>
          <w:lang w:val="en-US"/>
        </w:rPr>
        <w:t>Børsting</w:t>
      </w:r>
      <w:proofErr w:type="spellEnd"/>
      <w:r w:rsidR="00D3308E">
        <w:rPr>
          <w:lang w:val="en-US"/>
        </w:rPr>
        <w:t xml:space="preserve">, </w:t>
      </w:r>
      <w:r w:rsidR="00146783">
        <w:rPr>
          <w:lang w:val="en-US"/>
        </w:rPr>
        <w:t xml:space="preserve">former </w:t>
      </w:r>
      <w:proofErr w:type="spellStart"/>
      <w:r w:rsidR="00D3308E">
        <w:rPr>
          <w:lang w:val="en-US"/>
        </w:rPr>
        <w:t>M</w:t>
      </w:r>
      <w:r w:rsidR="00146783">
        <w:rPr>
          <w:lang w:val="en-US"/>
        </w:rPr>
        <w:t>sc</w:t>
      </w:r>
      <w:proofErr w:type="spellEnd"/>
      <w:r w:rsidR="00146783">
        <w:rPr>
          <w:lang w:val="en-US"/>
        </w:rPr>
        <w:t xml:space="preserve"> student.  </w:t>
      </w:r>
    </w:p>
    <w:tbl>
      <w:tblPr>
        <w:tblStyle w:val="TableGrid"/>
        <w:tblW w:w="0" w:type="auto"/>
        <w:tblLook w:val="04A0" w:firstRow="1" w:lastRow="0" w:firstColumn="1" w:lastColumn="0" w:noHBand="0" w:noVBand="1"/>
      </w:tblPr>
      <w:tblGrid>
        <w:gridCol w:w="1870"/>
        <w:gridCol w:w="1870"/>
        <w:gridCol w:w="1870"/>
        <w:gridCol w:w="1870"/>
        <w:gridCol w:w="1870"/>
      </w:tblGrid>
      <w:tr w:rsidR="00D32869" w14:paraId="1CD17C26" w14:textId="77777777" w:rsidTr="000B1D62">
        <w:tc>
          <w:tcPr>
            <w:tcW w:w="1870" w:type="dxa"/>
            <w:tcBorders>
              <w:top w:val="nil"/>
              <w:left w:val="nil"/>
              <w:bottom w:val="single" w:sz="4" w:space="0" w:color="auto"/>
              <w:right w:val="single" w:sz="4" w:space="0" w:color="auto"/>
            </w:tcBorders>
          </w:tcPr>
          <w:p w14:paraId="3CD63D53" w14:textId="77777777" w:rsidR="00D32869" w:rsidRDefault="00D32869" w:rsidP="005B6C24">
            <w:pPr>
              <w:jc w:val="center"/>
              <w:rPr>
                <w:b/>
                <w:bCs/>
                <w:lang w:val="en-US"/>
              </w:rPr>
            </w:pPr>
          </w:p>
        </w:tc>
        <w:tc>
          <w:tcPr>
            <w:tcW w:w="1870" w:type="dxa"/>
            <w:tcBorders>
              <w:top w:val="nil"/>
              <w:left w:val="single" w:sz="4" w:space="0" w:color="auto"/>
              <w:bottom w:val="single" w:sz="4" w:space="0" w:color="auto"/>
              <w:right w:val="nil"/>
            </w:tcBorders>
          </w:tcPr>
          <w:p w14:paraId="01FB6489" w14:textId="6A2E25C7" w:rsidR="00D32869" w:rsidRPr="00D32869" w:rsidRDefault="00D32869" w:rsidP="00E31EE3">
            <w:pPr>
              <w:rPr>
                <w:b/>
                <w:bCs/>
                <w:lang w:val="en-US"/>
              </w:rPr>
            </w:pPr>
            <w:r w:rsidRPr="00D32869">
              <w:rPr>
                <w:b/>
                <w:bCs/>
                <w:lang w:val="en-US"/>
              </w:rPr>
              <w:t>Experiments</w:t>
            </w:r>
            <w:r w:rsidR="00BE01BB">
              <w:rPr>
                <w:b/>
                <w:bCs/>
                <w:lang w:val="en-US"/>
              </w:rPr>
              <w:t xml:space="preserve"> </w:t>
            </w:r>
          </w:p>
        </w:tc>
        <w:tc>
          <w:tcPr>
            <w:tcW w:w="1870" w:type="dxa"/>
            <w:tcBorders>
              <w:top w:val="nil"/>
              <w:left w:val="nil"/>
              <w:bottom w:val="single" w:sz="4" w:space="0" w:color="auto"/>
              <w:right w:val="nil"/>
            </w:tcBorders>
          </w:tcPr>
          <w:p w14:paraId="244C84E8" w14:textId="66297354" w:rsidR="00D32869" w:rsidRDefault="00D32869" w:rsidP="00E31EE3">
            <w:pPr>
              <w:rPr>
                <w:lang w:val="en-US"/>
              </w:rPr>
            </w:pPr>
          </w:p>
        </w:tc>
        <w:tc>
          <w:tcPr>
            <w:tcW w:w="1870" w:type="dxa"/>
            <w:tcBorders>
              <w:top w:val="nil"/>
              <w:left w:val="nil"/>
              <w:bottom w:val="single" w:sz="4" w:space="0" w:color="auto"/>
              <w:right w:val="nil"/>
            </w:tcBorders>
          </w:tcPr>
          <w:p w14:paraId="26938769" w14:textId="5F3A430B" w:rsidR="00D32869" w:rsidRDefault="00D32869" w:rsidP="00E31EE3">
            <w:pPr>
              <w:rPr>
                <w:lang w:val="en-US"/>
              </w:rPr>
            </w:pPr>
          </w:p>
        </w:tc>
        <w:tc>
          <w:tcPr>
            <w:tcW w:w="1870" w:type="dxa"/>
            <w:tcBorders>
              <w:top w:val="nil"/>
              <w:left w:val="nil"/>
              <w:bottom w:val="single" w:sz="4" w:space="0" w:color="auto"/>
              <w:right w:val="nil"/>
            </w:tcBorders>
          </w:tcPr>
          <w:p w14:paraId="04BE8A6F" w14:textId="77777777" w:rsidR="00D32869" w:rsidRDefault="00D32869" w:rsidP="00E31EE3">
            <w:pPr>
              <w:rPr>
                <w:lang w:val="en-US"/>
              </w:rPr>
            </w:pPr>
          </w:p>
        </w:tc>
      </w:tr>
      <w:tr w:rsidR="004264B6" w14:paraId="1CF807FC" w14:textId="77777777" w:rsidTr="000B1D62">
        <w:tc>
          <w:tcPr>
            <w:tcW w:w="1870" w:type="dxa"/>
            <w:tcBorders>
              <w:top w:val="single" w:sz="4" w:space="0" w:color="auto"/>
              <w:left w:val="nil"/>
              <w:bottom w:val="nil"/>
              <w:right w:val="single" w:sz="4" w:space="0" w:color="auto"/>
            </w:tcBorders>
          </w:tcPr>
          <w:p w14:paraId="288C0576" w14:textId="121F646D" w:rsidR="004264B6" w:rsidRDefault="00D32869" w:rsidP="005B6C24">
            <w:pPr>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1EBA43AE" w14:textId="1D6404E5" w:rsidR="004264B6" w:rsidRPr="004264B6" w:rsidRDefault="004264B6" w:rsidP="00E31EE3">
            <w:pPr>
              <w:rPr>
                <w:lang w:val="en-US"/>
              </w:rPr>
            </w:pPr>
            <w:r>
              <w:rPr>
                <w:lang w:val="en-US"/>
              </w:rPr>
              <w:t>18.11.20</w:t>
            </w:r>
            <w:r w:rsidR="00625DF7">
              <w:rPr>
                <w:lang w:val="en-US"/>
              </w:rPr>
              <w:t>19</w:t>
            </w:r>
          </w:p>
        </w:tc>
        <w:tc>
          <w:tcPr>
            <w:tcW w:w="1870" w:type="dxa"/>
            <w:tcBorders>
              <w:top w:val="single" w:sz="4" w:space="0" w:color="auto"/>
              <w:left w:val="nil"/>
              <w:bottom w:val="nil"/>
              <w:right w:val="nil"/>
            </w:tcBorders>
          </w:tcPr>
          <w:p w14:paraId="6AC32C72" w14:textId="5CFCD0B3" w:rsidR="004264B6" w:rsidRPr="004264B6" w:rsidRDefault="004264B6" w:rsidP="00E31EE3">
            <w:pPr>
              <w:rPr>
                <w:lang w:val="en-US"/>
              </w:rPr>
            </w:pPr>
            <w:r>
              <w:rPr>
                <w:lang w:val="en-US"/>
              </w:rPr>
              <w:t>20.11.2019</w:t>
            </w:r>
          </w:p>
        </w:tc>
        <w:tc>
          <w:tcPr>
            <w:tcW w:w="1870" w:type="dxa"/>
            <w:tcBorders>
              <w:top w:val="single" w:sz="4" w:space="0" w:color="auto"/>
              <w:left w:val="nil"/>
              <w:bottom w:val="nil"/>
              <w:right w:val="nil"/>
            </w:tcBorders>
          </w:tcPr>
          <w:p w14:paraId="5C8D0121" w14:textId="50F13C77" w:rsidR="004264B6" w:rsidRPr="004264B6" w:rsidRDefault="00625DF7" w:rsidP="00E31EE3">
            <w:pPr>
              <w:rPr>
                <w:lang w:val="en-US"/>
              </w:rPr>
            </w:pPr>
            <w:r>
              <w:rPr>
                <w:lang w:val="en-US"/>
              </w:rPr>
              <w:t>03.01.2020</w:t>
            </w:r>
          </w:p>
        </w:tc>
        <w:tc>
          <w:tcPr>
            <w:tcW w:w="1870" w:type="dxa"/>
            <w:tcBorders>
              <w:top w:val="single" w:sz="4" w:space="0" w:color="auto"/>
              <w:left w:val="nil"/>
              <w:bottom w:val="nil"/>
              <w:right w:val="nil"/>
            </w:tcBorders>
          </w:tcPr>
          <w:p w14:paraId="28714886" w14:textId="485234D8" w:rsidR="004264B6" w:rsidRPr="00625DF7" w:rsidRDefault="00625DF7" w:rsidP="00E31EE3">
            <w:pPr>
              <w:rPr>
                <w:lang w:val="en-US"/>
              </w:rPr>
            </w:pPr>
            <w:r>
              <w:rPr>
                <w:lang w:val="en-US"/>
              </w:rPr>
              <w:t>17.12.2020</w:t>
            </w:r>
          </w:p>
        </w:tc>
      </w:tr>
      <w:tr w:rsidR="004264B6" w14:paraId="7F04FD78" w14:textId="77777777" w:rsidTr="000B1D62">
        <w:tc>
          <w:tcPr>
            <w:tcW w:w="1870" w:type="dxa"/>
            <w:tcBorders>
              <w:top w:val="nil"/>
              <w:left w:val="nil"/>
              <w:bottom w:val="nil"/>
              <w:right w:val="single" w:sz="4" w:space="0" w:color="auto"/>
            </w:tcBorders>
          </w:tcPr>
          <w:p w14:paraId="72571713" w14:textId="421CBD11" w:rsidR="004264B6" w:rsidRPr="00625DF7" w:rsidRDefault="00625DF7" w:rsidP="00E31EE3">
            <w:pPr>
              <w:rPr>
                <w:lang w:val="en-US"/>
              </w:rPr>
            </w:pPr>
            <w:r>
              <w:rPr>
                <w:lang w:val="en-US"/>
              </w:rPr>
              <w:t>OPEN</w:t>
            </w:r>
          </w:p>
        </w:tc>
        <w:tc>
          <w:tcPr>
            <w:tcW w:w="1870" w:type="dxa"/>
            <w:tcBorders>
              <w:top w:val="nil"/>
              <w:left w:val="single" w:sz="4" w:space="0" w:color="auto"/>
              <w:bottom w:val="nil"/>
              <w:right w:val="nil"/>
            </w:tcBorders>
          </w:tcPr>
          <w:p w14:paraId="121D2D84" w14:textId="3F512543" w:rsidR="004264B6" w:rsidRPr="008D625C" w:rsidRDefault="00F059EB" w:rsidP="005B6C24">
            <w:pPr>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0467CCF1" w14:textId="5844D7BB" w:rsidR="004264B6" w:rsidRDefault="005B6C24" w:rsidP="005B6C24">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D2DDE91" w14:textId="77777777" w:rsidR="004264B6" w:rsidRDefault="004264B6" w:rsidP="005B6C24">
            <w:pPr>
              <w:jc w:val="center"/>
              <w:rPr>
                <w:b/>
                <w:bCs/>
                <w:lang w:val="en-US"/>
              </w:rPr>
            </w:pPr>
          </w:p>
        </w:tc>
        <w:tc>
          <w:tcPr>
            <w:tcW w:w="1870" w:type="dxa"/>
            <w:tcBorders>
              <w:top w:val="nil"/>
              <w:left w:val="nil"/>
              <w:bottom w:val="nil"/>
              <w:right w:val="nil"/>
            </w:tcBorders>
          </w:tcPr>
          <w:p w14:paraId="03C0302E" w14:textId="3F693ACC" w:rsidR="004264B6" w:rsidRDefault="005B6C24" w:rsidP="005B6C24">
            <w:pPr>
              <w:jc w:val="center"/>
              <w:rPr>
                <w:b/>
                <w:bCs/>
                <w:lang w:val="en-US"/>
              </w:rPr>
            </w:pPr>
            <w:r>
              <w:rPr>
                <w:rFonts w:ascii="Segoe UI Symbol" w:hAnsi="Segoe UI Symbol" w:cs="Segoe UI Symbol"/>
                <w:lang w:val="en-US"/>
              </w:rPr>
              <w:t>✓</w:t>
            </w:r>
          </w:p>
        </w:tc>
      </w:tr>
      <w:tr w:rsidR="004264B6" w14:paraId="743DA66A" w14:textId="77777777" w:rsidTr="000B1D62">
        <w:tc>
          <w:tcPr>
            <w:tcW w:w="1870" w:type="dxa"/>
            <w:tcBorders>
              <w:top w:val="nil"/>
              <w:left w:val="nil"/>
              <w:bottom w:val="nil"/>
              <w:right w:val="single" w:sz="4" w:space="0" w:color="auto"/>
            </w:tcBorders>
          </w:tcPr>
          <w:p w14:paraId="7D7CDD99" w14:textId="0381EC89" w:rsidR="004264B6" w:rsidRPr="00625DF7" w:rsidRDefault="00625DF7" w:rsidP="00E31EE3">
            <w:pPr>
              <w:rPr>
                <w:lang w:val="en-US"/>
              </w:rPr>
            </w:pPr>
            <w:r>
              <w:rPr>
                <w:lang w:val="en-US"/>
              </w:rPr>
              <w:t>GRID Stripes</w:t>
            </w:r>
          </w:p>
        </w:tc>
        <w:tc>
          <w:tcPr>
            <w:tcW w:w="1870" w:type="dxa"/>
            <w:tcBorders>
              <w:top w:val="nil"/>
              <w:left w:val="single" w:sz="4" w:space="0" w:color="auto"/>
              <w:bottom w:val="nil"/>
              <w:right w:val="nil"/>
            </w:tcBorders>
          </w:tcPr>
          <w:p w14:paraId="3A4E4446" w14:textId="4903113E" w:rsidR="004264B6" w:rsidRDefault="005B6C24" w:rsidP="005B6C24">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679DF77C" w14:textId="6414FE38" w:rsidR="004264B6" w:rsidRDefault="005B6C24" w:rsidP="005B6C24">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22C49E2" w14:textId="77777777" w:rsidR="004264B6" w:rsidRDefault="004264B6" w:rsidP="00E31EE3">
            <w:pPr>
              <w:rPr>
                <w:b/>
                <w:bCs/>
                <w:lang w:val="en-US"/>
              </w:rPr>
            </w:pPr>
          </w:p>
        </w:tc>
        <w:tc>
          <w:tcPr>
            <w:tcW w:w="1870" w:type="dxa"/>
            <w:tcBorders>
              <w:top w:val="nil"/>
              <w:left w:val="nil"/>
              <w:bottom w:val="nil"/>
              <w:right w:val="nil"/>
            </w:tcBorders>
          </w:tcPr>
          <w:p w14:paraId="681B23EA" w14:textId="43016752" w:rsidR="004264B6" w:rsidRDefault="005B6C24" w:rsidP="005B6C24">
            <w:pPr>
              <w:jc w:val="center"/>
              <w:rPr>
                <w:b/>
                <w:bCs/>
                <w:lang w:val="en-US"/>
              </w:rPr>
            </w:pPr>
            <w:r>
              <w:rPr>
                <w:rFonts w:ascii="Segoe UI Symbol" w:hAnsi="Segoe UI Symbol" w:cs="Segoe UI Symbol"/>
                <w:lang w:val="en-US"/>
              </w:rPr>
              <w:t>✓</w:t>
            </w:r>
          </w:p>
        </w:tc>
      </w:tr>
      <w:tr w:rsidR="004264B6" w14:paraId="78F4176D" w14:textId="77777777" w:rsidTr="000B1D62">
        <w:tc>
          <w:tcPr>
            <w:tcW w:w="1870" w:type="dxa"/>
            <w:tcBorders>
              <w:top w:val="nil"/>
              <w:left w:val="nil"/>
              <w:bottom w:val="nil"/>
              <w:right w:val="single" w:sz="4" w:space="0" w:color="auto"/>
            </w:tcBorders>
          </w:tcPr>
          <w:p w14:paraId="7C262B9D" w14:textId="4535FBA4" w:rsidR="004264B6" w:rsidRPr="00625DF7" w:rsidRDefault="00625DF7" w:rsidP="00E31EE3">
            <w:pPr>
              <w:rPr>
                <w:lang w:val="en-US"/>
              </w:rPr>
            </w:pPr>
            <w:r>
              <w:rPr>
                <w:lang w:val="en-US"/>
              </w:rPr>
              <w:t>GRID Dots</w:t>
            </w:r>
          </w:p>
        </w:tc>
        <w:tc>
          <w:tcPr>
            <w:tcW w:w="1870" w:type="dxa"/>
            <w:tcBorders>
              <w:top w:val="nil"/>
              <w:left w:val="single" w:sz="4" w:space="0" w:color="auto"/>
              <w:bottom w:val="nil"/>
              <w:right w:val="nil"/>
            </w:tcBorders>
          </w:tcPr>
          <w:p w14:paraId="5F6410A8" w14:textId="77777777" w:rsidR="004264B6" w:rsidRDefault="004264B6" w:rsidP="00E31EE3">
            <w:pPr>
              <w:rPr>
                <w:b/>
                <w:bCs/>
                <w:lang w:val="en-US"/>
              </w:rPr>
            </w:pPr>
          </w:p>
        </w:tc>
        <w:tc>
          <w:tcPr>
            <w:tcW w:w="1870" w:type="dxa"/>
            <w:tcBorders>
              <w:top w:val="nil"/>
              <w:left w:val="nil"/>
              <w:bottom w:val="nil"/>
              <w:right w:val="nil"/>
            </w:tcBorders>
          </w:tcPr>
          <w:p w14:paraId="1CDFE928" w14:textId="146989A8" w:rsidR="004264B6" w:rsidRDefault="005B6C24" w:rsidP="005B6C24">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55005B21" w14:textId="2FD2A74E" w:rsidR="004264B6" w:rsidRDefault="005B6C24" w:rsidP="005B6C24">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9B4D24A" w14:textId="27E58C02" w:rsidR="004264B6" w:rsidRDefault="005B6C24" w:rsidP="005B6C24">
            <w:pPr>
              <w:jc w:val="center"/>
              <w:rPr>
                <w:b/>
                <w:bCs/>
                <w:lang w:val="en-US"/>
              </w:rPr>
            </w:pPr>
            <w:r>
              <w:rPr>
                <w:rFonts w:ascii="Segoe UI Symbol" w:hAnsi="Segoe UI Symbol" w:cs="Segoe UI Symbol"/>
                <w:lang w:val="en-US"/>
              </w:rPr>
              <w:t>✓</w:t>
            </w:r>
          </w:p>
        </w:tc>
      </w:tr>
    </w:tbl>
    <w:p w14:paraId="40A4B24D" w14:textId="77777777" w:rsidR="006055F3" w:rsidRDefault="006055F3" w:rsidP="00E31EE3">
      <w:pPr>
        <w:rPr>
          <w:b/>
          <w:bCs/>
          <w:lang w:val="en-US"/>
        </w:rPr>
      </w:pPr>
    </w:p>
    <w:p w14:paraId="3887E0CB" w14:textId="77777777" w:rsidR="006055F3" w:rsidRDefault="006055F3" w:rsidP="00E31EE3">
      <w:pPr>
        <w:rPr>
          <w:b/>
          <w:bCs/>
          <w:lang w:val="en-US"/>
        </w:rPr>
      </w:pPr>
    </w:p>
    <w:p w14:paraId="007D9F54" w14:textId="77777777" w:rsidR="006055F3" w:rsidRPr="00AF1819" w:rsidRDefault="006055F3" w:rsidP="00E31EE3">
      <w:pPr>
        <w:rPr>
          <w:b/>
          <w:bCs/>
          <w:lang w:val="en-US"/>
        </w:rPr>
      </w:pPr>
    </w:p>
    <w:p w14:paraId="36325D53" w14:textId="523E849E" w:rsidR="00103BDB" w:rsidRPr="004D56BB" w:rsidRDefault="004D56BB" w:rsidP="00266865">
      <w:pPr>
        <w:pStyle w:val="Caption"/>
        <w:rPr>
          <w:i w:val="0"/>
          <w:iCs w:val="0"/>
          <w:sz w:val="24"/>
          <w:szCs w:val="24"/>
          <w:lang w:val="en-US"/>
        </w:rPr>
      </w:pPr>
      <w:bookmarkStart w:id="134" w:name="_Ref99704625"/>
      <w:bookmarkStart w:id="135" w:name="_Ref99704630"/>
      <w:commentRangeStart w:id="136"/>
      <w:r>
        <w:rPr>
          <w:i w:val="0"/>
          <w:iCs w:val="0"/>
          <w:sz w:val="24"/>
          <w:szCs w:val="24"/>
          <w:lang w:val="en-US"/>
        </w:rPr>
        <w:t xml:space="preserve">We assumed </w:t>
      </w:r>
      <w:r w:rsidR="0086070E">
        <w:rPr>
          <w:i w:val="0"/>
          <w:iCs w:val="0"/>
          <w:sz w:val="24"/>
          <w:szCs w:val="24"/>
          <w:lang w:val="en-US"/>
        </w:rPr>
        <w:t>neglectable scale difference between cell scan and film scan. Explain why</w:t>
      </w:r>
      <w:commentRangeEnd w:id="136"/>
      <w:r w:rsidR="00BF60F9">
        <w:rPr>
          <w:rStyle w:val="CommentReference"/>
          <w:i w:val="0"/>
          <w:iCs w:val="0"/>
          <w:color w:val="auto"/>
        </w:rPr>
        <w:commentReference w:id="136"/>
      </w:r>
    </w:p>
    <w:p w14:paraId="4FAF3703" w14:textId="77777777" w:rsidR="00103BDB" w:rsidRDefault="00103BDB" w:rsidP="00266865">
      <w:pPr>
        <w:pStyle w:val="Caption"/>
        <w:rPr>
          <w:lang w:val="en-US"/>
        </w:rPr>
      </w:pPr>
    </w:p>
    <w:p w14:paraId="4CCB4095" w14:textId="7E6EF1FA" w:rsidR="00B80518" w:rsidRPr="00B80518" w:rsidRDefault="00B80518" w:rsidP="00B80518">
      <w:pPr>
        <w:rPr>
          <w:lang w:val="en-US"/>
        </w:rPr>
      </w:pPr>
      <w:r>
        <w:rPr>
          <w:lang w:val="en-US"/>
        </w:rPr>
        <w:t xml:space="preserve">The question is, do we risk losing valuable information by </w:t>
      </w:r>
      <w:proofErr w:type="spellStart"/>
      <w:r>
        <w:rPr>
          <w:lang w:val="en-US"/>
        </w:rPr>
        <w:t>downsampling</w:t>
      </w:r>
      <w:proofErr w:type="spellEnd"/>
      <w:r>
        <w:rPr>
          <w:lang w:val="en-US"/>
        </w:rPr>
        <w:t xml:space="preserve"> </w:t>
      </w:r>
      <w:r w:rsidR="001C269D">
        <w:rPr>
          <w:lang w:val="en-US"/>
        </w:rPr>
        <w:t xml:space="preserve">cell colony image or risk </w:t>
      </w:r>
      <w:r w:rsidR="00005891">
        <w:rPr>
          <w:lang w:val="en-US"/>
        </w:rPr>
        <w:t xml:space="preserve">adding information that’s not there to the dose image. </w:t>
      </w:r>
    </w:p>
    <w:p w14:paraId="5C18B70A" w14:textId="77777777" w:rsidR="00103BDB" w:rsidRPr="00B47AAD" w:rsidRDefault="00103BDB" w:rsidP="00266865">
      <w:pPr>
        <w:pStyle w:val="Caption"/>
        <w:rPr>
          <w:lang w:val="en-US"/>
        </w:rPr>
      </w:pPr>
    </w:p>
    <w:bookmarkEnd w:id="134"/>
    <w:bookmarkEnd w:id="135"/>
    <w:p w14:paraId="67EF46D2" w14:textId="4746631E" w:rsidR="00395366" w:rsidRPr="00B47AAD" w:rsidRDefault="00395366" w:rsidP="00BE7487">
      <w:pPr>
        <w:rPr>
          <w:lang w:val="en-US"/>
        </w:rPr>
      </w:pPr>
    </w:p>
    <w:p w14:paraId="0DEB5289" w14:textId="35B5D17C" w:rsidR="00766A7B" w:rsidRPr="00B47AAD" w:rsidRDefault="00766A7B" w:rsidP="00766A7B">
      <w:pPr>
        <w:keepNext/>
        <w:rPr>
          <w:lang w:val="en-US"/>
        </w:rPr>
      </w:pPr>
    </w:p>
    <w:p w14:paraId="55D46745" w14:textId="5EFA7BD9" w:rsidR="009A23D9" w:rsidRPr="00B47AAD" w:rsidRDefault="009A23D9" w:rsidP="00BE7487">
      <w:pPr>
        <w:rPr>
          <w:lang w:val="en-US"/>
        </w:rPr>
      </w:pPr>
    </w:p>
    <w:p w14:paraId="4A5E98B0" w14:textId="33CDC61B" w:rsidR="00B20A10" w:rsidRPr="00B47AAD" w:rsidRDefault="00EF5E4A" w:rsidP="00CB30D7">
      <w:pPr>
        <w:spacing w:after="160" w:line="360" w:lineRule="auto"/>
        <w:rPr>
          <w:rFonts w:eastAsiaTheme="minorEastAsia"/>
          <w:lang w:val="en-US"/>
        </w:rPr>
      </w:pPr>
      <w:r>
        <w:rPr>
          <w:rFonts w:eastAsiaTheme="minorEastAsia"/>
          <w:lang w:val="en-US"/>
        </w:rPr>
        <w:t xml:space="preserve">Caliper </w:t>
      </w:r>
      <w:r w:rsidR="00507E43">
        <w:rPr>
          <w:rFonts w:eastAsiaTheme="minorEastAsia"/>
          <w:lang w:val="en-US"/>
        </w:rPr>
        <w:t>smallest measurement is 0.02 cm = 0.2 mm</w:t>
      </w:r>
    </w:p>
    <w:p w14:paraId="1F1C8BE8" w14:textId="2BF07A97" w:rsidR="00B92A70" w:rsidRDefault="00E15CC6" w:rsidP="00CB30D7">
      <w:pPr>
        <w:spacing w:after="160" w:line="360" w:lineRule="auto"/>
        <w:rPr>
          <w:rFonts w:eastAsiaTheme="minorEastAsia"/>
          <w:lang w:val="en-US"/>
        </w:rPr>
      </w:pPr>
      <w:r>
        <w:rPr>
          <w:rFonts w:eastAsiaTheme="minorEastAsia"/>
          <w:lang w:val="en-US"/>
        </w:rPr>
        <w:t xml:space="preserve">Used caliper with </w:t>
      </w:r>
      <w:r w:rsidR="00B92A70">
        <w:rPr>
          <w:rFonts w:eastAsiaTheme="minorEastAsia"/>
          <w:lang w:val="en-US"/>
        </w:rPr>
        <w:t>0.001 cm uncertainty</w:t>
      </w:r>
    </w:p>
    <w:p w14:paraId="1912F338" w14:textId="7857ECBB" w:rsidR="003533D5" w:rsidRDefault="003533D5" w:rsidP="00CB30D7">
      <w:pPr>
        <w:spacing w:after="160" w:line="360" w:lineRule="auto"/>
        <w:rPr>
          <w:rFonts w:eastAsiaTheme="minorEastAsia"/>
          <w:lang w:val="en-US"/>
        </w:rPr>
      </w:pPr>
      <w:r>
        <w:rPr>
          <w:rFonts w:eastAsiaTheme="minorEastAsia"/>
          <w:lang w:val="en-US"/>
        </w:rPr>
        <w:t xml:space="preserve">Used Nylon 6 </w:t>
      </w:r>
      <w:r w:rsidR="00493F91">
        <w:rPr>
          <w:rFonts w:eastAsiaTheme="minorEastAsia"/>
          <w:lang w:val="en-US"/>
        </w:rPr>
        <w:t xml:space="preserve">to </w:t>
      </w:r>
      <w:r w:rsidR="003610FD">
        <w:rPr>
          <w:rFonts w:eastAsiaTheme="minorEastAsia"/>
          <w:lang w:val="en-US"/>
        </w:rPr>
        <w:t>have equality between ion chamber and film irradiation</w:t>
      </w:r>
    </w:p>
    <w:p w14:paraId="0783C8AC" w14:textId="77777777" w:rsidR="003610FD" w:rsidRDefault="003610FD" w:rsidP="00CB30D7">
      <w:pPr>
        <w:spacing w:after="160" w:line="360" w:lineRule="auto"/>
        <w:rPr>
          <w:rFonts w:eastAsiaTheme="minorEastAsia"/>
          <w:lang w:val="en-US"/>
        </w:rPr>
      </w:pPr>
    </w:p>
    <w:p w14:paraId="4522E5DB" w14:textId="5450FC77" w:rsidR="00312490" w:rsidRDefault="00E96AD2" w:rsidP="00CB30D7">
      <w:pPr>
        <w:spacing w:after="160" w:line="360" w:lineRule="auto"/>
        <w:rPr>
          <w:rFonts w:eastAsiaTheme="minorEastAsia"/>
          <w:lang w:val="en-US"/>
        </w:rPr>
      </w:pPr>
      <w:r>
        <w:rPr>
          <w:rFonts w:eastAsiaTheme="minorEastAsia"/>
          <w:lang w:val="en-US"/>
        </w:rPr>
        <w:t>Irradiated x seconds to ach</w:t>
      </w:r>
      <w:r w:rsidR="00D511E5">
        <w:rPr>
          <w:rFonts w:eastAsiaTheme="minorEastAsia"/>
          <w:lang w:val="en-US"/>
        </w:rPr>
        <w:t xml:space="preserve">ieve </w:t>
      </w:r>
      <w:r w:rsidR="00EB5EE9">
        <w:rPr>
          <w:rFonts w:eastAsiaTheme="minorEastAsia"/>
          <w:lang w:val="en-US"/>
        </w:rPr>
        <w:t xml:space="preserve">0.1 0.2 … 10 </w:t>
      </w:r>
      <w:proofErr w:type="spellStart"/>
      <w:r w:rsidR="00EB5EE9">
        <w:rPr>
          <w:rFonts w:eastAsiaTheme="minorEastAsia"/>
          <w:lang w:val="en-US"/>
        </w:rPr>
        <w:t>Gy</w:t>
      </w:r>
      <w:proofErr w:type="spellEnd"/>
      <w:r w:rsidR="00EB5EE9">
        <w:rPr>
          <w:rFonts w:eastAsiaTheme="minorEastAsia"/>
          <w:lang w:val="en-US"/>
        </w:rPr>
        <w:t xml:space="preserve"> </w:t>
      </w:r>
      <w:proofErr w:type="gramStart"/>
      <w:r w:rsidR="00312490">
        <w:rPr>
          <w:rFonts w:eastAsiaTheme="minorEastAsia"/>
          <w:lang w:val="en-US"/>
        </w:rPr>
        <w:t>For</w:t>
      </w:r>
      <w:proofErr w:type="gramEnd"/>
      <w:r w:rsidR="00312490">
        <w:rPr>
          <w:rFonts w:eastAsiaTheme="minorEastAsia"/>
          <w:lang w:val="en-US"/>
        </w:rPr>
        <w:t xml:space="preserve"> calibration curve</w:t>
      </w:r>
      <w:r w:rsidR="00184528">
        <w:rPr>
          <w:rFonts w:eastAsiaTheme="minorEastAsia"/>
          <w:lang w:val="en-US"/>
        </w:rPr>
        <w:t xml:space="preserve"> all four positions twice</w:t>
      </w:r>
    </w:p>
    <w:p w14:paraId="08184D74" w14:textId="34421BA3" w:rsidR="00184528" w:rsidRDefault="00487849" w:rsidP="00CB30D7">
      <w:pPr>
        <w:spacing w:after="160" w:line="360" w:lineRule="auto"/>
        <w:rPr>
          <w:rFonts w:eastAsiaTheme="minorEastAsia"/>
          <w:lang w:val="en-US"/>
        </w:rPr>
      </w:pPr>
      <w:r>
        <w:rPr>
          <w:rFonts w:eastAsiaTheme="minorEastAsia"/>
          <w:lang w:val="en-US"/>
        </w:rPr>
        <w:t xml:space="preserve">Measurement films shaped 5 </w:t>
      </w:r>
      <w:proofErr w:type="spellStart"/>
      <w:r>
        <w:rPr>
          <w:rFonts w:eastAsiaTheme="minorEastAsia"/>
          <w:lang w:val="en-US"/>
        </w:rPr>
        <w:t>Gy</w:t>
      </w:r>
      <w:proofErr w:type="spellEnd"/>
      <w:r>
        <w:rPr>
          <w:rFonts w:eastAsiaTheme="minorEastAsia"/>
          <w:lang w:val="en-US"/>
        </w:rPr>
        <w:t xml:space="preserve"> four positions four times </w:t>
      </w:r>
    </w:p>
    <w:p w14:paraId="164D1C99" w14:textId="072D1A8A" w:rsidR="006A0145" w:rsidRDefault="006A0145" w:rsidP="00CB30D7">
      <w:pPr>
        <w:spacing w:after="160" w:line="360" w:lineRule="auto"/>
        <w:rPr>
          <w:rFonts w:eastAsiaTheme="minorEastAsia"/>
          <w:lang w:val="en-US"/>
        </w:rPr>
      </w:pPr>
      <w:r>
        <w:rPr>
          <w:rFonts w:eastAsiaTheme="minorEastAsia"/>
          <w:lang w:val="en-US"/>
        </w:rPr>
        <w:t>Open and GRID stripes</w:t>
      </w:r>
    </w:p>
    <w:p w14:paraId="3CED1460" w14:textId="26F29467" w:rsidR="006A0145" w:rsidRDefault="006A0145" w:rsidP="00CB30D7">
      <w:pPr>
        <w:spacing w:after="160" w:line="360" w:lineRule="auto"/>
        <w:rPr>
          <w:rFonts w:eastAsiaTheme="minorEastAsia"/>
          <w:lang w:val="en-US"/>
        </w:rPr>
      </w:pPr>
      <w:r>
        <w:rPr>
          <w:rFonts w:eastAsiaTheme="minorEastAsia"/>
          <w:lang w:val="en-US"/>
        </w:rPr>
        <w:t xml:space="preserve">131021 </w:t>
      </w:r>
      <w:r>
        <w:rPr>
          <w:rFonts w:eastAsiaTheme="minorEastAsia"/>
          <w:lang w:val="en-US"/>
        </w:rPr>
        <w:br/>
        <w:t>Only GRID</w:t>
      </w:r>
    </w:p>
    <w:p w14:paraId="3FC6810C" w14:textId="77777777" w:rsidR="00260909" w:rsidRDefault="00260909" w:rsidP="00CB30D7">
      <w:pPr>
        <w:spacing w:after="160" w:line="360" w:lineRule="auto"/>
        <w:rPr>
          <w:rFonts w:eastAsiaTheme="minorEastAsia"/>
          <w:lang w:val="en-US"/>
        </w:rPr>
      </w:pPr>
    </w:p>
    <w:p w14:paraId="7A17B939" w14:textId="3A748931" w:rsidR="00260909" w:rsidRDefault="006F326B" w:rsidP="00CB30D7">
      <w:pPr>
        <w:spacing w:after="160" w:line="360" w:lineRule="auto"/>
        <w:rPr>
          <w:rFonts w:eastAsiaTheme="minorEastAsia"/>
          <w:lang w:val="en-US"/>
        </w:rPr>
      </w:pPr>
      <w:r>
        <w:rPr>
          <w:rFonts w:eastAsiaTheme="minorEastAsia"/>
          <w:lang w:val="en-US"/>
        </w:rPr>
        <w:t xml:space="preserve">Scanning 48 hours later, transmission mode, </w:t>
      </w:r>
      <w:proofErr w:type="gramStart"/>
      <w:r w:rsidR="001A39EA">
        <w:rPr>
          <w:rFonts w:eastAsiaTheme="minorEastAsia"/>
          <w:lang w:val="en-US"/>
        </w:rPr>
        <w:t>name ,</w:t>
      </w:r>
      <w:proofErr w:type="gramEnd"/>
      <w:r w:rsidR="001A39EA">
        <w:rPr>
          <w:rFonts w:eastAsiaTheme="minorEastAsia"/>
          <w:lang w:val="en-US"/>
        </w:rPr>
        <w:t xml:space="preserve"> 300 dpi, </w:t>
      </w:r>
      <w:r w:rsidR="00642366">
        <w:rPr>
          <w:rFonts w:eastAsiaTheme="minorEastAsia"/>
          <w:lang w:val="en-US"/>
        </w:rPr>
        <w:t>no image correction</w:t>
      </w:r>
      <w:r w:rsidR="00112E29">
        <w:rPr>
          <w:rFonts w:eastAsiaTheme="minorEastAsia"/>
          <w:lang w:val="en-US"/>
        </w:rPr>
        <w:t xml:space="preserve"> or adjustment, only raw data</w:t>
      </w:r>
      <w:r w:rsidR="00DA14BB">
        <w:rPr>
          <w:rFonts w:eastAsiaTheme="minorEastAsia"/>
          <w:lang w:val="en-US"/>
        </w:rPr>
        <w:t>, pixel resolution</w:t>
      </w:r>
      <w:r w:rsidR="00112E29">
        <w:rPr>
          <w:rFonts w:eastAsiaTheme="minorEastAsia"/>
          <w:lang w:val="en-US"/>
        </w:rPr>
        <w:t xml:space="preserve"> </w:t>
      </w:r>
    </w:p>
    <w:p w14:paraId="7BD742F5" w14:textId="77777777" w:rsidR="000A3B8E" w:rsidRDefault="005251B4" w:rsidP="00CB30D7">
      <w:pPr>
        <w:spacing w:after="160" w:line="360" w:lineRule="auto"/>
        <w:rPr>
          <w:rFonts w:eastAsiaTheme="minorEastAsia"/>
          <w:lang w:val="en-US"/>
        </w:rPr>
      </w:pPr>
      <w:r>
        <w:rPr>
          <w:rFonts w:eastAsiaTheme="minorEastAsia"/>
          <w:lang w:val="en-US"/>
        </w:rPr>
        <w:t xml:space="preserve">48 hours to ensure </w:t>
      </w:r>
      <w:r w:rsidR="000A3B8E">
        <w:rPr>
          <w:rFonts w:eastAsiaTheme="minorEastAsia"/>
          <w:lang w:val="en-US"/>
        </w:rPr>
        <w:t xml:space="preserve">long enough time </w:t>
      </w:r>
    </w:p>
    <w:p w14:paraId="2EEA021E" w14:textId="77777777" w:rsidR="00863AE8" w:rsidRPr="00A4314D" w:rsidRDefault="000821D2" w:rsidP="00CB30D7">
      <w:pPr>
        <w:spacing w:after="160" w:line="360" w:lineRule="auto"/>
        <w:rPr>
          <w:rFonts w:eastAsiaTheme="minorEastAsia"/>
        </w:rPr>
      </w:pPr>
      <w:r w:rsidRPr="00A4314D">
        <w:rPr>
          <w:rFonts w:eastAsiaTheme="minorEastAsia"/>
        </w:rPr>
        <w:t xml:space="preserve">Husk å se på tidligere artikler </w:t>
      </w:r>
    </w:p>
    <w:p w14:paraId="2E8F5C09" w14:textId="77777777" w:rsidR="009A6E70" w:rsidRDefault="00863AE8" w:rsidP="00CB30D7">
      <w:pPr>
        <w:spacing w:after="160" w:line="360" w:lineRule="auto"/>
        <w:rPr>
          <w:rFonts w:eastAsiaTheme="minorEastAsia"/>
          <w:lang w:val="en-US"/>
        </w:rPr>
      </w:pPr>
      <w:r w:rsidRPr="00863AE8">
        <w:rPr>
          <w:rFonts w:eastAsiaTheme="minorEastAsia"/>
          <w:lang w:val="en-US"/>
        </w:rPr>
        <w:t xml:space="preserve">Image registration </w:t>
      </w:r>
      <w:proofErr w:type="spellStart"/>
      <w:r w:rsidRPr="00863AE8">
        <w:rPr>
          <w:rFonts w:eastAsiaTheme="minorEastAsia"/>
          <w:lang w:val="en-US"/>
        </w:rPr>
        <w:t>pystackreg</w:t>
      </w:r>
      <w:proofErr w:type="spellEnd"/>
      <w:r w:rsidRPr="00863AE8">
        <w:rPr>
          <w:rFonts w:eastAsiaTheme="minorEastAsia"/>
          <w:lang w:val="en-US"/>
        </w:rPr>
        <w:t xml:space="preserve"> based o</w:t>
      </w:r>
      <w:r>
        <w:rPr>
          <w:rFonts w:eastAsiaTheme="minorEastAsia"/>
          <w:lang w:val="en-US"/>
        </w:rPr>
        <w:t xml:space="preserve">n </w:t>
      </w:r>
      <w:proofErr w:type="spellStart"/>
      <w:r w:rsidR="0006488C">
        <w:rPr>
          <w:rFonts w:eastAsiaTheme="minorEastAsia"/>
          <w:lang w:val="en-US"/>
        </w:rPr>
        <w:t>turboreg</w:t>
      </w:r>
      <w:proofErr w:type="spellEnd"/>
      <w:r w:rsidR="0006488C">
        <w:rPr>
          <w:rFonts w:eastAsiaTheme="minorEastAsia"/>
          <w:lang w:val="en-US"/>
        </w:rPr>
        <w:t xml:space="preserve"> in </w:t>
      </w:r>
      <w:proofErr w:type="spellStart"/>
      <w:r w:rsidR="0006488C">
        <w:rPr>
          <w:rFonts w:eastAsiaTheme="minorEastAsia"/>
          <w:lang w:val="en-US"/>
        </w:rPr>
        <w:t>imagej</w:t>
      </w:r>
      <w:proofErr w:type="spellEnd"/>
      <w:r w:rsidR="0006488C">
        <w:rPr>
          <w:rFonts w:eastAsiaTheme="minorEastAsia"/>
          <w:lang w:val="en-US"/>
        </w:rPr>
        <w:t xml:space="preserve"> which is based on a pyramid approach</w:t>
      </w:r>
    </w:p>
    <w:p w14:paraId="2CF5AD7C" w14:textId="108CF2FE" w:rsidR="00267291" w:rsidRDefault="00A0141F" w:rsidP="00A0141F">
      <w:pPr>
        <w:pStyle w:val="Heading1"/>
        <w:rPr>
          <w:rFonts w:eastAsiaTheme="minorEastAsia"/>
          <w:lang w:val="en-US"/>
        </w:rPr>
      </w:pPr>
      <w:r>
        <w:rPr>
          <w:rFonts w:eastAsiaTheme="minorEastAsia"/>
          <w:lang w:val="en-US"/>
        </w:rPr>
        <w:lastRenderedPageBreak/>
        <w:t>DUMP</w:t>
      </w:r>
    </w:p>
    <w:p w14:paraId="24AFB567" w14:textId="468A09C1" w:rsidR="00A0141F" w:rsidRDefault="00A0141F" w:rsidP="00A0141F">
      <w:pPr>
        <w:rPr>
          <w:lang w:val="en-US"/>
        </w:rPr>
      </w:pPr>
    </w:p>
    <w:p w14:paraId="56BF9F2C" w14:textId="1A6B6288" w:rsidR="00A0141F" w:rsidRDefault="00A0141F" w:rsidP="00A0141F">
      <w:pPr>
        <w:rPr>
          <w:rFonts w:eastAsiaTheme="minorEastAsia"/>
          <w:lang w:val="en-US"/>
        </w:rPr>
      </w:pPr>
      <w:commentRangeStart w:id="137"/>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104A3D5E" w14:textId="77777777" w:rsidR="00A0141F" w:rsidRDefault="00A0141F" w:rsidP="00A0141F">
      <w:pPr>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137"/>
          <m:r>
            <m:rPr>
              <m:sty m:val="p"/>
            </m:rPr>
            <w:rPr>
              <w:rStyle w:val="CommentReference"/>
            </w:rPr>
            <w:commentReference w:id="137"/>
          </m:r>
        </m:oMath>
      </m:oMathPara>
    </w:p>
    <w:p w14:paraId="0B210596" w14:textId="77777777" w:rsidR="00A0141F" w:rsidRDefault="00A0141F" w:rsidP="00A0141F">
      <w:pPr>
        <w:jc w:val="both"/>
        <w:rPr>
          <w:lang w:val="en-US"/>
        </w:rPr>
      </w:pPr>
      <w:r>
        <w:rPr>
          <w:lang w:val="en-US"/>
        </w:rPr>
        <w:t xml:space="preserve">where k is the number of samples.   </w:t>
      </w:r>
    </w:p>
    <w:p w14:paraId="73852A96" w14:textId="77777777" w:rsidR="00A0141F" w:rsidRPr="00A0141F" w:rsidRDefault="00A0141F" w:rsidP="00A0141F">
      <w:pPr>
        <w:rPr>
          <w:lang w:val="en-US"/>
        </w:rPr>
      </w:pPr>
    </w:p>
    <w:p w14:paraId="2E9CF328" w14:textId="49B14947" w:rsidR="006A7EC4" w:rsidRPr="00863AE8" w:rsidRDefault="003056F9" w:rsidP="003056F9">
      <w:pPr>
        <w:pStyle w:val="Heading1"/>
        <w:rPr>
          <w:rFonts w:eastAsiaTheme="minorEastAsia"/>
          <w:lang w:val="en-US"/>
        </w:rPr>
      </w:pPr>
      <w:r>
        <w:rPr>
          <w:rFonts w:eastAsiaTheme="minorEastAsia"/>
          <w:lang w:val="en-US"/>
        </w:rPr>
        <w:t>Discussion</w:t>
      </w:r>
    </w:p>
    <w:p w14:paraId="178A47E6" w14:textId="77777777" w:rsidR="00040D4F" w:rsidRDefault="003056F9" w:rsidP="00CB30D7">
      <w:pPr>
        <w:spacing w:after="160" w:line="360" w:lineRule="auto"/>
        <w:rPr>
          <w:lang w:val="en-US"/>
        </w:rPr>
      </w:pPr>
      <w:r>
        <w:rPr>
          <w:lang w:val="en-US"/>
        </w:rPr>
        <w:fldChar w:fldCharType="begin"/>
      </w:r>
      <w:r w:rsidR="00A32D43">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1D6A34">
        <w:rPr>
          <w:rFonts w:cs="Times New Roman"/>
          <w:lang w:val="en-US"/>
        </w:rPr>
        <w:t>Klassen et al.</w:t>
      </w:r>
      <w:r>
        <w:rPr>
          <w:lang w:val="en-US"/>
        </w:rPr>
        <w:fldChar w:fldCharType="end"/>
      </w:r>
      <w:r>
        <w:rPr>
          <w:lang w:val="en-US"/>
        </w:rPr>
        <w:t xml:space="preserve"> proposed cleaning the films, because of their tendency to gather dust. This was not discovered until after the experiments were performed.   </w:t>
      </w:r>
    </w:p>
    <w:p w14:paraId="62AC21FC" w14:textId="0299B2C8" w:rsidR="006A7EC4" w:rsidRPr="00863AE8" w:rsidRDefault="00040D4F" w:rsidP="00CB30D7">
      <w:pPr>
        <w:spacing w:after="160" w:line="360" w:lineRule="auto"/>
        <w:rPr>
          <w:rFonts w:eastAsiaTheme="minorEastAsia"/>
          <w:lang w:val="en-US"/>
        </w:rPr>
      </w:pPr>
      <w:r>
        <w:rPr>
          <w:lang w:val="en-US"/>
        </w:rPr>
        <w:t xml:space="preserve">Maybe we got two responses because we didn’t manage to only scan in one direction, because of the </w:t>
      </w:r>
      <w:r w:rsidR="00956E18">
        <w:rPr>
          <w:lang w:val="en-US"/>
        </w:rPr>
        <w:t xml:space="preserve">long side not being long enough. But then why did it also appear 13.10 when we ensured correct orientation by making the longer side longer </w:t>
      </w:r>
      <w:r w:rsidR="00693CE1">
        <w:rPr>
          <w:lang w:val="en-US"/>
        </w:rPr>
        <w:t xml:space="preserve">to enhance the difference. </w:t>
      </w:r>
      <w:r w:rsidR="003D69E6">
        <w:rPr>
          <w:lang w:val="en-US"/>
        </w:rPr>
        <w:br/>
      </w:r>
      <w:r w:rsidR="003D69E6">
        <w:rPr>
          <w:lang w:val="en-US"/>
        </w:rPr>
        <w:br/>
      </w:r>
      <w:r w:rsidR="00F76A8F">
        <w:rPr>
          <w:rFonts w:eastAsiaTheme="minorEastAsia"/>
          <w:lang w:val="en-US"/>
        </w:rPr>
        <w:t xml:space="preserve">In (ref here) we see the </w:t>
      </w:r>
      <w:r w:rsidR="004901F8">
        <w:rPr>
          <w:rFonts w:eastAsiaTheme="minorEastAsia"/>
          <w:lang w:val="en-US"/>
        </w:rPr>
        <w:t xml:space="preserve">intra-batch </w:t>
      </w:r>
      <w:r w:rsidR="00D271D9">
        <w:rPr>
          <w:rFonts w:eastAsiaTheme="minorEastAsia"/>
          <w:lang w:val="en-US"/>
        </w:rPr>
        <w:t xml:space="preserve">response variation. The source of variation is unclear, but one reason might be that </w:t>
      </w:r>
      <w:r w:rsidR="00002DF7">
        <w:rPr>
          <w:rFonts w:eastAsiaTheme="minorEastAsia"/>
          <w:lang w:val="en-US"/>
        </w:rPr>
        <w:t xml:space="preserve">the </w:t>
      </w:r>
      <w:r w:rsidR="00B965BB">
        <w:rPr>
          <w:rFonts w:eastAsiaTheme="minorEastAsia"/>
          <w:lang w:val="en-US"/>
        </w:rPr>
        <w:t xml:space="preserve">films might have flipped during handling as explained in (ref here). However, the method was improved </w:t>
      </w:r>
      <w:r w:rsidR="00167B18">
        <w:rPr>
          <w:rFonts w:eastAsiaTheme="minorEastAsia"/>
          <w:lang w:val="en-US"/>
        </w:rPr>
        <w:t xml:space="preserve">for the second calibration, and we still had a split response. </w:t>
      </w:r>
      <w:r w:rsidR="006A7EC4" w:rsidRPr="00863AE8">
        <w:rPr>
          <w:rFonts w:eastAsiaTheme="minorEastAsia"/>
          <w:lang w:val="en-US"/>
        </w:rPr>
        <w:br w:type="page"/>
      </w:r>
    </w:p>
    <w:p w14:paraId="5F07C6DD" w14:textId="0487A165" w:rsidR="006A7EC4" w:rsidRPr="00863AE8" w:rsidRDefault="006A7EC4" w:rsidP="00CB30D7">
      <w:pPr>
        <w:spacing w:after="160" w:line="360" w:lineRule="auto"/>
        <w:rPr>
          <w:rFonts w:eastAsiaTheme="minorEastAsia"/>
          <w:lang w:val="en-US"/>
        </w:rPr>
      </w:pPr>
    </w:p>
    <w:p w14:paraId="62475D65" w14:textId="77777777" w:rsidR="006A7EC4" w:rsidRPr="00863AE8" w:rsidRDefault="006A7EC4" w:rsidP="00CB30D7">
      <w:pPr>
        <w:spacing w:after="160" w:line="360" w:lineRule="auto"/>
        <w:rPr>
          <w:rFonts w:eastAsiaTheme="minorEastAsia"/>
          <w:lang w:val="en-US"/>
        </w:rPr>
      </w:pPr>
      <w:r w:rsidRPr="00863AE8">
        <w:rPr>
          <w:rFonts w:eastAsiaTheme="minorEastAsia"/>
          <w:lang w:val="en-US"/>
        </w:rPr>
        <w:br w:type="page"/>
      </w:r>
    </w:p>
    <w:p w14:paraId="2DC548D3" w14:textId="77777777" w:rsidR="009D2CBF" w:rsidRPr="00863AE8" w:rsidRDefault="009D2CBF" w:rsidP="00CB30D7">
      <w:pPr>
        <w:spacing w:after="160" w:line="360" w:lineRule="auto"/>
        <w:rPr>
          <w:rFonts w:eastAsiaTheme="minorEastAsia"/>
          <w:lang w:val="en-US"/>
        </w:rPr>
      </w:pPr>
    </w:p>
    <w:p w14:paraId="6AB9B9E9" w14:textId="5C0731D1" w:rsidR="0069443A" w:rsidRDefault="0069443A" w:rsidP="00CB30D7">
      <w:pPr>
        <w:pStyle w:val="Heading1"/>
        <w:spacing w:line="360" w:lineRule="auto"/>
        <w:rPr>
          <w:lang w:val="en-US"/>
        </w:rPr>
      </w:pPr>
      <w:bookmarkStart w:id="138" w:name="_Toc98952862"/>
      <w:r>
        <w:rPr>
          <w:lang w:val="en-US"/>
        </w:rPr>
        <w:t>References</w:t>
      </w:r>
      <w:bookmarkEnd w:id="138"/>
      <w:r>
        <w:rPr>
          <w:lang w:val="en-US"/>
        </w:rPr>
        <w:t xml:space="preserve"> </w:t>
      </w:r>
    </w:p>
    <w:p w14:paraId="5C0BA88C" w14:textId="77777777" w:rsidR="00691D06" w:rsidRPr="00691D06" w:rsidRDefault="00691D06" w:rsidP="00CB30D7">
      <w:pPr>
        <w:spacing w:line="360" w:lineRule="auto"/>
        <w:rPr>
          <w:lang w:val="en-US"/>
        </w:rPr>
      </w:pPr>
    </w:p>
    <w:p w14:paraId="63F9222E" w14:textId="77777777" w:rsidR="00E57456" w:rsidRPr="00E57456" w:rsidRDefault="0069443A" w:rsidP="00E57456">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E57456" w:rsidRPr="00E57456">
        <w:rPr>
          <w:i/>
          <w:iCs/>
          <w:lang w:val="en-US"/>
        </w:rPr>
        <w:t>A549 Cell Subculture Protocol – A549 Cell Line: Cell Culture and Transfection Protocol</w:t>
      </w:r>
      <w:r w:rsidR="00E57456" w:rsidRPr="00E57456">
        <w:rPr>
          <w:lang w:val="en-US"/>
        </w:rPr>
        <w:t>. (n.d.). Retrieved April 5, 2022, from https://www.a549.com/cell-subculture-protocol/</w:t>
      </w:r>
    </w:p>
    <w:p w14:paraId="67A13120" w14:textId="77777777" w:rsidR="00E57456" w:rsidRPr="00E57456" w:rsidRDefault="00E57456" w:rsidP="00E57456">
      <w:pPr>
        <w:pStyle w:val="Bibliography"/>
        <w:rPr>
          <w:lang w:val="en-US"/>
        </w:rPr>
      </w:pPr>
      <w:r w:rsidRPr="00E57456">
        <w:rPr>
          <w:i/>
          <w:iCs/>
          <w:lang w:val="en-US"/>
        </w:rPr>
        <w:t>Adenosine triphosphate | Definition, Structure, Function, &amp; Facts | Britannica</w:t>
      </w:r>
      <w:r w:rsidRPr="00E57456">
        <w:rPr>
          <w:lang w:val="en-US"/>
        </w:rPr>
        <w:t>. (2020, March 12). https://www.britannica.com/science/adenosine-triphosphate</w:t>
      </w:r>
    </w:p>
    <w:p w14:paraId="2DE6807A" w14:textId="77777777" w:rsidR="00E57456" w:rsidRPr="00E57456" w:rsidRDefault="00E57456" w:rsidP="00E57456">
      <w:pPr>
        <w:pStyle w:val="Bibliography"/>
        <w:rPr>
          <w:lang w:val="en-US"/>
        </w:rPr>
      </w:pPr>
      <w:r w:rsidRPr="00E57456">
        <w:rPr>
          <w:lang w:val="en-US"/>
        </w:rPr>
        <w:t xml:space="preserve">Aksnes, I. (2020, November 8). History of X-rays—125 years in the making (pt 2). </w:t>
      </w:r>
      <w:r w:rsidRPr="00E57456">
        <w:rPr>
          <w:i/>
          <w:iCs/>
          <w:lang w:val="en-US"/>
        </w:rPr>
        <w:t>Excillum</w:t>
      </w:r>
      <w:r w:rsidRPr="00E57456">
        <w:rPr>
          <w:lang w:val="en-US"/>
        </w:rPr>
        <w:t>. https://www.excillum.com/history-of-x-rays-x-ray-tubes/</w:t>
      </w:r>
    </w:p>
    <w:p w14:paraId="7EDB98B7" w14:textId="77777777" w:rsidR="00E57456" w:rsidRPr="00E57456" w:rsidRDefault="00E57456" w:rsidP="00E57456">
      <w:pPr>
        <w:pStyle w:val="Bibliography"/>
        <w:rPr>
          <w:lang w:val="en-US"/>
        </w:rPr>
      </w:pPr>
      <w:r w:rsidRPr="00E57456">
        <w:rPr>
          <w:lang w:val="en-US"/>
        </w:rPr>
        <w:t xml:space="preserve">Alberts, B., Johnson, A., Lewis, J., Raff, M., Roberts, K., &amp; Walter, P. (2014). </w:t>
      </w:r>
      <w:r w:rsidRPr="00E57456">
        <w:rPr>
          <w:i/>
          <w:iCs/>
          <w:lang w:val="en-US"/>
        </w:rPr>
        <w:t>Molecular Biology of the Cell</w:t>
      </w:r>
      <w:r w:rsidRPr="00E57456">
        <w:rPr>
          <w:lang w:val="en-US"/>
        </w:rPr>
        <w:t xml:space="preserve"> (6th ed.). Garland Science.</w:t>
      </w:r>
    </w:p>
    <w:p w14:paraId="497EA0DC" w14:textId="77777777" w:rsidR="00E57456" w:rsidRPr="00E57456" w:rsidRDefault="00E57456" w:rsidP="00E57456">
      <w:pPr>
        <w:pStyle w:val="Bibliography"/>
        <w:rPr>
          <w:lang w:val="en-US"/>
        </w:rPr>
      </w:pPr>
      <w:r w:rsidRPr="00E57456">
        <w:rPr>
          <w:lang w:val="en-US"/>
        </w:rPr>
        <w:t>Aldelaijan, S., &amp; Devic, S. (2018). Comparison of dose response functions for EBT3 model GafChromic</w:t>
      </w:r>
      <w:r w:rsidRPr="00E57456">
        <w:rPr>
          <w:vertAlign w:val="superscript"/>
          <w:lang w:val="en-US"/>
        </w:rPr>
        <w:t>TM</w:t>
      </w:r>
      <w:r w:rsidRPr="00E57456">
        <w:rPr>
          <w:lang w:val="en-US"/>
        </w:rPr>
        <w:t xml:space="preserve"> film dosimetry system. </w:t>
      </w:r>
      <w:r w:rsidRPr="00E57456">
        <w:rPr>
          <w:i/>
          <w:iCs/>
          <w:lang w:val="en-US"/>
        </w:rPr>
        <w:t>Physica Medica</w:t>
      </w:r>
      <w:r w:rsidRPr="00E57456">
        <w:rPr>
          <w:lang w:val="en-US"/>
        </w:rPr>
        <w:t xml:space="preserve">, </w:t>
      </w:r>
      <w:r w:rsidRPr="00E57456">
        <w:rPr>
          <w:i/>
          <w:iCs/>
          <w:lang w:val="en-US"/>
        </w:rPr>
        <w:t>49</w:t>
      </w:r>
      <w:r w:rsidRPr="00E57456">
        <w:rPr>
          <w:lang w:val="en-US"/>
        </w:rPr>
        <w:t>, 112–118. https://doi.org/10.1016/j.ejmp.2018.05.014</w:t>
      </w:r>
    </w:p>
    <w:p w14:paraId="19EE05D8" w14:textId="77777777" w:rsidR="00E57456" w:rsidRPr="00E57456" w:rsidRDefault="00E57456" w:rsidP="00E57456">
      <w:pPr>
        <w:pStyle w:val="Bibliography"/>
        <w:rPr>
          <w:lang w:val="en-US"/>
        </w:rPr>
      </w:pPr>
      <w:r w:rsidRPr="00E57456">
        <w:rPr>
          <w:lang w:val="en-US"/>
        </w:rPr>
        <w:t xml:space="preserve">Alm Carlsson, G. (2001). </w:t>
      </w:r>
      <w:r w:rsidRPr="00E57456">
        <w:rPr>
          <w:i/>
          <w:iCs/>
          <w:lang w:val="en-US"/>
        </w:rPr>
        <w:t>Bragg-Gray Dosimetry: Theory of Burch</w:t>
      </w:r>
      <w:r w:rsidRPr="00E57456">
        <w:rPr>
          <w:lang w:val="en-US"/>
        </w:rPr>
        <w:t>. Linköping University Electronic Press. http://urn.kb.se/resolve?urn=urn:nbn:se:liu:diva-57834</w:t>
      </w:r>
    </w:p>
    <w:p w14:paraId="5B62F4DA" w14:textId="77777777" w:rsidR="00E57456" w:rsidRPr="00E57456" w:rsidRDefault="00E57456" w:rsidP="00E57456">
      <w:pPr>
        <w:pStyle w:val="Bibliography"/>
        <w:rPr>
          <w:lang w:val="en-US"/>
        </w:rPr>
      </w:pPr>
      <w:r w:rsidRPr="00E57456">
        <w:rPr>
          <w:lang w:val="en-US"/>
        </w:rPr>
        <w:t xml:space="preserve">Alm Carlsson, G. (2002). </w:t>
      </w:r>
      <w:r w:rsidRPr="00E57456">
        <w:rPr>
          <w:i/>
          <w:iCs/>
          <w:lang w:val="en-US"/>
        </w:rPr>
        <w:t>Spencer-Attix Cavity Theory</w:t>
      </w:r>
      <w:r w:rsidRPr="00E57456">
        <w:rPr>
          <w:lang w:val="en-US"/>
        </w:rPr>
        <w:t>. Linköping University Electronic Press. http://urn.kb.se/resolve?urn=urn:nbn:se:liu:diva-57893</w:t>
      </w:r>
    </w:p>
    <w:p w14:paraId="7E5830AC" w14:textId="77777777" w:rsidR="00E57456" w:rsidRPr="00E57456" w:rsidRDefault="00E57456" w:rsidP="00E57456">
      <w:pPr>
        <w:pStyle w:val="Bibliography"/>
        <w:rPr>
          <w:lang w:val="en-US"/>
        </w:rPr>
      </w:pPr>
      <w:r w:rsidRPr="00E57456">
        <w:rPr>
          <w:lang w:val="en-US"/>
        </w:rPr>
        <w:t xml:space="preserve">Amiri, S., Ali, P. J. M., Mohammed, S., Hanus, R., Abdulkareem, L., Alanezi, A. A., Eftekhari-Zadeh, E., Roshani, G. H., Nazemi, E., &amp; Kalmoun, E. M. (2021). Proposing a Nondestructive and Intelligent System for Simultaneous Determining Flow Regime and Void Fraction Percentage of Gas–Liquid Two Phase Flows Using Polychromatic X-Ray </w:t>
      </w:r>
      <w:r w:rsidRPr="00E57456">
        <w:rPr>
          <w:lang w:val="en-US"/>
        </w:rPr>
        <w:lastRenderedPageBreak/>
        <w:t xml:space="preserve">Transmission Spectra. </w:t>
      </w:r>
      <w:r w:rsidRPr="00E57456">
        <w:rPr>
          <w:i/>
          <w:iCs/>
          <w:lang w:val="en-US"/>
        </w:rPr>
        <w:t>Journal of Nondestructive Evaluation</w:t>
      </w:r>
      <w:r w:rsidRPr="00E57456">
        <w:rPr>
          <w:lang w:val="en-US"/>
        </w:rPr>
        <w:t xml:space="preserve">, </w:t>
      </w:r>
      <w:r w:rsidRPr="00E57456">
        <w:rPr>
          <w:i/>
          <w:iCs/>
          <w:lang w:val="en-US"/>
        </w:rPr>
        <w:t>40</w:t>
      </w:r>
      <w:r w:rsidRPr="00E57456">
        <w:rPr>
          <w:lang w:val="en-US"/>
        </w:rPr>
        <w:t>(2), 47. https://doi.org/10.1007/s10921-021-00782-w</w:t>
      </w:r>
    </w:p>
    <w:p w14:paraId="185042C1" w14:textId="77777777" w:rsidR="00E57456" w:rsidRPr="00E57456" w:rsidRDefault="00E57456" w:rsidP="00E57456">
      <w:pPr>
        <w:pStyle w:val="Bibliography"/>
        <w:rPr>
          <w:lang w:val="en-US"/>
        </w:rPr>
      </w:pPr>
      <w:r w:rsidRPr="00E57456">
        <w:rPr>
          <w:lang w:val="en-US"/>
        </w:rPr>
        <w:t xml:space="preserve">Andreo, P. (2015). Dose to ‘water-like’ media or dose to tissue in MV photons radiotherapy treatment planning: Still a matter of debate. </w:t>
      </w:r>
      <w:r w:rsidRPr="00E57456">
        <w:rPr>
          <w:i/>
          <w:iCs/>
          <w:lang w:val="en-US"/>
        </w:rPr>
        <w:t>Physics in Medicine and Biology</w:t>
      </w:r>
      <w:r w:rsidRPr="00E57456">
        <w:rPr>
          <w:lang w:val="en-US"/>
        </w:rPr>
        <w:t xml:space="preserve">, </w:t>
      </w:r>
      <w:r w:rsidRPr="00E57456">
        <w:rPr>
          <w:i/>
          <w:iCs/>
          <w:lang w:val="en-US"/>
        </w:rPr>
        <w:t>60</w:t>
      </w:r>
      <w:r w:rsidRPr="00E57456">
        <w:rPr>
          <w:lang w:val="en-US"/>
        </w:rPr>
        <w:t>(1), 309–337. https://doi.org/10.1088/0031-9155/60/1/309</w:t>
      </w:r>
    </w:p>
    <w:p w14:paraId="5A1D9AC9" w14:textId="77777777" w:rsidR="00E57456" w:rsidRPr="00E57456" w:rsidRDefault="00E57456" w:rsidP="00E57456">
      <w:pPr>
        <w:pStyle w:val="Bibliography"/>
        <w:rPr>
          <w:lang w:val="en-US"/>
        </w:rPr>
      </w:pPr>
      <w:r w:rsidRPr="00E57456">
        <w:rPr>
          <w:lang w:val="en-US"/>
        </w:rPr>
        <w:t xml:space="preserve">Andreo, P., Burns, D. T., Nahum, A. E., Seuntjens, J., &amp; Attix, F. H. (2017). Chemical Dosimeters. In </w:t>
      </w:r>
      <w:r w:rsidRPr="00E57456">
        <w:rPr>
          <w:i/>
          <w:iCs/>
          <w:lang w:val="en-US"/>
        </w:rPr>
        <w:t>Fundamentals of Ionizing Radiation Dosimetry</w:t>
      </w:r>
      <w:r w:rsidRPr="00E57456">
        <w:rPr>
          <w:lang w:val="en-US"/>
        </w:rPr>
        <w:t xml:space="preserve"> (1st ed., pp. 562–562). John Wiley &amp;amp; Sons, Incorporated.</w:t>
      </w:r>
    </w:p>
    <w:p w14:paraId="3CC80575" w14:textId="77777777" w:rsidR="00E57456" w:rsidRPr="00E57456" w:rsidRDefault="00E57456" w:rsidP="00E57456">
      <w:pPr>
        <w:pStyle w:val="Bibliography"/>
        <w:rPr>
          <w:lang w:val="en-US"/>
        </w:rPr>
      </w:pPr>
      <w:r w:rsidRPr="00E57456">
        <w:rPr>
          <w:i/>
          <w:iCs/>
          <w:lang w:val="en-US"/>
        </w:rPr>
        <w:t>Apoptosis | cytology | Britannica</w:t>
      </w:r>
      <w:r w:rsidRPr="00E57456">
        <w:rPr>
          <w:lang w:val="en-US"/>
        </w:rPr>
        <w:t>. (2013, September 27). https://www.britannica.com/science/apoptosis</w:t>
      </w:r>
    </w:p>
    <w:p w14:paraId="60863DAE" w14:textId="77777777" w:rsidR="00E57456" w:rsidRPr="00E57456" w:rsidRDefault="00E57456" w:rsidP="00E57456">
      <w:pPr>
        <w:pStyle w:val="Bibliography"/>
        <w:rPr>
          <w:lang w:val="en-US"/>
        </w:rPr>
      </w:pPr>
      <w:r>
        <w:t xml:space="preserve">Arous, D., Schrunner, S., Hanson, I., Frederike Jeppesen Edin, N., &amp; Malinen, E. (2022). </w:t>
      </w:r>
      <w:r w:rsidRPr="00E57456">
        <w:rPr>
          <w:lang w:val="en-US"/>
        </w:rPr>
        <w:t xml:space="preserve">Principal component-based image segmentation: A new approach to outline in vitro cell colonies. </w:t>
      </w:r>
      <w:r w:rsidRPr="00E57456">
        <w:rPr>
          <w:i/>
          <w:iCs/>
          <w:lang w:val="en-US"/>
        </w:rPr>
        <w:t>Computer Methods in Biomechanics and Biomedical Engineering: Imaging &amp; Visualization</w:t>
      </w:r>
      <w:r w:rsidRPr="00E57456">
        <w:rPr>
          <w:lang w:val="en-US"/>
        </w:rPr>
        <w:t xml:space="preserve">, </w:t>
      </w:r>
      <w:r w:rsidRPr="00E57456">
        <w:rPr>
          <w:i/>
          <w:iCs/>
          <w:lang w:val="en-US"/>
        </w:rPr>
        <w:t>0</w:t>
      </w:r>
      <w:r w:rsidRPr="00E57456">
        <w:rPr>
          <w:lang w:val="en-US"/>
        </w:rPr>
        <w:t>(0), 1–13. https://doi.org/10.1080/21681163.2022.2035822</w:t>
      </w:r>
    </w:p>
    <w:p w14:paraId="18F936CC" w14:textId="77777777" w:rsidR="00E57456" w:rsidRPr="00E57456" w:rsidRDefault="00E57456" w:rsidP="00E57456">
      <w:pPr>
        <w:pStyle w:val="Bibliography"/>
        <w:rPr>
          <w:lang w:val="en-US"/>
        </w:rPr>
      </w:pPr>
      <w:r w:rsidRPr="00E57456">
        <w:rPr>
          <w:lang w:val="en-US"/>
        </w:rPr>
        <w:t xml:space="preserve">Ashburner, J., &amp; Friston, K. (2007). CHAPTER 4—Rigid Body Registration. In K. Friston, J. Ashburner, S. Kiebel, T. Nichols, &amp; W. Penny (Eds.), </w:t>
      </w:r>
      <w:r w:rsidRPr="00E57456">
        <w:rPr>
          <w:i/>
          <w:iCs/>
          <w:lang w:val="en-US"/>
        </w:rPr>
        <w:t>Statistical Parametric Mapping</w:t>
      </w:r>
      <w:r w:rsidRPr="00E57456">
        <w:rPr>
          <w:lang w:val="en-US"/>
        </w:rPr>
        <w:t xml:space="preserve"> (pp. 49–62). Academic Press. https://doi.org/10.1016/B978-012372560-8/50004-8</w:t>
      </w:r>
    </w:p>
    <w:p w14:paraId="2BB7E9E1" w14:textId="77777777" w:rsidR="00E57456" w:rsidRPr="00E57456" w:rsidRDefault="00E57456" w:rsidP="00E57456">
      <w:pPr>
        <w:pStyle w:val="Bibliography"/>
        <w:rPr>
          <w:lang w:val="en-US"/>
        </w:rPr>
      </w:pPr>
      <w:r w:rsidRPr="00E57456">
        <w:rPr>
          <w:lang w:val="en-US"/>
        </w:rPr>
        <w:t xml:space="preserve">Asur, R., Butterworth, K. T., Penagaricano, J. A., Prise, K. M., &amp; Griffin, R. J. (2015). High dose bystander effects in spatially fractionated radiation therapy. </w:t>
      </w:r>
      <w:r w:rsidRPr="00E57456">
        <w:rPr>
          <w:i/>
          <w:iCs/>
          <w:lang w:val="en-US"/>
        </w:rPr>
        <w:t>Cancer Letters</w:t>
      </w:r>
      <w:r w:rsidRPr="00E57456">
        <w:rPr>
          <w:lang w:val="en-US"/>
        </w:rPr>
        <w:t xml:space="preserve">, </w:t>
      </w:r>
      <w:r w:rsidRPr="00E57456">
        <w:rPr>
          <w:i/>
          <w:iCs/>
          <w:lang w:val="en-US"/>
        </w:rPr>
        <w:t>356</w:t>
      </w:r>
      <w:r w:rsidRPr="00E57456">
        <w:rPr>
          <w:lang w:val="en-US"/>
        </w:rPr>
        <w:t>(1), 52–57. https://doi.org/10.1016/j.canlet.2013.10.032</w:t>
      </w:r>
    </w:p>
    <w:p w14:paraId="4994384D" w14:textId="77777777" w:rsidR="00E57456" w:rsidRPr="00E57456" w:rsidRDefault="00E57456" w:rsidP="00E57456">
      <w:pPr>
        <w:pStyle w:val="Bibliography"/>
        <w:rPr>
          <w:lang w:val="en-US"/>
        </w:rPr>
      </w:pPr>
      <w:r w:rsidRPr="00E57456">
        <w:rPr>
          <w:lang w:val="en-US"/>
        </w:rPr>
        <w:t xml:space="preserve">Attix, F. H. (1986). </w:t>
      </w:r>
      <w:r w:rsidRPr="00E57456">
        <w:rPr>
          <w:i/>
          <w:iCs/>
          <w:lang w:val="en-US"/>
        </w:rPr>
        <w:t>Introduction to Radiological Physics and Radiation Dosimetry</w:t>
      </w:r>
      <w:r w:rsidRPr="00E57456">
        <w:rPr>
          <w:lang w:val="en-US"/>
        </w:rPr>
        <w:t>. John Wiley &amp; Sons.</w:t>
      </w:r>
    </w:p>
    <w:p w14:paraId="5640BA76" w14:textId="77777777" w:rsidR="00E57456" w:rsidRPr="00E57456" w:rsidRDefault="00E57456" w:rsidP="00E57456">
      <w:pPr>
        <w:pStyle w:val="Bibliography"/>
        <w:rPr>
          <w:lang w:val="en-US"/>
        </w:rPr>
      </w:pPr>
      <w:r w:rsidRPr="00E57456">
        <w:rPr>
          <w:lang w:val="en-US"/>
        </w:rPr>
        <w:lastRenderedPageBreak/>
        <w:t xml:space="preserve">Attix, F. H. (2008). </w:t>
      </w:r>
      <w:r w:rsidRPr="00E57456">
        <w:rPr>
          <w:i/>
          <w:iCs/>
          <w:lang w:val="en-US"/>
        </w:rPr>
        <w:t>Introduction to Radiological Physics and Radiation Dosimetry</w:t>
      </w:r>
      <w:r w:rsidRPr="00E57456">
        <w:rPr>
          <w:lang w:val="en-US"/>
        </w:rPr>
        <w:t>. John Wiley &amp; Sons.</w:t>
      </w:r>
    </w:p>
    <w:p w14:paraId="0C3E2E91" w14:textId="77777777" w:rsidR="00E57456" w:rsidRPr="00E57456" w:rsidRDefault="00E57456" w:rsidP="00E57456">
      <w:pPr>
        <w:pStyle w:val="Bibliography"/>
        <w:rPr>
          <w:lang w:val="en-US"/>
        </w:rPr>
      </w:pPr>
      <w:r w:rsidRPr="00E57456">
        <w:rPr>
          <w:lang w:val="en-US"/>
        </w:rPr>
        <w:t xml:space="preserve">Billena, C., &amp; Khan, A. J. (2019). A Current Review of Spatial Fractionation: Back to the Future? </w:t>
      </w:r>
      <w:r w:rsidRPr="00E57456">
        <w:rPr>
          <w:i/>
          <w:iCs/>
          <w:lang w:val="en-US"/>
        </w:rPr>
        <w:t>International Journal of Radiation Oncology*Biology*Physics</w:t>
      </w:r>
      <w:r w:rsidRPr="00E57456">
        <w:rPr>
          <w:lang w:val="en-US"/>
        </w:rPr>
        <w:t xml:space="preserve">, </w:t>
      </w:r>
      <w:r w:rsidRPr="00E57456">
        <w:rPr>
          <w:i/>
          <w:iCs/>
          <w:lang w:val="en-US"/>
        </w:rPr>
        <w:t>104</w:t>
      </w:r>
      <w:r w:rsidRPr="00E57456">
        <w:rPr>
          <w:lang w:val="en-US"/>
        </w:rPr>
        <w:t>(1), 177–187. https://doi.org/10.1016/j.ijrobp.2019.01.073</w:t>
      </w:r>
    </w:p>
    <w:p w14:paraId="488D2127" w14:textId="77777777" w:rsidR="00E57456" w:rsidRPr="00E57456" w:rsidRDefault="00E57456" w:rsidP="00E57456">
      <w:pPr>
        <w:pStyle w:val="Bibliography"/>
        <w:rPr>
          <w:lang w:val="en-US"/>
        </w:rPr>
      </w:pPr>
      <w:r>
        <w:t xml:space="preserve">Bingham, N. H., &amp; Fry, J. M. (2010). </w:t>
      </w:r>
      <w:r w:rsidRPr="00E57456">
        <w:rPr>
          <w:i/>
          <w:iCs/>
          <w:lang w:val="en-US"/>
        </w:rPr>
        <w:t>Regression</w:t>
      </w:r>
      <w:r w:rsidRPr="00E57456">
        <w:rPr>
          <w:lang w:val="en-US"/>
        </w:rPr>
        <w:t>. Springer London. https://doi.org/10.1007/978-1-84882-969-5</w:t>
      </w:r>
    </w:p>
    <w:p w14:paraId="693DC303" w14:textId="77777777" w:rsidR="00E57456" w:rsidRPr="00E57456" w:rsidRDefault="00E57456" w:rsidP="00E57456">
      <w:pPr>
        <w:pStyle w:val="Bibliography"/>
        <w:rPr>
          <w:lang w:val="sv-SE"/>
        </w:rPr>
      </w:pPr>
      <w:r w:rsidRPr="00E57456">
        <w:rPr>
          <w:i/>
          <w:iCs/>
          <w:lang w:val="en-US"/>
        </w:rPr>
        <w:t>Biomolecule | Definition, Structure, Functions, Examples, &amp; Facts | Britannica</w:t>
      </w:r>
      <w:r w:rsidRPr="00E57456">
        <w:rPr>
          <w:lang w:val="en-US"/>
        </w:rPr>
        <w:t xml:space="preserve">. </w:t>
      </w:r>
      <w:r w:rsidRPr="00E57456">
        <w:rPr>
          <w:lang w:val="sv-SE"/>
        </w:rPr>
        <w:t>(2020, March 18). https://www.britannica.com/science/biomolecule</w:t>
      </w:r>
    </w:p>
    <w:p w14:paraId="016F2EDF" w14:textId="77777777" w:rsidR="00E57456" w:rsidRPr="00E57456" w:rsidRDefault="00E57456" w:rsidP="00E57456">
      <w:pPr>
        <w:pStyle w:val="Bibliography"/>
        <w:rPr>
          <w:lang w:val="en-US"/>
        </w:rPr>
      </w:pPr>
      <w:r w:rsidRPr="00E57456">
        <w:rPr>
          <w:lang w:val="sv-SE"/>
        </w:rPr>
        <w:t xml:space="preserve">Bjørg Vårli Håland. </w:t>
      </w:r>
      <w:r w:rsidRPr="00E57456">
        <w:rPr>
          <w:lang w:val="en-US"/>
        </w:rPr>
        <w:t xml:space="preserve">(2020). </w:t>
      </w:r>
      <w:r w:rsidRPr="00E57456">
        <w:rPr>
          <w:i/>
          <w:iCs/>
          <w:lang w:val="en-US"/>
        </w:rPr>
        <w:t>2D dosimetry and radiobiological  modelling in GRID therapy</w:t>
      </w:r>
      <w:r w:rsidRPr="00E57456">
        <w:rPr>
          <w:lang w:val="en-US"/>
        </w:rPr>
        <w:t>. University of Oslo.</w:t>
      </w:r>
    </w:p>
    <w:p w14:paraId="2165E041" w14:textId="77777777" w:rsidR="00E57456" w:rsidRPr="00E57456" w:rsidRDefault="00E57456" w:rsidP="00E57456">
      <w:pPr>
        <w:pStyle w:val="Bibliography"/>
        <w:rPr>
          <w:lang w:val="en-US"/>
        </w:rPr>
      </w:pPr>
      <w:r w:rsidRPr="00E57456">
        <w:rPr>
          <w:lang w:val="en-US"/>
        </w:rPr>
        <w:t xml:space="preserve">Blyth, B. J., &amp; Sykes, P. J. (2011). Radiation-induced bystander effects: What are they, and how relevant are they to human radiation exposures? </w:t>
      </w:r>
      <w:r w:rsidRPr="00E57456">
        <w:rPr>
          <w:i/>
          <w:iCs/>
          <w:lang w:val="en-US"/>
        </w:rPr>
        <w:t>Radiation Research</w:t>
      </w:r>
      <w:r w:rsidRPr="00E57456">
        <w:rPr>
          <w:lang w:val="en-US"/>
        </w:rPr>
        <w:t xml:space="preserve">, </w:t>
      </w:r>
      <w:r w:rsidRPr="00E57456">
        <w:rPr>
          <w:i/>
          <w:iCs/>
          <w:lang w:val="en-US"/>
        </w:rPr>
        <w:t>176</w:t>
      </w:r>
      <w:r w:rsidRPr="00E57456">
        <w:rPr>
          <w:lang w:val="en-US"/>
        </w:rPr>
        <w:t>(2), 139–157. https://doi.org/10.1667/rr2548.1</w:t>
      </w:r>
    </w:p>
    <w:p w14:paraId="5C58DCC7" w14:textId="77777777" w:rsidR="00E57456" w:rsidRPr="00E57456" w:rsidRDefault="00E57456" w:rsidP="00E57456">
      <w:pPr>
        <w:pStyle w:val="Bibliography"/>
        <w:rPr>
          <w:lang w:val="en-US"/>
        </w:rPr>
      </w:pPr>
      <w:r w:rsidRPr="00E57456">
        <w:rPr>
          <w:lang w:val="en-US"/>
        </w:rPr>
        <w:t xml:space="preserve">Borca, V. C., Pasquino, M., Russo, G., Grosso, P., Cante, D., Sciacero, P., Girelli, G., Porta, M. R. L., &amp; Tofani, S. (2013). Dosimetric characterization and use of GAFCHROMIC EBT3 film for IMRT dose verification. </w:t>
      </w:r>
      <w:r w:rsidRPr="00E57456">
        <w:rPr>
          <w:i/>
          <w:iCs/>
          <w:lang w:val="en-US"/>
        </w:rPr>
        <w:t>Journal of Applied Clinical Medical Physics</w:t>
      </w:r>
      <w:r w:rsidRPr="00E57456">
        <w:rPr>
          <w:lang w:val="en-US"/>
        </w:rPr>
        <w:t xml:space="preserve">, </w:t>
      </w:r>
      <w:r w:rsidRPr="00E57456">
        <w:rPr>
          <w:i/>
          <w:iCs/>
          <w:lang w:val="en-US"/>
        </w:rPr>
        <w:t>14</w:t>
      </w:r>
      <w:r w:rsidRPr="00E57456">
        <w:rPr>
          <w:lang w:val="en-US"/>
        </w:rPr>
        <w:t>(2), 158–171. https://doi.org/10.1120/jacmp.v14i2.4111</w:t>
      </w:r>
    </w:p>
    <w:p w14:paraId="581AA85A" w14:textId="77777777" w:rsidR="00E57456" w:rsidRPr="00E57456" w:rsidRDefault="00E57456" w:rsidP="00E57456">
      <w:pPr>
        <w:pStyle w:val="Bibliography"/>
        <w:rPr>
          <w:lang w:val="en-US"/>
        </w:rPr>
      </w:pPr>
      <w:r w:rsidRPr="00E57456">
        <w:rPr>
          <w:lang w:val="en-US"/>
        </w:rPr>
        <w:t xml:space="preserve">Cameron, A. C., &amp; Trivedi, P. K. (Eds.). (2013a). Introduction. In </w:t>
      </w:r>
      <w:r w:rsidRPr="00E57456">
        <w:rPr>
          <w:i/>
          <w:iCs/>
          <w:lang w:val="en-US"/>
        </w:rPr>
        <w:t>Regression Analysis of Count Data</w:t>
      </w:r>
      <w:r w:rsidRPr="00E57456">
        <w:rPr>
          <w:lang w:val="en-US"/>
        </w:rPr>
        <w:t xml:space="preserve"> (2nd ed., pp. 1–20). Cambridge University Press. https://doi.org/10.1017/CBO9781139013567.004</w:t>
      </w:r>
    </w:p>
    <w:p w14:paraId="11B975FD" w14:textId="77777777" w:rsidR="00E57456" w:rsidRPr="00E57456" w:rsidRDefault="00E57456" w:rsidP="00E57456">
      <w:pPr>
        <w:pStyle w:val="Bibliography"/>
        <w:rPr>
          <w:lang w:val="en-US"/>
        </w:rPr>
      </w:pPr>
      <w:r w:rsidRPr="00E57456">
        <w:rPr>
          <w:lang w:val="en-US"/>
        </w:rPr>
        <w:lastRenderedPageBreak/>
        <w:t xml:space="preserve">Cameron, A. C., &amp; Trivedi, P. K. (Eds.). (2013b). Model Specification and Estimation. In </w:t>
      </w:r>
      <w:r w:rsidRPr="00E57456">
        <w:rPr>
          <w:i/>
          <w:iCs/>
          <w:lang w:val="en-US"/>
        </w:rPr>
        <w:t>Regression Analysis of Count Data</w:t>
      </w:r>
      <w:r w:rsidRPr="00E57456">
        <w:rPr>
          <w:lang w:val="en-US"/>
        </w:rPr>
        <w:t xml:space="preserve"> (2nd ed., pp. 21–68). Cambridge University Press. https://doi.org/10.1017/CBO9781139013567.005</w:t>
      </w:r>
    </w:p>
    <w:p w14:paraId="12F036F7" w14:textId="77777777" w:rsidR="00E57456" w:rsidRPr="00E57456" w:rsidRDefault="00E57456" w:rsidP="00E57456">
      <w:pPr>
        <w:pStyle w:val="Bibliography"/>
        <w:rPr>
          <w:lang w:val="en-US"/>
        </w:rPr>
      </w:pPr>
      <w:r w:rsidRPr="00E57456">
        <w:rPr>
          <w:lang w:val="en-US"/>
        </w:rPr>
        <w:t xml:space="preserve">Cavazzuti, M. (2013). </w:t>
      </w:r>
      <w:r w:rsidRPr="00E57456">
        <w:rPr>
          <w:i/>
          <w:iCs/>
          <w:lang w:val="en-US"/>
        </w:rPr>
        <w:t>Optimization Methods</w:t>
      </w:r>
      <w:r w:rsidRPr="00E57456">
        <w:rPr>
          <w:lang w:val="en-US"/>
        </w:rPr>
        <w:t>. Springer Berlin Heidelberg. https://doi.org/10.1007/978-3-642-31187-1</w:t>
      </w:r>
    </w:p>
    <w:p w14:paraId="24796338" w14:textId="77777777" w:rsidR="00E57456" w:rsidRPr="00E57456" w:rsidRDefault="00E57456" w:rsidP="00E57456">
      <w:pPr>
        <w:pStyle w:val="Bibliography"/>
        <w:rPr>
          <w:lang w:val="en-US"/>
        </w:rPr>
      </w:pPr>
      <w:r w:rsidRPr="00E57456">
        <w:rPr>
          <w:i/>
          <w:iCs/>
          <w:lang w:val="en-US"/>
        </w:rPr>
        <w:t>Centromere | biology | Britannica</w:t>
      </w:r>
      <w:r w:rsidRPr="00E57456">
        <w:rPr>
          <w:lang w:val="en-US"/>
        </w:rPr>
        <w:t>. (2012, May 24). https://www.britannica.com/science/centromere</w:t>
      </w:r>
    </w:p>
    <w:p w14:paraId="5FE02BBD" w14:textId="77777777" w:rsidR="00E57456" w:rsidRPr="00E57456" w:rsidRDefault="00E57456" w:rsidP="00E57456">
      <w:pPr>
        <w:pStyle w:val="Bibliography"/>
        <w:rPr>
          <w:lang w:val="en-US"/>
        </w:rPr>
      </w:pPr>
      <w:r w:rsidRPr="00E57456">
        <w:rPr>
          <w:lang w:val="en-US"/>
        </w:rPr>
        <w:t xml:space="preserve">Chadwick, K. H., &amp; Leenhouts, H. P. (1973). A molecular theory of cell survival. </w:t>
      </w:r>
      <w:r w:rsidRPr="00E57456">
        <w:rPr>
          <w:i/>
          <w:iCs/>
          <w:lang w:val="en-US"/>
        </w:rPr>
        <w:t>Physics in Medicine and Biology</w:t>
      </w:r>
      <w:r w:rsidRPr="00E57456">
        <w:rPr>
          <w:lang w:val="en-US"/>
        </w:rPr>
        <w:t xml:space="preserve">, </w:t>
      </w:r>
      <w:r w:rsidRPr="00E57456">
        <w:rPr>
          <w:i/>
          <w:iCs/>
          <w:lang w:val="en-US"/>
        </w:rPr>
        <w:t>18</w:t>
      </w:r>
      <w:r w:rsidRPr="00E57456">
        <w:rPr>
          <w:lang w:val="en-US"/>
        </w:rPr>
        <w:t>(1), 78–87. https://doi.org/10.1088/0031-9155/18/1/007</w:t>
      </w:r>
    </w:p>
    <w:p w14:paraId="35FAEE0B" w14:textId="77777777" w:rsidR="00E57456" w:rsidRPr="00E57456" w:rsidRDefault="00E57456" w:rsidP="00E57456">
      <w:pPr>
        <w:pStyle w:val="Bibliography"/>
        <w:rPr>
          <w:lang w:val="en-US"/>
        </w:rPr>
      </w:pPr>
      <w:r w:rsidRPr="00E57456">
        <w:rPr>
          <w:lang w:val="en-US"/>
        </w:rPr>
        <w:t xml:space="preserve">Chen, P. (2011). Hessian Matrix vs. Gauss–Newton Hessian Matrix. </w:t>
      </w:r>
      <w:r w:rsidRPr="00E57456">
        <w:rPr>
          <w:i/>
          <w:iCs/>
          <w:lang w:val="en-US"/>
        </w:rPr>
        <w:t>SIAM Journal on Numerical Analysis</w:t>
      </w:r>
      <w:r w:rsidRPr="00E57456">
        <w:rPr>
          <w:lang w:val="en-US"/>
        </w:rPr>
        <w:t xml:space="preserve">, </w:t>
      </w:r>
      <w:r w:rsidRPr="00E57456">
        <w:rPr>
          <w:i/>
          <w:iCs/>
          <w:lang w:val="en-US"/>
        </w:rPr>
        <w:t>49</w:t>
      </w:r>
      <w:r w:rsidRPr="00E57456">
        <w:rPr>
          <w:lang w:val="en-US"/>
        </w:rPr>
        <w:t>(4), 1417–1435. https://doi.org/10.1137/100799988</w:t>
      </w:r>
    </w:p>
    <w:p w14:paraId="768AE38D" w14:textId="77777777" w:rsidR="00E57456" w:rsidRPr="00E57456" w:rsidRDefault="00E57456" w:rsidP="00E57456">
      <w:pPr>
        <w:pStyle w:val="Bibliography"/>
        <w:rPr>
          <w:lang w:val="en-US"/>
        </w:rPr>
      </w:pPr>
      <w:r w:rsidRPr="00E57456">
        <w:rPr>
          <w:lang w:val="en-US"/>
        </w:rPr>
        <w:t xml:space="preserve">Cooper, G. M. (2000a). DNA Repair. </w:t>
      </w:r>
      <w:r w:rsidRPr="00E57456">
        <w:rPr>
          <w:i/>
          <w:iCs/>
          <w:lang w:val="en-US"/>
        </w:rPr>
        <w:t>The Cell: A Molecular Approach. 2nd Edition</w:t>
      </w:r>
      <w:r w:rsidRPr="00E57456">
        <w:rPr>
          <w:lang w:val="en-US"/>
        </w:rPr>
        <w:t>. https://www.ncbi.nlm.nih.gov/books/NBK9900/</w:t>
      </w:r>
    </w:p>
    <w:p w14:paraId="494883F8" w14:textId="77777777" w:rsidR="00E57456" w:rsidRPr="00E57456" w:rsidRDefault="00E57456" w:rsidP="00E57456">
      <w:pPr>
        <w:pStyle w:val="Bibliography"/>
        <w:rPr>
          <w:lang w:val="en-US"/>
        </w:rPr>
      </w:pPr>
      <w:r w:rsidRPr="00E57456">
        <w:rPr>
          <w:lang w:val="en-US"/>
        </w:rPr>
        <w:t xml:space="preserve">Cooper, G. M. (2000b). DNA Replication. </w:t>
      </w:r>
      <w:r w:rsidRPr="00E57456">
        <w:rPr>
          <w:i/>
          <w:iCs/>
          <w:lang w:val="en-US"/>
        </w:rPr>
        <w:t>The Cell: A Molecular Approach. 2nd Edition</w:t>
      </w:r>
      <w:r w:rsidRPr="00E57456">
        <w:rPr>
          <w:lang w:val="en-US"/>
        </w:rPr>
        <w:t>. https://www.ncbi.nlm.nih.gov/books/NBK9940/</w:t>
      </w:r>
    </w:p>
    <w:p w14:paraId="7DFBA2B9" w14:textId="77777777" w:rsidR="00E57456" w:rsidRPr="00E57456" w:rsidRDefault="00E57456" w:rsidP="00E57456">
      <w:pPr>
        <w:pStyle w:val="Bibliography"/>
        <w:rPr>
          <w:lang w:val="en-US"/>
        </w:rPr>
      </w:pPr>
      <w:r w:rsidRPr="00E57456">
        <w:rPr>
          <w:lang w:val="en-US"/>
        </w:rPr>
        <w:t xml:space="preserve">Devic, S., Seuntjens, J., Hegyi, G., Podgorsak, E. B., Soares, C. G., Kirov, A. S., Ali, I., Williamson, J. F., &amp; Elizondo, A. (2004). Dosimetric properties of improved GafChromic films for seven different digitizers. </w:t>
      </w:r>
      <w:r w:rsidRPr="00E57456">
        <w:rPr>
          <w:i/>
          <w:iCs/>
          <w:lang w:val="en-US"/>
        </w:rPr>
        <w:t>Medical Physics</w:t>
      </w:r>
      <w:r w:rsidRPr="00E57456">
        <w:rPr>
          <w:lang w:val="en-US"/>
        </w:rPr>
        <w:t xml:space="preserve">, </w:t>
      </w:r>
      <w:r w:rsidRPr="00E57456">
        <w:rPr>
          <w:i/>
          <w:iCs/>
          <w:lang w:val="en-US"/>
        </w:rPr>
        <w:t>31</w:t>
      </w:r>
      <w:r w:rsidRPr="00E57456">
        <w:rPr>
          <w:lang w:val="en-US"/>
        </w:rPr>
        <w:t>(9), 2392–2401. https://doi.org/10.1118/1.1776691</w:t>
      </w:r>
    </w:p>
    <w:p w14:paraId="399E870C" w14:textId="77777777" w:rsidR="00E57456" w:rsidRPr="00E57456" w:rsidRDefault="00E57456" w:rsidP="00E57456">
      <w:pPr>
        <w:pStyle w:val="Bibliography"/>
        <w:rPr>
          <w:lang w:val="en-US"/>
        </w:rPr>
      </w:pPr>
      <w:r w:rsidRPr="00E57456">
        <w:rPr>
          <w:lang w:val="en-US"/>
        </w:rPr>
        <w:t xml:space="preserve">Devic, S., Seuntjens, J., Sham, E., Podgorsak, E. B., Schmidtlein, C. R., Kirov, A. S., &amp; Soares, C. G. (2005). Precise radiochromic film dosimetry using a flat-bed document scanner. </w:t>
      </w:r>
      <w:r w:rsidRPr="00E57456">
        <w:rPr>
          <w:i/>
          <w:iCs/>
          <w:lang w:val="en-US"/>
        </w:rPr>
        <w:t>Medical Physics</w:t>
      </w:r>
      <w:r w:rsidRPr="00E57456">
        <w:rPr>
          <w:lang w:val="en-US"/>
        </w:rPr>
        <w:t xml:space="preserve">, </w:t>
      </w:r>
      <w:r w:rsidRPr="00E57456">
        <w:rPr>
          <w:i/>
          <w:iCs/>
          <w:lang w:val="en-US"/>
        </w:rPr>
        <w:t>32</w:t>
      </w:r>
      <w:r w:rsidRPr="00E57456">
        <w:rPr>
          <w:lang w:val="en-US"/>
        </w:rPr>
        <w:t>(7Part1), 2245–2253. https://doi.org/10.1118/1.1929253</w:t>
      </w:r>
    </w:p>
    <w:p w14:paraId="11AFAA4F" w14:textId="77777777" w:rsidR="00E57456" w:rsidRPr="00E57456" w:rsidRDefault="00E57456" w:rsidP="00E57456">
      <w:pPr>
        <w:pStyle w:val="Bibliography"/>
        <w:rPr>
          <w:lang w:val="en-US"/>
        </w:rPr>
      </w:pPr>
      <w:r w:rsidRPr="00E57456">
        <w:rPr>
          <w:lang w:val="en-US"/>
        </w:rPr>
        <w:lastRenderedPageBreak/>
        <w:t xml:space="preserve">Devic, S., Tomic, N., &amp; Lewis, D. (2016). Reference radiochromic film dosimetry: Review of technical aspects. </w:t>
      </w:r>
      <w:r w:rsidRPr="00E57456">
        <w:rPr>
          <w:i/>
          <w:iCs/>
          <w:lang w:val="en-US"/>
        </w:rPr>
        <w:t>Physica Medica</w:t>
      </w:r>
      <w:r w:rsidRPr="00E57456">
        <w:rPr>
          <w:lang w:val="en-US"/>
        </w:rPr>
        <w:t xml:space="preserve">, </w:t>
      </w:r>
      <w:r w:rsidRPr="00E57456">
        <w:rPr>
          <w:i/>
          <w:iCs/>
          <w:lang w:val="en-US"/>
        </w:rPr>
        <w:t>32</w:t>
      </w:r>
      <w:r w:rsidRPr="00E57456">
        <w:rPr>
          <w:lang w:val="en-US"/>
        </w:rPr>
        <w:t>(4), 541–556. https://doi.org/10.1016/j.ejmp.2016.02.008</w:t>
      </w:r>
    </w:p>
    <w:p w14:paraId="1B254F1A" w14:textId="77777777" w:rsidR="00E57456" w:rsidRPr="00E57456" w:rsidRDefault="00E57456" w:rsidP="00E57456">
      <w:pPr>
        <w:pStyle w:val="Bibliography"/>
        <w:rPr>
          <w:lang w:val="en-US"/>
        </w:rPr>
      </w:pPr>
      <w:r w:rsidRPr="00E57456">
        <w:rPr>
          <w:lang w:val="en-US"/>
        </w:rPr>
        <w:t xml:space="preserve">Einstein, A., &amp; Infeld, L. (1938). </w:t>
      </w:r>
      <w:r w:rsidRPr="00E57456">
        <w:rPr>
          <w:i/>
          <w:iCs/>
          <w:lang w:val="en-US"/>
        </w:rPr>
        <w:t>Evolution of Physics</w:t>
      </w:r>
      <w:r w:rsidRPr="00E57456">
        <w:rPr>
          <w:lang w:val="en-US"/>
        </w:rPr>
        <w:t>. Simon and Schuster.</w:t>
      </w:r>
    </w:p>
    <w:p w14:paraId="015846FB" w14:textId="77777777" w:rsidR="00E57456" w:rsidRPr="00E57456" w:rsidRDefault="00E57456" w:rsidP="00E57456">
      <w:pPr>
        <w:pStyle w:val="Bibliography"/>
        <w:rPr>
          <w:lang w:val="en-US"/>
        </w:rPr>
      </w:pPr>
      <w:r w:rsidRPr="00E57456">
        <w:rPr>
          <w:i/>
          <w:iCs/>
          <w:lang w:val="en-US"/>
        </w:rPr>
        <w:t>Epithelium | anatomy | Britannica</w:t>
      </w:r>
      <w:r w:rsidRPr="00E57456">
        <w:rPr>
          <w:lang w:val="en-US"/>
        </w:rPr>
        <w:t>. (2009, April 1). https://www.britannica.com/science/epithelium</w:t>
      </w:r>
    </w:p>
    <w:p w14:paraId="32A7B6F1" w14:textId="77777777" w:rsidR="00E57456" w:rsidRPr="00E57456" w:rsidRDefault="00E57456" w:rsidP="00E57456">
      <w:pPr>
        <w:pStyle w:val="Bibliography"/>
        <w:rPr>
          <w:lang w:val="en-US"/>
        </w:rPr>
      </w:pPr>
      <w:r w:rsidRPr="00E57456">
        <w:rPr>
          <w:lang w:val="en-US"/>
        </w:rPr>
        <w:t xml:space="preserve">Franken, N. A. P., Rodermond, H. M., Stap, J., Haveman, J., &amp; van Bree, C. (2006). Clonogenic assay of cells in vitro. </w:t>
      </w:r>
      <w:r w:rsidRPr="00E57456">
        <w:rPr>
          <w:i/>
          <w:iCs/>
          <w:lang w:val="en-US"/>
        </w:rPr>
        <w:t>Nature Protocols</w:t>
      </w:r>
      <w:r w:rsidRPr="00E57456">
        <w:rPr>
          <w:lang w:val="en-US"/>
        </w:rPr>
        <w:t xml:space="preserve">, </w:t>
      </w:r>
      <w:r w:rsidRPr="00E57456">
        <w:rPr>
          <w:i/>
          <w:iCs/>
          <w:lang w:val="en-US"/>
        </w:rPr>
        <w:t>1</w:t>
      </w:r>
      <w:r w:rsidRPr="00E57456">
        <w:rPr>
          <w:lang w:val="en-US"/>
        </w:rPr>
        <w:t>(5), 2315–2319. https://doi.org/10.1038/nprot.2006.339</w:t>
      </w:r>
    </w:p>
    <w:p w14:paraId="67221863" w14:textId="77777777" w:rsidR="00E57456" w:rsidRPr="00E57456" w:rsidRDefault="00E57456" w:rsidP="00E57456">
      <w:pPr>
        <w:pStyle w:val="Bibliography"/>
        <w:rPr>
          <w:lang w:val="en-US"/>
        </w:rPr>
      </w:pPr>
      <w:r w:rsidRPr="00E57456">
        <w:rPr>
          <w:lang w:val="en-US"/>
        </w:rPr>
        <w:t xml:space="preserve">GafChromic. (n.d.). </w:t>
      </w:r>
      <w:r w:rsidRPr="00E57456">
        <w:rPr>
          <w:i/>
          <w:iCs/>
          <w:lang w:val="en-US"/>
        </w:rPr>
        <w:t>1GafChromic®EBT2 and EBT3 Films for Ball Cube II Phantom</w:t>
      </w:r>
      <w:r w:rsidRPr="00E57456">
        <w:rPr>
          <w:lang w:val="en-US"/>
        </w:rPr>
        <w:t>. Retrieved March 31, 2022, from https://hobbydocbox.com/Photography/67018394-Gafchromic-ebt2-and-ebt3-films-for-ball-cube-ii-phantom.html</w:t>
      </w:r>
    </w:p>
    <w:p w14:paraId="220E7555" w14:textId="77777777" w:rsidR="00E57456" w:rsidRPr="00E57456" w:rsidRDefault="00E57456" w:rsidP="00E57456">
      <w:pPr>
        <w:pStyle w:val="Bibliography"/>
        <w:rPr>
          <w:lang w:val="en-US"/>
        </w:rPr>
      </w:pPr>
      <w:r w:rsidRPr="00E57456">
        <w:rPr>
          <w:lang w:val="en-US"/>
        </w:rPr>
        <w:t xml:space="preserve">Galvin, J. M., Smith, A. R., &amp; Lally, B. (1993). Characterization of a multileaf collimator system. </w:t>
      </w:r>
      <w:r w:rsidRPr="00E57456">
        <w:rPr>
          <w:i/>
          <w:iCs/>
          <w:lang w:val="en-US"/>
        </w:rPr>
        <w:t>International Journal of Radiation Oncology*Biology*Physics</w:t>
      </w:r>
      <w:r w:rsidRPr="00E57456">
        <w:rPr>
          <w:lang w:val="en-US"/>
        </w:rPr>
        <w:t xml:space="preserve">, </w:t>
      </w:r>
      <w:r w:rsidRPr="00E57456">
        <w:rPr>
          <w:i/>
          <w:iCs/>
          <w:lang w:val="en-US"/>
        </w:rPr>
        <w:t>25</w:t>
      </w:r>
      <w:r w:rsidRPr="00E57456">
        <w:rPr>
          <w:lang w:val="en-US"/>
        </w:rPr>
        <w:t>(2), 181–192. https://doi.org/10.1016/0360-3016(93)90339-W</w:t>
      </w:r>
    </w:p>
    <w:p w14:paraId="1FB7F421" w14:textId="77777777" w:rsidR="00E57456" w:rsidRPr="00E57456" w:rsidRDefault="00E57456" w:rsidP="00E57456">
      <w:pPr>
        <w:pStyle w:val="Bibliography"/>
        <w:rPr>
          <w:lang w:val="en-US"/>
        </w:rPr>
      </w:pPr>
      <w:r w:rsidRPr="00E57456">
        <w:rPr>
          <w:lang w:val="en-US"/>
        </w:rPr>
        <w:t xml:space="preserve">Gavin, H. P. (2020). </w:t>
      </w:r>
      <w:r w:rsidRPr="00E57456">
        <w:rPr>
          <w:i/>
          <w:iCs/>
          <w:lang w:val="en-US"/>
        </w:rPr>
        <w:t>The Levenberg-Marquardt algorithm for nonlinear least squares curve-</w:t>
      </w:r>
      <w:r>
        <w:rPr>
          <w:i/>
          <w:iCs/>
        </w:rPr>
        <w:t>ﬁ</w:t>
      </w:r>
      <w:r w:rsidRPr="00E57456">
        <w:rPr>
          <w:i/>
          <w:iCs/>
          <w:lang w:val="en-US"/>
        </w:rPr>
        <w:t>tting problems</w:t>
      </w:r>
      <w:r w:rsidRPr="00E57456">
        <w:rPr>
          <w:lang w:val="en-US"/>
        </w:rPr>
        <w:t>. 19.</w:t>
      </w:r>
    </w:p>
    <w:p w14:paraId="6F1D5CF1" w14:textId="77777777" w:rsidR="00E57456" w:rsidRPr="00E57456" w:rsidRDefault="00E57456" w:rsidP="00E57456">
      <w:pPr>
        <w:pStyle w:val="Bibliography"/>
        <w:rPr>
          <w:lang w:val="en-US"/>
        </w:rPr>
      </w:pPr>
      <w:r w:rsidRPr="00E57456">
        <w:rPr>
          <w:lang w:val="en-US"/>
        </w:rPr>
        <w:t xml:space="preserve">Gholizadeh Sendani, N., Karimian, A., Ferreira, C., &amp; Alaei, P. (2018). Technical Note: Impact of region of interest size and location in Gafchromic film dosimetry. </w:t>
      </w:r>
      <w:r w:rsidRPr="00E57456">
        <w:rPr>
          <w:i/>
          <w:iCs/>
          <w:lang w:val="en-US"/>
        </w:rPr>
        <w:t>Medical Physics</w:t>
      </w:r>
      <w:r w:rsidRPr="00E57456">
        <w:rPr>
          <w:lang w:val="en-US"/>
        </w:rPr>
        <w:t xml:space="preserve">, </w:t>
      </w:r>
      <w:r w:rsidRPr="00E57456">
        <w:rPr>
          <w:i/>
          <w:iCs/>
          <w:lang w:val="en-US"/>
        </w:rPr>
        <w:t>45</w:t>
      </w:r>
      <w:r w:rsidRPr="00E57456">
        <w:rPr>
          <w:lang w:val="en-US"/>
        </w:rPr>
        <w:t>(5), 2329–2336. https://doi.org/10.1002/mp.12885</w:t>
      </w:r>
    </w:p>
    <w:p w14:paraId="54838A47" w14:textId="77777777" w:rsidR="00E57456" w:rsidRPr="00E57456" w:rsidRDefault="00E57456" w:rsidP="00E57456">
      <w:pPr>
        <w:pStyle w:val="Bibliography"/>
        <w:rPr>
          <w:lang w:val="en-US"/>
        </w:rPr>
      </w:pPr>
      <w:r w:rsidRPr="00E57456">
        <w:rPr>
          <w:lang w:val="en-US"/>
        </w:rPr>
        <w:t xml:space="preserve">Ghosh, S., Ghosh, A., &amp; Krishna, M. (2015). Role of ATM in bystander signaling between human monocytes and lung adenocarcinoma cells. </w:t>
      </w:r>
      <w:r w:rsidRPr="00E57456">
        <w:rPr>
          <w:i/>
          <w:iCs/>
          <w:lang w:val="en-US"/>
        </w:rPr>
        <w:t xml:space="preserve">Mutation Research/Genetic </w:t>
      </w:r>
      <w:r w:rsidRPr="00E57456">
        <w:rPr>
          <w:i/>
          <w:iCs/>
          <w:lang w:val="en-US"/>
        </w:rPr>
        <w:lastRenderedPageBreak/>
        <w:t>Toxicology and Environmental Mutagenesis</w:t>
      </w:r>
      <w:r w:rsidRPr="00E57456">
        <w:rPr>
          <w:lang w:val="en-US"/>
        </w:rPr>
        <w:t xml:space="preserve">, </w:t>
      </w:r>
      <w:r w:rsidRPr="00E57456">
        <w:rPr>
          <w:i/>
          <w:iCs/>
          <w:lang w:val="en-US"/>
        </w:rPr>
        <w:t>794</w:t>
      </w:r>
      <w:r w:rsidRPr="00E57456">
        <w:rPr>
          <w:lang w:val="en-US"/>
        </w:rPr>
        <w:t>, 39–45. https://doi.org/10.1016/j.mrgentox.2015.10.003</w:t>
      </w:r>
    </w:p>
    <w:p w14:paraId="555CA207" w14:textId="77777777" w:rsidR="00E57456" w:rsidRPr="00E57456" w:rsidRDefault="00E57456" w:rsidP="00E57456">
      <w:pPr>
        <w:pStyle w:val="Bibliography"/>
        <w:rPr>
          <w:lang w:val="en-US"/>
        </w:rPr>
      </w:pPr>
      <w:r w:rsidRPr="00E57456">
        <w:rPr>
          <w:lang w:val="en-US"/>
        </w:rPr>
        <w:t xml:space="preserve">Gianfaldoni, S., Gianfaldoni, R., Wollina, U., Lotti, J., Tchernev, G., &amp; Lotti, T. (2017). An Overview on Radiotherapy: From Its History to Its Current Applications in Dermatology. </w:t>
      </w:r>
      <w:r w:rsidRPr="00E57456">
        <w:rPr>
          <w:i/>
          <w:iCs/>
          <w:lang w:val="en-US"/>
        </w:rPr>
        <w:t>Open Access Macedonian Journal of Medical Sciences</w:t>
      </w:r>
      <w:r w:rsidRPr="00E57456">
        <w:rPr>
          <w:lang w:val="en-US"/>
        </w:rPr>
        <w:t xml:space="preserve">, </w:t>
      </w:r>
      <w:r w:rsidRPr="00E57456">
        <w:rPr>
          <w:i/>
          <w:iCs/>
          <w:lang w:val="en-US"/>
        </w:rPr>
        <w:t>5</w:t>
      </w:r>
      <w:r w:rsidRPr="00E57456">
        <w:rPr>
          <w:lang w:val="en-US"/>
        </w:rPr>
        <w:t>(4), 521–525. https://doi.org/10.3889/oamjms.2017.122</w:t>
      </w:r>
    </w:p>
    <w:p w14:paraId="5DC0D762" w14:textId="77777777" w:rsidR="00E57456" w:rsidRPr="00E57456" w:rsidRDefault="00E57456" w:rsidP="00E57456">
      <w:pPr>
        <w:pStyle w:val="Bibliography"/>
        <w:rPr>
          <w:lang w:val="en-US"/>
        </w:rPr>
      </w:pPr>
      <w:r w:rsidRPr="00E57456">
        <w:rPr>
          <w:lang w:val="en-US"/>
        </w:rPr>
        <w:t xml:space="preserve">Giard, D. J., Aaronson, S. A., Todaro, G. J., Arnstein, P., Kersey, J. H., Dosik, H., &amp; Parks, W. P. (1973). In vitro cultivation of human tumors: Establishment of cell lines derived from a series of solid tumors. </w:t>
      </w:r>
      <w:r w:rsidRPr="00E57456">
        <w:rPr>
          <w:i/>
          <w:iCs/>
          <w:lang w:val="en-US"/>
        </w:rPr>
        <w:t>Journal of the National Cancer Institute</w:t>
      </w:r>
      <w:r w:rsidRPr="00E57456">
        <w:rPr>
          <w:lang w:val="en-US"/>
        </w:rPr>
        <w:t xml:space="preserve">, </w:t>
      </w:r>
      <w:r w:rsidRPr="00E57456">
        <w:rPr>
          <w:i/>
          <w:iCs/>
          <w:lang w:val="en-US"/>
        </w:rPr>
        <w:t>51</w:t>
      </w:r>
      <w:r w:rsidRPr="00E57456">
        <w:rPr>
          <w:lang w:val="en-US"/>
        </w:rPr>
        <w:t>(5), 1417–1423. https://doi.org/10.1093/jnci/51.5.1417</w:t>
      </w:r>
    </w:p>
    <w:p w14:paraId="4A13B992" w14:textId="77777777" w:rsidR="00E57456" w:rsidRPr="00E57456" w:rsidRDefault="00E57456" w:rsidP="00E57456">
      <w:pPr>
        <w:pStyle w:val="Bibliography"/>
        <w:rPr>
          <w:lang w:val="en-US"/>
        </w:rPr>
      </w:pPr>
      <w:r w:rsidRPr="00E57456">
        <w:rPr>
          <w:lang w:val="en-US"/>
        </w:rPr>
        <w:t xml:space="preserve">Girard, F., Bouchard, H., &amp; Lacroix, F. (2012). Reference dosimetry using radiochromic film. </w:t>
      </w:r>
      <w:r w:rsidRPr="00E57456">
        <w:rPr>
          <w:i/>
          <w:iCs/>
          <w:lang w:val="en-US"/>
        </w:rPr>
        <w:t>Journal of Applied Clinical Medical Physics</w:t>
      </w:r>
      <w:r w:rsidRPr="00E57456">
        <w:rPr>
          <w:lang w:val="en-US"/>
        </w:rPr>
        <w:t xml:space="preserve">, </w:t>
      </w:r>
      <w:r w:rsidRPr="00E57456">
        <w:rPr>
          <w:i/>
          <w:iCs/>
          <w:lang w:val="en-US"/>
        </w:rPr>
        <w:t>13</w:t>
      </w:r>
      <w:r w:rsidRPr="00E57456">
        <w:rPr>
          <w:lang w:val="en-US"/>
        </w:rPr>
        <w:t>(6), 339–353. https://doi.org/10.1120/jacmp.v13i6.3994</w:t>
      </w:r>
    </w:p>
    <w:p w14:paraId="71C2F040" w14:textId="77777777" w:rsidR="00E57456" w:rsidRPr="00E57456" w:rsidRDefault="00E57456" w:rsidP="00E57456">
      <w:pPr>
        <w:pStyle w:val="Bibliography"/>
        <w:rPr>
          <w:lang w:val="en-US"/>
        </w:rPr>
      </w:pPr>
      <w:r w:rsidRPr="00E57456">
        <w:rPr>
          <w:lang w:val="en-US"/>
        </w:rPr>
        <w:t xml:space="preserve">Giridhar, P., &amp; Rath, G. K. (2020). Clinical Significance of Cell Survival Curves. In S. Mallick, G. K. Rath, &amp; R. Benson (Eds.), </w:t>
      </w:r>
      <w:r w:rsidRPr="00E57456">
        <w:rPr>
          <w:i/>
          <w:iCs/>
          <w:lang w:val="en-US"/>
        </w:rPr>
        <w:t>Practical Radiation Oncology</w:t>
      </w:r>
      <w:r w:rsidRPr="00E57456">
        <w:rPr>
          <w:lang w:val="en-US"/>
        </w:rPr>
        <w:t xml:space="preserve"> (pp. 171–175). Springer. https://doi.org/10.1007/978-981-15-0073-2_27</w:t>
      </w:r>
    </w:p>
    <w:p w14:paraId="5E87BBC3" w14:textId="77777777" w:rsidR="00E57456" w:rsidRPr="00E57456" w:rsidRDefault="00E57456" w:rsidP="00E57456">
      <w:pPr>
        <w:pStyle w:val="Bibliography"/>
        <w:rPr>
          <w:lang w:val="en-US"/>
        </w:rPr>
      </w:pPr>
      <w:r w:rsidRPr="00E57456">
        <w:rPr>
          <w:lang w:val="en-US"/>
        </w:rPr>
        <w:t xml:space="preserve">Goel, A. (2021a, September 19). </w:t>
      </w:r>
      <w:r w:rsidRPr="00E57456">
        <w:rPr>
          <w:i/>
          <w:iCs/>
          <w:lang w:val="en-US"/>
        </w:rPr>
        <w:t>Filament circuit | Radiology Reference Article | Radiopaedia.org</w:t>
      </w:r>
      <w:r w:rsidRPr="00E57456">
        <w:rPr>
          <w:lang w:val="en-US"/>
        </w:rPr>
        <w:t>. Radiopaedia. https://doi.org/10.53347/rID-29738</w:t>
      </w:r>
    </w:p>
    <w:p w14:paraId="183B1311" w14:textId="77777777" w:rsidR="00E57456" w:rsidRPr="00E57456" w:rsidRDefault="00E57456" w:rsidP="00E57456">
      <w:pPr>
        <w:pStyle w:val="Bibliography"/>
        <w:rPr>
          <w:lang w:val="en-US"/>
        </w:rPr>
      </w:pPr>
      <w:r w:rsidRPr="00E57456">
        <w:rPr>
          <w:lang w:val="en-US"/>
        </w:rPr>
        <w:t xml:space="preserve">Goel, A. (2021b, September 20). </w:t>
      </w:r>
      <w:r w:rsidRPr="00E57456">
        <w:rPr>
          <w:i/>
          <w:iCs/>
          <w:lang w:val="en-US"/>
        </w:rPr>
        <w:t>Filters | Radiology Reference Article | Radiopaedia.org</w:t>
      </w:r>
      <w:r w:rsidRPr="00E57456">
        <w:rPr>
          <w:lang w:val="en-US"/>
        </w:rPr>
        <w:t>. Radiopaedia. https://doi.org/10.53347/rID-29737</w:t>
      </w:r>
    </w:p>
    <w:p w14:paraId="2D5723E1" w14:textId="77777777" w:rsidR="00E57456" w:rsidRPr="00E57456" w:rsidRDefault="00E57456" w:rsidP="00E57456">
      <w:pPr>
        <w:pStyle w:val="Bibliography"/>
        <w:rPr>
          <w:lang w:val="en-US"/>
        </w:rPr>
      </w:pPr>
      <w:r w:rsidRPr="00E57456">
        <w:rPr>
          <w:lang w:val="sv-SE"/>
        </w:rPr>
        <w:t xml:space="preserve">Grieken, R. van, &amp; Markowicz, A. (1993). </w:t>
      </w:r>
      <w:r w:rsidRPr="00E57456">
        <w:rPr>
          <w:i/>
          <w:iCs/>
          <w:lang w:val="en-US"/>
        </w:rPr>
        <w:t>Handbook of X-ray spectrometry: Methods and techniques</w:t>
      </w:r>
      <w:r w:rsidRPr="00E57456">
        <w:rPr>
          <w:lang w:val="en-US"/>
        </w:rPr>
        <w:t>. Marcel Dekker.</w:t>
      </w:r>
    </w:p>
    <w:p w14:paraId="03084B21" w14:textId="77777777" w:rsidR="00E57456" w:rsidRPr="00E57456" w:rsidRDefault="00E57456" w:rsidP="00E57456">
      <w:pPr>
        <w:pStyle w:val="Bibliography"/>
        <w:rPr>
          <w:lang w:val="en-US"/>
        </w:rPr>
      </w:pPr>
      <w:r w:rsidRPr="00E57456">
        <w:rPr>
          <w:lang w:val="en-US"/>
        </w:rPr>
        <w:lastRenderedPageBreak/>
        <w:t xml:space="preserve">Grote, S. J., &amp; Revell, S. H. (1972). CORRELATION OF CHROMOSOME DAMAGE AND COLONY-FORMING ABILITY IN SYRIAN HAMSTER CELLS IN CULTURE IRRADIATED IN G. </w:t>
      </w:r>
      <w:r w:rsidRPr="00E57456">
        <w:rPr>
          <w:i/>
          <w:iCs/>
          <w:lang w:val="en-US"/>
        </w:rPr>
        <w:t>Curr. Top. Radiat. Res. Quart. 7: No. 3, 303-9(Jun 1972).</w:t>
      </w:r>
      <w:r w:rsidRPr="00E57456">
        <w:rPr>
          <w:lang w:val="en-US"/>
        </w:rPr>
        <w:t xml:space="preserve"> https://www.osti.gov/biblio/4599614</w:t>
      </w:r>
    </w:p>
    <w:p w14:paraId="7036E30A" w14:textId="77777777" w:rsidR="00E57456" w:rsidRPr="00E57456" w:rsidRDefault="00E57456" w:rsidP="00E57456">
      <w:pPr>
        <w:pStyle w:val="Bibliography"/>
        <w:rPr>
          <w:lang w:val="en-US"/>
        </w:rPr>
      </w:pPr>
      <w:r w:rsidRPr="00E57456">
        <w:rPr>
          <w:lang w:val="en-US"/>
        </w:rPr>
        <w:t xml:space="preserve">Guido van Rossum &amp; and the Python development team. (2020). </w:t>
      </w:r>
      <w:r w:rsidRPr="00E57456">
        <w:rPr>
          <w:i/>
          <w:iCs/>
          <w:lang w:val="en-US"/>
        </w:rPr>
        <w:t>Python Tutorial Release 3.8.1 Guido van Rossum and the Python development team</w:t>
      </w:r>
      <w:r w:rsidRPr="00E57456">
        <w:rPr>
          <w:lang w:val="en-US"/>
        </w:rPr>
        <w:t>.</w:t>
      </w:r>
    </w:p>
    <w:p w14:paraId="04B0DD5E" w14:textId="77777777" w:rsidR="00E57456" w:rsidRPr="00E57456" w:rsidRDefault="00E57456" w:rsidP="00E57456">
      <w:pPr>
        <w:pStyle w:val="Bibliography"/>
        <w:rPr>
          <w:lang w:val="en-US"/>
        </w:rPr>
      </w:pPr>
      <w:r w:rsidRPr="00E57456">
        <w:rPr>
          <w:lang w:val="en-US"/>
        </w:rPr>
        <w:t xml:space="preserve">Hall, E. J., &amp; Giaccia, A. J. (2012). </w:t>
      </w:r>
      <w:r w:rsidRPr="00E57456">
        <w:rPr>
          <w:i/>
          <w:iCs/>
          <w:lang w:val="en-US"/>
        </w:rPr>
        <w:t>Radiobiology for the radiologist</w:t>
      </w:r>
      <w:r w:rsidRPr="00E57456">
        <w:rPr>
          <w:lang w:val="en-US"/>
        </w:rPr>
        <w:t xml:space="preserve"> (7th ed). Wolters Kluwer Lippincott Williams &amp; Wilkins.</w:t>
      </w:r>
    </w:p>
    <w:p w14:paraId="10290464" w14:textId="77777777" w:rsidR="00E57456" w:rsidRDefault="00E57456" w:rsidP="00E57456">
      <w:pPr>
        <w:pStyle w:val="Bibliography"/>
      </w:pPr>
      <w:r w:rsidRPr="00E57456">
        <w:rPr>
          <w:lang w:val="en-US"/>
        </w:rPr>
        <w:t xml:space="preserve">Han, D. (2013). </w:t>
      </w:r>
      <w:r w:rsidRPr="00E57456">
        <w:rPr>
          <w:i/>
          <w:iCs/>
          <w:lang w:val="en-US"/>
        </w:rPr>
        <w:t>Comparison of Commonly Used Image Interpolation Methods</w:t>
      </w:r>
      <w:r w:rsidRPr="00E57456">
        <w:rPr>
          <w:lang w:val="en-US"/>
        </w:rPr>
        <w:t xml:space="preserve">. </w:t>
      </w:r>
      <w:r>
        <w:t>1556–1559. https://doi.org/10.2991/iccsee.2013.391</w:t>
      </w:r>
    </w:p>
    <w:p w14:paraId="109A2E5F" w14:textId="77777777" w:rsidR="00E57456" w:rsidRPr="00E57456" w:rsidRDefault="00E57456" w:rsidP="00E57456">
      <w:pPr>
        <w:pStyle w:val="Bibliography"/>
        <w:rPr>
          <w:lang w:val="en-US"/>
        </w:rPr>
      </w:pPr>
      <w:r>
        <w:t xml:space="preserve">Haralick, R. M., Shanmugam, K., &amp; Dinstein, I. (1973). </w:t>
      </w:r>
      <w:r w:rsidRPr="00E57456">
        <w:rPr>
          <w:lang w:val="en-US"/>
        </w:rPr>
        <w:t xml:space="preserve">Textural Features for Image Classification. </w:t>
      </w:r>
      <w:r w:rsidRPr="00E57456">
        <w:rPr>
          <w:i/>
          <w:iCs/>
          <w:lang w:val="en-US"/>
        </w:rPr>
        <w:t>IEEE Transactions on Systems, Man, and Cybernetics</w:t>
      </w:r>
      <w:r w:rsidRPr="00E57456">
        <w:rPr>
          <w:lang w:val="en-US"/>
        </w:rPr>
        <w:t xml:space="preserve">, </w:t>
      </w:r>
      <w:r w:rsidRPr="00E57456">
        <w:rPr>
          <w:i/>
          <w:iCs/>
          <w:lang w:val="en-US"/>
        </w:rPr>
        <w:t>SMC-3</w:t>
      </w:r>
      <w:r w:rsidRPr="00E57456">
        <w:rPr>
          <w:lang w:val="en-US"/>
        </w:rPr>
        <w:t>(6), 610–621. https://doi.org/10.1109/TSMC.1973.4309314</w:t>
      </w:r>
    </w:p>
    <w:p w14:paraId="05F1B547" w14:textId="77777777" w:rsidR="00E57456" w:rsidRPr="00E57456" w:rsidRDefault="00E57456" w:rsidP="00E57456">
      <w:pPr>
        <w:pStyle w:val="Bibliography"/>
        <w:rPr>
          <w:lang w:val="en-US"/>
        </w:rPr>
      </w:pPr>
      <w:r w:rsidRPr="00E57456">
        <w:rPr>
          <w:lang w:val="en-US"/>
        </w:rPr>
        <w:t xml:space="preserve">Harding, S. M., Benci, J. L., Irianto, J., Discher, D. E., Minn, A. J., &amp; Greenberg, R. A. (2017). Mitotic progression following DNA damage enables pattern recognition within micronuclei. </w:t>
      </w:r>
      <w:r w:rsidRPr="00E57456">
        <w:rPr>
          <w:i/>
          <w:iCs/>
          <w:lang w:val="en-US"/>
        </w:rPr>
        <w:t>Nature</w:t>
      </w:r>
      <w:r w:rsidRPr="00E57456">
        <w:rPr>
          <w:lang w:val="en-US"/>
        </w:rPr>
        <w:t xml:space="preserve">, </w:t>
      </w:r>
      <w:r w:rsidRPr="00E57456">
        <w:rPr>
          <w:i/>
          <w:iCs/>
          <w:lang w:val="en-US"/>
        </w:rPr>
        <w:t>548</w:t>
      </w:r>
      <w:r w:rsidRPr="00E57456">
        <w:rPr>
          <w:lang w:val="en-US"/>
        </w:rPr>
        <w:t>(7668), 466–470. https://doi.org/10.1038/nature23470</w:t>
      </w:r>
    </w:p>
    <w:p w14:paraId="24C41234" w14:textId="77777777" w:rsidR="00E57456" w:rsidRPr="00E57456" w:rsidRDefault="00E57456" w:rsidP="00E57456">
      <w:pPr>
        <w:pStyle w:val="Bibliography"/>
        <w:rPr>
          <w:lang w:val="en-US"/>
        </w:rPr>
      </w:pPr>
      <w:r w:rsidRPr="00E57456">
        <w:rPr>
          <w:i/>
          <w:iCs/>
          <w:lang w:val="en-US"/>
        </w:rPr>
        <w:t>High Accuracy Electrometers for Low Current/High Resistance Applications | Tektronix</w:t>
      </w:r>
      <w:r w:rsidRPr="00E57456">
        <w:rPr>
          <w:lang w:val="en-US"/>
        </w:rPr>
        <w:t>. (n.d.). Retrieved March 28, 2022, from https://www.tek.com/en/documents/brochure/high-accuracy-electrometers-low-current-high-resistance-applications</w:t>
      </w:r>
    </w:p>
    <w:p w14:paraId="10FB0B38" w14:textId="77777777" w:rsidR="00E57456" w:rsidRPr="00E57456" w:rsidRDefault="00E57456" w:rsidP="00E57456">
      <w:pPr>
        <w:pStyle w:val="Bibliography"/>
        <w:rPr>
          <w:lang w:val="en-US"/>
        </w:rPr>
      </w:pPr>
      <w:r w:rsidRPr="00E57456">
        <w:rPr>
          <w:lang w:val="en-US"/>
        </w:rPr>
        <w:t xml:space="preserve">Hu, W., Xu, S., Yao, B., Hong, M., Wu, X., Pei, H., Chang, L., Ding, N., Gao, X., Ye, C., Wang, J., Hei, T. K., &amp; Zhou, G. (2014). MiR-663 inhibits radiation-induced bystander effects by targeting TGFB1 in a feedback mode. </w:t>
      </w:r>
      <w:r w:rsidRPr="00E57456">
        <w:rPr>
          <w:i/>
          <w:iCs/>
          <w:lang w:val="en-US"/>
        </w:rPr>
        <w:t>RNA Biology</w:t>
      </w:r>
      <w:r w:rsidRPr="00E57456">
        <w:rPr>
          <w:lang w:val="en-US"/>
        </w:rPr>
        <w:t xml:space="preserve">, </w:t>
      </w:r>
      <w:r w:rsidRPr="00E57456">
        <w:rPr>
          <w:i/>
          <w:iCs/>
          <w:lang w:val="en-US"/>
        </w:rPr>
        <w:t>11</w:t>
      </w:r>
      <w:r w:rsidRPr="00E57456">
        <w:rPr>
          <w:lang w:val="en-US"/>
        </w:rPr>
        <w:t>(9), 1189–1198. https://doi.org/10.4161/rna.34345</w:t>
      </w:r>
    </w:p>
    <w:p w14:paraId="09EA0AE9" w14:textId="77777777" w:rsidR="00E57456" w:rsidRPr="00E57456" w:rsidRDefault="00E57456" w:rsidP="00E57456">
      <w:pPr>
        <w:pStyle w:val="Bibliography"/>
        <w:rPr>
          <w:lang w:val="en-US"/>
        </w:rPr>
      </w:pPr>
      <w:r w:rsidRPr="00E57456">
        <w:rPr>
          <w:lang w:val="en-US"/>
        </w:rPr>
        <w:lastRenderedPageBreak/>
        <w:t xml:space="preserve">Iyer, R., &amp; Lehnert, B. E. (2002). Low dose, low-LET ionizing radiation-induced radioadaptation and associated early responses in unirradiated cells. </w:t>
      </w:r>
      <w:r w:rsidRPr="00E57456">
        <w:rPr>
          <w:i/>
          <w:iCs/>
          <w:lang w:val="en-US"/>
        </w:rPr>
        <w:t>Mutation Research/Fundamental and Molecular Mechanisms of Mutagenesis</w:t>
      </w:r>
      <w:r w:rsidRPr="00E57456">
        <w:rPr>
          <w:lang w:val="en-US"/>
        </w:rPr>
        <w:t xml:space="preserve">, </w:t>
      </w:r>
      <w:r w:rsidRPr="00E57456">
        <w:rPr>
          <w:i/>
          <w:iCs/>
          <w:lang w:val="en-US"/>
        </w:rPr>
        <w:t>503</w:t>
      </w:r>
      <w:r w:rsidRPr="00E57456">
        <w:rPr>
          <w:lang w:val="en-US"/>
        </w:rPr>
        <w:t>(1), 1–9. https://doi.org/10.1016/S0027-5107(02)00068-4</w:t>
      </w:r>
    </w:p>
    <w:p w14:paraId="72B13C85" w14:textId="77777777" w:rsidR="00E57456" w:rsidRPr="00E57456" w:rsidRDefault="00E57456" w:rsidP="00E57456">
      <w:pPr>
        <w:pStyle w:val="Bibliography"/>
        <w:rPr>
          <w:lang w:val="en-US"/>
        </w:rPr>
      </w:pPr>
      <w:r w:rsidRPr="00E57456">
        <w:rPr>
          <w:lang w:val="en-US"/>
        </w:rPr>
        <w:t xml:space="preserve">Jeffers, J. R., Parganas, E., Lee, Y., Yang, C., Wang, J., Brennan, J., MacLean, K. H., Han, J., Chittenden, T., Ihle, J. N., McKinnon, P. J., Cleveland, J. L., &amp; Zambetti, G. P. (2003). Puma is an essential mediator of p53-dependent and -independent apoptotic pathways. </w:t>
      </w:r>
      <w:r w:rsidRPr="00E57456">
        <w:rPr>
          <w:i/>
          <w:iCs/>
          <w:lang w:val="en-US"/>
        </w:rPr>
        <w:t>Cancer Cell</w:t>
      </w:r>
      <w:r w:rsidRPr="00E57456">
        <w:rPr>
          <w:lang w:val="en-US"/>
        </w:rPr>
        <w:t xml:space="preserve">, </w:t>
      </w:r>
      <w:r w:rsidRPr="00E57456">
        <w:rPr>
          <w:i/>
          <w:iCs/>
          <w:lang w:val="en-US"/>
        </w:rPr>
        <w:t>4</w:t>
      </w:r>
      <w:r w:rsidRPr="00E57456">
        <w:rPr>
          <w:lang w:val="en-US"/>
        </w:rPr>
        <w:t>(4), 321–328. https://doi.org/10.1016/S1535-6108(03)00244-7</w:t>
      </w:r>
    </w:p>
    <w:p w14:paraId="146BBD25" w14:textId="77777777" w:rsidR="00E57456" w:rsidRPr="00E57456" w:rsidRDefault="00E57456" w:rsidP="00E57456">
      <w:pPr>
        <w:pStyle w:val="Bibliography"/>
        <w:rPr>
          <w:lang w:val="en-US"/>
        </w:rPr>
      </w:pPr>
      <w:r w:rsidRPr="00E57456">
        <w:rPr>
          <w:lang w:val="en-US"/>
        </w:rPr>
        <w:t xml:space="preserve">Jolliffe, I. T. (2002). </w:t>
      </w:r>
      <w:r w:rsidRPr="00E57456">
        <w:rPr>
          <w:i/>
          <w:iCs/>
          <w:lang w:val="en-US"/>
        </w:rPr>
        <w:t>Principal component analysis</w:t>
      </w:r>
      <w:r w:rsidRPr="00E57456">
        <w:rPr>
          <w:lang w:val="en-US"/>
        </w:rPr>
        <w:t xml:space="preserve"> (2nd ed). Springer.</w:t>
      </w:r>
    </w:p>
    <w:p w14:paraId="0443ED9E" w14:textId="77777777" w:rsidR="00E57456" w:rsidRPr="00E57456" w:rsidRDefault="00E57456" w:rsidP="00E57456">
      <w:pPr>
        <w:pStyle w:val="Bibliography"/>
        <w:rPr>
          <w:lang w:val="en-US"/>
        </w:rPr>
      </w:pPr>
      <w:r w:rsidRPr="00E57456">
        <w:rPr>
          <w:lang w:val="en-US"/>
        </w:rPr>
        <w:t xml:space="preserve">Kanagavelu, S., Gupta, S., Wu, X., Philip, S., Wattenberg, M. M., Hodge, J. W., Couto, M. D., Chung, K. D., &amp; Ahmed, M. M. (2014). In Vivo Effects of Lattice Radiation Therapy on Local and Distant Lung Cancer: Potential Role of Immunomodulation. </w:t>
      </w:r>
      <w:r w:rsidRPr="00E57456">
        <w:rPr>
          <w:i/>
          <w:iCs/>
          <w:lang w:val="en-US"/>
        </w:rPr>
        <w:t>Radiation Research</w:t>
      </w:r>
      <w:r w:rsidRPr="00E57456">
        <w:rPr>
          <w:lang w:val="en-US"/>
        </w:rPr>
        <w:t xml:space="preserve">, </w:t>
      </w:r>
      <w:r w:rsidRPr="00E57456">
        <w:rPr>
          <w:i/>
          <w:iCs/>
          <w:lang w:val="en-US"/>
        </w:rPr>
        <w:t>182</w:t>
      </w:r>
      <w:r w:rsidRPr="00E57456">
        <w:rPr>
          <w:lang w:val="en-US"/>
        </w:rPr>
        <w:t>(2), 149–162. https://doi.org/10.1667/RR3819.1</w:t>
      </w:r>
    </w:p>
    <w:p w14:paraId="3CFF6A37" w14:textId="77777777" w:rsidR="00E57456" w:rsidRPr="00E57456" w:rsidRDefault="00E57456" w:rsidP="00E57456">
      <w:pPr>
        <w:pStyle w:val="Bibliography"/>
        <w:rPr>
          <w:lang w:val="en-US"/>
        </w:rPr>
      </w:pPr>
      <w:r w:rsidRPr="00E57456">
        <w:rPr>
          <w:lang w:val="en-US"/>
        </w:rPr>
        <w:t xml:space="preserve">Khan, A. ul M., Mikut, R., &amp; Reischl, M. (2016). A New Feedback-Based Method for Parameter Adaptation in Image Processing Routines. </w:t>
      </w:r>
      <w:r w:rsidRPr="00E57456">
        <w:rPr>
          <w:i/>
          <w:iCs/>
          <w:lang w:val="en-US"/>
        </w:rPr>
        <w:t>PLOS ONE</w:t>
      </w:r>
      <w:r w:rsidRPr="00E57456">
        <w:rPr>
          <w:lang w:val="en-US"/>
        </w:rPr>
        <w:t xml:space="preserve">, </w:t>
      </w:r>
      <w:r w:rsidRPr="00E57456">
        <w:rPr>
          <w:i/>
          <w:iCs/>
          <w:lang w:val="en-US"/>
        </w:rPr>
        <w:t>11</w:t>
      </w:r>
      <w:r w:rsidRPr="00E57456">
        <w:rPr>
          <w:lang w:val="en-US"/>
        </w:rPr>
        <w:t>(10), e0165180. https://doi.org/10.1371/journal.pone.0165180</w:t>
      </w:r>
    </w:p>
    <w:p w14:paraId="2D9A9314" w14:textId="77777777" w:rsidR="00E57456" w:rsidRPr="00E57456" w:rsidRDefault="00E57456" w:rsidP="00E57456">
      <w:pPr>
        <w:pStyle w:val="Bibliography"/>
        <w:rPr>
          <w:lang w:val="en-US"/>
        </w:rPr>
      </w:pPr>
      <w:r w:rsidRPr="00E57456">
        <w:rPr>
          <w:lang w:val="en-US"/>
        </w:rPr>
        <w:t xml:space="preserve">Kirkup, L. (2012). </w:t>
      </w:r>
      <w:r w:rsidRPr="00E57456">
        <w:rPr>
          <w:i/>
          <w:iCs/>
          <w:lang w:val="en-US"/>
        </w:rPr>
        <w:t>Data Analysis for Physical Scientists: Featuring Excel®</w:t>
      </w:r>
      <w:r w:rsidRPr="00E57456">
        <w:rPr>
          <w:lang w:val="en-US"/>
        </w:rPr>
        <w:t xml:space="preserve"> (2nd ed.). Cambridge University Press. https://doi.org/10.1017/CBO9781139005258</w:t>
      </w:r>
    </w:p>
    <w:p w14:paraId="1E092A9A" w14:textId="77777777" w:rsidR="00E57456" w:rsidRPr="00E57456" w:rsidRDefault="00E57456" w:rsidP="00E57456">
      <w:pPr>
        <w:pStyle w:val="Bibliography"/>
        <w:rPr>
          <w:lang w:val="en-US"/>
        </w:rPr>
      </w:pPr>
      <w:r w:rsidRPr="00E57456">
        <w:rPr>
          <w:lang w:val="en-US"/>
        </w:rPr>
        <w:t xml:space="preserve">Klassen, N. V., van der Zwan, L., &amp; Cygler, J. (1997). GafChromic MD-55: Investigated as a precision dosimeter. </w:t>
      </w:r>
      <w:r w:rsidRPr="00E57456">
        <w:rPr>
          <w:i/>
          <w:iCs/>
          <w:lang w:val="en-US"/>
        </w:rPr>
        <w:t>Medical Physics</w:t>
      </w:r>
      <w:r w:rsidRPr="00E57456">
        <w:rPr>
          <w:lang w:val="en-US"/>
        </w:rPr>
        <w:t xml:space="preserve">, </w:t>
      </w:r>
      <w:r w:rsidRPr="00E57456">
        <w:rPr>
          <w:i/>
          <w:iCs/>
          <w:lang w:val="en-US"/>
        </w:rPr>
        <w:t>24</w:t>
      </w:r>
      <w:r w:rsidRPr="00E57456">
        <w:rPr>
          <w:lang w:val="en-US"/>
        </w:rPr>
        <w:t>(12), 1924–1934. https://doi.org/10.1118/1.598106</w:t>
      </w:r>
    </w:p>
    <w:p w14:paraId="60B42298" w14:textId="77777777" w:rsidR="00E57456" w:rsidRPr="00E57456" w:rsidRDefault="00E57456" w:rsidP="00E57456">
      <w:pPr>
        <w:pStyle w:val="Bibliography"/>
        <w:rPr>
          <w:lang w:val="en-US"/>
        </w:rPr>
      </w:pPr>
      <w:r w:rsidRPr="00E57456">
        <w:rPr>
          <w:lang w:val="en-US"/>
        </w:rPr>
        <w:t xml:space="preserve">Koturbash, I., Loree, J., Kutanzi, K., Koganow, C., Pogribny, I., &amp; Kovalchuk, O. (2008). In Vivo Bystander Effect: Cranial X-Irradiation Leads to Elevated DNA Damage, Altered </w:t>
      </w:r>
      <w:r w:rsidRPr="00E57456">
        <w:rPr>
          <w:lang w:val="en-US"/>
        </w:rPr>
        <w:lastRenderedPageBreak/>
        <w:t xml:space="preserve">Cellular Proliferation and Apoptosis, and Increased p53 Levels in Shielded Spleen. </w:t>
      </w:r>
      <w:r w:rsidRPr="00E57456">
        <w:rPr>
          <w:i/>
          <w:iCs/>
          <w:lang w:val="en-US"/>
        </w:rPr>
        <w:t>International Journal of Radiation Oncology*Biology*Physics</w:t>
      </w:r>
      <w:r w:rsidRPr="00E57456">
        <w:rPr>
          <w:lang w:val="en-US"/>
        </w:rPr>
        <w:t xml:space="preserve">, </w:t>
      </w:r>
      <w:r w:rsidRPr="00E57456">
        <w:rPr>
          <w:i/>
          <w:iCs/>
          <w:lang w:val="en-US"/>
        </w:rPr>
        <w:t>70</w:t>
      </w:r>
      <w:r w:rsidRPr="00E57456">
        <w:rPr>
          <w:lang w:val="en-US"/>
        </w:rPr>
        <w:t>(2), 554–562. https://doi.org/10.1016/j.ijrobp.2007.09.039</w:t>
      </w:r>
    </w:p>
    <w:p w14:paraId="79A01A73" w14:textId="77777777" w:rsidR="00E57456" w:rsidRPr="00E57456" w:rsidRDefault="00E57456" w:rsidP="00E57456">
      <w:pPr>
        <w:pStyle w:val="Bibliography"/>
        <w:rPr>
          <w:lang w:val="en-US"/>
        </w:rPr>
      </w:pPr>
      <w:r w:rsidRPr="00E57456">
        <w:rPr>
          <w:lang w:val="en-US"/>
        </w:rPr>
        <w:t xml:space="preserve">Lewis, D., &amp; Chan, M. F. (2015). Correcting lateral response artifacts from flatbed scanners for radiochromic film dosimetry. </w:t>
      </w:r>
      <w:r w:rsidRPr="00E57456">
        <w:rPr>
          <w:i/>
          <w:iCs/>
          <w:lang w:val="en-US"/>
        </w:rPr>
        <w:t>Medical Physics</w:t>
      </w:r>
      <w:r w:rsidRPr="00E57456">
        <w:rPr>
          <w:lang w:val="en-US"/>
        </w:rPr>
        <w:t xml:space="preserve">, </w:t>
      </w:r>
      <w:r w:rsidRPr="00E57456">
        <w:rPr>
          <w:i/>
          <w:iCs/>
          <w:lang w:val="en-US"/>
        </w:rPr>
        <w:t>42</w:t>
      </w:r>
      <w:r w:rsidRPr="00E57456">
        <w:rPr>
          <w:lang w:val="en-US"/>
        </w:rPr>
        <w:t>(1), 416–429. https://doi.org/10.1118/1.4903758</w:t>
      </w:r>
    </w:p>
    <w:p w14:paraId="0E23A9F0" w14:textId="77777777" w:rsidR="00E57456" w:rsidRPr="00E57456" w:rsidRDefault="00E57456" w:rsidP="00E57456">
      <w:pPr>
        <w:pStyle w:val="Bibliography"/>
        <w:rPr>
          <w:lang w:val="en-US"/>
        </w:rPr>
      </w:pPr>
      <w:r w:rsidRPr="00E57456">
        <w:rPr>
          <w:lang w:val="en-US"/>
        </w:rPr>
        <w:t xml:space="preserve">Lloyd, S. (1982). Least squares quantization in PCM. </w:t>
      </w:r>
      <w:r w:rsidRPr="00E57456">
        <w:rPr>
          <w:i/>
          <w:iCs/>
          <w:lang w:val="en-US"/>
        </w:rPr>
        <w:t>IEEE Transactions on Information Theory</w:t>
      </w:r>
      <w:r w:rsidRPr="00E57456">
        <w:rPr>
          <w:lang w:val="en-US"/>
        </w:rPr>
        <w:t xml:space="preserve">, </w:t>
      </w:r>
      <w:r w:rsidRPr="00E57456">
        <w:rPr>
          <w:i/>
          <w:iCs/>
          <w:lang w:val="en-US"/>
        </w:rPr>
        <w:t>28</w:t>
      </w:r>
      <w:r w:rsidRPr="00E57456">
        <w:rPr>
          <w:lang w:val="en-US"/>
        </w:rPr>
        <w:t>(2), 129–137. https://doi.org/10.1109/TIT.1982.1056489</w:t>
      </w:r>
    </w:p>
    <w:p w14:paraId="093B0EEB" w14:textId="77777777" w:rsidR="00E57456" w:rsidRPr="00E57456" w:rsidRDefault="00E57456" w:rsidP="00E57456">
      <w:pPr>
        <w:pStyle w:val="Bibliography"/>
        <w:rPr>
          <w:lang w:val="en-US"/>
        </w:rPr>
      </w:pPr>
      <w:r w:rsidRPr="00E57456">
        <w:rPr>
          <w:lang w:val="en-US"/>
        </w:rPr>
        <w:t xml:space="preserve">Luce, A., Courtin, A., Levalois, C., Altmeyer-Morel, S., Romeo, P.-H., Chevillard, S., &amp; Lebeau, J. (2009). Death receptor pathways mediate targeted and non-targeted effects of ionizing radiations in breast cancer cells. </w:t>
      </w:r>
      <w:r w:rsidRPr="00E57456">
        <w:rPr>
          <w:i/>
          <w:iCs/>
          <w:lang w:val="en-US"/>
        </w:rPr>
        <w:t>Carcinogenesis</w:t>
      </w:r>
      <w:r w:rsidRPr="00E57456">
        <w:rPr>
          <w:lang w:val="en-US"/>
        </w:rPr>
        <w:t xml:space="preserve">, </w:t>
      </w:r>
      <w:r w:rsidRPr="00E57456">
        <w:rPr>
          <w:i/>
          <w:iCs/>
          <w:lang w:val="en-US"/>
        </w:rPr>
        <w:t>30</w:t>
      </w:r>
      <w:r w:rsidRPr="00E57456">
        <w:rPr>
          <w:lang w:val="en-US"/>
        </w:rPr>
        <w:t>(3), 432–439. https://doi.org/10.1093/carcin/bgp008</w:t>
      </w:r>
    </w:p>
    <w:p w14:paraId="39B7FFB9" w14:textId="77777777" w:rsidR="00E57456" w:rsidRPr="00E57456" w:rsidRDefault="00E57456" w:rsidP="00E57456">
      <w:pPr>
        <w:pStyle w:val="Bibliography"/>
        <w:rPr>
          <w:lang w:val="en-US"/>
        </w:rPr>
      </w:pPr>
      <w:r w:rsidRPr="00E57456">
        <w:rPr>
          <w:lang w:val="en-US"/>
        </w:rPr>
        <w:t xml:space="preserve">Magnus Børsting. (2020). </w:t>
      </w:r>
      <w:r w:rsidRPr="00E57456">
        <w:rPr>
          <w:i/>
          <w:iCs/>
          <w:lang w:val="en-US"/>
        </w:rPr>
        <w:t>GRID irradiation and bystander effects  in lung cancer cells</w:t>
      </w:r>
      <w:r w:rsidRPr="00E57456">
        <w:rPr>
          <w:lang w:val="en-US"/>
        </w:rPr>
        <w:t xml:space="preserve"> [MasterThesis, University of Oslo]. https://www.duo.uio.no/bitstream/handle/10852/81244/1/Magnus-B-rsting---masteroppgave.pdf</w:t>
      </w:r>
    </w:p>
    <w:p w14:paraId="62DA3871" w14:textId="77777777" w:rsidR="00E57456" w:rsidRPr="00E57456" w:rsidRDefault="00E57456" w:rsidP="00E57456">
      <w:pPr>
        <w:pStyle w:val="Bibliography"/>
        <w:rPr>
          <w:lang w:val="en-US"/>
        </w:rPr>
      </w:pPr>
      <w:r w:rsidRPr="00E57456">
        <w:rPr>
          <w:lang w:val="en-US"/>
        </w:rPr>
        <w:t xml:space="preserve">Mandal Ananya. (2019, February 26). </w:t>
      </w:r>
      <w:r w:rsidRPr="00E57456">
        <w:rPr>
          <w:i/>
          <w:iCs/>
          <w:lang w:val="en-US"/>
        </w:rPr>
        <w:t>What are Cytokines?</w:t>
      </w:r>
      <w:r w:rsidRPr="00E57456">
        <w:rPr>
          <w:lang w:val="en-US"/>
        </w:rPr>
        <w:t xml:space="preserve"> https://www.news-medical.net/health/What-are-Cytokines.aspx</w:t>
      </w:r>
    </w:p>
    <w:p w14:paraId="68B437E4" w14:textId="77777777" w:rsidR="00E57456" w:rsidRPr="00E57456" w:rsidRDefault="00E57456" w:rsidP="00E57456">
      <w:pPr>
        <w:pStyle w:val="Bibliography"/>
        <w:rPr>
          <w:lang w:val="en-US"/>
        </w:rPr>
      </w:pPr>
      <w:r w:rsidRPr="00E57456">
        <w:rPr>
          <w:lang w:val="en-US"/>
        </w:rPr>
        <w:t xml:space="preserve">Mao, X., Boyd, L. K., Yáñez-Muñoz, R. J., Chaplin, T., Xue, L., Lin, D., Shan, L., Berney, D. M., Young, B. D., &amp; Lu, Y.-J. (2011). Chromosome rearrangement associated inactivation of tumour suppressor genes in prostate cancer. </w:t>
      </w:r>
      <w:r w:rsidRPr="00E57456">
        <w:rPr>
          <w:i/>
          <w:iCs/>
          <w:lang w:val="en-US"/>
        </w:rPr>
        <w:t>American Journal of Cancer Research</w:t>
      </w:r>
      <w:r w:rsidRPr="00E57456">
        <w:rPr>
          <w:lang w:val="en-US"/>
        </w:rPr>
        <w:t xml:space="preserve">, </w:t>
      </w:r>
      <w:r w:rsidRPr="00E57456">
        <w:rPr>
          <w:i/>
          <w:iCs/>
          <w:lang w:val="en-US"/>
        </w:rPr>
        <w:t>1</w:t>
      </w:r>
      <w:r w:rsidRPr="00E57456">
        <w:rPr>
          <w:lang w:val="en-US"/>
        </w:rPr>
        <w:t>(5), 604–617.</w:t>
      </w:r>
    </w:p>
    <w:p w14:paraId="64D114CC" w14:textId="77777777" w:rsidR="00E57456" w:rsidRPr="00E57456" w:rsidRDefault="00E57456" w:rsidP="00E57456">
      <w:pPr>
        <w:pStyle w:val="Bibliography"/>
        <w:rPr>
          <w:lang w:val="en-US"/>
        </w:rPr>
      </w:pPr>
      <w:r w:rsidRPr="00E57456">
        <w:rPr>
          <w:lang w:val="en-US"/>
        </w:rPr>
        <w:lastRenderedPageBreak/>
        <w:t xml:space="preserve">Mao, Z., Bozzella, M., Seluanov, A., &amp; Gorbunova, V. (2008). Comparison of nonhomologous end joining and homologous recombination in human cells. </w:t>
      </w:r>
      <w:r w:rsidRPr="00E57456">
        <w:rPr>
          <w:i/>
          <w:iCs/>
          <w:lang w:val="en-US"/>
        </w:rPr>
        <w:t>DNA Repair</w:t>
      </w:r>
      <w:r w:rsidRPr="00E57456">
        <w:rPr>
          <w:lang w:val="en-US"/>
        </w:rPr>
        <w:t xml:space="preserve">, </w:t>
      </w:r>
      <w:r w:rsidRPr="00E57456">
        <w:rPr>
          <w:i/>
          <w:iCs/>
          <w:lang w:val="en-US"/>
        </w:rPr>
        <w:t>7</w:t>
      </w:r>
      <w:r w:rsidRPr="00E57456">
        <w:rPr>
          <w:lang w:val="en-US"/>
        </w:rPr>
        <w:t>(10), 1765–1771. https://doi.org/10.1016/j.dnarep.2008.06.018</w:t>
      </w:r>
    </w:p>
    <w:p w14:paraId="4417B053" w14:textId="77777777" w:rsidR="00E57456" w:rsidRPr="00E57456" w:rsidRDefault="00E57456" w:rsidP="00E57456">
      <w:pPr>
        <w:pStyle w:val="Bibliography"/>
        <w:rPr>
          <w:lang w:val="en-US"/>
        </w:rPr>
      </w:pPr>
      <w:r w:rsidRPr="00E57456">
        <w:rPr>
          <w:lang w:val="en-US"/>
        </w:rPr>
        <w:t xml:space="preserve">Mason, K. A., Losos, J. B., &amp; Duncan, T. (2020). </w:t>
      </w:r>
      <w:r w:rsidRPr="00E57456">
        <w:rPr>
          <w:i/>
          <w:iCs/>
          <w:lang w:val="en-US"/>
        </w:rPr>
        <w:t>Biology</w:t>
      </w:r>
      <w:r w:rsidRPr="00E57456">
        <w:rPr>
          <w:lang w:val="en-US"/>
        </w:rPr>
        <w:t xml:space="preserve"> (Twelfth edition). McGraw-Hill Education.</w:t>
      </w:r>
    </w:p>
    <w:p w14:paraId="5BD42E4D" w14:textId="77777777" w:rsidR="00E57456" w:rsidRPr="00E57456" w:rsidRDefault="00E57456" w:rsidP="00E57456">
      <w:pPr>
        <w:pStyle w:val="Bibliography"/>
        <w:rPr>
          <w:lang w:val="en-US"/>
        </w:rPr>
      </w:pPr>
      <w:r w:rsidRPr="00E57456">
        <w:rPr>
          <w:lang w:val="en-US"/>
        </w:rPr>
        <w:t xml:space="preserve">Matson, S. W., Bean, D. W., &amp; George, J. W. (1994). DNA helicases: Enzymes with essential roles in all aspects of DNA metabolism. </w:t>
      </w:r>
      <w:r w:rsidRPr="00E57456">
        <w:rPr>
          <w:i/>
          <w:iCs/>
          <w:lang w:val="en-US"/>
        </w:rPr>
        <w:t>BioEssays: News and Reviews in Molecular, Cellular and Developmental Biology</w:t>
      </w:r>
      <w:r w:rsidRPr="00E57456">
        <w:rPr>
          <w:lang w:val="en-US"/>
        </w:rPr>
        <w:t xml:space="preserve">, </w:t>
      </w:r>
      <w:r w:rsidRPr="00E57456">
        <w:rPr>
          <w:i/>
          <w:iCs/>
          <w:lang w:val="en-US"/>
        </w:rPr>
        <w:t>16</w:t>
      </w:r>
      <w:r w:rsidRPr="00E57456">
        <w:rPr>
          <w:lang w:val="en-US"/>
        </w:rPr>
        <w:t>(1), 13–22. https://doi.org/10.1002/bies.950160103</w:t>
      </w:r>
    </w:p>
    <w:p w14:paraId="76012B1E" w14:textId="77777777" w:rsidR="00E57456" w:rsidRPr="00E57456" w:rsidRDefault="00E57456" w:rsidP="00E57456">
      <w:pPr>
        <w:pStyle w:val="Bibliography"/>
        <w:rPr>
          <w:lang w:val="en-US"/>
        </w:rPr>
      </w:pPr>
      <w:r w:rsidRPr="00E57456">
        <w:rPr>
          <w:lang w:val="en-US"/>
        </w:rPr>
        <w:t xml:space="preserve">McLaughlin, W. L., &amp; Chalkley, L. (1965). Measurement of Radiation Dose Distributions with Photochromic Materials. </w:t>
      </w:r>
      <w:r w:rsidRPr="00E57456">
        <w:rPr>
          <w:i/>
          <w:iCs/>
          <w:lang w:val="en-US"/>
        </w:rPr>
        <w:t>Radiology</w:t>
      </w:r>
      <w:r w:rsidRPr="00E57456">
        <w:rPr>
          <w:lang w:val="en-US"/>
        </w:rPr>
        <w:t xml:space="preserve">, </w:t>
      </w:r>
      <w:r w:rsidRPr="00E57456">
        <w:rPr>
          <w:i/>
          <w:iCs/>
          <w:lang w:val="en-US"/>
        </w:rPr>
        <w:t>84</w:t>
      </w:r>
      <w:r w:rsidRPr="00E57456">
        <w:rPr>
          <w:lang w:val="en-US"/>
        </w:rPr>
        <w:t>(1), 124–125. https://doi.org/10.1148/84.1.124</w:t>
      </w:r>
    </w:p>
    <w:p w14:paraId="25E0145D" w14:textId="77777777" w:rsidR="00E57456" w:rsidRPr="00E57456" w:rsidRDefault="00E57456" w:rsidP="00E57456">
      <w:pPr>
        <w:pStyle w:val="Bibliography"/>
        <w:rPr>
          <w:lang w:val="en-US"/>
        </w:rPr>
      </w:pPr>
      <w:r w:rsidRPr="00E57456">
        <w:rPr>
          <w:lang w:val="en-US"/>
        </w:rPr>
        <w:t xml:space="preserve">McLaughlin, W. L., Puhl, J. M., Al-Sheikhly, M., Christou, C. A., Miller, A., Kovács, A., Wojnarovits, L., &amp; Lewis, D. F. (1996). Novel Radiochromic Films for Clinical Dosimetry. </w:t>
      </w:r>
      <w:r w:rsidRPr="00E57456">
        <w:rPr>
          <w:i/>
          <w:iCs/>
          <w:lang w:val="en-US"/>
        </w:rPr>
        <w:t>Radiation Protection Dosimetry</w:t>
      </w:r>
      <w:r w:rsidRPr="00E57456">
        <w:rPr>
          <w:lang w:val="en-US"/>
        </w:rPr>
        <w:t xml:space="preserve">, </w:t>
      </w:r>
      <w:r w:rsidRPr="00E57456">
        <w:rPr>
          <w:i/>
          <w:iCs/>
          <w:lang w:val="en-US"/>
        </w:rPr>
        <w:t>66</w:t>
      </w:r>
      <w:r w:rsidRPr="00E57456">
        <w:rPr>
          <w:lang w:val="en-US"/>
        </w:rPr>
        <w:t>(1–4), 263–268. https://doi.org/10.1093/oxfordjournals.rpd.a031731</w:t>
      </w:r>
    </w:p>
    <w:p w14:paraId="2079EE02" w14:textId="77777777" w:rsidR="00E57456" w:rsidRPr="00E57456" w:rsidRDefault="00E57456" w:rsidP="00E57456">
      <w:pPr>
        <w:pStyle w:val="Bibliography"/>
        <w:rPr>
          <w:lang w:val="en-US"/>
        </w:rPr>
      </w:pPr>
      <w:r w:rsidRPr="00E57456">
        <w:rPr>
          <w:lang w:val="en-US"/>
        </w:rPr>
        <w:t xml:space="preserve">McMahon, S. J. (2018). The linear quadratic model: Usage, interpretation and challenges. </w:t>
      </w:r>
      <w:r w:rsidRPr="00E57456">
        <w:rPr>
          <w:i/>
          <w:iCs/>
          <w:lang w:val="en-US"/>
        </w:rPr>
        <w:t>Physics in Medicine &amp; Biology</w:t>
      </w:r>
      <w:r w:rsidRPr="00E57456">
        <w:rPr>
          <w:lang w:val="en-US"/>
        </w:rPr>
        <w:t xml:space="preserve">, </w:t>
      </w:r>
      <w:r w:rsidRPr="00E57456">
        <w:rPr>
          <w:i/>
          <w:iCs/>
          <w:lang w:val="en-US"/>
        </w:rPr>
        <w:t>64</w:t>
      </w:r>
      <w:r w:rsidRPr="00E57456">
        <w:rPr>
          <w:lang w:val="en-US"/>
        </w:rPr>
        <w:t>(1), 01TR01. https://doi.org/10.1088/1361-6560/aaf26a</w:t>
      </w:r>
    </w:p>
    <w:p w14:paraId="00AC7B60" w14:textId="77777777" w:rsidR="00E57456" w:rsidRPr="00E57456" w:rsidRDefault="00E57456" w:rsidP="00E57456">
      <w:pPr>
        <w:pStyle w:val="Bibliography"/>
        <w:rPr>
          <w:lang w:val="en-US"/>
        </w:rPr>
      </w:pPr>
      <w:r w:rsidRPr="00E57456">
        <w:rPr>
          <w:i/>
          <w:iCs/>
          <w:lang w:val="en-US"/>
        </w:rPr>
        <w:t>Mean free path | physics | Britannica</w:t>
      </w:r>
      <w:r w:rsidRPr="00E57456">
        <w:rPr>
          <w:lang w:val="en-US"/>
        </w:rPr>
        <w:t>. (2007, February 12). https://www.britannica.com/science/mean-free-path</w:t>
      </w:r>
    </w:p>
    <w:p w14:paraId="7405D1A3" w14:textId="77777777" w:rsidR="00E57456" w:rsidRPr="00E57456" w:rsidRDefault="00E57456" w:rsidP="00E57456">
      <w:pPr>
        <w:pStyle w:val="Bibliography"/>
        <w:rPr>
          <w:lang w:val="en-US"/>
        </w:rPr>
      </w:pPr>
      <w:r w:rsidRPr="00E57456">
        <w:rPr>
          <w:lang w:val="en-US"/>
        </w:rPr>
        <w:t xml:space="preserve">Mesnil, M., Piccoli, C., Tiraby, G., Willecke, K., &amp; Yamasaki, H. (1996). Bystander killing of cancer cells by herpes simplex virus thymidine kinase gene is mediated by connexins. </w:t>
      </w:r>
      <w:r w:rsidRPr="00E57456">
        <w:rPr>
          <w:i/>
          <w:iCs/>
          <w:lang w:val="en-US"/>
        </w:rPr>
        <w:lastRenderedPageBreak/>
        <w:t>Proceedings of the National Academy of Sciences of the United States of America</w:t>
      </w:r>
      <w:r w:rsidRPr="00E57456">
        <w:rPr>
          <w:lang w:val="en-US"/>
        </w:rPr>
        <w:t xml:space="preserve">, </w:t>
      </w:r>
      <w:r w:rsidRPr="00E57456">
        <w:rPr>
          <w:i/>
          <w:iCs/>
          <w:lang w:val="en-US"/>
        </w:rPr>
        <w:t>93</w:t>
      </w:r>
      <w:r w:rsidRPr="00E57456">
        <w:rPr>
          <w:lang w:val="en-US"/>
        </w:rPr>
        <w:t>(5), 1831–1835.</w:t>
      </w:r>
    </w:p>
    <w:p w14:paraId="1E484A29" w14:textId="77777777" w:rsidR="00E57456" w:rsidRPr="00E57456" w:rsidRDefault="00E57456" w:rsidP="00E57456">
      <w:pPr>
        <w:pStyle w:val="Bibliography"/>
        <w:rPr>
          <w:lang w:val="en-US"/>
        </w:rPr>
      </w:pPr>
      <w:r w:rsidRPr="00E57456">
        <w:rPr>
          <w:lang w:val="en-US"/>
        </w:rPr>
        <w:t xml:space="preserve">Micke, A., Lewis, D. F., &amp; Yu, X. (2011). Multichannel film dosimetry with nonuniformity correction. </w:t>
      </w:r>
      <w:r w:rsidRPr="00E57456">
        <w:rPr>
          <w:i/>
          <w:iCs/>
          <w:lang w:val="en-US"/>
        </w:rPr>
        <w:t>Medical Physics</w:t>
      </w:r>
      <w:r w:rsidRPr="00E57456">
        <w:rPr>
          <w:lang w:val="en-US"/>
        </w:rPr>
        <w:t xml:space="preserve">, </w:t>
      </w:r>
      <w:r w:rsidRPr="00E57456">
        <w:rPr>
          <w:i/>
          <w:iCs/>
          <w:lang w:val="en-US"/>
        </w:rPr>
        <w:t>38</w:t>
      </w:r>
      <w:r w:rsidRPr="00E57456">
        <w:rPr>
          <w:lang w:val="en-US"/>
        </w:rPr>
        <w:t>(5), 2523–2534. https://doi.org/10.1118/1.3576105</w:t>
      </w:r>
    </w:p>
    <w:p w14:paraId="5651D425" w14:textId="77777777" w:rsidR="00E57456" w:rsidRPr="00E57456" w:rsidRDefault="00E57456" w:rsidP="00E57456">
      <w:pPr>
        <w:pStyle w:val="Bibliography"/>
        <w:rPr>
          <w:lang w:val="en-US"/>
        </w:rPr>
      </w:pPr>
      <w:r w:rsidRPr="00E57456">
        <w:rPr>
          <w:lang w:val="en-US"/>
        </w:rPr>
        <w:t xml:space="preserve">Mitchel, R. E. J. (2004). The Bystander Effect: Recent Developments and Implications for Understanding the Dose Response. </w:t>
      </w:r>
      <w:r w:rsidRPr="00E57456">
        <w:rPr>
          <w:i/>
          <w:iCs/>
          <w:lang w:val="en-US"/>
        </w:rPr>
        <w:t>Nonlinearity in Biology, Toxicology, Medicine</w:t>
      </w:r>
      <w:r w:rsidRPr="00E57456">
        <w:rPr>
          <w:lang w:val="en-US"/>
        </w:rPr>
        <w:t xml:space="preserve">, </w:t>
      </w:r>
      <w:r w:rsidRPr="00E57456">
        <w:rPr>
          <w:i/>
          <w:iCs/>
          <w:lang w:val="en-US"/>
        </w:rPr>
        <w:t>2</w:t>
      </w:r>
      <w:r w:rsidRPr="00E57456">
        <w:rPr>
          <w:lang w:val="en-US"/>
        </w:rPr>
        <w:t>(3), 173–183. https://doi.org/10.1080/15401420490507512</w:t>
      </w:r>
    </w:p>
    <w:p w14:paraId="1C4473B3" w14:textId="77777777" w:rsidR="00E57456" w:rsidRPr="00E57456" w:rsidRDefault="00E57456" w:rsidP="00E57456">
      <w:pPr>
        <w:pStyle w:val="Bibliography"/>
        <w:rPr>
          <w:lang w:val="en-US"/>
        </w:rPr>
      </w:pPr>
      <w:r w:rsidRPr="00E57456">
        <w:rPr>
          <w:i/>
          <w:iCs/>
          <w:lang w:val="en-US"/>
        </w:rPr>
        <w:t>Monomer | Definition &amp; Facts | Britannica</w:t>
      </w:r>
      <w:r w:rsidRPr="00E57456">
        <w:rPr>
          <w:lang w:val="en-US"/>
        </w:rPr>
        <w:t>. (2022, March 5). https://www.britannica.com/science/monomer</w:t>
      </w:r>
    </w:p>
    <w:p w14:paraId="09174EDB" w14:textId="77777777" w:rsidR="00E57456" w:rsidRPr="00E57456" w:rsidRDefault="00E57456" w:rsidP="00E57456">
      <w:pPr>
        <w:pStyle w:val="Bibliography"/>
        <w:rPr>
          <w:lang w:val="en-US"/>
        </w:rPr>
      </w:pPr>
      <w:r w:rsidRPr="00E57456">
        <w:rPr>
          <w:lang w:val="en-US"/>
        </w:rPr>
        <w:t xml:space="preserve">Morgenroth, K., &amp; Ebsen, M. (2008). CHAPTER 8—Anatomy. In P. J. Papadakos, B. Lachmann, &amp; L. Visser-Isles (Eds.), </w:t>
      </w:r>
      <w:r w:rsidRPr="00E57456">
        <w:rPr>
          <w:i/>
          <w:iCs/>
          <w:lang w:val="en-US"/>
        </w:rPr>
        <w:t>Mechanical Ventilation</w:t>
      </w:r>
      <w:r w:rsidRPr="00E57456">
        <w:rPr>
          <w:lang w:val="en-US"/>
        </w:rPr>
        <w:t xml:space="preserve"> (pp. 69–85). W.B. Saunders. https://doi.org/10.1016/B978-0-7216-0186-1.50012-0</w:t>
      </w:r>
    </w:p>
    <w:p w14:paraId="5E38DD35" w14:textId="77777777" w:rsidR="00E57456" w:rsidRPr="00E57456" w:rsidRDefault="00E57456" w:rsidP="00E57456">
      <w:pPr>
        <w:pStyle w:val="Bibliography"/>
        <w:rPr>
          <w:lang w:val="en-US"/>
        </w:rPr>
      </w:pPr>
      <w:r w:rsidRPr="00E57456">
        <w:rPr>
          <w:lang w:val="en-US"/>
        </w:rPr>
        <w:t xml:space="preserve">Mothersill, C., &amp; Seymour, C. (1997). Medium from irradiated human epithelial cells but not human fibroblasts reduces the clonogenic survival of unirradiated cells. </w:t>
      </w:r>
      <w:r w:rsidRPr="00E57456">
        <w:rPr>
          <w:i/>
          <w:iCs/>
          <w:lang w:val="en-US"/>
        </w:rPr>
        <w:t>International Journal of Radiation Biology</w:t>
      </w:r>
      <w:r w:rsidRPr="00E57456">
        <w:rPr>
          <w:lang w:val="en-US"/>
        </w:rPr>
        <w:t xml:space="preserve">, </w:t>
      </w:r>
      <w:r w:rsidRPr="00E57456">
        <w:rPr>
          <w:i/>
          <w:iCs/>
          <w:lang w:val="en-US"/>
        </w:rPr>
        <w:t>71</w:t>
      </w:r>
      <w:r w:rsidRPr="00E57456">
        <w:rPr>
          <w:lang w:val="en-US"/>
        </w:rPr>
        <w:t>(4), 421–427. https://doi.org/10.1080/095530097144030</w:t>
      </w:r>
    </w:p>
    <w:p w14:paraId="468B1631" w14:textId="77777777" w:rsidR="00E57456" w:rsidRPr="00E57456" w:rsidRDefault="00E57456" w:rsidP="00E57456">
      <w:pPr>
        <w:pStyle w:val="Bibliography"/>
        <w:rPr>
          <w:lang w:val="en-US"/>
        </w:rPr>
      </w:pPr>
      <w:r w:rsidRPr="00E57456">
        <w:rPr>
          <w:lang w:val="en-US"/>
        </w:rPr>
        <w:t xml:space="preserve">Nadrljanski, M. M. (2021a, June 7). </w:t>
      </w:r>
      <w:r w:rsidRPr="00E57456">
        <w:rPr>
          <w:i/>
          <w:iCs/>
          <w:lang w:val="en-US"/>
        </w:rPr>
        <w:t>Anode (x-ray tube) | Radiology Reference Article | Radiopaedia.org</w:t>
      </w:r>
      <w:r w:rsidRPr="00E57456">
        <w:rPr>
          <w:lang w:val="en-US"/>
        </w:rPr>
        <w:t>. Radiopaedia. https://doi.org/10.53347/rID-8178</w:t>
      </w:r>
    </w:p>
    <w:p w14:paraId="60DF2AC5" w14:textId="77777777" w:rsidR="00E57456" w:rsidRPr="00E57456" w:rsidRDefault="00E57456" w:rsidP="00E57456">
      <w:pPr>
        <w:pStyle w:val="Bibliography"/>
        <w:rPr>
          <w:lang w:val="en-US"/>
        </w:rPr>
      </w:pPr>
      <w:r>
        <w:t xml:space="preserve">Nadrljanski, M. M. (2021b, September 18). </w:t>
      </w:r>
      <w:r w:rsidRPr="00E57456">
        <w:rPr>
          <w:i/>
          <w:iCs/>
          <w:lang w:val="en-US"/>
        </w:rPr>
        <w:t>Cathode (x-ray tube) | Radiology Reference Article | Radiopaedia.org</w:t>
      </w:r>
      <w:r w:rsidRPr="00E57456">
        <w:rPr>
          <w:lang w:val="en-US"/>
        </w:rPr>
        <w:t>. Radiopaedia. https://doi.org/10.53347/rID-8180</w:t>
      </w:r>
    </w:p>
    <w:p w14:paraId="6C78A0A7" w14:textId="77777777" w:rsidR="00E57456" w:rsidRPr="00E57456" w:rsidRDefault="00E57456" w:rsidP="00E57456">
      <w:pPr>
        <w:pStyle w:val="Bibliography"/>
        <w:rPr>
          <w:lang w:val="en-US"/>
        </w:rPr>
      </w:pPr>
      <w:r w:rsidRPr="00E57456">
        <w:rPr>
          <w:lang w:val="en-US"/>
        </w:rPr>
        <w:t xml:space="preserve">Nagasawa, H., &amp; Little, J. B. (1992). Induction of sister chromatid exchanges by extremely low doses of alpha-particles. </w:t>
      </w:r>
      <w:r w:rsidRPr="00E57456">
        <w:rPr>
          <w:i/>
          <w:iCs/>
          <w:lang w:val="en-US"/>
        </w:rPr>
        <w:t>Cancer Research</w:t>
      </w:r>
      <w:r w:rsidRPr="00E57456">
        <w:rPr>
          <w:lang w:val="en-US"/>
        </w:rPr>
        <w:t xml:space="preserve">, </w:t>
      </w:r>
      <w:r w:rsidRPr="00E57456">
        <w:rPr>
          <w:i/>
          <w:iCs/>
          <w:lang w:val="en-US"/>
        </w:rPr>
        <w:t>52</w:t>
      </w:r>
      <w:r w:rsidRPr="00E57456">
        <w:rPr>
          <w:lang w:val="en-US"/>
        </w:rPr>
        <w:t>(22), 6394–6396.</w:t>
      </w:r>
    </w:p>
    <w:p w14:paraId="6AB825BE" w14:textId="77777777" w:rsidR="00E57456" w:rsidRPr="00E57456" w:rsidRDefault="00E57456" w:rsidP="00E57456">
      <w:pPr>
        <w:pStyle w:val="Bibliography"/>
        <w:rPr>
          <w:lang w:val="en-US"/>
        </w:rPr>
      </w:pPr>
      <w:r w:rsidRPr="00E57456">
        <w:rPr>
          <w:lang w:val="en-US"/>
        </w:rPr>
        <w:t xml:space="preserve">Najafi, M., Fardid, R., Hadadi, G., &amp; Fardid, M. (2014). The Mechanisms of Radiation-Induced Bystander Effect. </w:t>
      </w:r>
      <w:r w:rsidRPr="00E57456">
        <w:rPr>
          <w:i/>
          <w:iCs/>
          <w:lang w:val="en-US"/>
        </w:rPr>
        <w:t>Journal of Biomedical Physics &amp; Engineering</w:t>
      </w:r>
      <w:r w:rsidRPr="00E57456">
        <w:rPr>
          <w:lang w:val="en-US"/>
        </w:rPr>
        <w:t xml:space="preserve">, </w:t>
      </w:r>
      <w:r w:rsidRPr="00E57456">
        <w:rPr>
          <w:i/>
          <w:iCs/>
          <w:lang w:val="en-US"/>
        </w:rPr>
        <w:t>4</w:t>
      </w:r>
      <w:r w:rsidRPr="00E57456">
        <w:rPr>
          <w:lang w:val="en-US"/>
        </w:rPr>
        <w:t>(4), 163–172.</w:t>
      </w:r>
    </w:p>
    <w:p w14:paraId="358CECA0" w14:textId="77777777" w:rsidR="00E57456" w:rsidRPr="00E57456" w:rsidRDefault="00E57456" w:rsidP="00E57456">
      <w:pPr>
        <w:pStyle w:val="Bibliography"/>
        <w:rPr>
          <w:lang w:val="en-US"/>
        </w:rPr>
      </w:pPr>
      <w:r w:rsidRPr="00E57456">
        <w:rPr>
          <w:lang w:val="en-US"/>
        </w:rPr>
        <w:lastRenderedPageBreak/>
        <w:t xml:space="preserve">Nambiar, M., Kari, V., &amp; Raghavan, S. C. (2008). Chromosomal translocations in cancer. </w:t>
      </w:r>
      <w:r w:rsidRPr="00E57456">
        <w:rPr>
          <w:i/>
          <w:iCs/>
          <w:lang w:val="en-US"/>
        </w:rPr>
        <w:t>Biochimica et Biophysica Acta (BBA) - Reviews on Cancer</w:t>
      </w:r>
      <w:r w:rsidRPr="00E57456">
        <w:rPr>
          <w:lang w:val="en-US"/>
        </w:rPr>
        <w:t xml:space="preserve">, </w:t>
      </w:r>
      <w:r w:rsidRPr="00E57456">
        <w:rPr>
          <w:i/>
          <w:iCs/>
          <w:lang w:val="en-US"/>
        </w:rPr>
        <w:t>1786</w:t>
      </w:r>
      <w:r w:rsidRPr="00E57456">
        <w:rPr>
          <w:lang w:val="en-US"/>
        </w:rPr>
        <w:t>(2), 139–152. https://doi.org/10.1016/j.bbcan.2008.07.005</w:t>
      </w:r>
    </w:p>
    <w:p w14:paraId="7A5E809A" w14:textId="77777777" w:rsidR="00E57456" w:rsidRPr="00E57456" w:rsidRDefault="00E57456" w:rsidP="00E57456">
      <w:pPr>
        <w:pStyle w:val="Bibliography"/>
        <w:rPr>
          <w:lang w:val="en-US"/>
        </w:rPr>
      </w:pPr>
      <w:r w:rsidRPr="00E57456">
        <w:rPr>
          <w:lang w:val="en-US"/>
        </w:rPr>
        <w:t xml:space="preserve">Narayanan, P. K., Goodwin, E. H., &amp; Lehnert, B. E. (1997). Alpha particles initiate biological production of superoxide anions and hydrogen peroxide in human cells. </w:t>
      </w:r>
      <w:r w:rsidRPr="00E57456">
        <w:rPr>
          <w:i/>
          <w:iCs/>
          <w:lang w:val="en-US"/>
        </w:rPr>
        <w:t>Cancer Research</w:t>
      </w:r>
      <w:r w:rsidRPr="00E57456">
        <w:rPr>
          <w:lang w:val="en-US"/>
        </w:rPr>
        <w:t xml:space="preserve">, </w:t>
      </w:r>
      <w:r w:rsidRPr="00E57456">
        <w:rPr>
          <w:i/>
          <w:iCs/>
          <w:lang w:val="en-US"/>
        </w:rPr>
        <w:t>57</w:t>
      </w:r>
      <w:r w:rsidRPr="00E57456">
        <w:rPr>
          <w:lang w:val="en-US"/>
        </w:rPr>
        <w:t>(18), 3963–3971.</w:t>
      </w:r>
    </w:p>
    <w:p w14:paraId="167882EB" w14:textId="77777777" w:rsidR="00E57456" w:rsidRPr="00E57456" w:rsidRDefault="00E57456" w:rsidP="00E57456">
      <w:pPr>
        <w:pStyle w:val="Bibliography"/>
        <w:rPr>
          <w:lang w:val="en-US"/>
        </w:rPr>
      </w:pPr>
      <w:r w:rsidRPr="00E57456">
        <w:rPr>
          <w:lang w:val="en-US"/>
        </w:rPr>
        <w:t xml:space="preserve">Niclas Börlin. (2007, November 22). </w:t>
      </w:r>
      <w:r w:rsidRPr="00E57456">
        <w:rPr>
          <w:i/>
          <w:iCs/>
          <w:lang w:val="en-US"/>
        </w:rPr>
        <w:t>Nonlinear Optimization Least Squares Problems—The Gauss-Newton method</w:t>
      </w:r>
      <w:r w:rsidRPr="00E57456">
        <w:rPr>
          <w:lang w:val="en-US"/>
        </w:rPr>
        <w:t>.</w:t>
      </w:r>
    </w:p>
    <w:p w14:paraId="2843254C" w14:textId="77777777" w:rsidR="00E57456" w:rsidRPr="00E57456" w:rsidRDefault="00E57456" w:rsidP="00E57456">
      <w:pPr>
        <w:pStyle w:val="Bibliography"/>
        <w:rPr>
          <w:lang w:val="en-US"/>
        </w:rPr>
      </w:pPr>
      <w:r w:rsidRPr="00E57456">
        <w:rPr>
          <w:lang w:val="en-US"/>
        </w:rPr>
        <w:t xml:space="preserve">Niroomand-Rad, A., Blackwell, C. R., Coursey, B. M., Gall, K. P., Galvin, J. M., McLaughlin, W. L., Meigooni, A. S., Nath, R., Rodgers, J. E., &amp; Soares, C. G. (1998). Radiochromic film dosimetry: Recommendations of AAPM Radiation Therapy Committee Task Group 55. </w:t>
      </w:r>
      <w:r w:rsidRPr="00E57456">
        <w:rPr>
          <w:i/>
          <w:iCs/>
          <w:lang w:val="en-US"/>
        </w:rPr>
        <w:t>Medical Physics</w:t>
      </w:r>
      <w:r w:rsidRPr="00E57456">
        <w:rPr>
          <w:lang w:val="en-US"/>
        </w:rPr>
        <w:t xml:space="preserve">, </w:t>
      </w:r>
      <w:r w:rsidRPr="00E57456">
        <w:rPr>
          <w:i/>
          <w:iCs/>
          <w:lang w:val="en-US"/>
        </w:rPr>
        <w:t>25</w:t>
      </w:r>
      <w:r w:rsidRPr="00E57456">
        <w:rPr>
          <w:lang w:val="en-US"/>
        </w:rPr>
        <w:t>(11), 2093–2115. https://doi.org/10.1118/1.598407</w:t>
      </w:r>
    </w:p>
    <w:p w14:paraId="32FAA9BB" w14:textId="77777777" w:rsidR="00E57456" w:rsidRPr="00E57456" w:rsidRDefault="00E57456" w:rsidP="00E57456">
      <w:pPr>
        <w:pStyle w:val="Bibliography"/>
        <w:rPr>
          <w:lang w:val="en-US"/>
        </w:rPr>
      </w:pPr>
      <w:r w:rsidRPr="00E57456">
        <w:rPr>
          <w:i/>
          <w:iCs/>
          <w:lang w:val="en-US"/>
        </w:rPr>
        <w:t>Nucleotide | biochemistry | Britannica</w:t>
      </w:r>
      <w:r w:rsidRPr="00E57456">
        <w:rPr>
          <w:lang w:val="en-US"/>
        </w:rPr>
        <w:t>. (2008, July 17). https://www.britannica.com/science/nucleotide</w:t>
      </w:r>
    </w:p>
    <w:p w14:paraId="554E2B99" w14:textId="77777777" w:rsidR="00E57456" w:rsidRPr="00E57456" w:rsidRDefault="00E57456" w:rsidP="00E57456">
      <w:pPr>
        <w:pStyle w:val="Bibliography"/>
        <w:rPr>
          <w:lang w:val="en-US"/>
        </w:rPr>
      </w:pPr>
      <w:r w:rsidRPr="00E57456">
        <w:rPr>
          <w:lang w:val="en-US"/>
        </w:rPr>
        <w:t xml:space="preserve">O’Connor-Cox, E., Mochaba, F. M., Lodolo, E., Majara, M., &amp; Axcell, B. (1997). Methylene blue staining: Use at your own risk. </w:t>
      </w:r>
      <w:r w:rsidRPr="00E57456">
        <w:rPr>
          <w:i/>
          <w:iCs/>
          <w:lang w:val="en-US"/>
        </w:rPr>
        <w:t>Master Brew Assoc Am Tech Q</w:t>
      </w:r>
      <w:r w:rsidRPr="00E57456">
        <w:rPr>
          <w:lang w:val="en-US"/>
        </w:rPr>
        <w:t xml:space="preserve">, </w:t>
      </w:r>
      <w:r w:rsidRPr="00E57456">
        <w:rPr>
          <w:i/>
          <w:iCs/>
          <w:lang w:val="en-US"/>
        </w:rPr>
        <w:t>34</w:t>
      </w:r>
      <w:r w:rsidRPr="00E57456">
        <w:rPr>
          <w:lang w:val="en-US"/>
        </w:rPr>
        <w:t>, 306–312.</w:t>
      </w:r>
    </w:p>
    <w:p w14:paraId="32EB5D0E" w14:textId="77777777" w:rsidR="00E57456" w:rsidRPr="00E57456" w:rsidRDefault="00E57456" w:rsidP="00E57456">
      <w:pPr>
        <w:pStyle w:val="Bibliography"/>
        <w:rPr>
          <w:lang w:val="en-US"/>
        </w:rPr>
      </w:pPr>
      <w:r w:rsidRPr="00E57456">
        <w:rPr>
          <w:lang w:val="en-US"/>
        </w:rPr>
        <w:t xml:space="preserve">Paelinck, L., Neve, W. D., &amp; Wagter, C. D. (2006). Precautions and strategies in using a commercial flatbed scanner for radiochromic film dosimetry. </w:t>
      </w:r>
      <w:r w:rsidRPr="00E57456">
        <w:rPr>
          <w:i/>
          <w:iCs/>
          <w:lang w:val="en-US"/>
        </w:rPr>
        <w:t>Physics in Medicine and Biology</w:t>
      </w:r>
      <w:r w:rsidRPr="00E57456">
        <w:rPr>
          <w:lang w:val="en-US"/>
        </w:rPr>
        <w:t xml:space="preserve">, </w:t>
      </w:r>
      <w:r w:rsidRPr="00E57456">
        <w:rPr>
          <w:i/>
          <w:iCs/>
          <w:lang w:val="en-US"/>
        </w:rPr>
        <w:t>52</w:t>
      </w:r>
      <w:r w:rsidRPr="00E57456">
        <w:rPr>
          <w:lang w:val="en-US"/>
        </w:rPr>
        <w:t>(1), 231–242. https://doi.org/10.1088/0031-9155/52/1/015</w:t>
      </w:r>
    </w:p>
    <w:p w14:paraId="0A5DBF13" w14:textId="77777777" w:rsidR="00E57456" w:rsidRPr="00E57456" w:rsidRDefault="00E57456" w:rsidP="00E57456">
      <w:pPr>
        <w:pStyle w:val="Bibliography"/>
        <w:rPr>
          <w:lang w:val="en-US"/>
        </w:rPr>
      </w:pPr>
      <w:r w:rsidRPr="00E57456">
        <w:rPr>
          <w:lang w:val="en-US"/>
        </w:rPr>
        <w:t xml:space="preserve">P.Andreo, A.E. Nahum, K.Hohlfeld, &amp; H.Svensson. (1996). </w:t>
      </w:r>
      <w:r w:rsidRPr="00E57456">
        <w:rPr>
          <w:i/>
          <w:iCs/>
          <w:lang w:val="en-US"/>
        </w:rPr>
        <w:t>Review of Data and Methods Recommended in the International Code of Practice, IAEA Technical Reports Series No. 277, Absorbed Dose Determination in Photon and Electron Beams</w:t>
      </w:r>
      <w:r w:rsidRPr="00E57456">
        <w:rPr>
          <w:lang w:val="en-US"/>
        </w:rPr>
        <w:t>. INTERNATIONAL ATOMIC ENERGY AGENCY. https://www.iaea.org/publications/5546/review-of-data-</w:t>
      </w:r>
      <w:r w:rsidRPr="00E57456">
        <w:rPr>
          <w:lang w:val="en-US"/>
        </w:rPr>
        <w:lastRenderedPageBreak/>
        <w:t>and-methods-recommended-in-the-international-code-of-practice-iaea-technical-reports-series-no-277-absorbed-dose-determination-in-photon-and-electron-beams</w:t>
      </w:r>
    </w:p>
    <w:p w14:paraId="4977FF56" w14:textId="77777777" w:rsidR="00E57456" w:rsidRPr="00E57456" w:rsidRDefault="00E57456" w:rsidP="00E57456">
      <w:pPr>
        <w:pStyle w:val="Bibliography"/>
        <w:rPr>
          <w:lang w:val="en-US"/>
        </w:rPr>
      </w:pPr>
      <w:r w:rsidRPr="00E57456">
        <w:rPr>
          <w:lang w:val="sv-SE"/>
        </w:rPr>
        <w:t xml:space="preserve">Panzacchi, S., Gnudi, F., Mandrioli, D., Montella, R., Strollo, V., Merrick, B. A., Belpoggi, F., &amp; Tibaldi, E. (2019). </w:t>
      </w:r>
      <w:r w:rsidRPr="00E57456">
        <w:rPr>
          <w:lang w:val="en-US"/>
        </w:rPr>
        <w:t xml:space="preserve">Effects of short and long-term alcohol-based fixation on Sprague-Dawley rat tissue morphology, protein and nucleic acid preservation. </w:t>
      </w:r>
      <w:r w:rsidRPr="00E57456">
        <w:rPr>
          <w:i/>
          <w:iCs/>
          <w:lang w:val="en-US"/>
        </w:rPr>
        <w:t>Acta Histochemica</w:t>
      </w:r>
      <w:r w:rsidRPr="00E57456">
        <w:rPr>
          <w:lang w:val="en-US"/>
        </w:rPr>
        <w:t xml:space="preserve">, </w:t>
      </w:r>
      <w:r w:rsidRPr="00E57456">
        <w:rPr>
          <w:i/>
          <w:iCs/>
          <w:lang w:val="en-US"/>
        </w:rPr>
        <w:t>121</w:t>
      </w:r>
      <w:r w:rsidRPr="00E57456">
        <w:rPr>
          <w:lang w:val="en-US"/>
        </w:rPr>
        <w:t>(6), 750–760. https://doi.org/10.1016/j.acthis.2019.05.011</w:t>
      </w:r>
    </w:p>
    <w:p w14:paraId="1B8B725E" w14:textId="77777777" w:rsidR="00E57456" w:rsidRPr="00E57456" w:rsidRDefault="00E57456" w:rsidP="00E57456">
      <w:pPr>
        <w:pStyle w:val="Bibliography"/>
        <w:rPr>
          <w:lang w:val="en-US"/>
        </w:rPr>
      </w:pPr>
      <w:r w:rsidRPr="00E57456">
        <w:rPr>
          <w:lang w:val="en-US"/>
        </w:rPr>
        <w:t xml:space="preserve">Pardee, A. B. (1974). A Restriction Point for Control of Normal Animal Cell Proliferation. </w:t>
      </w:r>
      <w:r w:rsidRPr="00E57456">
        <w:rPr>
          <w:i/>
          <w:iCs/>
          <w:lang w:val="en-US"/>
        </w:rPr>
        <w:t>Proceedings of the National Academy of Sciences of the United States of America</w:t>
      </w:r>
      <w:r w:rsidRPr="00E57456">
        <w:rPr>
          <w:lang w:val="en-US"/>
        </w:rPr>
        <w:t xml:space="preserve">, </w:t>
      </w:r>
      <w:r w:rsidRPr="00E57456">
        <w:rPr>
          <w:i/>
          <w:iCs/>
          <w:lang w:val="en-US"/>
        </w:rPr>
        <w:t>71</w:t>
      </w:r>
      <w:r w:rsidRPr="00E57456">
        <w:rPr>
          <w:lang w:val="en-US"/>
        </w:rPr>
        <w:t>(4), 1286–1290.</w:t>
      </w:r>
    </w:p>
    <w:p w14:paraId="4FAF37BF" w14:textId="77777777" w:rsidR="00E57456" w:rsidRPr="00E57456" w:rsidRDefault="00E57456" w:rsidP="00E57456">
      <w:pPr>
        <w:pStyle w:val="Bibliography"/>
        <w:rPr>
          <w:lang w:val="en-US"/>
        </w:rPr>
      </w:pPr>
      <w:r w:rsidRPr="00E57456">
        <w:rPr>
          <w:lang w:val="en-US"/>
        </w:rPr>
        <w:t xml:space="preserve">Park, S., Kang, S.-K., Cheong, K.-H., Hwang, T., Kim, H., Han, T., Lee, M.-Y., Kim, K., Bae, H., Su Kim, H., Han Kim, J., Jae Oh, S., &amp; Suh, J.-S. (2012). Variations in dose distribution and optical properties of GafchromicTM EBT2 film according to scanning mode. </w:t>
      </w:r>
      <w:r w:rsidRPr="00E57456">
        <w:rPr>
          <w:i/>
          <w:iCs/>
          <w:lang w:val="en-US"/>
        </w:rPr>
        <w:t>Medical Physics</w:t>
      </w:r>
      <w:r w:rsidRPr="00E57456">
        <w:rPr>
          <w:lang w:val="en-US"/>
        </w:rPr>
        <w:t xml:space="preserve">, </w:t>
      </w:r>
      <w:r w:rsidRPr="00E57456">
        <w:rPr>
          <w:i/>
          <w:iCs/>
          <w:lang w:val="en-US"/>
        </w:rPr>
        <w:t>39</w:t>
      </w:r>
      <w:r w:rsidRPr="00E57456">
        <w:rPr>
          <w:lang w:val="en-US"/>
        </w:rPr>
        <w:t>(5), 2524–2535. https://doi.org/10.1118/1.3700731</w:t>
      </w:r>
    </w:p>
    <w:p w14:paraId="0FFA6BB0" w14:textId="77777777" w:rsidR="00E57456" w:rsidRPr="00E57456" w:rsidRDefault="00E57456" w:rsidP="00E57456">
      <w:pPr>
        <w:pStyle w:val="Bibliography"/>
        <w:rPr>
          <w:lang w:val="en-US"/>
        </w:rPr>
      </w:pPr>
      <w:r w:rsidRPr="00E57456">
        <w:rPr>
          <w:lang w:val="en-US"/>
        </w:rPr>
        <w:t xml:space="preserve">Philip Mayes, Alan Nahum, &amp; Jean-Claude Rosenwald. (2007). </w:t>
      </w:r>
      <w:r w:rsidRPr="00E57456">
        <w:rPr>
          <w:i/>
          <w:iCs/>
          <w:lang w:val="en-US"/>
        </w:rPr>
        <w:t>Handbook of Radiotherapy Physics</w:t>
      </w:r>
      <w:r w:rsidRPr="00E57456">
        <w:rPr>
          <w:lang w:val="en-US"/>
        </w:rPr>
        <w:t>. Taylor &amp; Francis group.</w:t>
      </w:r>
    </w:p>
    <w:p w14:paraId="1501F57D" w14:textId="77777777" w:rsidR="00E57456" w:rsidRPr="00E57456" w:rsidRDefault="00E57456" w:rsidP="00E57456">
      <w:pPr>
        <w:pStyle w:val="Bibliography"/>
        <w:rPr>
          <w:lang w:val="en-US"/>
        </w:rPr>
      </w:pPr>
      <w:r w:rsidRPr="00E57456">
        <w:rPr>
          <w:i/>
          <w:iCs/>
          <w:lang w:val="en-US"/>
        </w:rPr>
        <w:t>Photon Dose Distributions | Oncology Medical Physics</w:t>
      </w:r>
      <w:r w:rsidRPr="00E57456">
        <w:rPr>
          <w:lang w:val="en-US"/>
        </w:rPr>
        <w:t>. (n.d.). Retrieved March 23, 2022, from https://oncologymedicalphysics.com/photon-dose-distributions/</w:t>
      </w:r>
    </w:p>
    <w:p w14:paraId="073378E2" w14:textId="77777777" w:rsidR="00E57456" w:rsidRPr="00E57456" w:rsidRDefault="00E57456" w:rsidP="00E57456">
      <w:pPr>
        <w:pStyle w:val="Bibliography"/>
        <w:rPr>
          <w:lang w:val="en-US"/>
        </w:rPr>
      </w:pPr>
      <w:r w:rsidRPr="00E57456">
        <w:rPr>
          <w:lang w:val="en-US"/>
        </w:rPr>
        <w:t xml:space="preserve">Podgorsak, E. B. (2016). </w:t>
      </w:r>
      <w:r w:rsidRPr="00E57456">
        <w:rPr>
          <w:i/>
          <w:iCs/>
          <w:lang w:val="en-US"/>
        </w:rPr>
        <w:t>Radiation Physics for Medical Physicists</w:t>
      </w:r>
      <w:r w:rsidRPr="00E57456">
        <w:rPr>
          <w:lang w:val="en-US"/>
        </w:rPr>
        <w:t>. Springer International Publishing. https://doi.org/10.1007/978-3-319-25382-4</w:t>
      </w:r>
    </w:p>
    <w:p w14:paraId="5CB1199E" w14:textId="77777777" w:rsidR="00E57456" w:rsidRPr="00E57456" w:rsidRDefault="00E57456" w:rsidP="00E57456">
      <w:pPr>
        <w:pStyle w:val="Bibliography"/>
        <w:rPr>
          <w:lang w:val="en-US"/>
        </w:rPr>
      </w:pPr>
      <w:r w:rsidRPr="00E57456">
        <w:rPr>
          <w:lang w:val="en-US"/>
        </w:rPr>
        <w:t xml:space="preserve">Potts, P. J. (2005). X-RAY FLUORESCENCE AND EMISSION | Wavelength Dispersive X-Ray Fluorescence. In P. Worsfold, A. Townshend, &amp; C. Poole (Eds.), </w:t>
      </w:r>
      <w:r w:rsidRPr="00E57456">
        <w:rPr>
          <w:i/>
          <w:iCs/>
          <w:lang w:val="en-US"/>
        </w:rPr>
        <w:t>Encyclopedia of Analytical Science (Second Edition)</w:t>
      </w:r>
      <w:r w:rsidRPr="00E57456">
        <w:rPr>
          <w:lang w:val="en-US"/>
        </w:rPr>
        <w:t xml:space="preserve"> (pp. 419–429). Elsevier. https://doi.org/10.1016/B0-12-369397-7/00674-9</w:t>
      </w:r>
    </w:p>
    <w:p w14:paraId="11309FFD" w14:textId="77777777" w:rsidR="00E57456" w:rsidRPr="00E57456" w:rsidRDefault="00E57456" w:rsidP="00E57456">
      <w:pPr>
        <w:pStyle w:val="Bibliography"/>
        <w:rPr>
          <w:lang w:val="en-US"/>
        </w:rPr>
      </w:pPr>
      <w:r w:rsidRPr="00E57456">
        <w:rPr>
          <w:lang w:val="en-US"/>
        </w:rPr>
        <w:lastRenderedPageBreak/>
        <w:t xml:space="preserve">Preim, B., &amp; Botha, C. (2014). Chapter 4—Image Analysis for Medical Visualization. In B. Preim &amp; C. Botha (Eds.), </w:t>
      </w:r>
      <w:r w:rsidRPr="00E57456">
        <w:rPr>
          <w:i/>
          <w:iCs/>
          <w:lang w:val="en-US"/>
        </w:rPr>
        <w:t>Visual Computing for Medicine (Second Edition)</w:t>
      </w:r>
      <w:r w:rsidRPr="00E57456">
        <w:rPr>
          <w:lang w:val="en-US"/>
        </w:rPr>
        <w:t xml:space="preserve"> (pp. 111–175). Morgan Kaufmann. https://doi.org/10.1016/B978-0-12-415873-3.00004-3</w:t>
      </w:r>
    </w:p>
    <w:p w14:paraId="11765B5E" w14:textId="77777777" w:rsidR="00E57456" w:rsidRPr="00E57456" w:rsidRDefault="00E57456" w:rsidP="00E57456">
      <w:pPr>
        <w:pStyle w:val="Bibliography"/>
        <w:rPr>
          <w:lang w:val="en-US"/>
        </w:rPr>
      </w:pPr>
      <w:r w:rsidRPr="00E57456">
        <w:rPr>
          <w:i/>
          <w:iCs/>
          <w:lang w:val="en-US"/>
        </w:rPr>
        <w:t>RADIATION BIOLOGY: A HANDBOOK FOR  TEACHERS AND STUDENTS</w:t>
      </w:r>
      <w:r w:rsidRPr="00E57456">
        <w:rPr>
          <w:lang w:val="en-US"/>
        </w:rPr>
        <w:t>. (2010). IAEA.</w:t>
      </w:r>
    </w:p>
    <w:p w14:paraId="049BF04E" w14:textId="77777777" w:rsidR="00E57456" w:rsidRPr="00E57456" w:rsidRDefault="00E57456" w:rsidP="00E57456">
      <w:pPr>
        <w:pStyle w:val="Bibliography"/>
        <w:rPr>
          <w:lang w:val="en-US"/>
        </w:rPr>
      </w:pPr>
      <w:r w:rsidRPr="00E57456">
        <w:rPr>
          <w:lang w:val="en-US"/>
        </w:rPr>
        <w:t xml:space="preserve">Rahman, Md. A., Sultana, N., Ayman, U., Bhakta, S., Afrose, M., Afrin, M., &amp; Haque, Z. (2022). Alcoholic fixation over formalin fixation: A new, safer option for morphologic and molecular analysis of tissues. </w:t>
      </w:r>
      <w:r w:rsidRPr="00E57456">
        <w:rPr>
          <w:i/>
          <w:iCs/>
          <w:lang w:val="en-US"/>
        </w:rPr>
        <w:t>Saudi Journal of Biological Sciences</w:t>
      </w:r>
      <w:r w:rsidRPr="00E57456">
        <w:rPr>
          <w:lang w:val="en-US"/>
        </w:rPr>
        <w:t xml:space="preserve">, </w:t>
      </w:r>
      <w:r w:rsidRPr="00E57456">
        <w:rPr>
          <w:i/>
          <w:iCs/>
          <w:lang w:val="en-US"/>
        </w:rPr>
        <w:t>29</w:t>
      </w:r>
      <w:r w:rsidRPr="00E57456">
        <w:rPr>
          <w:lang w:val="en-US"/>
        </w:rPr>
        <w:t>(1), 175–182. https://doi.org/10.1016/j.sjbs.2021.08.075</w:t>
      </w:r>
    </w:p>
    <w:p w14:paraId="6D5E9AED" w14:textId="77777777" w:rsidR="00E57456" w:rsidRPr="00E57456" w:rsidRDefault="00E57456" w:rsidP="00E57456">
      <w:pPr>
        <w:pStyle w:val="Bibliography"/>
        <w:rPr>
          <w:lang w:val="en-US"/>
        </w:rPr>
      </w:pPr>
      <w:r w:rsidRPr="00E57456">
        <w:rPr>
          <w:i/>
          <w:iCs/>
          <w:lang w:val="en-US"/>
        </w:rPr>
        <w:t>Recommendation ITU-R BT.601-7</w:t>
      </w:r>
      <w:r w:rsidRPr="00E57456">
        <w:rPr>
          <w:lang w:val="en-US"/>
        </w:rPr>
        <w:t>. (2011). International telecommunication Union. https://www.itu.int/dms_pubrec/itu-r/rec/bt/R-REC-BT.601-7-201103-I!!PDF-E.pdf</w:t>
      </w:r>
    </w:p>
    <w:p w14:paraId="616A77F2" w14:textId="77777777" w:rsidR="00E57456" w:rsidRPr="00E57456" w:rsidRDefault="00E57456" w:rsidP="00E57456">
      <w:pPr>
        <w:pStyle w:val="Bibliography"/>
        <w:rPr>
          <w:lang w:val="en-US"/>
        </w:rPr>
      </w:pPr>
      <w:r w:rsidRPr="00E57456">
        <w:rPr>
          <w:lang w:val="en-US"/>
        </w:rPr>
        <w:t xml:space="preserve">Ross, A., &amp; Willson, V. L. (2017). One-Way Anova. In A. Ross &amp; V. L. Willson (Eds.), </w:t>
      </w:r>
      <w:r w:rsidRPr="00E57456">
        <w:rPr>
          <w:i/>
          <w:iCs/>
          <w:lang w:val="en-US"/>
        </w:rPr>
        <w:t>Basic and Advanced Statistical Tests: Writing Results Sections and Creating Tables and Figures</w:t>
      </w:r>
      <w:r w:rsidRPr="00E57456">
        <w:rPr>
          <w:lang w:val="en-US"/>
        </w:rPr>
        <w:t xml:space="preserve"> (pp. 21–24). SensePublishers. https://doi.org/10.1007/978-94-6351-086-8_5</w:t>
      </w:r>
    </w:p>
    <w:p w14:paraId="4C8876E0" w14:textId="77777777" w:rsidR="00E57456" w:rsidRPr="00E57456" w:rsidRDefault="00E57456" w:rsidP="00E57456">
      <w:pPr>
        <w:pStyle w:val="Bibliography"/>
        <w:rPr>
          <w:lang w:val="en-US"/>
        </w:rPr>
      </w:pPr>
      <w:r w:rsidRPr="00E57456">
        <w:rPr>
          <w:lang w:val="en-US"/>
        </w:rPr>
        <w:t xml:space="preserve">Samuel, T., Weber, H. O., &amp; Funk, J. O. (2002). Linking DNA Damage to Cell Cycle Checkpoints. </w:t>
      </w:r>
      <w:r w:rsidRPr="00E57456">
        <w:rPr>
          <w:i/>
          <w:iCs/>
          <w:lang w:val="en-US"/>
        </w:rPr>
        <w:t>Cell Cycle</w:t>
      </w:r>
      <w:r w:rsidRPr="00E57456">
        <w:rPr>
          <w:lang w:val="en-US"/>
        </w:rPr>
        <w:t xml:space="preserve">, </w:t>
      </w:r>
      <w:r w:rsidRPr="00E57456">
        <w:rPr>
          <w:i/>
          <w:iCs/>
          <w:lang w:val="en-US"/>
        </w:rPr>
        <w:t>1</w:t>
      </w:r>
      <w:r w:rsidRPr="00E57456">
        <w:rPr>
          <w:lang w:val="en-US"/>
        </w:rPr>
        <w:t>(3), 161–167. https://doi.org/10.4161/cc.1.3.118</w:t>
      </w:r>
    </w:p>
    <w:p w14:paraId="2A4541CC" w14:textId="77777777" w:rsidR="00E57456" w:rsidRPr="00E57456" w:rsidRDefault="00E57456" w:rsidP="00E57456">
      <w:pPr>
        <w:pStyle w:val="Bibliography"/>
        <w:rPr>
          <w:lang w:val="en-US"/>
        </w:rPr>
      </w:pPr>
      <w:r w:rsidRPr="00E57456">
        <w:rPr>
          <w:lang w:val="en-US"/>
        </w:rPr>
        <w:t xml:space="preserve">Seuntjens, J. P., Strydom, W., &amp; Shortt, K. R. (2005). Chapter 2 DOSIMETRIC PRINCIPLES, QUANTITIES AND UNITS. In </w:t>
      </w:r>
      <w:r w:rsidRPr="00E57456">
        <w:rPr>
          <w:i/>
          <w:iCs/>
          <w:lang w:val="en-US"/>
        </w:rPr>
        <w:t>Radiation oncology physics: A handbook for teachers and students</w:t>
      </w:r>
      <w:r w:rsidRPr="00E57456">
        <w:rPr>
          <w:lang w:val="en-US"/>
        </w:rPr>
        <w:t>. International Atomic Energy Agency.</w:t>
      </w:r>
    </w:p>
    <w:p w14:paraId="3DFA0175" w14:textId="77777777" w:rsidR="00E57456" w:rsidRPr="00E57456" w:rsidRDefault="00E57456" w:rsidP="00E57456">
      <w:pPr>
        <w:pStyle w:val="Bibliography"/>
        <w:rPr>
          <w:lang w:val="en-US"/>
        </w:rPr>
      </w:pPr>
      <w:r w:rsidRPr="00E57456">
        <w:rPr>
          <w:lang w:val="en-US"/>
        </w:rPr>
        <w:t>Shareef, M. M., Cui, N., Burikhanov, R., Gupta, S., Satishkumar, S., Shajahan, S., Mohiuddin, M., Rangnekar, V. M., &amp; Ahmed, M. M. (2007). Role of Tumor Necrosis Factor-</w:t>
      </w:r>
      <w:r>
        <w:t>α</w:t>
      </w:r>
      <w:r w:rsidRPr="00E57456">
        <w:rPr>
          <w:lang w:val="en-US"/>
        </w:rPr>
        <w:t xml:space="preserve"> and TRAIL in High-Dose Radiation–Induced Bystander Signaling in Lung Adenocarcinoma. </w:t>
      </w:r>
      <w:r w:rsidRPr="00E57456">
        <w:rPr>
          <w:i/>
          <w:iCs/>
          <w:lang w:val="en-US"/>
        </w:rPr>
        <w:t>Cancer Research</w:t>
      </w:r>
      <w:r w:rsidRPr="00E57456">
        <w:rPr>
          <w:lang w:val="en-US"/>
        </w:rPr>
        <w:t xml:space="preserve">, </w:t>
      </w:r>
      <w:r w:rsidRPr="00E57456">
        <w:rPr>
          <w:i/>
          <w:iCs/>
          <w:lang w:val="en-US"/>
        </w:rPr>
        <w:t>67</w:t>
      </w:r>
      <w:r w:rsidRPr="00E57456">
        <w:rPr>
          <w:lang w:val="en-US"/>
        </w:rPr>
        <w:t>(24), 11811–11820. https://doi.org/10.1158/0008-5472.CAN-07-0722</w:t>
      </w:r>
    </w:p>
    <w:p w14:paraId="3B16B0E2" w14:textId="77777777" w:rsidR="00E57456" w:rsidRPr="00E57456" w:rsidRDefault="00E57456" w:rsidP="00E57456">
      <w:pPr>
        <w:pStyle w:val="Bibliography"/>
        <w:rPr>
          <w:lang w:val="en-US"/>
        </w:rPr>
      </w:pPr>
      <w:r w:rsidRPr="00E57456">
        <w:rPr>
          <w:lang w:val="en-US"/>
        </w:rPr>
        <w:lastRenderedPageBreak/>
        <w:t xml:space="preserve">Shortt, K. R., Bielajew, A. F., Ross, C. K., Stewart, K. J., Burke, J. T., &amp; Corsten, M. J. (2002). The effect of wall thickness on the response of a spherical ionization chamber. </w:t>
      </w:r>
      <w:r w:rsidRPr="00E57456">
        <w:rPr>
          <w:i/>
          <w:iCs/>
          <w:lang w:val="en-US"/>
        </w:rPr>
        <w:t>Physics in Medicine and Biology</w:t>
      </w:r>
      <w:r w:rsidRPr="00E57456">
        <w:rPr>
          <w:lang w:val="en-US"/>
        </w:rPr>
        <w:t xml:space="preserve">, </w:t>
      </w:r>
      <w:r w:rsidRPr="00E57456">
        <w:rPr>
          <w:i/>
          <w:iCs/>
          <w:lang w:val="en-US"/>
        </w:rPr>
        <w:t>47</w:t>
      </w:r>
      <w:r w:rsidRPr="00E57456">
        <w:rPr>
          <w:lang w:val="en-US"/>
        </w:rPr>
        <w:t>(10), 1721–1731. https://doi.org/10.1088/0031-9155/47/10/308</w:t>
      </w:r>
    </w:p>
    <w:p w14:paraId="708C9D99" w14:textId="77777777" w:rsidR="00E57456" w:rsidRPr="00E57456" w:rsidRDefault="00E57456" w:rsidP="00E57456">
      <w:pPr>
        <w:pStyle w:val="Bibliography"/>
        <w:rPr>
          <w:lang w:val="en-US"/>
        </w:rPr>
      </w:pPr>
      <w:r w:rsidRPr="00E57456">
        <w:rPr>
          <w:lang w:val="en-US"/>
        </w:rPr>
        <w:t xml:space="preserve">Silverman, B. W. (1998). </w:t>
      </w:r>
      <w:r w:rsidRPr="00E57456">
        <w:rPr>
          <w:i/>
          <w:iCs/>
          <w:lang w:val="en-US"/>
        </w:rPr>
        <w:t>Density estimation for statistics and data analysis</w:t>
      </w:r>
      <w:r w:rsidRPr="00E57456">
        <w:rPr>
          <w:lang w:val="en-US"/>
        </w:rPr>
        <w:t>. Chapman &amp; Hall/CRC.</w:t>
      </w:r>
    </w:p>
    <w:p w14:paraId="5D86EC11" w14:textId="77777777" w:rsidR="00E57456" w:rsidRPr="00E57456" w:rsidRDefault="00E57456" w:rsidP="00E57456">
      <w:pPr>
        <w:pStyle w:val="Bibliography"/>
        <w:rPr>
          <w:lang w:val="en-US"/>
        </w:rPr>
      </w:pPr>
      <w:r w:rsidRPr="00E57456">
        <w:rPr>
          <w:lang w:val="en-US"/>
        </w:rPr>
        <w:t xml:space="preserve">Soleymanifard, S., &amp; Bahreyni, M. T. T. (2012). Comparing the level of bystander effect in a couple of tumor and normal cell lines. </w:t>
      </w:r>
      <w:r w:rsidRPr="00E57456">
        <w:rPr>
          <w:i/>
          <w:iCs/>
          <w:lang w:val="en-US"/>
        </w:rPr>
        <w:t>Journal of Medical Physics / Association of Medical Physicists of India</w:t>
      </w:r>
      <w:r w:rsidRPr="00E57456">
        <w:rPr>
          <w:lang w:val="en-US"/>
        </w:rPr>
        <w:t xml:space="preserve">, </w:t>
      </w:r>
      <w:r w:rsidRPr="00E57456">
        <w:rPr>
          <w:i/>
          <w:iCs/>
          <w:lang w:val="en-US"/>
        </w:rPr>
        <w:t>37</w:t>
      </w:r>
      <w:r w:rsidRPr="00E57456">
        <w:rPr>
          <w:lang w:val="en-US"/>
        </w:rPr>
        <w:t>(2), 102–106. https://doi.org/10.4103/0971-6203.94745</w:t>
      </w:r>
    </w:p>
    <w:p w14:paraId="1C1B4130" w14:textId="77777777" w:rsidR="00E57456" w:rsidRPr="00E57456" w:rsidRDefault="00E57456" w:rsidP="00E57456">
      <w:pPr>
        <w:pStyle w:val="Bibliography"/>
        <w:rPr>
          <w:lang w:val="en-US"/>
        </w:rPr>
      </w:pPr>
      <w:r w:rsidRPr="00E57456">
        <w:rPr>
          <w:lang w:val="sv-SE"/>
        </w:rPr>
        <w:t xml:space="preserve">Sterzing, F., Kalz, J., Sroka-Perez, G., Schubert, K., Bischof, M., Röder, F., Debus, J., &amp; Herfarth, K. (2009). </w:t>
      </w:r>
      <w:r w:rsidRPr="00E57456">
        <w:rPr>
          <w:lang w:val="en-US"/>
        </w:rPr>
        <w:t xml:space="preserve">Megavoltage CT in Helical Tomotherapy—Clinical Advantages and Limitations of Special Physical Characteristics. </w:t>
      </w:r>
      <w:r w:rsidRPr="00E57456">
        <w:rPr>
          <w:i/>
          <w:iCs/>
          <w:lang w:val="en-US"/>
        </w:rPr>
        <w:t>Technology in Cancer Research &amp; Treatment</w:t>
      </w:r>
      <w:r w:rsidRPr="00E57456">
        <w:rPr>
          <w:lang w:val="en-US"/>
        </w:rPr>
        <w:t xml:space="preserve">, </w:t>
      </w:r>
      <w:r w:rsidRPr="00E57456">
        <w:rPr>
          <w:i/>
          <w:iCs/>
          <w:lang w:val="en-US"/>
        </w:rPr>
        <w:t>8</w:t>
      </w:r>
      <w:r w:rsidRPr="00E57456">
        <w:rPr>
          <w:lang w:val="en-US"/>
        </w:rPr>
        <w:t>(5), 343–352. https://doi.org/10.1177/153303460900800504</w:t>
      </w:r>
    </w:p>
    <w:p w14:paraId="5CA08F53" w14:textId="77777777" w:rsidR="00E57456" w:rsidRPr="00E57456" w:rsidRDefault="00E57456" w:rsidP="00E57456">
      <w:pPr>
        <w:pStyle w:val="Bibliography"/>
        <w:rPr>
          <w:lang w:val="en-US"/>
        </w:rPr>
      </w:pPr>
      <w:r w:rsidRPr="00E57456">
        <w:rPr>
          <w:lang w:val="en-US"/>
        </w:rPr>
        <w:t xml:space="preserve">Strang, G. (2006). </w:t>
      </w:r>
      <w:r w:rsidRPr="00E57456">
        <w:rPr>
          <w:i/>
          <w:iCs/>
          <w:lang w:val="en-US"/>
        </w:rPr>
        <w:t>Linear algebra and its applications</w:t>
      </w:r>
      <w:r w:rsidRPr="00E57456">
        <w:rPr>
          <w:lang w:val="en-US"/>
        </w:rPr>
        <w:t xml:space="preserve"> (4th ed). Thomson, Brooks/Cole.</w:t>
      </w:r>
    </w:p>
    <w:p w14:paraId="16A74888" w14:textId="77777777" w:rsidR="00E57456" w:rsidRPr="00E57456" w:rsidRDefault="00E57456" w:rsidP="00E57456">
      <w:pPr>
        <w:pStyle w:val="Bibliography"/>
        <w:rPr>
          <w:lang w:val="en-US"/>
        </w:rPr>
      </w:pPr>
      <w:r w:rsidRPr="00E57456">
        <w:rPr>
          <w:lang w:val="en-US"/>
        </w:rPr>
        <w:t xml:space="preserve">Studzinski, G. P., &amp; Danilenko, M. (2005). CHAPTER 92—Differentiation and the Cell Cycle. In D. Feldman (Ed.), </w:t>
      </w:r>
      <w:r w:rsidRPr="00E57456">
        <w:rPr>
          <w:i/>
          <w:iCs/>
          <w:lang w:val="en-US"/>
        </w:rPr>
        <w:t>Vitamin D (Second Edition)</w:t>
      </w:r>
      <w:r w:rsidRPr="00E57456">
        <w:rPr>
          <w:lang w:val="en-US"/>
        </w:rPr>
        <w:t xml:space="preserve"> (pp. 1635–1661). Academic Press. https://doi.org/10.1016/B978-012252687-9/50096-6</w:t>
      </w:r>
    </w:p>
    <w:p w14:paraId="2A965A08" w14:textId="77777777" w:rsidR="00E57456" w:rsidRPr="00E57456" w:rsidRDefault="00E57456" w:rsidP="00E57456">
      <w:pPr>
        <w:pStyle w:val="Bibliography"/>
        <w:rPr>
          <w:lang w:val="en-US"/>
        </w:rPr>
      </w:pPr>
      <w:r w:rsidRPr="00E57456">
        <w:rPr>
          <w:i/>
          <w:iCs/>
          <w:lang w:val="en-US"/>
        </w:rPr>
        <w:t>Thermionic emission | physics | Britannica</w:t>
      </w:r>
      <w:r w:rsidRPr="00E57456">
        <w:rPr>
          <w:lang w:val="en-US"/>
        </w:rPr>
        <w:t>. (2021, March 23). https://www.britannica.com/science/thermionic-emission</w:t>
      </w:r>
    </w:p>
    <w:p w14:paraId="6508A977" w14:textId="77777777" w:rsidR="00E57456" w:rsidRPr="00E57456" w:rsidRDefault="00E57456" w:rsidP="00E57456">
      <w:pPr>
        <w:pStyle w:val="Bibliography"/>
        <w:rPr>
          <w:lang w:val="en-US"/>
        </w:rPr>
      </w:pPr>
      <w:r>
        <w:t xml:space="preserve">Thevenaz, P., Ruttimann, U. E., &amp; Unser, M. (1998). </w:t>
      </w:r>
      <w:r w:rsidRPr="00E57456">
        <w:rPr>
          <w:lang w:val="en-US"/>
        </w:rPr>
        <w:t xml:space="preserve">A pyramid approach to subpixel registration based on intensity. </w:t>
      </w:r>
      <w:r w:rsidRPr="00E57456">
        <w:rPr>
          <w:i/>
          <w:iCs/>
          <w:lang w:val="en-US"/>
        </w:rPr>
        <w:t>IEEE Transactions on Image Processing</w:t>
      </w:r>
      <w:r w:rsidRPr="00E57456">
        <w:rPr>
          <w:lang w:val="en-US"/>
        </w:rPr>
        <w:t xml:space="preserve">, </w:t>
      </w:r>
      <w:r w:rsidRPr="00E57456">
        <w:rPr>
          <w:i/>
          <w:iCs/>
          <w:lang w:val="en-US"/>
        </w:rPr>
        <w:t>7</w:t>
      </w:r>
      <w:r w:rsidRPr="00E57456">
        <w:rPr>
          <w:lang w:val="en-US"/>
        </w:rPr>
        <w:t>(1), 27–41. https://doi.org/10.1109/83.650848</w:t>
      </w:r>
    </w:p>
    <w:p w14:paraId="185A1BCA" w14:textId="77777777" w:rsidR="00E57456" w:rsidRDefault="00E57456" w:rsidP="00E57456">
      <w:pPr>
        <w:pStyle w:val="Bibliography"/>
      </w:pPr>
      <w:r w:rsidRPr="00E57456">
        <w:rPr>
          <w:i/>
          <w:iCs/>
          <w:lang w:val="en-US"/>
        </w:rPr>
        <w:t>Transcription | Definition, Steps, &amp; Biology | Britannica</w:t>
      </w:r>
      <w:r w:rsidRPr="00E57456">
        <w:rPr>
          <w:lang w:val="en-US"/>
        </w:rPr>
        <w:t xml:space="preserve">. </w:t>
      </w:r>
      <w:r>
        <w:t>(2019, September 26). https://www.britannica.com/science/transcription-genetics</w:t>
      </w:r>
    </w:p>
    <w:p w14:paraId="53E8DAE4" w14:textId="77777777" w:rsidR="00E57456" w:rsidRPr="00E57456" w:rsidRDefault="00E57456" w:rsidP="00E57456">
      <w:pPr>
        <w:pStyle w:val="Bibliography"/>
        <w:rPr>
          <w:lang w:val="en-US"/>
        </w:rPr>
      </w:pPr>
      <w:r w:rsidRPr="00E57456">
        <w:rPr>
          <w:lang w:val="sv-SE"/>
        </w:rPr>
        <w:lastRenderedPageBreak/>
        <w:t xml:space="preserve">van Leeuwen, C. M., Oei, A. L., Crezee, J., Bel, A., Franken, N. A. P., Stalpers, L. J. A., &amp; Kok, H. P. (2018). </w:t>
      </w:r>
      <w:r w:rsidRPr="00E57456">
        <w:rPr>
          <w:lang w:val="en-US"/>
        </w:rPr>
        <w:t xml:space="preserve">The alfa and beta of tumours: A review of parameters of the linear-quadratic model, derived from clinical radiotherapy studies. </w:t>
      </w:r>
      <w:r w:rsidRPr="00E57456">
        <w:rPr>
          <w:i/>
          <w:iCs/>
          <w:lang w:val="en-US"/>
        </w:rPr>
        <w:t>Radiation Oncology</w:t>
      </w:r>
      <w:r w:rsidRPr="00E57456">
        <w:rPr>
          <w:lang w:val="en-US"/>
        </w:rPr>
        <w:t xml:space="preserve">, </w:t>
      </w:r>
      <w:r w:rsidRPr="00E57456">
        <w:rPr>
          <w:i/>
          <w:iCs/>
          <w:lang w:val="en-US"/>
        </w:rPr>
        <w:t>13</w:t>
      </w:r>
      <w:r w:rsidRPr="00E57456">
        <w:rPr>
          <w:lang w:val="en-US"/>
        </w:rPr>
        <w:t>(1), 96. https://doi.org/10.1186/s13014-018-1040-z</w:t>
      </w:r>
    </w:p>
    <w:p w14:paraId="272233BF" w14:textId="77777777" w:rsidR="00E57456" w:rsidRPr="00E57456" w:rsidRDefault="00E57456" w:rsidP="00E57456">
      <w:pPr>
        <w:pStyle w:val="Bibliography"/>
        <w:rPr>
          <w:lang w:val="en-US"/>
        </w:rPr>
      </w:pPr>
      <w:r w:rsidRPr="00E57456">
        <w:rPr>
          <w:lang w:val="en-US"/>
        </w:rPr>
        <w:t xml:space="preserve">Villarraga-Gómez, H. (2016, July 26). </w:t>
      </w:r>
      <w:r w:rsidRPr="00E57456">
        <w:rPr>
          <w:i/>
          <w:iCs/>
          <w:lang w:val="en-US"/>
        </w:rPr>
        <w:t>X-ray Computed Tomography for Dimensional Measurements</w:t>
      </w:r>
      <w:r w:rsidRPr="00E57456">
        <w:rPr>
          <w:lang w:val="en-US"/>
        </w:rPr>
        <w:t>.</w:t>
      </w:r>
    </w:p>
    <w:p w14:paraId="6627F4D6" w14:textId="77777777" w:rsidR="00E57456" w:rsidRPr="00E57456" w:rsidRDefault="00E57456" w:rsidP="00E57456">
      <w:pPr>
        <w:pStyle w:val="Bibliography"/>
        <w:rPr>
          <w:lang w:val="en-US"/>
        </w:rPr>
      </w:pPr>
      <w:r>
        <w:t xml:space="preserve">Waldeland, E., Hole, E. O., Sagstuen, E., &amp; Malinen, E. (2010). </w:t>
      </w:r>
      <w:r w:rsidRPr="00E57456">
        <w:rPr>
          <w:lang w:val="en-US"/>
        </w:rPr>
        <w:t xml:space="preserve">The energy dependence of lithium formate and alanine EPR dosimeters for medium energy x rays. </w:t>
      </w:r>
      <w:r w:rsidRPr="00E57456">
        <w:rPr>
          <w:i/>
          <w:iCs/>
          <w:lang w:val="en-US"/>
        </w:rPr>
        <w:t>Medical Physics</w:t>
      </w:r>
      <w:r w:rsidRPr="00E57456">
        <w:rPr>
          <w:lang w:val="en-US"/>
        </w:rPr>
        <w:t xml:space="preserve">, </w:t>
      </w:r>
      <w:r w:rsidRPr="00E57456">
        <w:rPr>
          <w:i/>
          <w:iCs/>
          <w:lang w:val="en-US"/>
        </w:rPr>
        <w:t>37</w:t>
      </w:r>
      <w:r w:rsidRPr="00E57456">
        <w:rPr>
          <w:lang w:val="en-US"/>
        </w:rPr>
        <w:t>(7Part1), 3569–3575. https://doi.org/10.1118/1.3432567</w:t>
      </w:r>
    </w:p>
    <w:p w14:paraId="25E89667" w14:textId="77777777" w:rsidR="00E57456" w:rsidRPr="00E57456" w:rsidRDefault="00E57456" w:rsidP="00E57456">
      <w:pPr>
        <w:pStyle w:val="Bibliography"/>
        <w:rPr>
          <w:lang w:val="en-US"/>
        </w:rPr>
      </w:pPr>
      <w:r w:rsidRPr="00E57456">
        <w:rPr>
          <w:lang w:val="en-US"/>
        </w:rPr>
        <w:t xml:space="preserve">Weinstein, I. B. (2002). Addiction to Oncogenes—The Achilles Heal of Cancer. </w:t>
      </w:r>
      <w:r w:rsidRPr="00E57456">
        <w:rPr>
          <w:i/>
          <w:iCs/>
          <w:lang w:val="en-US"/>
        </w:rPr>
        <w:t>Science</w:t>
      </w:r>
      <w:r w:rsidRPr="00E57456">
        <w:rPr>
          <w:lang w:val="en-US"/>
        </w:rPr>
        <w:t xml:space="preserve">, </w:t>
      </w:r>
      <w:r w:rsidRPr="00E57456">
        <w:rPr>
          <w:i/>
          <w:iCs/>
          <w:lang w:val="en-US"/>
        </w:rPr>
        <w:t>297</w:t>
      </w:r>
      <w:r w:rsidRPr="00E57456">
        <w:rPr>
          <w:lang w:val="en-US"/>
        </w:rPr>
        <w:t>(5578), 63–64. https://doi.org/10.1126/science.1073096</w:t>
      </w:r>
    </w:p>
    <w:p w14:paraId="66DEAD08" w14:textId="77777777" w:rsidR="00E57456" w:rsidRPr="00E57456" w:rsidRDefault="00E57456" w:rsidP="00E57456">
      <w:pPr>
        <w:pStyle w:val="Bibliography"/>
        <w:rPr>
          <w:lang w:val="en-US"/>
        </w:rPr>
      </w:pPr>
      <w:r w:rsidRPr="00E57456">
        <w:rPr>
          <w:lang w:val="en-US"/>
        </w:rPr>
        <w:t xml:space="preserve">Wu, X., Ahmed, M. M., Wright, J., Gupta, S., &amp; Pollack, A. (2010). On Modern Technical Approaches of Three-Dimensional High-Dose Lattice Radiotherapy (LRT). </w:t>
      </w:r>
      <w:r w:rsidRPr="00E57456">
        <w:rPr>
          <w:i/>
          <w:iCs/>
          <w:lang w:val="en-US"/>
        </w:rPr>
        <w:t>Cureus</w:t>
      </w:r>
      <w:r w:rsidRPr="00E57456">
        <w:rPr>
          <w:lang w:val="en-US"/>
        </w:rPr>
        <w:t xml:space="preserve">, </w:t>
      </w:r>
      <w:r w:rsidRPr="00E57456">
        <w:rPr>
          <w:i/>
          <w:iCs/>
          <w:lang w:val="en-US"/>
        </w:rPr>
        <w:t>2</w:t>
      </w:r>
      <w:r w:rsidRPr="00E57456">
        <w:rPr>
          <w:lang w:val="en-US"/>
        </w:rPr>
        <w:t>(3). https://doi.org/10.7759/cureus.9</w:t>
      </w:r>
    </w:p>
    <w:p w14:paraId="07A0EDEB" w14:textId="77777777" w:rsidR="00E57456" w:rsidRPr="00E57456" w:rsidRDefault="00E57456" w:rsidP="00E57456">
      <w:pPr>
        <w:pStyle w:val="Bibliography"/>
        <w:rPr>
          <w:lang w:val="en-US"/>
        </w:rPr>
      </w:pPr>
      <w:r w:rsidRPr="00E57456">
        <w:rPr>
          <w:lang w:val="en-US"/>
        </w:rPr>
        <w:t xml:space="preserve">Yan, W., Khan, M. K., Wu, X., Simone, C. B., Fan, J., Gressen, E., Zhang, X., Limoli, C. L., Bahig, H., Tubin, S., &amp; Mourad, W. F. (2019). Spatially fractionated radiation therapy: History, present and the future. </w:t>
      </w:r>
      <w:r w:rsidRPr="00E57456">
        <w:rPr>
          <w:i/>
          <w:iCs/>
          <w:lang w:val="en-US"/>
        </w:rPr>
        <w:t>Clinical and Translational Radiation Oncology</w:t>
      </w:r>
      <w:r w:rsidRPr="00E57456">
        <w:rPr>
          <w:lang w:val="en-US"/>
        </w:rPr>
        <w:t xml:space="preserve">, </w:t>
      </w:r>
      <w:r w:rsidRPr="00E57456">
        <w:rPr>
          <w:i/>
          <w:iCs/>
          <w:lang w:val="en-US"/>
        </w:rPr>
        <w:t>20</w:t>
      </w:r>
      <w:r w:rsidRPr="00E57456">
        <w:rPr>
          <w:lang w:val="en-US"/>
        </w:rPr>
        <w:t>, 30–38. https://doi.org/10.1016/j.ctro.2019.10.004</w:t>
      </w:r>
    </w:p>
    <w:p w14:paraId="43D3F3F6" w14:textId="77777777" w:rsidR="00E57456" w:rsidRPr="00E57456" w:rsidRDefault="00E57456" w:rsidP="00E57456">
      <w:pPr>
        <w:pStyle w:val="Bibliography"/>
        <w:rPr>
          <w:lang w:val="en-US"/>
        </w:rPr>
      </w:pPr>
      <w:r w:rsidRPr="00E57456">
        <w:rPr>
          <w:lang w:val="en-US"/>
        </w:rPr>
        <w:t xml:space="preserve">Yung, Y., Walker, J. L., Roberts, J. M., &amp; Assoian, R. K. (2007). A Skp2 autoinduction loop and restriction point control. </w:t>
      </w:r>
      <w:r w:rsidRPr="00E57456">
        <w:rPr>
          <w:i/>
          <w:iCs/>
          <w:lang w:val="en-US"/>
        </w:rPr>
        <w:t>The Journal of Cell Biology</w:t>
      </w:r>
      <w:r w:rsidRPr="00E57456">
        <w:rPr>
          <w:lang w:val="en-US"/>
        </w:rPr>
        <w:t xml:space="preserve">, </w:t>
      </w:r>
      <w:r w:rsidRPr="00E57456">
        <w:rPr>
          <w:i/>
          <w:iCs/>
          <w:lang w:val="en-US"/>
        </w:rPr>
        <w:t>178</w:t>
      </w:r>
      <w:r w:rsidRPr="00E57456">
        <w:rPr>
          <w:lang w:val="en-US"/>
        </w:rPr>
        <w:t>(5), 741–747. https://doi.org/10.1083/jcb.200703034</w:t>
      </w:r>
    </w:p>
    <w:p w14:paraId="354308EC" w14:textId="77777777" w:rsidR="00E57456" w:rsidRPr="00E57456" w:rsidRDefault="00E57456" w:rsidP="00E57456">
      <w:pPr>
        <w:pStyle w:val="Bibliography"/>
        <w:rPr>
          <w:lang w:val="en-US"/>
        </w:rPr>
      </w:pPr>
      <w:r w:rsidRPr="00E57456">
        <w:rPr>
          <w:lang w:val="en-US"/>
        </w:rPr>
        <w:lastRenderedPageBreak/>
        <w:t xml:space="preserve">Zhang, D., Zhou, T., He, F., Rong, Y., Lee, S. H., Wu, S., &amp; Zuo, L. (2016). Reactive oxygen species formation and bystander effects in gradient irradiation on human breast cancer cells. </w:t>
      </w:r>
      <w:r w:rsidRPr="00E57456">
        <w:rPr>
          <w:i/>
          <w:iCs/>
          <w:lang w:val="en-US"/>
        </w:rPr>
        <w:t>Oncotarget</w:t>
      </w:r>
      <w:r w:rsidRPr="00E57456">
        <w:rPr>
          <w:lang w:val="en-US"/>
        </w:rPr>
        <w:t xml:space="preserve">, </w:t>
      </w:r>
      <w:r w:rsidRPr="00E57456">
        <w:rPr>
          <w:i/>
          <w:iCs/>
          <w:lang w:val="en-US"/>
        </w:rPr>
        <w:t>7</w:t>
      </w:r>
      <w:r w:rsidRPr="00E57456">
        <w:rPr>
          <w:lang w:val="en-US"/>
        </w:rPr>
        <w:t>(27), 41622–41636. https://doi.org/10.18632/oncotarget.9517</w:t>
      </w:r>
    </w:p>
    <w:p w14:paraId="67BA166E" w14:textId="77777777" w:rsidR="00E57456" w:rsidRDefault="00E57456" w:rsidP="00E57456">
      <w:pPr>
        <w:pStyle w:val="Bibliography"/>
      </w:pPr>
      <w:r w:rsidRPr="00E57456">
        <w:rPr>
          <w:lang w:val="en-US"/>
        </w:rPr>
        <w:t xml:space="preserve">Zhang, X., Penagaricano, J., Yan, Y., Sharma, S., Griffin, R. J., Hardee, M., Han, E. Y., &amp; Ratanatharathom, V. (2016). Application of Spatially Fractionated Radiation (GRID) to Helical Tomotherapy using a Novel TOMOGRID Template. </w:t>
      </w:r>
      <w:r>
        <w:rPr>
          <w:i/>
          <w:iCs/>
        </w:rPr>
        <w:t>Technology in Cancer Research &amp; Treatment</w:t>
      </w:r>
      <w:r>
        <w:t xml:space="preserve">, </w:t>
      </w:r>
      <w:r>
        <w:rPr>
          <w:i/>
          <w:iCs/>
        </w:rPr>
        <w:t>15</w:t>
      </w:r>
      <w:r>
        <w:t>(1), 91–100. https://doi.org/10.7785/tcrtexpress.2013.600261</w:t>
      </w:r>
    </w:p>
    <w:p w14:paraId="7427EDA3" w14:textId="1D4578BC" w:rsidR="00D803DC" w:rsidRDefault="0069443A" w:rsidP="00CB30D7">
      <w:pPr>
        <w:spacing w:line="360" w:lineRule="auto"/>
        <w:rPr>
          <w:lang w:val="en-US"/>
        </w:rPr>
      </w:pPr>
      <w:r>
        <w:rPr>
          <w:lang w:val="en-US"/>
        </w:rPr>
        <w:fldChar w:fldCharType="end"/>
      </w:r>
    </w:p>
    <w:p w14:paraId="436BEBE3" w14:textId="77777777" w:rsidR="00846068" w:rsidRDefault="00846068" w:rsidP="00CB30D7">
      <w:pPr>
        <w:spacing w:line="360" w:lineRule="auto"/>
        <w:rPr>
          <w:lang w:val="en-US"/>
        </w:rPr>
      </w:pPr>
    </w:p>
    <w:p w14:paraId="5EB888C0" w14:textId="77777777" w:rsidR="00846068" w:rsidRDefault="00846068" w:rsidP="00CB30D7">
      <w:pPr>
        <w:spacing w:line="360" w:lineRule="auto"/>
        <w:rPr>
          <w:lang w:val="en-US"/>
        </w:rPr>
      </w:pPr>
    </w:p>
    <w:p w14:paraId="3E264F7D" w14:textId="77777777" w:rsidR="00846068" w:rsidRDefault="00846068" w:rsidP="00CB30D7">
      <w:pPr>
        <w:spacing w:line="360" w:lineRule="auto"/>
        <w:rPr>
          <w:lang w:val="en-US"/>
        </w:rPr>
      </w:pPr>
    </w:p>
    <w:p w14:paraId="299EE1BC" w14:textId="77777777" w:rsidR="00846068" w:rsidRDefault="00846068" w:rsidP="00CB30D7">
      <w:pPr>
        <w:spacing w:line="360" w:lineRule="auto"/>
        <w:rPr>
          <w:lang w:val="en-US"/>
        </w:rPr>
      </w:pPr>
    </w:p>
    <w:p w14:paraId="6873EA7D" w14:textId="77777777" w:rsidR="00846068" w:rsidRDefault="00846068" w:rsidP="00CB30D7">
      <w:pPr>
        <w:spacing w:line="360" w:lineRule="auto"/>
        <w:rPr>
          <w:lang w:val="en-US"/>
        </w:rPr>
      </w:pPr>
    </w:p>
    <w:p w14:paraId="55B3DE6B" w14:textId="77777777" w:rsidR="00846068" w:rsidRDefault="00846068" w:rsidP="00CB30D7">
      <w:pPr>
        <w:spacing w:line="360" w:lineRule="auto"/>
        <w:rPr>
          <w:lang w:val="en-US"/>
        </w:rPr>
      </w:pPr>
    </w:p>
    <w:p w14:paraId="4AD219D5" w14:textId="77777777" w:rsidR="001C71EC" w:rsidRDefault="001C71EC" w:rsidP="00CB30D7">
      <w:pPr>
        <w:spacing w:line="360" w:lineRule="auto"/>
        <w:rPr>
          <w:lang w:val="en-US"/>
        </w:rPr>
        <w:sectPr w:rsidR="001C71EC" w:rsidSect="00E44D56">
          <w:footerReference w:type="default" r:id="rId49"/>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CB30D7">
      <w:pPr>
        <w:pStyle w:val="Heading1"/>
        <w:spacing w:line="360" w:lineRule="auto"/>
        <w:rPr>
          <w:sz w:val="48"/>
          <w:szCs w:val="48"/>
          <w:lang w:val="en-US"/>
        </w:rPr>
      </w:pPr>
      <w:bookmarkStart w:id="139" w:name="_Toc98952863"/>
      <w:r w:rsidRPr="002C2E92">
        <w:rPr>
          <w:sz w:val="48"/>
          <w:szCs w:val="48"/>
          <w:lang w:val="en-US"/>
        </w:rPr>
        <w:t>Appendix</w:t>
      </w:r>
      <w:bookmarkEnd w:id="139"/>
    </w:p>
    <w:p w14:paraId="2DFE84B8" w14:textId="0DED67D6" w:rsidR="007166D1" w:rsidRDefault="007166D1" w:rsidP="00CB30D7">
      <w:pPr>
        <w:pStyle w:val="Heading2"/>
        <w:spacing w:line="360" w:lineRule="auto"/>
        <w:rPr>
          <w:sz w:val="36"/>
          <w:szCs w:val="36"/>
          <w:lang w:val="en-US"/>
        </w:rPr>
      </w:pPr>
      <w:bookmarkStart w:id="140" w:name="_Ref94693997"/>
      <w:bookmarkStart w:id="141" w:name="_Toc98952864"/>
      <w:r w:rsidRPr="008B41F9">
        <w:rPr>
          <w:sz w:val="36"/>
          <w:szCs w:val="36"/>
          <w:lang w:val="en-US"/>
        </w:rPr>
        <w:t>Appendix A</w:t>
      </w:r>
      <w:bookmarkEnd w:id="140"/>
      <w:bookmarkEnd w:id="141"/>
    </w:p>
    <w:p w14:paraId="075C03F7" w14:textId="77777777" w:rsidR="00B6616D" w:rsidRPr="00B6616D" w:rsidRDefault="00B6616D" w:rsidP="00CB30D7">
      <w:pPr>
        <w:spacing w:line="360" w:lineRule="auto"/>
        <w:rPr>
          <w:lang w:val="en-US"/>
        </w:rPr>
      </w:pPr>
    </w:p>
    <w:p w14:paraId="641B77EF" w14:textId="2F97F914" w:rsidR="002A2403" w:rsidRPr="00027D70" w:rsidRDefault="008B41F9" w:rsidP="00CB30D7">
      <w:pPr>
        <w:pStyle w:val="Heading3"/>
        <w:spacing w:line="360" w:lineRule="auto"/>
        <w:rPr>
          <w:sz w:val="26"/>
          <w:szCs w:val="26"/>
          <w:lang w:val="en-US"/>
        </w:rPr>
      </w:pPr>
      <w:bookmarkStart w:id="142" w:name="_Toc98952865"/>
      <w:r w:rsidRPr="00027D70">
        <w:rPr>
          <w:sz w:val="26"/>
          <w:szCs w:val="26"/>
          <w:lang w:val="en-US"/>
        </w:rPr>
        <w:t>Compton Scattering</w:t>
      </w:r>
      <w:bookmarkEnd w:id="142"/>
    </w:p>
    <w:p w14:paraId="7C466E1C" w14:textId="77777777" w:rsidR="00B6616D" w:rsidRDefault="00B6616D" w:rsidP="00CB30D7">
      <w:pPr>
        <w:spacing w:line="360" w:lineRule="auto"/>
        <w:rPr>
          <w:lang w:val="en-US"/>
        </w:rPr>
      </w:pPr>
    </w:p>
    <w:p w14:paraId="67293749" w14:textId="0CEDF5EC" w:rsidR="00C629A0" w:rsidRDefault="00B6616D" w:rsidP="00CB30D7">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lastRenderedPageBreak/>
        <w:br/>
        <w:t xml:space="preserve">First, we use conservation of energy. </w:t>
      </w:r>
    </w:p>
    <w:p w14:paraId="333AD47F" w14:textId="77777777" w:rsidR="00C629A0" w:rsidRPr="00190E35" w:rsidRDefault="00C629A0" w:rsidP="00CB30D7">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526CB6" w:rsidP="00CB30D7">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CB30D7">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CB30D7">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143" w:name="_Ref94633061"/>
        <w:tc>
          <w:tcPr>
            <w:tcW w:w="536" w:type="dxa"/>
          </w:tcPr>
          <w:p w14:paraId="73DB4F27" w14:textId="790744C0" w:rsidR="00C629A0" w:rsidRDefault="00C629A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43"/>
          </w:p>
        </w:tc>
      </w:tr>
    </w:tbl>
    <w:p w14:paraId="78B9BC82" w14:textId="1AA610ED" w:rsidR="00C629A0" w:rsidRDefault="00E624CC" w:rsidP="00CB30D7">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CB30D7">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526CB6" w:rsidP="00CB30D7">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144" w:name="_Ref94632850"/>
        <w:tc>
          <w:tcPr>
            <w:tcW w:w="536" w:type="dxa"/>
          </w:tcPr>
          <w:p w14:paraId="7CA4C31C" w14:textId="100E9C63" w:rsidR="00536B37" w:rsidRDefault="00536B3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2</w:t>
            </w:r>
            <w:r>
              <w:fldChar w:fldCharType="end"/>
            </w:r>
            <w:bookmarkEnd w:id="144"/>
          </w:p>
        </w:tc>
      </w:tr>
    </w:tbl>
    <w:p w14:paraId="4C8EC4CE" w14:textId="77777777" w:rsidR="006333B8" w:rsidRDefault="006333B8" w:rsidP="00CB30D7">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CB30D7">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w:t>
      </w:r>
      <w:proofErr w:type="gramStart"/>
      <w:r>
        <w:rPr>
          <w:rFonts w:eastAsiaTheme="minorEastAsia"/>
          <w:lang w:val="en-US"/>
        </w:rPr>
        <w:t>electron.</w:t>
      </w:r>
      <w:proofErr w:type="gramEnd"/>
    </w:p>
    <w:p w14:paraId="011B5954" w14:textId="7E3922BA" w:rsidR="00A021E5" w:rsidRDefault="00A021E5" w:rsidP="00CB30D7">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CB30D7">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526CB6" w:rsidP="00CB30D7">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tc>
          <w:tcPr>
            <w:tcW w:w="535" w:type="dxa"/>
          </w:tcPr>
          <w:p w14:paraId="436238E1" w14:textId="1DCCB028" w:rsidR="00004CF1" w:rsidRDefault="00004CF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799345BD" w14:textId="77777777" w:rsidR="00004CF1" w:rsidRDefault="00004CF1" w:rsidP="00CB30D7">
      <w:pPr>
        <w:spacing w:line="360" w:lineRule="auto"/>
        <w:rPr>
          <w:rFonts w:eastAsiaTheme="minorEastAsia"/>
          <w:lang w:val="en-US"/>
        </w:rPr>
      </w:pPr>
    </w:p>
    <w:p w14:paraId="44BC3DEB" w14:textId="77777777" w:rsidR="00571972" w:rsidRDefault="00571972" w:rsidP="00CB30D7">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CB30D7">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526CB6"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CB30D7">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526CB6" w:rsidP="00CB30D7">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145" w:name="_Ref94632966"/>
        <w:tc>
          <w:tcPr>
            <w:tcW w:w="536" w:type="dxa"/>
          </w:tcPr>
          <w:p w14:paraId="7F7727E4" w14:textId="6921C4ED" w:rsidR="00571972" w:rsidRDefault="00571972"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4</w:t>
            </w:r>
            <w:r>
              <w:fldChar w:fldCharType="end"/>
            </w:r>
            <w:bookmarkEnd w:id="145"/>
          </w:p>
        </w:tc>
      </w:tr>
    </w:tbl>
    <w:p w14:paraId="4F7A1D06" w14:textId="5B32329C" w:rsidR="00813148" w:rsidRDefault="00813148" w:rsidP="00CB30D7">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526CB6" w:rsidP="00CB30D7">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526CB6" w:rsidP="00CB30D7">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561854E7" w:rsidR="00AC1958" w:rsidRDefault="00784054" w:rsidP="00CB30D7">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0E19EF" w:rsidRPr="000E19EF">
        <w:rPr>
          <w:noProof/>
          <w:lang w:val="en-US"/>
        </w:rPr>
        <w:t>5</w:t>
      </w:r>
      <w:r w:rsidR="000E19EF" w:rsidRPr="000E19EF">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526CB6" w:rsidP="00CB30D7">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46809614" w:rsidR="00A81C23" w:rsidRDefault="00A81C23" w:rsidP="00CB30D7">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0E19EF" w:rsidRPr="000E19EF">
        <w:rPr>
          <w:noProof/>
          <w:lang w:val="en-US"/>
        </w:rPr>
        <w:t>5</w:t>
      </w:r>
      <w:r w:rsidR="000E19EF" w:rsidRPr="000E19EF">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CB30D7">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CB30D7">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526CB6" w:rsidP="00CB30D7">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0602D98B" w:rsidR="00E30E79" w:rsidRDefault="00E30E79" w:rsidP="00CB30D7">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5</w:t>
      </w:r>
      <w:r w:rsidR="000E19EF" w:rsidRPr="000E19EF">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CB30D7">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6AAB1506" w:rsidR="003B4627" w:rsidRDefault="003B462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75C32433" w14:textId="77777777" w:rsidR="00F47CD1" w:rsidRDefault="00F47CD1" w:rsidP="00CB30D7">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CB30D7">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B30D7">
      <w:pPr>
        <w:pStyle w:val="Heading3"/>
        <w:spacing w:line="360" w:lineRule="auto"/>
        <w:rPr>
          <w:rFonts w:eastAsiaTheme="minorEastAsia"/>
          <w:lang w:val="en-US"/>
        </w:rPr>
      </w:pPr>
      <w:bookmarkStart w:id="146" w:name="_Toc98952866"/>
      <w:r>
        <w:rPr>
          <w:rFonts w:eastAsiaTheme="minorEastAsia"/>
          <w:lang w:val="en-US"/>
        </w:rPr>
        <w:lastRenderedPageBreak/>
        <w:t>Mean free path</w:t>
      </w:r>
      <w:bookmarkEnd w:id="146"/>
    </w:p>
    <w:p w14:paraId="698C4FA6" w14:textId="0C4023DF" w:rsidR="000B004B" w:rsidRDefault="000B004B" w:rsidP="00CB30D7">
      <w:pPr>
        <w:spacing w:line="360" w:lineRule="auto"/>
        <w:rPr>
          <w:lang w:val="en-US"/>
        </w:rPr>
      </w:pPr>
      <w:r>
        <w:rPr>
          <w:lang w:val="en-US"/>
        </w:rPr>
        <w:t xml:space="preserve">Here we derive the mean free path of a photon. </w:t>
      </w:r>
    </w:p>
    <w:p w14:paraId="41EF966A" w14:textId="2090678A" w:rsidR="00B81F88" w:rsidRDefault="000B004B" w:rsidP="00CB30D7">
      <w:pPr>
        <w:spacing w:line="360" w:lineRule="auto"/>
        <w:rPr>
          <w:rFonts w:eastAsiaTheme="minorEastAsia"/>
          <w:lang w:val="en-US"/>
        </w:rPr>
      </w:pPr>
      <w:r>
        <w:rPr>
          <w:lang w:val="en-US"/>
        </w:rPr>
        <w:t xml:space="preserve">Assume that you have incoming photons hitting a slab of material with infinitesimal area </w:t>
      </w:r>
      <w:proofErr w:type="spellStart"/>
      <w:r>
        <w:rPr>
          <w:lang w:val="en-US"/>
        </w:rPr>
        <w:t>dA</w:t>
      </w:r>
      <w:proofErr w:type="spellEnd"/>
      <w:r>
        <w:rPr>
          <w:lang w:val="en-US"/>
        </w:rPr>
        <w:t xml:space="preserve"> and width dx (see </w:t>
      </w:r>
      <w:r>
        <w:rPr>
          <w:lang w:val="en-US"/>
        </w:rPr>
        <w:fldChar w:fldCharType="begin"/>
      </w:r>
      <w:r>
        <w:rPr>
          <w:lang w:val="en-US"/>
        </w:rPr>
        <w:instrText xml:space="preserve"> REF _Ref93585415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CB30D7">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73F2DEF" w:rsidR="002A49C0" w:rsidRDefault="002A49C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57A24D36" w14:textId="2F522CD1" w:rsidR="009B34B4" w:rsidRDefault="009B34B4" w:rsidP="00CB30D7">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CB30D7">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CB30D7">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CB30D7">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CB30D7">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526CB6"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CB30D7">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w:t>
      </w:r>
      <w:proofErr w:type="gramStart"/>
      <w:r>
        <w:rPr>
          <w:rFonts w:eastAsiaTheme="minorEastAsia"/>
          <w:lang w:val="en-US"/>
        </w:rPr>
        <w:t>slab.</w:t>
      </w:r>
      <w:proofErr w:type="gramEnd"/>
      <w:r>
        <w:rPr>
          <w:rFonts w:eastAsiaTheme="minorEastAsia"/>
          <w:lang w:val="en-US"/>
        </w:rPr>
        <w:t xml:space="preserve"> Now we have the fraction of photons that doesn’t interact in the slab. If we multiply Q with P, we get a binomial looking probability density function, which describes the probability of an interaction happen</w:t>
      </w:r>
      <w:proofErr w:type="spellStart"/>
      <w:r>
        <w:rPr>
          <w:rFonts w:eastAsiaTheme="minorEastAsia"/>
          <w:lang w:val="en-US"/>
        </w:rPr>
        <w:t>ing</w:t>
      </w:r>
      <w:proofErr w:type="spellEnd"/>
      <w:r>
        <w:rPr>
          <w:rFonts w:eastAsiaTheme="minorEastAsia"/>
          <w:lang w:val="en-US"/>
        </w:rPr>
        <w:t xml:space="preserve">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CB30D7">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CB30D7">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CB30D7">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CB30D7">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CB30D7">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CB30D7">
      <w:pPr>
        <w:spacing w:line="360" w:lineRule="auto"/>
        <w:rPr>
          <w:rFonts w:eastAsiaTheme="minorEastAsia"/>
          <w:lang w:val="en-US"/>
        </w:rPr>
      </w:pPr>
      <w:r>
        <w:rPr>
          <w:rFonts w:eastAsiaTheme="minorEastAsia"/>
          <w:lang w:val="en-US"/>
        </w:rPr>
        <w:t xml:space="preserve">Using </w:t>
      </w:r>
      <w:proofErr w:type="spellStart"/>
      <w:r>
        <w:rPr>
          <w:rFonts w:eastAsiaTheme="minorEastAsia"/>
          <w:lang w:val="en-US"/>
        </w:rPr>
        <w:t>L’Hôpital’s</w:t>
      </w:r>
      <w:proofErr w:type="spellEnd"/>
      <w:r>
        <w:rPr>
          <w:rFonts w:eastAsiaTheme="minorEastAsia"/>
          <w:lang w:val="en-US"/>
        </w:rPr>
        <w:t xml:space="preserve"> rule we see that </w:t>
      </w:r>
    </w:p>
    <w:p w14:paraId="0E522868" w14:textId="637244DA" w:rsidR="009B34B4" w:rsidRDefault="00526CB6"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50FC90FA" w:rsidR="009B34B4" w:rsidRDefault="009B34B4" w:rsidP="00CB30D7">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CB30D7">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01EE085E" w:rsidR="000B153E" w:rsidRDefault="000B153E" w:rsidP="00CB30D7">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0E19EF">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CB30D7">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6DB4ABFA" w:rsidR="00255031" w:rsidRDefault="0025503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7</w:t>
            </w:r>
            <w:r>
              <w:fldChar w:fldCharType="end"/>
            </w:r>
          </w:p>
        </w:tc>
      </w:tr>
    </w:tbl>
    <w:p w14:paraId="18C1ADA0" w14:textId="01C0EF1F" w:rsidR="00E80368" w:rsidRDefault="00E80368" w:rsidP="00CB30D7">
      <w:pPr>
        <w:spacing w:line="360" w:lineRule="auto"/>
        <w:rPr>
          <w:rFonts w:eastAsiaTheme="minorEastAsia"/>
          <w:lang w:val="en-US"/>
        </w:rPr>
      </w:pPr>
    </w:p>
    <w:p w14:paraId="2A77A0BC" w14:textId="77777777" w:rsidR="000B153E" w:rsidRDefault="000B153E" w:rsidP="00CB30D7">
      <w:pPr>
        <w:spacing w:line="360" w:lineRule="auto"/>
        <w:rPr>
          <w:rFonts w:eastAsiaTheme="minorEastAsia"/>
          <w:lang w:val="en-US"/>
        </w:rPr>
      </w:pPr>
    </w:p>
    <w:p w14:paraId="29FC8043" w14:textId="3151CECF" w:rsidR="00E7125E" w:rsidRPr="00A81C23" w:rsidRDefault="00B77A69" w:rsidP="00CB30D7">
      <w:pPr>
        <w:spacing w:line="360" w:lineRule="auto"/>
        <w:rPr>
          <w:rFonts w:eastAsiaTheme="minorEastAsia"/>
          <w:lang w:val="en-US"/>
        </w:rPr>
      </w:pPr>
      <w:r>
        <w:rPr>
          <w:noProof/>
        </w:rPr>
        <w:lastRenderedPageBreak/>
        <mc:AlternateContent>
          <mc:Choice Requires="wps">
            <w:drawing>
              <wp:anchor distT="0" distB="0" distL="114300" distR="114300" simplePos="0" relativeHeight="251676672" behindDoc="1" locked="0" layoutInCell="1" allowOverlap="1" wp14:anchorId="11950835" wp14:editId="00235671">
                <wp:simplePos x="0" y="0"/>
                <wp:positionH relativeFrom="column">
                  <wp:posOffset>2468014</wp:posOffset>
                </wp:positionH>
                <wp:positionV relativeFrom="paragraph">
                  <wp:posOffset>692938</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55B4F5B6" w:rsidR="00C108E2" w:rsidRPr="0075793C" w:rsidRDefault="00C108E2" w:rsidP="00C108E2">
                            <w:pPr>
                              <w:pStyle w:val="Caption"/>
                              <w:rPr>
                                <w:sz w:val="24"/>
                                <w:lang w:val="en-US"/>
                              </w:rPr>
                            </w:pPr>
                            <w:r w:rsidRPr="00B81F88">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6</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w:t>
                            </w:r>
                            <w:r w:rsidR="00AD6A5F">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47" type="#_x0000_t202" style="position:absolute;margin-left:194.35pt;margin-top:54.5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3GQIAAEAEAAAOAAAAZHJzL2Uyb0RvYy54bWysU02P0zAQvSPxHyzfadoiu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flrc3JBLkm/x/k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" stroked="f">
                <v:textbox style="mso-fit-shape-to-text:t" inset="0,0,0,0">
                  <w:txbxContent>
                    <w:p w14:paraId="0C15DD7A" w14:textId="55B4F5B6" w:rsidR="00C108E2" w:rsidRPr="0075793C" w:rsidRDefault="00C108E2" w:rsidP="00C108E2">
                      <w:pPr>
                        <w:pStyle w:val="Caption"/>
                        <w:rPr>
                          <w:sz w:val="24"/>
                          <w:lang w:val="en-US"/>
                        </w:rPr>
                      </w:pPr>
                      <w:r w:rsidRPr="00B81F88">
                        <w:rPr>
                          <w:lang w:val="en-US"/>
                        </w:rPr>
                        <w:t xml:space="preserve">Figure </w:t>
                      </w:r>
                      <w:r w:rsidR="00AD6A5F">
                        <w:rPr>
                          <w:lang w:val="en-US"/>
                        </w:rPr>
                        <w:fldChar w:fldCharType="begin"/>
                      </w:r>
                      <w:r w:rsidR="00AD6A5F">
                        <w:rPr>
                          <w:lang w:val="en-US"/>
                        </w:rPr>
                        <w:instrText xml:space="preserve"> STYLEREF 1 \s </w:instrText>
                      </w:r>
                      <w:r w:rsidR="00AD6A5F">
                        <w:rPr>
                          <w:lang w:val="en-US"/>
                        </w:rPr>
                        <w:fldChar w:fldCharType="separate"/>
                      </w:r>
                      <w:r w:rsidR="00AD6A5F">
                        <w:rPr>
                          <w:noProof/>
                          <w:lang w:val="en-US"/>
                        </w:rPr>
                        <w:t>6</w:t>
                      </w:r>
                      <w:r w:rsidR="00AD6A5F">
                        <w:rPr>
                          <w:lang w:val="en-US"/>
                        </w:rPr>
                        <w:fldChar w:fldCharType="end"/>
                      </w:r>
                      <w:r w:rsidR="00AD6A5F">
                        <w:rPr>
                          <w:lang w:val="en-US"/>
                        </w:rPr>
                        <w:noBreakHyphen/>
                      </w:r>
                      <w:r w:rsidR="00AD6A5F">
                        <w:rPr>
                          <w:lang w:val="en-US"/>
                        </w:rPr>
                        <w:fldChar w:fldCharType="begin"/>
                      </w:r>
                      <w:r w:rsidR="00AD6A5F">
                        <w:rPr>
                          <w:lang w:val="en-US"/>
                        </w:rPr>
                        <w:instrText xml:space="preserve"> SEQ Figure \* ARABIC \s 1 </w:instrText>
                      </w:r>
                      <w:r w:rsidR="00AD6A5F">
                        <w:rPr>
                          <w:lang w:val="en-US"/>
                        </w:rPr>
                        <w:fldChar w:fldCharType="separate"/>
                      </w:r>
                      <w:r w:rsidR="00AD6A5F">
                        <w:rPr>
                          <w:noProof/>
                          <w:lang w:val="en-US"/>
                        </w:rPr>
                        <w:t>1</w:t>
                      </w:r>
                      <w:r w:rsidR="00AD6A5F">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sidR="004A66B5">
        <w:rPr>
          <w:noProof/>
          <w:lang w:val="en-US"/>
        </w:rPr>
        <w:drawing>
          <wp:anchor distT="0" distB="0" distL="114300" distR="114300" simplePos="0" relativeHeight="251673600" behindDoc="1" locked="0" layoutInCell="1" allowOverlap="1" wp14:anchorId="13AE2327" wp14:editId="066D82EC">
            <wp:simplePos x="0" y="0"/>
            <wp:positionH relativeFrom="margin">
              <wp:align>left</wp:align>
            </wp:positionH>
            <wp:positionV relativeFrom="paragraph">
              <wp:posOffset>207470</wp:posOffset>
            </wp:positionV>
            <wp:extent cx="2096770" cy="2585085"/>
            <wp:effectExtent l="0" t="0" r="0" b="5715"/>
            <wp:wrapThrough wrapText="bothSides">
              <wp:wrapPolygon edited="0">
                <wp:start x="0" y="0"/>
                <wp:lineTo x="0" y="21489"/>
                <wp:lineTo x="21391" y="21489"/>
                <wp:lineTo x="21391" y="0"/>
                <wp:lineTo x="0" y="0"/>
              </wp:wrapPolygon>
            </wp:wrapThrough>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p>
    <w:sectPr w:rsidR="00E7125E" w:rsidRPr="00A81C23"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72" w:author="Jacob Lie" w:date="2022-03-29T17:20:00Z" w:initials="JL">
    <w:p w14:paraId="5DEED120" w14:textId="1A2891A7" w:rsidR="003627DB" w:rsidRDefault="003627DB" w:rsidP="00AB180A">
      <w:pPr>
        <w:pStyle w:val="CommentText"/>
      </w:pPr>
      <w:r>
        <w:rPr>
          <w:rStyle w:val="CommentReference"/>
        </w:rPr>
        <w:annotationRef/>
      </w:r>
      <w:r>
        <w:t>Tar potensielt dette i metode</w:t>
      </w:r>
    </w:p>
  </w:comment>
  <w:comment w:id="100" w:author="Jacob Lie" w:date="2022-03-31T10:53:00Z" w:initials="JL">
    <w:p w14:paraId="528CC9A8" w14:textId="77777777" w:rsidR="007953F0" w:rsidRDefault="00F56572" w:rsidP="00C5120F">
      <w:pPr>
        <w:pStyle w:val="CommentText"/>
      </w:pPr>
      <w:r>
        <w:rPr>
          <w:rStyle w:val="CommentReference"/>
        </w:rPr>
        <w:annotationRef/>
      </w:r>
      <w:r w:rsidR="007953F0">
        <w:t xml:space="preserve">En veldig crude versjon, vanskelig å skrive om. </w:t>
      </w:r>
    </w:p>
  </w:comment>
  <w:comment w:id="101"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08"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18" w:author="Jacob Lie" w:date="2022-04-04T14:55:00Z" w:initials="JL">
    <w:p w14:paraId="0046E501" w14:textId="77777777"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22" w:author="Jacob Lie" w:date="2022-04-14T17:23:00Z" w:initials="JL">
    <w:p w14:paraId="02689FB7" w14:textId="77777777" w:rsidR="000D22E4" w:rsidRDefault="000D22E4" w:rsidP="00134255">
      <w:pPr>
        <w:pStyle w:val="CommentText"/>
      </w:pPr>
      <w:r>
        <w:rPr>
          <w:rStyle w:val="CommentReference"/>
        </w:rPr>
        <w:annotationRef/>
      </w:r>
      <w:r>
        <w:t>Or prescision</w:t>
      </w:r>
    </w:p>
  </w:comment>
  <w:comment w:id="123" w:author="Jacob Lie" w:date="2022-04-18T14:45:00Z" w:initials="JL">
    <w:p w14:paraId="36DCB1AF" w14:textId="77777777" w:rsidR="001E4F8F" w:rsidRDefault="001E4F8F" w:rsidP="00E22E05">
      <w:pPr>
        <w:pStyle w:val="CommentText"/>
      </w:pPr>
      <w:r>
        <w:rPr>
          <w:rStyle w:val="CommentReference"/>
        </w:rPr>
        <w:annotationRef/>
      </w:r>
      <w:r>
        <w:t>Do we skip sigma PV irr for measurement films? Because we do not have uncertainty in Pixel value of image?</w:t>
      </w:r>
    </w:p>
  </w:comment>
  <w:comment w:id="128" w:author="Jacob Lie" w:date="2022-04-18T18:07:00Z" w:initials="JL">
    <w:p w14:paraId="4A59EAE1" w14:textId="77777777" w:rsidR="008005A2" w:rsidRDefault="008005A2" w:rsidP="00FD5A87">
      <w:pPr>
        <w:pStyle w:val="CommentText"/>
      </w:pPr>
      <w:r>
        <w:rPr>
          <w:rStyle w:val="CommentReference"/>
        </w:rPr>
        <w:annotationRef/>
      </w:r>
      <w:r>
        <w:t xml:space="preserve">Is this enough ? </w:t>
      </w:r>
    </w:p>
  </w:comment>
  <w:comment w:id="129" w:author="Jacob Lie" w:date="2022-04-07T11:29:00Z" w:initials="JL">
    <w:p w14:paraId="64233327" w14:textId="7694972C" w:rsidR="006E1BE4" w:rsidRDefault="006E1BE4" w:rsidP="00D6017F">
      <w:pPr>
        <w:pStyle w:val="CommentText"/>
      </w:pPr>
      <w:r>
        <w:rPr>
          <w:rStyle w:val="CommentReference"/>
        </w:rPr>
        <w:annotationRef/>
      </w:r>
      <w:r>
        <w:t>Red channel was used because it gave more information. But multichannel could be an option</w:t>
      </w:r>
    </w:p>
  </w:comment>
  <w:comment w:id="130" w:author="Jacob Lie" w:date="2022-04-18T18:07:00Z" w:initials="JL">
    <w:p w14:paraId="17E4F33E" w14:textId="55C45A4C" w:rsidR="00EF15FB" w:rsidRDefault="00EF15FB" w:rsidP="00D84FFD">
      <w:pPr>
        <w:pStyle w:val="CommentText"/>
      </w:pPr>
      <w:r>
        <w:rPr>
          <w:rStyle w:val="CommentReference"/>
        </w:rPr>
        <w:annotationRef/>
      </w:r>
      <w:r>
        <w:t>Trenger confidence på doseplot</w:t>
      </w:r>
    </w:p>
  </w:comment>
  <w:comment w:id="132" w:author="Jacob Lie" w:date="2022-04-05T11:10:00Z" w:initials="JL">
    <w:p w14:paraId="60125451" w14:textId="45544FB7" w:rsidR="000B1A09" w:rsidRDefault="000B1A09" w:rsidP="002F0968">
      <w:pPr>
        <w:pStyle w:val="CommentText"/>
      </w:pPr>
      <w:r>
        <w:rPr>
          <w:rStyle w:val="CommentReference"/>
        </w:rPr>
        <w:annotationRef/>
      </w:r>
      <w:r>
        <w:t>Remove we when refering to what someone else did</w:t>
      </w:r>
    </w:p>
  </w:comment>
  <w:comment w:id="136" w:author="Jacob Lie" w:date="2022-04-10T15:37:00Z" w:initials="JL">
    <w:p w14:paraId="7D9A4860" w14:textId="691F95FB" w:rsidR="00BF60F9" w:rsidRDefault="00BF60F9" w:rsidP="00B8442E">
      <w:pPr>
        <w:pStyle w:val="CommentText"/>
      </w:pPr>
      <w:r>
        <w:rPr>
          <w:rStyle w:val="CommentReference"/>
        </w:rPr>
        <w:annotationRef/>
      </w:r>
      <w:r>
        <w:t>Try to downscale cell flask image instead of upscaling dose</w:t>
      </w:r>
    </w:p>
  </w:comment>
  <w:comment w:id="137" w:author="Jacob Lie" w:date="2022-04-14T17:29:00Z" w:initials="JL">
    <w:p w14:paraId="0CDFF515" w14:textId="77777777" w:rsidR="00A0141F" w:rsidRDefault="00A0141F" w:rsidP="00A0141F">
      <w:pPr>
        <w:pStyle w:val="CommentText"/>
      </w:pPr>
      <w:r>
        <w:rPr>
          <w:rStyle w:val="CommentReference"/>
        </w:rPr>
        <w:annotationRef/>
      </w:r>
      <w:r>
        <w:t>Dette virker ikke riktig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91F31E" w15:done="0"/>
  <w15:commentEx w15:paraId="5DEED120" w15:done="0"/>
  <w15:commentEx w15:paraId="528CC9A8" w15:done="0"/>
  <w15:commentEx w15:paraId="049E3AD8" w15:done="0"/>
  <w15:commentEx w15:paraId="0A164405" w15:done="0"/>
  <w15:commentEx w15:paraId="0046E501" w15:done="0"/>
  <w15:commentEx w15:paraId="02689FB7" w15:done="0"/>
  <w15:commentEx w15:paraId="36DCB1AF" w15:done="0"/>
  <w15:commentEx w15:paraId="4A59EAE1" w15:done="0"/>
  <w15:commentEx w15:paraId="64233327" w15:done="0"/>
  <w15:commentEx w15:paraId="17E4F33E" w15:done="0"/>
  <w15:commentEx w15:paraId="60125451" w15:done="0"/>
  <w15:commentEx w15:paraId="7D9A4860" w15:done="0"/>
  <w15:commentEx w15:paraId="0CDFF5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EB55D" w16cex:dateUtc="2022-03-30T08:54:00Z"/>
  <w16cex:commentExtensible w16cex:durableId="25EDBE69" w16cex:dateUtc="2022-03-29T15:20:00Z"/>
  <w16cex:commentExtensible w16cex:durableId="25F0068C" w16cex:dateUtc="2022-03-31T08:53:00Z"/>
  <w16cex:commentExtensible w16cex:durableId="25F04583" w16cex:dateUtc="2022-03-31T13:21:00Z"/>
  <w16cex:commentExtensible w16cex:durableId="25F5799C" w16cex:dateUtc="2022-04-04T12:05:00Z"/>
  <w16cex:commentExtensible w16cex:durableId="25F5855A" w16cex:dateUtc="2022-04-04T12:55:00Z"/>
  <w16cex:commentExtensible w16cex:durableId="2602D72D" w16cex:dateUtc="2022-04-14T15:23:00Z"/>
  <w16cex:commentExtensible w16cex:durableId="2607F7F8" w16cex:dateUtc="2022-04-18T12:45:00Z"/>
  <w16cex:commentExtensible w16cex:durableId="2608274E" w16cex:dateUtc="2022-04-18T16:07:00Z"/>
  <w16cex:commentExtensible w16cex:durableId="25F949A0" w16cex:dateUtc="2022-04-07T09:29:00Z"/>
  <w16cex:commentExtensible w16cex:durableId="26082764" w16cex:dateUtc="2022-04-18T16:07:00Z"/>
  <w16cex:commentExtensible w16cex:durableId="25F6A210" w16cex:dateUtc="2022-04-05T09:10:00Z"/>
  <w16cex:commentExtensible w16cex:durableId="25FD783A" w16cex:dateUtc="2022-04-10T13:37:00Z"/>
  <w16cex:commentExtensible w16cex:durableId="2602D86D" w16cex:dateUtc="2022-04-14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91F31E" w16cid:durableId="25EEB55D"/>
  <w16cid:commentId w16cid:paraId="5DEED120" w16cid:durableId="25EDBE69"/>
  <w16cid:commentId w16cid:paraId="528CC9A8" w16cid:durableId="25F0068C"/>
  <w16cid:commentId w16cid:paraId="049E3AD8" w16cid:durableId="25F04583"/>
  <w16cid:commentId w16cid:paraId="0A164405" w16cid:durableId="25F5799C"/>
  <w16cid:commentId w16cid:paraId="0046E501" w16cid:durableId="25F5855A"/>
  <w16cid:commentId w16cid:paraId="02689FB7" w16cid:durableId="2602D72D"/>
  <w16cid:commentId w16cid:paraId="36DCB1AF" w16cid:durableId="2607F7F8"/>
  <w16cid:commentId w16cid:paraId="4A59EAE1" w16cid:durableId="2608274E"/>
  <w16cid:commentId w16cid:paraId="64233327" w16cid:durableId="25F949A0"/>
  <w16cid:commentId w16cid:paraId="17E4F33E" w16cid:durableId="26082764"/>
  <w16cid:commentId w16cid:paraId="60125451" w16cid:durableId="25F6A210"/>
  <w16cid:commentId w16cid:paraId="7D9A4860" w16cid:durableId="25FD783A"/>
  <w16cid:commentId w16cid:paraId="0CDFF515" w16cid:durableId="2602D8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6D4D0" w14:textId="77777777" w:rsidR="00A338EF" w:rsidRDefault="00A338EF" w:rsidP="00D622F0">
      <w:pPr>
        <w:spacing w:after="0" w:line="240" w:lineRule="auto"/>
      </w:pPr>
      <w:r>
        <w:separator/>
      </w:r>
    </w:p>
  </w:endnote>
  <w:endnote w:type="continuationSeparator" w:id="0">
    <w:p w14:paraId="4286CA7D" w14:textId="77777777" w:rsidR="00A338EF" w:rsidRDefault="00A338EF"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E52FE" w14:textId="77777777" w:rsidR="00A338EF" w:rsidRDefault="00A338EF" w:rsidP="00D622F0">
      <w:pPr>
        <w:spacing w:after="0" w:line="240" w:lineRule="auto"/>
      </w:pPr>
      <w:r>
        <w:separator/>
      </w:r>
    </w:p>
  </w:footnote>
  <w:footnote w:type="continuationSeparator" w:id="0">
    <w:p w14:paraId="2EB31D53" w14:textId="77777777" w:rsidR="00A338EF" w:rsidRDefault="00A338EF"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D4C"/>
    <w:rsid w:val="0000189E"/>
    <w:rsid w:val="00001929"/>
    <w:rsid w:val="00001B68"/>
    <w:rsid w:val="00002138"/>
    <w:rsid w:val="000021DF"/>
    <w:rsid w:val="000029E5"/>
    <w:rsid w:val="00002B82"/>
    <w:rsid w:val="00002DF7"/>
    <w:rsid w:val="0000339F"/>
    <w:rsid w:val="000037D1"/>
    <w:rsid w:val="00003A73"/>
    <w:rsid w:val="00003B6C"/>
    <w:rsid w:val="000041C6"/>
    <w:rsid w:val="00004361"/>
    <w:rsid w:val="00004811"/>
    <w:rsid w:val="000049D7"/>
    <w:rsid w:val="00004CF1"/>
    <w:rsid w:val="00004DA4"/>
    <w:rsid w:val="00004DCB"/>
    <w:rsid w:val="00005891"/>
    <w:rsid w:val="000058B8"/>
    <w:rsid w:val="00005906"/>
    <w:rsid w:val="00005CEC"/>
    <w:rsid w:val="00005D7B"/>
    <w:rsid w:val="000061DF"/>
    <w:rsid w:val="000066A5"/>
    <w:rsid w:val="00006E44"/>
    <w:rsid w:val="00007196"/>
    <w:rsid w:val="00007309"/>
    <w:rsid w:val="00007C7A"/>
    <w:rsid w:val="00007E16"/>
    <w:rsid w:val="00010CED"/>
    <w:rsid w:val="000111A5"/>
    <w:rsid w:val="00011255"/>
    <w:rsid w:val="0001157E"/>
    <w:rsid w:val="00011916"/>
    <w:rsid w:val="00011AF2"/>
    <w:rsid w:val="00011BBD"/>
    <w:rsid w:val="00011FC1"/>
    <w:rsid w:val="00012214"/>
    <w:rsid w:val="000123BB"/>
    <w:rsid w:val="0001292B"/>
    <w:rsid w:val="00012A04"/>
    <w:rsid w:val="00012A7F"/>
    <w:rsid w:val="00012E76"/>
    <w:rsid w:val="000138A0"/>
    <w:rsid w:val="00013F35"/>
    <w:rsid w:val="0001487A"/>
    <w:rsid w:val="00014A49"/>
    <w:rsid w:val="00014FBA"/>
    <w:rsid w:val="0001580D"/>
    <w:rsid w:val="0001580E"/>
    <w:rsid w:val="00015984"/>
    <w:rsid w:val="00015AF6"/>
    <w:rsid w:val="00015B0B"/>
    <w:rsid w:val="00015B5E"/>
    <w:rsid w:val="00015BFC"/>
    <w:rsid w:val="00015C67"/>
    <w:rsid w:val="00015D0F"/>
    <w:rsid w:val="0001624E"/>
    <w:rsid w:val="000163F8"/>
    <w:rsid w:val="00016955"/>
    <w:rsid w:val="00016A56"/>
    <w:rsid w:val="000170B5"/>
    <w:rsid w:val="00017248"/>
    <w:rsid w:val="000173EC"/>
    <w:rsid w:val="000178C7"/>
    <w:rsid w:val="00017C1D"/>
    <w:rsid w:val="0002009D"/>
    <w:rsid w:val="000200F5"/>
    <w:rsid w:val="00020B40"/>
    <w:rsid w:val="00020E1B"/>
    <w:rsid w:val="0002115C"/>
    <w:rsid w:val="00021763"/>
    <w:rsid w:val="00021F68"/>
    <w:rsid w:val="00021F96"/>
    <w:rsid w:val="00022244"/>
    <w:rsid w:val="000227CF"/>
    <w:rsid w:val="00022F2E"/>
    <w:rsid w:val="00023079"/>
    <w:rsid w:val="00023A0D"/>
    <w:rsid w:val="0002478A"/>
    <w:rsid w:val="0002494B"/>
    <w:rsid w:val="00024EAE"/>
    <w:rsid w:val="00025058"/>
    <w:rsid w:val="0002516D"/>
    <w:rsid w:val="00025485"/>
    <w:rsid w:val="000254F5"/>
    <w:rsid w:val="00026D1E"/>
    <w:rsid w:val="000270CE"/>
    <w:rsid w:val="000273B5"/>
    <w:rsid w:val="00027443"/>
    <w:rsid w:val="0002757E"/>
    <w:rsid w:val="0002763E"/>
    <w:rsid w:val="00027BD8"/>
    <w:rsid w:val="00027D70"/>
    <w:rsid w:val="00027FBB"/>
    <w:rsid w:val="0003080B"/>
    <w:rsid w:val="00030BCD"/>
    <w:rsid w:val="00030ECD"/>
    <w:rsid w:val="000313DB"/>
    <w:rsid w:val="00031648"/>
    <w:rsid w:val="00031B16"/>
    <w:rsid w:val="00031E4E"/>
    <w:rsid w:val="00031E66"/>
    <w:rsid w:val="00032276"/>
    <w:rsid w:val="00032418"/>
    <w:rsid w:val="000327A8"/>
    <w:rsid w:val="00032BAC"/>
    <w:rsid w:val="00032C40"/>
    <w:rsid w:val="00032C61"/>
    <w:rsid w:val="00032C8F"/>
    <w:rsid w:val="000336A7"/>
    <w:rsid w:val="00033723"/>
    <w:rsid w:val="000341AC"/>
    <w:rsid w:val="0003451F"/>
    <w:rsid w:val="00034B38"/>
    <w:rsid w:val="000355B1"/>
    <w:rsid w:val="000357F4"/>
    <w:rsid w:val="0003633F"/>
    <w:rsid w:val="000366F1"/>
    <w:rsid w:val="00036A2B"/>
    <w:rsid w:val="00036C9C"/>
    <w:rsid w:val="0003709D"/>
    <w:rsid w:val="00037373"/>
    <w:rsid w:val="00037EDF"/>
    <w:rsid w:val="00037F6C"/>
    <w:rsid w:val="00037FA3"/>
    <w:rsid w:val="00040A70"/>
    <w:rsid w:val="00040B08"/>
    <w:rsid w:val="00040B29"/>
    <w:rsid w:val="00040D4F"/>
    <w:rsid w:val="0004120C"/>
    <w:rsid w:val="0004128C"/>
    <w:rsid w:val="000418F1"/>
    <w:rsid w:val="00041C17"/>
    <w:rsid w:val="00042336"/>
    <w:rsid w:val="000424AE"/>
    <w:rsid w:val="00042647"/>
    <w:rsid w:val="00042A34"/>
    <w:rsid w:val="00042C02"/>
    <w:rsid w:val="00042CC2"/>
    <w:rsid w:val="00042CDC"/>
    <w:rsid w:val="00042FB7"/>
    <w:rsid w:val="0004301E"/>
    <w:rsid w:val="0004307B"/>
    <w:rsid w:val="00043881"/>
    <w:rsid w:val="000439DE"/>
    <w:rsid w:val="00044386"/>
    <w:rsid w:val="00044851"/>
    <w:rsid w:val="000448A2"/>
    <w:rsid w:val="00044D58"/>
    <w:rsid w:val="00045921"/>
    <w:rsid w:val="0004633D"/>
    <w:rsid w:val="00046D20"/>
    <w:rsid w:val="00047189"/>
    <w:rsid w:val="000479E8"/>
    <w:rsid w:val="00050359"/>
    <w:rsid w:val="000503D5"/>
    <w:rsid w:val="000503DA"/>
    <w:rsid w:val="000503FE"/>
    <w:rsid w:val="00050B4E"/>
    <w:rsid w:val="00050E10"/>
    <w:rsid w:val="00050E46"/>
    <w:rsid w:val="000510A2"/>
    <w:rsid w:val="000514FD"/>
    <w:rsid w:val="000515E3"/>
    <w:rsid w:val="00051F4E"/>
    <w:rsid w:val="00052090"/>
    <w:rsid w:val="00052955"/>
    <w:rsid w:val="00052AF5"/>
    <w:rsid w:val="00052D8D"/>
    <w:rsid w:val="000539E6"/>
    <w:rsid w:val="00053F4D"/>
    <w:rsid w:val="00054969"/>
    <w:rsid w:val="00054AB2"/>
    <w:rsid w:val="00055037"/>
    <w:rsid w:val="0005519E"/>
    <w:rsid w:val="0005541E"/>
    <w:rsid w:val="0005573E"/>
    <w:rsid w:val="000562D4"/>
    <w:rsid w:val="000565F9"/>
    <w:rsid w:val="00056683"/>
    <w:rsid w:val="00056B65"/>
    <w:rsid w:val="00056C83"/>
    <w:rsid w:val="00056CE5"/>
    <w:rsid w:val="000574FA"/>
    <w:rsid w:val="0005753E"/>
    <w:rsid w:val="00057B4D"/>
    <w:rsid w:val="00060AA8"/>
    <w:rsid w:val="00060DA1"/>
    <w:rsid w:val="00060F12"/>
    <w:rsid w:val="000616CC"/>
    <w:rsid w:val="0006182D"/>
    <w:rsid w:val="00061884"/>
    <w:rsid w:val="00061F73"/>
    <w:rsid w:val="00062B93"/>
    <w:rsid w:val="00062DF8"/>
    <w:rsid w:val="00063286"/>
    <w:rsid w:val="00063391"/>
    <w:rsid w:val="000639B3"/>
    <w:rsid w:val="00063CD1"/>
    <w:rsid w:val="00064117"/>
    <w:rsid w:val="000643F6"/>
    <w:rsid w:val="0006488C"/>
    <w:rsid w:val="00064A4F"/>
    <w:rsid w:val="0006513C"/>
    <w:rsid w:val="000662A2"/>
    <w:rsid w:val="000663DA"/>
    <w:rsid w:val="00066561"/>
    <w:rsid w:val="00067C15"/>
    <w:rsid w:val="00067C96"/>
    <w:rsid w:val="00067F91"/>
    <w:rsid w:val="00070C83"/>
    <w:rsid w:val="000710D1"/>
    <w:rsid w:val="000718FE"/>
    <w:rsid w:val="00072169"/>
    <w:rsid w:val="000726C6"/>
    <w:rsid w:val="00072793"/>
    <w:rsid w:val="00073040"/>
    <w:rsid w:val="0007333B"/>
    <w:rsid w:val="00073890"/>
    <w:rsid w:val="00073B55"/>
    <w:rsid w:val="00073BD7"/>
    <w:rsid w:val="00073FA5"/>
    <w:rsid w:val="00073FC9"/>
    <w:rsid w:val="000748EB"/>
    <w:rsid w:val="00074AE7"/>
    <w:rsid w:val="00074C86"/>
    <w:rsid w:val="00074FF7"/>
    <w:rsid w:val="00075239"/>
    <w:rsid w:val="00075483"/>
    <w:rsid w:val="0007571F"/>
    <w:rsid w:val="00075A70"/>
    <w:rsid w:val="00075C16"/>
    <w:rsid w:val="00076395"/>
    <w:rsid w:val="00076CC7"/>
    <w:rsid w:val="0007702C"/>
    <w:rsid w:val="000772C1"/>
    <w:rsid w:val="00080EFB"/>
    <w:rsid w:val="00081436"/>
    <w:rsid w:val="000814F5"/>
    <w:rsid w:val="00081583"/>
    <w:rsid w:val="000819D3"/>
    <w:rsid w:val="00081C6A"/>
    <w:rsid w:val="000821D2"/>
    <w:rsid w:val="000825D0"/>
    <w:rsid w:val="000827DA"/>
    <w:rsid w:val="00082A02"/>
    <w:rsid w:val="000837A5"/>
    <w:rsid w:val="0008412C"/>
    <w:rsid w:val="00084C27"/>
    <w:rsid w:val="00084FF9"/>
    <w:rsid w:val="000852EC"/>
    <w:rsid w:val="00085412"/>
    <w:rsid w:val="00086898"/>
    <w:rsid w:val="000869C1"/>
    <w:rsid w:val="00086A6E"/>
    <w:rsid w:val="00086AC6"/>
    <w:rsid w:val="00086E4A"/>
    <w:rsid w:val="00087413"/>
    <w:rsid w:val="000879F3"/>
    <w:rsid w:val="0009031B"/>
    <w:rsid w:val="000905C6"/>
    <w:rsid w:val="00090B34"/>
    <w:rsid w:val="00090C2E"/>
    <w:rsid w:val="00090CC1"/>
    <w:rsid w:val="00091398"/>
    <w:rsid w:val="00091607"/>
    <w:rsid w:val="0009199D"/>
    <w:rsid w:val="000927EE"/>
    <w:rsid w:val="00092BEE"/>
    <w:rsid w:val="00092F90"/>
    <w:rsid w:val="000930CF"/>
    <w:rsid w:val="000933BB"/>
    <w:rsid w:val="000936B1"/>
    <w:rsid w:val="000939A9"/>
    <w:rsid w:val="00093D42"/>
    <w:rsid w:val="00093FE9"/>
    <w:rsid w:val="00094106"/>
    <w:rsid w:val="000942D9"/>
    <w:rsid w:val="000943F4"/>
    <w:rsid w:val="00095532"/>
    <w:rsid w:val="000955A6"/>
    <w:rsid w:val="000955D0"/>
    <w:rsid w:val="000959B6"/>
    <w:rsid w:val="00095BEE"/>
    <w:rsid w:val="00095E53"/>
    <w:rsid w:val="000960BC"/>
    <w:rsid w:val="00096327"/>
    <w:rsid w:val="0009697C"/>
    <w:rsid w:val="00096E3F"/>
    <w:rsid w:val="00096EDB"/>
    <w:rsid w:val="00096FE2"/>
    <w:rsid w:val="0009729F"/>
    <w:rsid w:val="000977B8"/>
    <w:rsid w:val="000A058F"/>
    <w:rsid w:val="000A07E6"/>
    <w:rsid w:val="000A0861"/>
    <w:rsid w:val="000A127C"/>
    <w:rsid w:val="000A1BC0"/>
    <w:rsid w:val="000A1CC3"/>
    <w:rsid w:val="000A229A"/>
    <w:rsid w:val="000A2C41"/>
    <w:rsid w:val="000A2CE5"/>
    <w:rsid w:val="000A33FC"/>
    <w:rsid w:val="000A362E"/>
    <w:rsid w:val="000A3B8E"/>
    <w:rsid w:val="000A4193"/>
    <w:rsid w:val="000A471F"/>
    <w:rsid w:val="000A48FF"/>
    <w:rsid w:val="000A4CEE"/>
    <w:rsid w:val="000A54EF"/>
    <w:rsid w:val="000A59B2"/>
    <w:rsid w:val="000A5C78"/>
    <w:rsid w:val="000A67DB"/>
    <w:rsid w:val="000A6E9C"/>
    <w:rsid w:val="000A7401"/>
    <w:rsid w:val="000A741B"/>
    <w:rsid w:val="000A745B"/>
    <w:rsid w:val="000A7489"/>
    <w:rsid w:val="000A7604"/>
    <w:rsid w:val="000A7C30"/>
    <w:rsid w:val="000A7D38"/>
    <w:rsid w:val="000A7F5B"/>
    <w:rsid w:val="000B004B"/>
    <w:rsid w:val="000B02A9"/>
    <w:rsid w:val="000B07D9"/>
    <w:rsid w:val="000B153E"/>
    <w:rsid w:val="000B1A09"/>
    <w:rsid w:val="000B1A20"/>
    <w:rsid w:val="000B1A2B"/>
    <w:rsid w:val="000B1D62"/>
    <w:rsid w:val="000B2978"/>
    <w:rsid w:val="000B2BA7"/>
    <w:rsid w:val="000B2E23"/>
    <w:rsid w:val="000B3BF2"/>
    <w:rsid w:val="000B3CC1"/>
    <w:rsid w:val="000B3FA8"/>
    <w:rsid w:val="000B43A2"/>
    <w:rsid w:val="000B4A1C"/>
    <w:rsid w:val="000B4D3E"/>
    <w:rsid w:val="000B5286"/>
    <w:rsid w:val="000B56C7"/>
    <w:rsid w:val="000B5B15"/>
    <w:rsid w:val="000B6F79"/>
    <w:rsid w:val="000B6FAE"/>
    <w:rsid w:val="000B72C1"/>
    <w:rsid w:val="000B79AC"/>
    <w:rsid w:val="000B7B67"/>
    <w:rsid w:val="000B7B7D"/>
    <w:rsid w:val="000B7D1F"/>
    <w:rsid w:val="000C0608"/>
    <w:rsid w:val="000C08B2"/>
    <w:rsid w:val="000C1D35"/>
    <w:rsid w:val="000C2351"/>
    <w:rsid w:val="000C25D7"/>
    <w:rsid w:val="000C2624"/>
    <w:rsid w:val="000C2810"/>
    <w:rsid w:val="000C3C04"/>
    <w:rsid w:val="000C4173"/>
    <w:rsid w:val="000C4EAF"/>
    <w:rsid w:val="000C51CC"/>
    <w:rsid w:val="000C52B1"/>
    <w:rsid w:val="000C5C9B"/>
    <w:rsid w:val="000C65E2"/>
    <w:rsid w:val="000C68C0"/>
    <w:rsid w:val="000C6CAD"/>
    <w:rsid w:val="000C6F82"/>
    <w:rsid w:val="000C7056"/>
    <w:rsid w:val="000C751A"/>
    <w:rsid w:val="000C759F"/>
    <w:rsid w:val="000C75E7"/>
    <w:rsid w:val="000C7630"/>
    <w:rsid w:val="000C7B97"/>
    <w:rsid w:val="000C7D83"/>
    <w:rsid w:val="000D0707"/>
    <w:rsid w:val="000D0D85"/>
    <w:rsid w:val="000D1067"/>
    <w:rsid w:val="000D10E7"/>
    <w:rsid w:val="000D154F"/>
    <w:rsid w:val="000D16A7"/>
    <w:rsid w:val="000D20A0"/>
    <w:rsid w:val="000D2129"/>
    <w:rsid w:val="000D22C3"/>
    <w:rsid w:val="000D22E4"/>
    <w:rsid w:val="000D234B"/>
    <w:rsid w:val="000D2657"/>
    <w:rsid w:val="000D2704"/>
    <w:rsid w:val="000D2BC0"/>
    <w:rsid w:val="000D2C1E"/>
    <w:rsid w:val="000D2DE2"/>
    <w:rsid w:val="000D2E91"/>
    <w:rsid w:val="000D384A"/>
    <w:rsid w:val="000D3CF3"/>
    <w:rsid w:val="000D4548"/>
    <w:rsid w:val="000D4622"/>
    <w:rsid w:val="000D466F"/>
    <w:rsid w:val="000D47B6"/>
    <w:rsid w:val="000D4D9A"/>
    <w:rsid w:val="000D58D6"/>
    <w:rsid w:val="000D60A3"/>
    <w:rsid w:val="000D66A9"/>
    <w:rsid w:val="000D679F"/>
    <w:rsid w:val="000D6BD5"/>
    <w:rsid w:val="000D6F66"/>
    <w:rsid w:val="000D7EB1"/>
    <w:rsid w:val="000E007D"/>
    <w:rsid w:val="000E02D6"/>
    <w:rsid w:val="000E02D9"/>
    <w:rsid w:val="000E0626"/>
    <w:rsid w:val="000E085E"/>
    <w:rsid w:val="000E09E0"/>
    <w:rsid w:val="000E0A3A"/>
    <w:rsid w:val="000E0C0A"/>
    <w:rsid w:val="000E1227"/>
    <w:rsid w:val="000E168B"/>
    <w:rsid w:val="000E19EF"/>
    <w:rsid w:val="000E1E79"/>
    <w:rsid w:val="000E2537"/>
    <w:rsid w:val="000E2646"/>
    <w:rsid w:val="000E27B3"/>
    <w:rsid w:val="000E2A92"/>
    <w:rsid w:val="000E3559"/>
    <w:rsid w:val="000E35BA"/>
    <w:rsid w:val="000E3907"/>
    <w:rsid w:val="000E3B90"/>
    <w:rsid w:val="000E3D7B"/>
    <w:rsid w:val="000E44B8"/>
    <w:rsid w:val="000E4744"/>
    <w:rsid w:val="000E47D7"/>
    <w:rsid w:val="000E4A35"/>
    <w:rsid w:val="000E551F"/>
    <w:rsid w:val="000E5725"/>
    <w:rsid w:val="000E6730"/>
    <w:rsid w:val="000E72FE"/>
    <w:rsid w:val="000E756A"/>
    <w:rsid w:val="000E7655"/>
    <w:rsid w:val="000E7A0D"/>
    <w:rsid w:val="000E7EDD"/>
    <w:rsid w:val="000F02A1"/>
    <w:rsid w:val="000F0CF8"/>
    <w:rsid w:val="000F14A0"/>
    <w:rsid w:val="000F242A"/>
    <w:rsid w:val="000F268C"/>
    <w:rsid w:val="000F26FC"/>
    <w:rsid w:val="000F2BAB"/>
    <w:rsid w:val="000F2D30"/>
    <w:rsid w:val="000F2E2F"/>
    <w:rsid w:val="000F35F9"/>
    <w:rsid w:val="000F4185"/>
    <w:rsid w:val="000F41B1"/>
    <w:rsid w:val="000F43F1"/>
    <w:rsid w:val="000F4796"/>
    <w:rsid w:val="000F49FB"/>
    <w:rsid w:val="000F5274"/>
    <w:rsid w:val="000F52C0"/>
    <w:rsid w:val="000F583C"/>
    <w:rsid w:val="000F5920"/>
    <w:rsid w:val="000F5C75"/>
    <w:rsid w:val="000F5D28"/>
    <w:rsid w:val="000F659F"/>
    <w:rsid w:val="000F664E"/>
    <w:rsid w:val="000F6F19"/>
    <w:rsid w:val="000F749A"/>
    <w:rsid w:val="000F78A2"/>
    <w:rsid w:val="000F7D28"/>
    <w:rsid w:val="000F7D56"/>
    <w:rsid w:val="001003EA"/>
    <w:rsid w:val="00100642"/>
    <w:rsid w:val="00100935"/>
    <w:rsid w:val="00100A87"/>
    <w:rsid w:val="00101984"/>
    <w:rsid w:val="00102052"/>
    <w:rsid w:val="00102162"/>
    <w:rsid w:val="00102243"/>
    <w:rsid w:val="00102789"/>
    <w:rsid w:val="001028C1"/>
    <w:rsid w:val="00102B67"/>
    <w:rsid w:val="0010302C"/>
    <w:rsid w:val="00103627"/>
    <w:rsid w:val="001036DE"/>
    <w:rsid w:val="0010383F"/>
    <w:rsid w:val="00103B47"/>
    <w:rsid w:val="00103BB4"/>
    <w:rsid w:val="00103BDB"/>
    <w:rsid w:val="00103D73"/>
    <w:rsid w:val="00104878"/>
    <w:rsid w:val="00104A8C"/>
    <w:rsid w:val="0010507F"/>
    <w:rsid w:val="001059B2"/>
    <w:rsid w:val="00105C90"/>
    <w:rsid w:val="00105F09"/>
    <w:rsid w:val="00106252"/>
    <w:rsid w:val="001063E6"/>
    <w:rsid w:val="00106711"/>
    <w:rsid w:val="001069B7"/>
    <w:rsid w:val="00106CE3"/>
    <w:rsid w:val="00106EE6"/>
    <w:rsid w:val="00106FD3"/>
    <w:rsid w:val="00107721"/>
    <w:rsid w:val="00107C3C"/>
    <w:rsid w:val="00107C96"/>
    <w:rsid w:val="00110797"/>
    <w:rsid w:val="00110CB9"/>
    <w:rsid w:val="00111698"/>
    <w:rsid w:val="0011169B"/>
    <w:rsid w:val="001117BB"/>
    <w:rsid w:val="001117D5"/>
    <w:rsid w:val="0011214C"/>
    <w:rsid w:val="0011241A"/>
    <w:rsid w:val="00112619"/>
    <w:rsid w:val="001129ED"/>
    <w:rsid w:val="00112C74"/>
    <w:rsid w:val="00112E29"/>
    <w:rsid w:val="00113742"/>
    <w:rsid w:val="00113956"/>
    <w:rsid w:val="00113C53"/>
    <w:rsid w:val="00113EF7"/>
    <w:rsid w:val="00113EFA"/>
    <w:rsid w:val="00114278"/>
    <w:rsid w:val="00114303"/>
    <w:rsid w:val="0011455F"/>
    <w:rsid w:val="0011466B"/>
    <w:rsid w:val="001146E0"/>
    <w:rsid w:val="0011479E"/>
    <w:rsid w:val="00114F88"/>
    <w:rsid w:val="00114FDB"/>
    <w:rsid w:val="0011558D"/>
    <w:rsid w:val="001160BE"/>
    <w:rsid w:val="001165AA"/>
    <w:rsid w:val="00116A78"/>
    <w:rsid w:val="00117450"/>
    <w:rsid w:val="00117B53"/>
    <w:rsid w:val="00117BAD"/>
    <w:rsid w:val="00117BF9"/>
    <w:rsid w:val="00117C46"/>
    <w:rsid w:val="00117E19"/>
    <w:rsid w:val="001204E8"/>
    <w:rsid w:val="00120B90"/>
    <w:rsid w:val="00120D78"/>
    <w:rsid w:val="0012121C"/>
    <w:rsid w:val="001212F7"/>
    <w:rsid w:val="00121361"/>
    <w:rsid w:val="00122469"/>
    <w:rsid w:val="00122C33"/>
    <w:rsid w:val="00123272"/>
    <w:rsid w:val="001232A8"/>
    <w:rsid w:val="001232F7"/>
    <w:rsid w:val="00123699"/>
    <w:rsid w:val="00123CA4"/>
    <w:rsid w:val="00124146"/>
    <w:rsid w:val="0012416E"/>
    <w:rsid w:val="00124255"/>
    <w:rsid w:val="001242DC"/>
    <w:rsid w:val="0012432A"/>
    <w:rsid w:val="0012456A"/>
    <w:rsid w:val="001245C3"/>
    <w:rsid w:val="0012477F"/>
    <w:rsid w:val="001248B3"/>
    <w:rsid w:val="001248F2"/>
    <w:rsid w:val="001250F0"/>
    <w:rsid w:val="001251A9"/>
    <w:rsid w:val="0012566B"/>
    <w:rsid w:val="0012589B"/>
    <w:rsid w:val="00125957"/>
    <w:rsid w:val="00125ACA"/>
    <w:rsid w:val="00125B7B"/>
    <w:rsid w:val="0012669C"/>
    <w:rsid w:val="00126E13"/>
    <w:rsid w:val="0012720D"/>
    <w:rsid w:val="00127722"/>
    <w:rsid w:val="00127DB3"/>
    <w:rsid w:val="00127FB1"/>
    <w:rsid w:val="00130083"/>
    <w:rsid w:val="00130322"/>
    <w:rsid w:val="001305A4"/>
    <w:rsid w:val="00130CD1"/>
    <w:rsid w:val="00131317"/>
    <w:rsid w:val="001314EF"/>
    <w:rsid w:val="00131E49"/>
    <w:rsid w:val="00131F49"/>
    <w:rsid w:val="00132334"/>
    <w:rsid w:val="0013287B"/>
    <w:rsid w:val="00133283"/>
    <w:rsid w:val="00133C11"/>
    <w:rsid w:val="0013405B"/>
    <w:rsid w:val="0013451F"/>
    <w:rsid w:val="0013478F"/>
    <w:rsid w:val="00134904"/>
    <w:rsid w:val="0013545F"/>
    <w:rsid w:val="00135756"/>
    <w:rsid w:val="00135B99"/>
    <w:rsid w:val="00135BD7"/>
    <w:rsid w:val="00135E55"/>
    <w:rsid w:val="00136182"/>
    <w:rsid w:val="00136782"/>
    <w:rsid w:val="00136B6C"/>
    <w:rsid w:val="00136C56"/>
    <w:rsid w:val="00137005"/>
    <w:rsid w:val="0013703D"/>
    <w:rsid w:val="0013710E"/>
    <w:rsid w:val="001372A6"/>
    <w:rsid w:val="00137514"/>
    <w:rsid w:val="00137D23"/>
    <w:rsid w:val="00137E5A"/>
    <w:rsid w:val="00140216"/>
    <w:rsid w:val="001403FB"/>
    <w:rsid w:val="00140437"/>
    <w:rsid w:val="0014069A"/>
    <w:rsid w:val="00140A82"/>
    <w:rsid w:val="00140E02"/>
    <w:rsid w:val="00141024"/>
    <w:rsid w:val="00141276"/>
    <w:rsid w:val="001416D2"/>
    <w:rsid w:val="00141FE0"/>
    <w:rsid w:val="001420F6"/>
    <w:rsid w:val="0014294A"/>
    <w:rsid w:val="00142B68"/>
    <w:rsid w:val="00143211"/>
    <w:rsid w:val="00143268"/>
    <w:rsid w:val="00143509"/>
    <w:rsid w:val="00143653"/>
    <w:rsid w:val="00143712"/>
    <w:rsid w:val="001439AD"/>
    <w:rsid w:val="001439D4"/>
    <w:rsid w:val="00143AF1"/>
    <w:rsid w:val="00143F9B"/>
    <w:rsid w:val="001440A9"/>
    <w:rsid w:val="0014492B"/>
    <w:rsid w:val="00144E7B"/>
    <w:rsid w:val="00144E93"/>
    <w:rsid w:val="00145097"/>
    <w:rsid w:val="0014547F"/>
    <w:rsid w:val="001455FC"/>
    <w:rsid w:val="00146126"/>
    <w:rsid w:val="001461E2"/>
    <w:rsid w:val="00146783"/>
    <w:rsid w:val="00146BA0"/>
    <w:rsid w:val="00146EFE"/>
    <w:rsid w:val="00147001"/>
    <w:rsid w:val="001470D8"/>
    <w:rsid w:val="00147220"/>
    <w:rsid w:val="00147418"/>
    <w:rsid w:val="001475BA"/>
    <w:rsid w:val="0014789C"/>
    <w:rsid w:val="001478AE"/>
    <w:rsid w:val="0014792A"/>
    <w:rsid w:val="00147ECA"/>
    <w:rsid w:val="00147FBF"/>
    <w:rsid w:val="001507A2"/>
    <w:rsid w:val="00150BE2"/>
    <w:rsid w:val="001511D6"/>
    <w:rsid w:val="001513CA"/>
    <w:rsid w:val="00151584"/>
    <w:rsid w:val="00151639"/>
    <w:rsid w:val="0015183F"/>
    <w:rsid w:val="00151E79"/>
    <w:rsid w:val="001523AE"/>
    <w:rsid w:val="00152C2D"/>
    <w:rsid w:val="00152C50"/>
    <w:rsid w:val="00152DEF"/>
    <w:rsid w:val="001531D4"/>
    <w:rsid w:val="0015334E"/>
    <w:rsid w:val="00153B37"/>
    <w:rsid w:val="00153E39"/>
    <w:rsid w:val="00153FAF"/>
    <w:rsid w:val="001544AE"/>
    <w:rsid w:val="00154846"/>
    <w:rsid w:val="001549B7"/>
    <w:rsid w:val="00155103"/>
    <w:rsid w:val="0015531C"/>
    <w:rsid w:val="0015533E"/>
    <w:rsid w:val="00155C19"/>
    <w:rsid w:val="00155FBC"/>
    <w:rsid w:val="00156757"/>
    <w:rsid w:val="00156B55"/>
    <w:rsid w:val="0015718C"/>
    <w:rsid w:val="001575C7"/>
    <w:rsid w:val="0015786A"/>
    <w:rsid w:val="001578F0"/>
    <w:rsid w:val="00160CCD"/>
    <w:rsid w:val="00160F05"/>
    <w:rsid w:val="0016188B"/>
    <w:rsid w:val="0016197F"/>
    <w:rsid w:val="00161A14"/>
    <w:rsid w:val="00161F00"/>
    <w:rsid w:val="00161F25"/>
    <w:rsid w:val="001624D4"/>
    <w:rsid w:val="00162721"/>
    <w:rsid w:val="00163190"/>
    <w:rsid w:val="001631C7"/>
    <w:rsid w:val="00163904"/>
    <w:rsid w:val="001646DF"/>
    <w:rsid w:val="001648A4"/>
    <w:rsid w:val="00164D33"/>
    <w:rsid w:val="00165490"/>
    <w:rsid w:val="00165546"/>
    <w:rsid w:val="00165905"/>
    <w:rsid w:val="00165DDC"/>
    <w:rsid w:val="001665A2"/>
    <w:rsid w:val="00166D8C"/>
    <w:rsid w:val="00166E4B"/>
    <w:rsid w:val="00167488"/>
    <w:rsid w:val="001676D0"/>
    <w:rsid w:val="00167912"/>
    <w:rsid w:val="00167B18"/>
    <w:rsid w:val="00167E7C"/>
    <w:rsid w:val="001703A0"/>
    <w:rsid w:val="00170CD1"/>
    <w:rsid w:val="00171735"/>
    <w:rsid w:val="00171759"/>
    <w:rsid w:val="001718D6"/>
    <w:rsid w:val="00171DDE"/>
    <w:rsid w:val="00171E1B"/>
    <w:rsid w:val="0017239C"/>
    <w:rsid w:val="00172D4C"/>
    <w:rsid w:val="00172DFE"/>
    <w:rsid w:val="00173651"/>
    <w:rsid w:val="00174096"/>
    <w:rsid w:val="001746B8"/>
    <w:rsid w:val="00174996"/>
    <w:rsid w:val="0017587E"/>
    <w:rsid w:val="00176248"/>
    <w:rsid w:val="0017656D"/>
    <w:rsid w:val="001769D1"/>
    <w:rsid w:val="001769E1"/>
    <w:rsid w:val="00177319"/>
    <w:rsid w:val="0017787D"/>
    <w:rsid w:val="001779FB"/>
    <w:rsid w:val="00180A89"/>
    <w:rsid w:val="00180B57"/>
    <w:rsid w:val="00181535"/>
    <w:rsid w:val="00181544"/>
    <w:rsid w:val="001815AF"/>
    <w:rsid w:val="001818DB"/>
    <w:rsid w:val="00181A18"/>
    <w:rsid w:val="00181B87"/>
    <w:rsid w:val="00181CE4"/>
    <w:rsid w:val="00182156"/>
    <w:rsid w:val="00182233"/>
    <w:rsid w:val="00182AA7"/>
    <w:rsid w:val="00182C9C"/>
    <w:rsid w:val="0018325E"/>
    <w:rsid w:val="00183831"/>
    <w:rsid w:val="00183872"/>
    <w:rsid w:val="00183894"/>
    <w:rsid w:val="00183906"/>
    <w:rsid w:val="0018391D"/>
    <w:rsid w:val="001839A4"/>
    <w:rsid w:val="00183C7E"/>
    <w:rsid w:val="00184528"/>
    <w:rsid w:val="00184FFE"/>
    <w:rsid w:val="001854B9"/>
    <w:rsid w:val="00185CEA"/>
    <w:rsid w:val="00185E5E"/>
    <w:rsid w:val="001860A9"/>
    <w:rsid w:val="0018621C"/>
    <w:rsid w:val="0018652A"/>
    <w:rsid w:val="00186ED9"/>
    <w:rsid w:val="00187109"/>
    <w:rsid w:val="0018710E"/>
    <w:rsid w:val="00187698"/>
    <w:rsid w:val="00187A2D"/>
    <w:rsid w:val="00190685"/>
    <w:rsid w:val="00190B73"/>
    <w:rsid w:val="00190BE1"/>
    <w:rsid w:val="00191139"/>
    <w:rsid w:val="00191C33"/>
    <w:rsid w:val="00191F22"/>
    <w:rsid w:val="001921C4"/>
    <w:rsid w:val="00192638"/>
    <w:rsid w:val="001929C2"/>
    <w:rsid w:val="00192A22"/>
    <w:rsid w:val="00192A4A"/>
    <w:rsid w:val="00192B8E"/>
    <w:rsid w:val="00192C18"/>
    <w:rsid w:val="00192CE7"/>
    <w:rsid w:val="00192D19"/>
    <w:rsid w:val="001930B7"/>
    <w:rsid w:val="00193737"/>
    <w:rsid w:val="0019460A"/>
    <w:rsid w:val="00194F3E"/>
    <w:rsid w:val="001950F6"/>
    <w:rsid w:val="001953F6"/>
    <w:rsid w:val="0019546B"/>
    <w:rsid w:val="001956F9"/>
    <w:rsid w:val="00196037"/>
    <w:rsid w:val="00196053"/>
    <w:rsid w:val="001962D9"/>
    <w:rsid w:val="001962F0"/>
    <w:rsid w:val="00196363"/>
    <w:rsid w:val="00196530"/>
    <w:rsid w:val="001974BC"/>
    <w:rsid w:val="001A04AA"/>
    <w:rsid w:val="001A0752"/>
    <w:rsid w:val="001A1201"/>
    <w:rsid w:val="001A12B8"/>
    <w:rsid w:val="001A139B"/>
    <w:rsid w:val="001A19EB"/>
    <w:rsid w:val="001A1AED"/>
    <w:rsid w:val="001A1B8E"/>
    <w:rsid w:val="001A1B9D"/>
    <w:rsid w:val="001A1C49"/>
    <w:rsid w:val="001A1CAA"/>
    <w:rsid w:val="001A1CC4"/>
    <w:rsid w:val="001A1EAA"/>
    <w:rsid w:val="001A225F"/>
    <w:rsid w:val="001A23CF"/>
    <w:rsid w:val="001A2596"/>
    <w:rsid w:val="001A292D"/>
    <w:rsid w:val="001A2E13"/>
    <w:rsid w:val="001A2F41"/>
    <w:rsid w:val="001A3781"/>
    <w:rsid w:val="001A39EA"/>
    <w:rsid w:val="001A3FCE"/>
    <w:rsid w:val="001A42A5"/>
    <w:rsid w:val="001A485B"/>
    <w:rsid w:val="001A50AF"/>
    <w:rsid w:val="001A57A8"/>
    <w:rsid w:val="001A5C0B"/>
    <w:rsid w:val="001A5EB3"/>
    <w:rsid w:val="001A621A"/>
    <w:rsid w:val="001A661D"/>
    <w:rsid w:val="001A67DD"/>
    <w:rsid w:val="001A6CDA"/>
    <w:rsid w:val="001A6CE3"/>
    <w:rsid w:val="001A6D5A"/>
    <w:rsid w:val="001A6E88"/>
    <w:rsid w:val="001A6F6F"/>
    <w:rsid w:val="001A6F9A"/>
    <w:rsid w:val="001A71D0"/>
    <w:rsid w:val="001A722E"/>
    <w:rsid w:val="001A75B9"/>
    <w:rsid w:val="001A7703"/>
    <w:rsid w:val="001A7F10"/>
    <w:rsid w:val="001A7F1F"/>
    <w:rsid w:val="001B0501"/>
    <w:rsid w:val="001B1340"/>
    <w:rsid w:val="001B1425"/>
    <w:rsid w:val="001B1826"/>
    <w:rsid w:val="001B1AEF"/>
    <w:rsid w:val="001B24BD"/>
    <w:rsid w:val="001B272E"/>
    <w:rsid w:val="001B2FD2"/>
    <w:rsid w:val="001B3419"/>
    <w:rsid w:val="001B3848"/>
    <w:rsid w:val="001B3A95"/>
    <w:rsid w:val="001B3AED"/>
    <w:rsid w:val="001B3D33"/>
    <w:rsid w:val="001B41B6"/>
    <w:rsid w:val="001B424A"/>
    <w:rsid w:val="001B424E"/>
    <w:rsid w:val="001B434D"/>
    <w:rsid w:val="001B4CD3"/>
    <w:rsid w:val="001B506B"/>
    <w:rsid w:val="001B51AA"/>
    <w:rsid w:val="001B59D8"/>
    <w:rsid w:val="001B5F91"/>
    <w:rsid w:val="001B6330"/>
    <w:rsid w:val="001B634E"/>
    <w:rsid w:val="001B64A2"/>
    <w:rsid w:val="001B6722"/>
    <w:rsid w:val="001B6C08"/>
    <w:rsid w:val="001C04EF"/>
    <w:rsid w:val="001C089A"/>
    <w:rsid w:val="001C0AC7"/>
    <w:rsid w:val="001C137A"/>
    <w:rsid w:val="001C1457"/>
    <w:rsid w:val="001C16E0"/>
    <w:rsid w:val="001C1C0C"/>
    <w:rsid w:val="001C1F47"/>
    <w:rsid w:val="001C23AF"/>
    <w:rsid w:val="001C2497"/>
    <w:rsid w:val="001C269D"/>
    <w:rsid w:val="001C27E0"/>
    <w:rsid w:val="001C288A"/>
    <w:rsid w:val="001C3324"/>
    <w:rsid w:val="001C465E"/>
    <w:rsid w:val="001C4F46"/>
    <w:rsid w:val="001C4FB9"/>
    <w:rsid w:val="001C57AD"/>
    <w:rsid w:val="001C59FC"/>
    <w:rsid w:val="001C5E5D"/>
    <w:rsid w:val="001C61A6"/>
    <w:rsid w:val="001C6D66"/>
    <w:rsid w:val="001C6F5F"/>
    <w:rsid w:val="001C71EC"/>
    <w:rsid w:val="001C72AB"/>
    <w:rsid w:val="001C7355"/>
    <w:rsid w:val="001C73E3"/>
    <w:rsid w:val="001C75B6"/>
    <w:rsid w:val="001C76DE"/>
    <w:rsid w:val="001C7929"/>
    <w:rsid w:val="001C7FD9"/>
    <w:rsid w:val="001D0146"/>
    <w:rsid w:val="001D04FD"/>
    <w:rsid w:val="001D0D96"/>
    <w:rsid w:val="001D0DE3"/>
    <w:rsid w:val="001D12B0"/>
    <w:rsid w:val="001D12D1"/>
    <w:rsid w:val="001D20E9"/>
    <w:rsid w:val="001D23C8"/>
    <w:rsid w:val="001D244D"/>
    <w:rsid w:val="001D299C"/>
    <w:rsid w:val="001D2DFF"/>
    <w:rsid w:val="001D35CC"/>
    <w:rsid w:val="001D3CF1"/>
    <w:rsid w:val="001D3ECB"/>
    <w:rsid w:val="001D4650"/>
    <w:rsid w:val="001D5276"/>
    <w:rsid w:val="001D52A3"/>
    <w:rsid w:val="001D63CC"/>
    <w:rsid w:val="001D67C3"/>
    <w:rsid w:val="001D69AB"/>
    <w:rsid w:val="001D69F2"/>
    <w:rsid w:val="001D6A34"/>
    <w:rsid w:val="001D6E09"/>
    <w:rsid w:val="001D77C6"/>
    <w:rsid w:val="001D7800"/>
    <w:rsid w:val="001D7BE3"/>
    <w:rsid w:val="001D7C02"/>
    <w:rsid w:val="001E112F"/>
    <w:rsid w:val="001E14B3"/>
    <w:rsid w:val="001E2D89"/>
    <w:rsid w:val="001E2DB5"/>
    <w:rsid w:val="001E3063"/>
    <w:rsid w:val="001E4310"/>
    <w:rsid w:val="001E459D"/>
    <w:rsid w:val="001E46A2"/>
    <w:rsid w:val="001E48F6"/>
    <w:rsid w:val="001E4B40"/>
    <w:rsid w:val="001E4C51"/>
    <w:rsid w:val="001E4E28"/>
    <w:rsid w:val="001E4F8F"/>
    <w:rsid w:val="001E51A5"/>
    <w:rsid w:val="001E5273"/>
    <w:rsid w:val="001E52FF"/>
    <w:rsid w:val="001E5AE4"/>
    <w:rsid w:val="001E5D63"/>
    <w:rsid w:val="001E5EC7"/>
    <w:rsid w:val="001E603B"/>
    <w:rsid w:val="001E6E70"/>
    <w:rsid w:val="001E76C9"/>
    <w:rsid w:val="001E7CD6"/>
    <w:rsid w:val="001E7CF6"/>
    <w:rsid w:val="001E7EEA"/>
    <w:rsid w:val="001E7F4E"/>
    <w:rsid w:val="001E7FA1"/>
    <w:rsid w:val="001F06C9"/>
    <w:rsid w:val="001F0E58"/>
    <w:rsid w:val="001F2015"/>
    <w:rsid w:val="001F2256"/>
    <w:rsid w:val="001F2453"/>
    <w:rsid w:val="001F2832"/>
    <w:rsid w:val="001F29DA"/>
    <w:rsid w:val="001F3065"/>
    <w:rsid w:val="001F323A"/>
    <w:rsid w:val="001F328B"/>
    <w:rsid w:val="001F3295"/>
    <w:rsid w:val="001F39FA"/>
    <w:rsid w:val="001F3B56"/>
    <w:rsid w:val="001F3C98"/>
    <w:rsid w:val="001F4436"/>
    <w:rsid w:val="001F4761"/>
    <w:rsid w:val="001F4D73"/>
    <w:rsid w:val="001F50FC"/>
    <w:rsid w:val="001F56CE"/>
    <w:rsid w:val="001F6043"/>
    <w:rsid w:val="001F616F"/>
    <w:rsid w:val="001F6426"/>
    <w:rsid w:val="001F6790"/>
    <w:rsid w:val="001F7046"/>
    <w:rsid w:val="001F70B0"/>
    <w:rsid w:val="001F7123"/>
    <w:rsid w:val="001F746E"/>
    <w:rsid w:val="001F79F9"/>
    <w:rsid w:val="001F79FD"/>
    <w:rsid w:val="001F7C15"/>
    <w:rsid w:val="0020001E"/>
    <w:rsid w:val="00200102"/>
    <w:rsid w:val="00200204"/>
    <w:rsid w:val="002002C7"/>
    <w:rsid w:val="00200B51"/>
    <w:rsid w:val="00200BB9"/>
    <w:rsid w:val="00200D09"/>
    <w:rsid w:val="002012AD"/>
    <w:rsid w:val="00201978"/>
    <w:rsid w:val="00201C76"/>
    <w:rsid w:val="00201EED"/>
    <w:rsid w:val="0020219A"/>
    <w:rsid w:val="00202236"/>
    <w:rsid w:val="00202C5E"/>
    <w:rsid w:val="00202E70"/>
    <w:rsid w:val="00203594"/>
    <w:rsid w:val="00203CC6"/>
    <w:rsid w:val="00203E6A"/>
    <w:rsid w:val="002041C9"/>
    <w:rsid w:val="00204713"/>
    <w:rsid w:val="002050F6"/>
    <w:rsid w:val="0020564E"/>
    <w:rsid w:val="0020598D"/>
    <w:rsid w:val="002060A7"/>
    <w:rsid w:val="00206DD3"/>
    <w:rsid w:val="002076DF"/>
    <w:rsid w:val="0020777F"/>
    <w:rsid w:val="002101EC"/>
    <w:rsid w:val="002103A7"/>
    <w:rsid w:val="0021056B"/>
    <w:rsid w:val="0021061E"/>
    <w:rsid w:val="002109FD"/>
    <w:rsid w:val="00210C94"/>
    <w:rsid w:val="002111AA"/>
    <w:rsid w:val="00211385"/>
    <w:rsid w:val="002116C1"/>
    <w:rsid w:val="002116EE"/>
    <w:rsid w:val="00211AE4"/>
    <w:rsid w:val="00211E1A"/>
    <w:rsid w:val="00211E6B"/>
    <w:rsid w:val="00211F17"/>
    <w:rsid w:val="00212EC3"/>
    <w:rsid w:val="00212F44"/>
    <w:rsid w:val="002131DA"/>
    <w:rsid w:val="0021320A"/>
    <w:rsid w:val="002140A5"/>
    <w:rsid w:val="00215C5E"/>
    <w:rsid w:val="00215FC1"/>
    <w:rsid w:val="00216534"/>
    <w:rsid w:val="0021683B"/>
    <w:rsid w:val="00216DC6"/>
    <w:rsid w:val="00217055"/>
    <w:rsid w:val="00217407"/>
    <w:rsid w:val="002175B5"/>
    <w:rsid w:val="00217B30"/>
    <w:rsid w:val="00220084"/>
    <w:rsid w:val="00220380"/>
    <w:rsid w:val="0022063F"/>
    <w:rsid w:val="00220C76"/>
    <w:rsid w:val="00221305"/>
    <w:rsid w:val="00221D43"/>
    <w:rsid w:val="00221EFB"/>
    <w:rsid w:val="00222165"/>
    <w:rsid w:val="002222F2"/>
    <w:rsid w:val="0022248C"/>
    <w:rsid w:val="00222601"/>
    <w:rsid w:val="00222B84"/>
    <w:rsid w:val="00222D67"/>
    <w:rsid w:val="00222D6A"/>
    <w:rsid w:val="00222E3A"/>
    <w:rsid w:val="00222E94"/>
    <w:rsid w:val="00223099"/>
    <w:rsid w:val="002234CF"/>
    <w:rsid w:val="002236DE"/>
    <w:rsid w:val="00223956"/>
    <w:rsid w:val="00223DD5"/>
    <w:rsid w:val="002240C2"/>
    <w:rsid w:val="002242C7"/>
    <w:rsid w:val="002243F0"/>
    <w:rsid w:val="002244A6"/>
    <w:rsid w:val="0022460E"/>
    <w:rsid w:val="00224CCE"/>
    <w:rsid w:val="00224EB3"/>
    <w:rsid w:val="002255BE"/>
    <w:rsid w:val="00225698"/>
    <w:rsid w:val="00225D33"/>
    <w:rsid w:val="002262AC"/>
    <w:rsid w:val="002265F1"/>
    <w:rsid w:val="002269BA"/>
    <w:rsid w:val="00226EA6"/>
    <w:rsid w:val="00227309"/>
    <w:rsid w:val="00227344"/>
    <w:rsid w:val="002277FE"/>
    <w:rsid w:val="0023053C"/>
    <w:rsid w:val="00230BB7"/>
    <w:rsid w:val="00230CCB"/>
    <w:rsid w:val="00230F2E"/>
    <w:rsid w:val="00231108"/>
    <w:rsid w:val="002314DF"/>
    <w:rsid w:val="002315A4"/>
    <w:rsid w:val="00231A2C"/>
    <w:rsid w:val="00231B3E"/>
    <w:rsid w:val="00231BF0"/>
    <w:rsid w:val="00231E2B"/>
    <w:rsid w:val="0023228B"/>
    <w:rsid w:val="00232376"/>
    <w:rsid w:val="002329FF"/>
    <w:rsid w:val="0023314E"/>
    <w:rsid w:val="0023355B"/>
    <w:rsid w:val="0023451A"/>
    <w:rsid w:val="00234685"/>
    <w:rsid w:val="00234AE6"/>
    <w:rsid w:val="00234D8F"/>
    <w:rsid w:val="00235466"/>
    <w:rsid w:val="0023557B"/>
    <w:rsid w:val="00235589"/>
    <w:rsid w:val="002355BC"/>
    <w:rsid w:val="00235981"/>
    <w:rsid w:val="002360BF"/>
    <w:rsid w:val="002360E3"/>
    <w:rsid w:val="00236386"/>
    <w:rsid w:val="00236893"/>
    <w:rsid w:val="00236B01"/>
    <w:rsid w:val="00237841"/>
    <w:rsid w:val="00237881"/>
    <w:rsid w:val="00240ACC"/>
    <w:rsid w:val="00241126"/>
    <w:rsid w:val="002414AD"/>
    <w:rsid w:val="00242487"/>
    <w:rsid w:val="0024272D"/>
    <w:rsid w:val="002428E9"/>
    <w:rsid w:val="00242DC0"/>
    <w:rsid w:val="00242F2F"/>
    <w:rsid w:val="00243D21"/>
    <w:rsid w:val="002442E7"/>
    <w:rsid w:val="00244596"/>
    <w:rsid w:val="00244FC7"/>
    <w:rsid w:val="00245223"/>
    <w:rsid w:val="00246044"/>
    <w:rsid w:val="00246359"/>
    <w:rsid w:val="00246535"/>
    <w:rsid w:val="00246AF6"/>
    <w:rsid w:val="00246BDA"/>
    <w:rsid w:val="0024719D"/>
    <w:rsid w:val="00247206"/>
    <w:rsid w:val="00247835"/>
    <w:rsid w:val="00250442"/>
    <w:rsid w:val="00250940"/>
    <w:rsid w:val="0025133F"/>
    <w:rsid w:val="002514E3"/>
    <w:rsid w:val="00251AE3"/>
    <w:rsid w:val="00251C93"/>
    <w:rsid w:val="00251F4C"/>
    <w:rsid w:val="002523A2"/>
    <w:rsid w:val="00252BCD"/>
    <w:rsid w:val="00252CB1"/>
    <w:rsid w:val="00252EF6"/>
    <w:rsid w:val="002532FB"/>
    <w:rsid w:val="00254B8D"/>
    <w:rsid w:val="00254F12"/>
    <w:rsid w:val="00255031"/>
    <w:rsid w:val="002555C8"/>
    <w:rsid w:val="00255A9E"/>
    <w:rsid w:val="002560DA"/>
    <w:rsid w:val="0025697D"/>
    <w:rsid w:val="00256A8A"/>
    <w:rsid w:val="00256C57"/>
    <w:rsid w:val="00256CD7"/>
    <w:rsid w:val="002571B8"/>
    <w:rsid w:val="0025759C"/>
    <w:rsid w:val="0025768D"/>
    <w:rsid w:val="00257A04"/>
    <w:rsid w:val="0026000A"/>
    <w:rsid w:val="00260592"/>
    <w:rsid w:val="00260858"/>
    <w:rsid w:val="00260909"/>
    <w:rsid w:val="00260D7B"/>
    <w:rsid w:val="00260D95"/>
    <w:rsid w:val="00261127"/>
    <w:rsid w:val="002611AD"/>
    <w:rsid w:val="002611EF"/>
    <w:rsid w:val="00261665"/>
    <w:rsid w:val="00262699"/>
    <w:rsid w:val="00262A7F"/>
    <w:rsid w:val="00262C1D"/>
    <w:rsid w:val="00262E81"/>
    <w:rsid w:val="00262E8B"/>
    <w:rsid w:val="00262EE1"/>
    <w:rsid w:val="00262F8D"/>
    <w:rsid w:val="00263005"/>
    <w:rsid w:val="002633F2"/>
    <w:rsid w:val="002634E8"/>
    <w:rsid w:val="002638D1"/>
    <w:rsid w:val="00263979"/>
    <w:rsid w:val="00263A1F"/>
    <w:rsid w:val="00263A73"/>
    <w:rsid w:val="00264008"/>
    <w:rsid w:val="0026416D"/>
    <w:rsid w:val="0026421B"/>
    <w:rsid w:val="00264308"/>
    <w:rsid w:val="002647B7"/>
    <w:rsid w:val="00264FCB"/>
    <w:rsid w:val="00264FE5"/>
    <w:rsid w:val="00265309"/>
    <w:rsid w:val="00265658"/>
    <w:rsid w:val="00265795"/>
    <w:rsid w:val="0026591E"/>
    <w:rsid w:val="00265B69"/>
    <w:rsid w:val="00265BA9"/>
    <w:rsid w:val="00265BB7"/>
    <w:rsid w:val="0026606A"/>
    <w:rsid w:val="00266212"/>
    <w:rsid w:val="0026627F"/>
    <w:rsid w:val="00266474"/>
    <w:rsid w:val="002664B9"/>
    <w:rsid w:val="00266865"/>
    <w:rsid w:val="00266AE8"/>
    <w:rsid w:val="00266F85"/>
    <w:rsid w:val="00267175"/>
    <w:rsid w:val="00267291"/>
    <w:rsid w:val="00267555"/>
    <w:rsid w:val="0026778E"/>
    <w:rsid w:val="002701B2"/>
    <w:rsid w:val="002707A1"/>
    <w:rsid w:val="00270BC3"/>
    <w:rsid w:val="0027128A"/>
    <w:rsid w:val="00272377"/>
    <w:rsid w:val="002725E4"/>
    <w:rsid w:val="00272D94"/>
    <w:rsid w:val="00273443"/>
    <w:rsid w:val="00273D5E"/>
    <w:rsid w:val="00273FD3"/>
    <w:rsid w:val="0027494D"/>
    <w:rsid w:val="00274F3D"/>
    <w:rsid w:val="00275055"/>
    <w:rsid w:val="002750E7"/>
    <w:rsid w:val="0027512C"/>
    <w:rsid w:val="002758D9"/>
    <w:rsid w:val="00275C8D"/>
    <w:rsid w:val="00276060"/>
    <w:rsid w:val="00276196"/>
    <w:rsid w:val="0027669F"/>
    <w:rsid w:val="00276ABB"/>
    <w:rsid w:val="00276FFA"/>
    <w:rsid w:val="00277634"/>
    <w:rsid w:val="002777E0"/>
    <w:rsid w:val="00277955"/>
    <w:rsid w:val="00277AE0"/>
    <w:rsid w:val="00277D59"/>
    <w:rsid w:val="00280538"/>
    <w:rsid w:val="0028065E"/>
    <w:rsid w:val="00280665"/>
    <w:rsid w:val="002812BE"/>
    <w:rsid w:val="0028169E"/>
    <w:rsid w:val="00282157"/>
    <w:rsid w:val="0028231E"/>
    <w:rsid w:val="00282A70"/>
    <w:rsid w:val="00282EE2"/>
    <w:rsid w:val="00282FC7"/>
    <w:rsid w:val="0028316B"/>
    <w:rsid w:val="00283496"/>
    <w:rsid w:val="00283978"/>
    <w:rsid w:val="00283990"/>
    <w:rsid w:val="002839A0"/>
    <w:rsid w:val="00283D4E"/>
    <w:rsid w:val="00284541"/>
    <w:rsid w:val="00284629"/>
    <w:rsid w:val="002846F2"/>
    <w:rsid w:val="00284F6A"/>
    <w:rsid w:val="0028502D"/>
    <w:rsid w:val="00285FCF"/>
    <w:rsid w:val="00286020"/>
    <w:rsid w:val="002861C7"/>
    <w:rsid w:val="002861EF"/>
    <w:rsid w:val="00286443"/>
    <w:rsid w:val="002868C3"/>
    <w:rsid w:val="0028691C"/>
    <w:rsid w:val="002871C8"/>
    <w:rsid w:val="00287863"/>
    <w:rsid w:val="002878B6"/>
    <w:rsid w:val="00287C34"/>
    <w:rsid w:val="002903C2"/>
    <w:rsid w:val="0029048D"/>
    <w:rsid w:val="002904DD"/>
    <w:rsid w:val="00290653"/>
    <w:rsid w:val="00290771"/>
    <w:rsid w:val="0029080D"/>
    <w:rsid w:val="00290E56"/>
    <w:rsid w:val="00290FB0"/>
    <w:rsid w:val="00291076"/>
    <w:rsid w:val="002910A2"/>
    <w:rsid w:val="002914BB"/>
    <w:rsid w:val="0029194F"/>
    <w:rsid w:val="0029254D"/>
    <w:rsid w:val="002927BD"/>
    <w:rsid w:val="00292B9A"/>
    <w:rsid w:val="00292BAA"/>
    <w:rsid w:val="00292C61"/>
    <w:rsid w:val="00292D46"/>
    <w:rsid w:val="00294332"/>
    <w:rsid w:val="00295083"/>
    <w:rsid w:val="00295248"/>
    <w:rsid w:val="00295282"/>
    <w:rsid w:val="0029539E"/>
    <w:rsid w:val="00295426"/>
    <w:rsid w:val="00295446"/>
    <w:rsid w:val="0029561C"/>
    <w:rsid w:val="00295E5B"/>
    <w:rsid w:val="00295EB7"/>
    <w:rsid w:val="00295F5D"/>
    <w:rsid w:val="0029631B"/>
    <w:rsid w:val="0029694F"/>
    <w:rsid w:val="00296B48"/>
    <w:rsid w:val="00296C70"/>
    <w:rsid w:val="00296C7B"/>
    <w:rsid w:val="00296CE2"/>
    <w:rsid w:val="0029739A"/>
    <w:rsid w:val="0029793C"/>
    <w:rsid w:val="00297E9F"/>
    <w:rsid w:val="00297F03"/>
    <w:rsid w:val="00297F0E"/>
    <w:rsid w:val="00297F62"/>
    <w:rsid w:val="002A0476"/>
    <w:rsid w:val="002A0632"/>
    <w:rsid w:val="002A0A35"/>
    <w:rsid w:val="002A0B30"/>
    <w:rsid w:val="002A0B78"/>
    <w:rsid w:val="002A0BFC"/>
    <w:rsid w:val="002A108C"/>
    <w:rsid w:val="002A1DD5"/>
    <w:rsid w:val="002A1DED"/>
    <w:rsid w:val="002A2403"/>
    <w:rsid w:val="002A2890"/>
    <w:rsid w:val="002A3804"/>
    <w:rsid w:val="002A3A12"/>
    <w:rsid w:val="002A3A83"/>
    <w:rsid w:val="002A3B9B"/>
    <w:rsid w:val="002A3E90"/>
    <w:rsid w:val="002A3F78"/>
    <w:rsid w:val="002A3FB5"/>
    <w:rsid w:val="002A3FDD"/>
    <w:rsid w:val="002A4183"/>
    <w:rsid w:val="002A4627"/>
    <w:rsid w:val="002A474D"/>
    <w:rsid w:val="002A49C0"/>
    <w:rsid w:val="002A4AF9"/>
    <w:rsid w:val="002A5111"/>
    <w:rsid w:val="002A51D7"/>
    <w:rsid w:val="002A535A"/>
    <w:rsid w:val="002A5A98"/>
    <w:rsid w:val="002A5BE0"/>
    <w:rsid w:val="002A5D77"/>
    <w:rsid w:val="002A5F73"/>
    <w:rsid w:val="002A5FC2"/>
    <w:rsid w:val="002A6029"/>
    <w:rsid w:val="002A6096"/>
    <w:rsid w:val="002A653B"/>
    <w:rsid w:val="002A677E"/>
    <w:rsid w:val="002A6938"/>
    <w:rsid w:val="002A6B3F"/>
    <w:rsid w:val="002A6FBE"/>
    <w:rsid w:val="002A7D61"/>
    <w:rsid w:val="002B0003"/>
    <w:rsid w:val="002B0029"/>
    <w:rsid w:val="002B02BC"/>
    <w:rsid w:val="002B0445"/>
    <w:rsid w:val="002B04CE"/>
    <w:rsid w:val="002B0526"/>
    <w:rsid w:val="002B05EF"/>
    <w:rsid w:val="002B0794"/>
    <w:rsid w:val="002B0999"/>
    <w:rsid w:val="002B0CFC"/>
    <w:rsid w:val="002B12B3"/>
    <w:rsid w:val="002B12D5"/>
    <w:rsid w:val="002B13BA"/>
    <w:rsid w:val="002B1652"/>
    <w:rsid w:val="002B1821"/>
    <w:rsid w:val="002B1C70"/>
    <w:rsid w:val="002B1E0F"/>
    <w:rsid w:val="002B243E"/>
    <w:rsid w:val="002B2799"/>
    <w:rsid w:val="002B2E8E"/>
    <w:rsid w:val="002B2F9C"/>
    <w:rsid w:val="002B31D6"/>
    <w:rsid w:val="002B43DE"/>
    <w:rsid w:val="002B460B"/>
    <w:rsid w:val="002B50E9"/>
    <w:rsid w:val="002B51B7"/>
    <w:rsid w:val="002B5346"/>
    <w:rsid w:val="002B5588"/>
    <w:rsid w:val="002B55D1"/>
    <w:rsid w:val="002B5972"/>
    <w:rsid w:val="002B5AB7"/>
    <w:rsid w:val="002B5BD6"/>
    <w:rsid w:val="002B613A"/>
    <w:rsid w:val="002B61BC"/>
    <w:rsid w:val="002B6A88"/>
    <w:rsid w:val="002B6C52"/>
    <w:rsid w:val="002B6D94"/>
    <w:rsid w:val="002B73E4"/>
    <w:rsid w:val="002C012A"/>
    <w:rsid w:val="002C0553"/>
    <w:rsid w:val="002C0609"/>
    <w:rsid w:val="002C07EF"/>
    <w:rsid w:val="002C098A"/>
    <w:rsid w:val="002C0F39"/>
    <w:rsid w:val="002C1289"/>
    <w:rsid w:val="002C16A6"/>
    <w:rsid w:val="002C17DB"/>
    <w:rsid w:val="002C21C1"/>
    <w:rsid w:val="002C2676"/>
    <w:rsid w:val="002C276F"/>
    <w:rsid w:val="002C2803"/>
    <w:rsid w:val="002C2B0D"/>
    <w:rsid w:val="002C2BA6"/>
    <w:rsid w:val="002C2E92"/>
    <w:rsid w:val="002C35BA"/>
    <w:rsid w:val="002C3637"/>
    <w:rsid w:val="002C3E3E"/>
    <w:rsid w:val="002C3E8C"/>
    <w:rsid w:val="002C4E4C"/>
    <w:rsid w:val="002C4E84"/>
    <w:rsid w:val="002C4E8E"/>
    <w:rsid w:val="002C555E"/>
    <w:rsid w:val="002C560B"/>
    <w:rsid w:val="002C57D2"/>
    <w:rsid w:val="002C5D37"/>
    <w:rsid w:val="002C60CA"/>
    <w:rsid w:val="002C65D8"/>
    <w:rsid w:val="002C6729"/>
    <w:rsid w:val="002C710A"/>
    <w:rsid w:val="002C7576"/>
    <w:rsid w:val="002C77CC"/>
    <w:rsid w:val="002C7E0A"/>
    <w:rsid w:val="002D01E4"/>
    <w:rsid w:val="002D04B7"/>
    <w:rsid w:val="002D07B9"/>
    <w:rsid w:val="002D166C"/>
    <w:rsid w:val="002D1697"/>
    <w:rsid w:val="002D1842"/>
    <w:rsid w:val="002D1B56"/>
    <w:rsid w:val="002D206F"/>
    <w:rsid w:val="002D21A5"/>
    <w:rsid w:val="002D223A"/>
    <w:rsid w:val="002D2250"/>
    <w:rsid w:val="002D2456"/>
    <w:rsid w:val="002D2586"/>
    <w:rsid w:val="002D33C3"/>
    <w:rsid w:val="002D3405"/>
    <w:rsid w:val="002D3B12"/>
    <w:rsid w:val="002D3FFF"/>
    <w:rsid w:val="002D415C"/>
    <w:rsid w:val="002D46DC"/>
    <w:rsid w:val="002D4FF0"/>
    <w:rsid w:val="002D5043"/>
    <w:rsid w:val="002D69D7"/>
    <w:rsid w:val="002D7341"/>
    <w:rsid w:val="002D7ED5"/>
    <w:rsid w:val="002E1995"/>
    <w:rsid w:val="002E1CF6"/>
    <w:rsid w:val="002E1D52"/>
    <w:rsid w:val="002E2209"/>
    <w:rsid w:val="002E22EB"/>
    <w:rsid w:val="002E240A"/>
    <w:rsid w:val="002E2898"/>
    <w:rsid w:val="002E32E2"/>
    <w:rsid w:val="002E356E"/>
    <w:rsid w:val="002E3FCF"/>
    <w:rsid w:val="002E441D"/>
    <w:rsid w:val="002E46CD"/>
    <w:rsid w:val="002E62A4"/>
    <w:rsid w:val="002E6A13"/>
    <w:rsid w:val="002E6CE9"/>
    <w:rsid w:val="002E72E3"/>
    <w:rsid w:val="002E7BE1"/>
    <w:rsid w:val="002E7D17"/>
    <w:rsid w:val="002F02BD"/>
    <w:rsid w:val="002F048B"/>
    <w:rsid w:val="002F049B"/>
    <w:rsid w:val="002F0978"/>
    <w:rsid w:val="002F0A52"/>
    <w:rsid w:val="002F1007"/>
    <w:rsid w:val="002F1058"/>
    <w:rsid w:val="002F12FD"/>
    <w:rsid w:val="002F1415"/>
    <w:rsid w:val="002F1E94"/>
    <w:rsid w:val="002F2127"/>
    <w:rsid w:val="002F33D5"/>
    <w:rsid w:val="002F3ADD"/>
    <w:rsid w:val="002F3D04"/>
    <w:rsid w:val="002F4003"/>
    <w:rsid w:val="002F602E"/>
    <w:rsid w:val="002F60AB"/>
    <w:rsid w:val="002F67DD"/>
    <w:rsid w:val="002F7294"/>
    <w:rsid w:val="002F7972"/>
    <w:rsid w:val="002F7BC3"/>
    <w:rsid w:val="002F7D09"/>
    <w:rsid w:val="002F7F0B"/>
    <w:rsid w:val="003000EE"/>
    <w:rsid w:val="00300437"/>
    <w:rsid w:val="00300651"/>
    <w:rsid w:val="003008A5"/>
    <w:rsid w:val="00300993"/>
    <w:rsid w:val="00300D4E"/>
    <w:rsid w:val="003011C5"/>
    <w:rsid w:val="00301429"/>
    <w:rsid w:val="003016BD"/>
    <w:rsid w:val="00301AE7"/>
    <w:rsid w:val="00301CA3"/>
    <w:rsid w:val="00301F6C"/>
    <w:rsid w:val="00302E4B"/>
    <w:rsid w:val="00302F42"/>
    <w:rsid w:val="00302F68"/>
    <w:rsid w:val="00302F74"/>
    <w:rsid w:val="00303842"/>
    <w:rsid w:val="0030399C"/>
    <w:rsid w:val="00303EE1"/>
    <w:rsid w:val="003043D3"/>
    <w:rsid w:val="00304A0B"/>
    <w:rsid w:val="00304CB6"/>
    <w:rsid w:val="00305091"/>
    <w:rsid w:val="003050E3"/>
    <w:rsid w:val="00305456"/>
    <w:rsid w:val="003056F9"/>
    <w:rsid w:val="00306045"/>
    <w:rsid w:val="00306511"/>
    <w:rsid w:val="00306700"/>
    <w:rsid w:val="0030683F"/>
    <w:rsid w:val="00306FED"/>
    <w:rsid w:val="003072FD"/>
    <w:rsid w:val="003078B9"/>
    <w:rsid w:val="0031022C"/>
    <w:rsid w:val="00310288"/>
    <w:rsid w:val="003103BF"/>
    <w:rsid w:val="003103F4"/>
    <w:rsid w:val="003106AA"/>
    <w:rsid w:val="00310EE2"/>
    <w:rsid w:val="00311217"/>
    <w:rsid w:val="00311822"/>
    <w:rsid w:val="00311CDB"/>
    <w:rsid w:val="00312490"/>
    <w:rsid w:val="003126A0"/>
    <w:rsid w:val="00312D13"/>
    <w:rsid w:val="00312DD7"/>
    <w:rsid w:val="00313012"/>
    <w:rsid w:val="003130C1"/>
    <w:rsid w:val="00313ABC"/>
    <w:rsid w:val="00313B23"/>
    <w:rsid w:val="00313D2B"/>
    <w:rsid w:val="00313DED"/>
    <w:rsid w:val="00313F34"/>
    <w:rsid w:val="00314452"/>
    <w:rsid w:val="00314759"/>
    <w:rsid w:val="003147FC"/>
    <w:rsid w:val="003148B8"/>
    <w:rsid w:val="00314C77"/>
    <w:rsid w:val="00315814"/>
    <w:rsid w:val="00316030"/>
    <w:rsid w:val="00316178"/>
    <w:rsid w:val="003161DD"/>
    <w:rsid w:val="003167E5"/>
    <w:rsid w:val="00316ACF"/>
    <w:rsid w:val="00317558"/>
    <w:rsid w:val="003202DF"/>
    <w:rsid w:val="003205C1"/>
    <w:rsid w:val="003206B7"/>
    <w:rsid w:val="003206F5"/>
    <w:rsid w:val="00321074"/>
    <w:rsid w:val="00321362"/>
    <w:rsid w:val="00322514"/>
    <w:rsid w:val="003228EA"/>
    <w:rsid w:val="00322B69"/>
    <w:rsid w:val="00322E96"/>
    <w:rsid w:val="003233DD"/>
    <w:rsid w:val="0032369F"/>
    <w:rsid w:val="00323862"/>
    <w:rsid w:val="003238EA"/>
    <w:rsid w:val="00323B2B"/>
    <w:rsid w:val="00323C94"/>
    <w:rsid w:val="00323E81"/>
    <w:rsid w:val="00324111"/>
    <w:rsid w:val="0032438E"/>
    <w:rsid w:val="003243C7"/>
    <w:rsid w:val="00324667"/>
    <w:rsid w:val="00324681"/>
    <w:rsid w:val="00324769"/>
    <w:rsid w:val="003248CC"/>
    <w:rsid w:val="0032490E"/>
    <w:rsid w:val="00325043"/>
    <w:rsid w:val="003257DD"/>
    <w:rsid w:val="00325C15"/>
    <w:rsid w:val="00325C81"/>
    <w:rsid w:val="00325D21"/>
    <w:rsid w:val="00325E57"/>
    <w:rsid w:val="00325FD3"/>
    <w:rsid w:val="003264D8"/>
    <w:rsid w:val="003266DD"/>
    <w:rsid w:val="003268D7"/>
    <w:rsid w:val="00327565"/>
    <w:rsid w:val="003275E7"/>
    <w:rsid w:val="00327A24"/>
    <w:rsid w:val="00327AF8"/>
    <w:rsid w:val="00327C17"/>
    <w:rsid w:val="0033020A"/>
    <w:rsid w:val="0033025E"/>
    <w:rsid w:val="00330BB3"/>
    <w:rsid w:val="00330C4E"/>
    <w:rsid w:val="00330E30"/>
    <w:rsid w:val="003310FA"/>
    <w:rsid w:val="003318D9"/>
    <w:rsid w:val="00331D81"/>
    <w:rsid w:val="00331FC4"/>
    <w:rsid w:val="003320ED"/>
    <w:rsid w:val="0033251D"/>
    <w:rsid w:val="00332C08"/>
    <w:rsid w:val="00332E98"/>
    <w:rsid w:val="00333974"/>
    <w:rsid w:val="00333EE0"/>
    <w:rsid w:val="00333FD6"/>
    <w:rsid w:val="0033411E"/>
    <w:rsid w:val="00334698"/>
    <w:rsid w:val="003349F4"/>
    <w:rsid w:val="00334A4B"/>
    <w:rsid w:val="00335E47"/>
    <w:rsid w:val="00335F65"/>
    <w:rsid w:val="00335FD0"/>
    <w:rsid w:val="0033605B"/>
    <w:rsid w:val="00336B7B"/>
    <w:rsid w:val="00336F49"/>
    <w:rsid w:val="00336F8E"/>
    <w:rsid w:val="003373B5"/>
    <w:rsid w:val="003375F1"/>
    <w:rsid w:val="003376F8"/>
    <w:rsid w:val="00337741"/>
    <w:rsid w:val="003378EB"/>
    <w:rsid w:val="00337A5C"/>
    <w:rsid w:val="00337A87"/>
    <w:rsid w:val="00337B6F"/>
    <w:rsid w:val="00337E02"/>
    <w:rsid w:val="003405D2"/>
    <w:rsid w:val="003414B9"/>
    <w:rsid w:val="00341A1D"/>
    <w:rsid w:val="00341E16"/>
    <w:rsid w:val="00341EFB"/>
    <w:rsid w:val="00342E9A"/>
    <w:rsid w:val="00343357"/>
    <w:rsid w:val="003434F0"/>
    <w:rsid w:val="00343636"/>
    <w:rsid w:val="00343A68"/>
    <w:rsid w:val="00343BEF"/>
    <w:rsid w:val="00344241"/>
    <w:rsid w:val="00344258"/>
    <w:rsid w:val="003444B6"/>
    <w:rsid w:val="00344D94"/>
    <w:rsid w:val="00344F05"/>
    <w:rsid w:val="00345458"/>
    <w:rsid w:val="00345516"/>
    <w:rsid w:val="003455AF"/>
    <w:rsid w:val="00345765"/>
    <w:rsid w:val="003463AB"/>
    <w:rsid w:val="00346A38"/>
    <w:rsid w:val="00346E08"/>
    <w:rsid w:val="00346FB9"/>
    <w:rsid w:val="00346FF6"/>
    <w:rsid w:val="003476B1"/>
    <w:rsid w:val="003477DB"/>
    <w:rsid w:val="0034782C"/>
    <w:rsid w:val="0035022D"/>
    <w:rsid w:val="003503A5"/>
    <w:rsid w:val="00351360"/>
    <w:rsid w:val="003515B1"/>
    <w:rsid w:val="0035209A"/>
    <w:rsid w:val="0035230D"/>
    <w:rsid w:val="0035277F"/>
    <w:rsid w:val="0035281D"/>
    <w:rsid w:val="00352ACB"/>
    <w:rsid w:val="00353016"/>
    <w:rsid w:val="00353143"/>
    <w:rsid w:val="003533D5"/>
    <w:rsid w:val="003537C2"/>
    <w:rsid w:val="00353AD6"/>
    <w:rsid w:val="00353F80"/>
    <w:rsid w:val="00353FAF"/>
    <w:rsid w:val="00354104"/>
    <w:rsid w:val="003552B2"/>
    <w:rsid w:val="00355455"/>
    <w:rsid w:val="00355752"/>
    <w:rsid w:val="00355BDA"/>
    <w:rsid w:val="003564CE"/>
    <w:rsid w:val="00356863"/>
    <w:rsid w:val="00356A8E"/>
    <w:rsid w:val="00356C84"/>
    <w:rsid w:val="00356D9B"/>
    <w:rsid w:val="00357161"/>
    <w:rsid w:val="003571C6"/>
    <w:rsid w:val="0035732E"/>
    <w:rsid w:val="00357580"/>
    <w:rsid w:val="003607CD"/>
    <w:rsid w:val="00360919"/>
    <w:rsid w:val="003610FD"/>
    <w:rsid w:val="00361D56"/>
    <w:rsid w:val="0036222F"/>
    <w:rsid w:val="00362519"/>
    <w:rsid w:val="00362618"/>
    <w:rsid w:val="003627DB"/>
    <w:rsid w:val="00362818"/>
    <w:rsid w:val="00362A07"/>
    <w:rsid w:val="00362C79"/>
    <w:rsid w:val="00363FC7"/>
    <w:rsid w:val="00363FD0"/>
    <w:rsid w:val="00364052"/>
    <w:rsid w:val="00364395"/>
    <w:rsid w:val="00364723"/>
    <w:rsid w:val="00364830"/>
    <w:rsid w:val="00364EDD"/>
    <w:rsid w:val="00365064"/>
    <w:rsid w:val="003650BA"/>
    <w:rsid w:val="003650E3"/>
    <w:rsid w:val="00365590"/>
    <w:rsid w:val="003658E7"/>
    <w:rsid w:val="003664F2"/>
    <w:rsid w:val="003668D1"/>
    <w:rsid w:val="00366A9B"/>
    <w:rsid w:val="00366C03"/>
    <w:rsid w:val="00366C88"/>
    <w:rsid w:val="00367D63"/>
    <w:rsid w:val="00367E60"/>
    <w:rsid w:val="003700D1"/>
    <w:rsid w:val="00370167"/>
    <w:rsid w:val="003704F5"/>
    <w:rsid w:val="003707BB"/>
    <w:rsid w:val="00370ABA"/>
    <w:rsid w:val="00371330"/>
    <w:rsid w:val="00371372"/>
    <w:rsid w:val="003713CA"/>
    <w:rsid w:val="00371D43"/>
    <w:rsid w:val="00371EFA"/>
    <w:rsid w:val="0037292B"/>
    <w:rsid w:val="00372A8B"/>
    <w:rsid w:val="00373180"/>
    <w:rsid w:val="00373423"/>
    <w:rsid w:val="003737AE"/>
    <w:rsid w:val="00373BB1"/>
    <w:rsid w:val="00373BF6"/>
    <w:rsid w:val="00373F00"/>
    <w:rsid w:val="00374732"/>
    <w:rsid w:val="00374875"/>
    <w:rsid w:val="00374A0E"/>
    <w:rsid w:val="003750C6"/>
    <w:rsid w:val="003754BC"/>
    <w:rsid w:val="00375F5C"/>
    <w:rsid w:val="00376005"/>
    <w:rsid w:val="003768B1"/>
    <w:rsid w:val="00376BA9"/>
    <w:rsid w:val="00377180"/>
    <w:rsid w:val="003776D2"/>
    <w:rsid w:val="00377742"/>
    <w:rsid w:val="003777C9"/>
    <w:rsid w:val="00377DB5"/>
    <w:rsid w:val="003801A0"/>
    <w:rsid w:val="00380301"/>
    <w:rsid w:val="0038085D"/>
    <w:rsid w:val="00381187"/>
    <w:rsid w:val="003811A7"/>
    <w:rsid w:val="0038126D"/>
    <w:rsid w:val="0038166C"/>
    <w:rsid w:val="003822C5"/>
    <w:rsid w:val="00382777"/>
    <w:rsid w:val="003827A5"/>
    <w:rsid w:val="00382B81"/>
    <w:rsid w:val="00382BB9"/>
    <w:rsid w:val="00382C02"/>
    <w:rsid w:val="00383284"/>
    <w:rsid w:val="00383A0F"/>
    <w:rsid w:val="00383ED8"/>
    <w:rsid w:val="0038427A"/>
    <w:rsid w:val="003851BB"/>
    <w:rsid w:val="0038538B"/>
    <w:rsid w:val="00385D9F"/>
    <w:rsid w:val="00386304"/>
    <w:rsid w:val="00386440"/>
    <w:rsid w:val="00386639"/>
    <w:rsid w:val="0038691B"/>
    <w:rsid w:val="00386FAB"/>
    <w:rsid w:val="00387309"/>
    <w:rsid w:val="0038749D"/>
    <w:rsid w:val="00387655"/>
    <w:rsid w:val="00387748"/>
    <w:rsid w:val="00387844"/>
    <w:rsid w:val="00387BCB"/>
    <w:rsid w:val="00387C3E"/>
    <w:rsid w:val="00387CD5"/>
    <w:rsid w:val="003900EB"/>
    <w:rsid w:val="00390446"/>
    <w:rsid w:val="0039093F"/>
    <w:rsid w:val="00390D1F"/>
    <w:rsid w:val="00390D58"/>
    <w:rsid w:val="003910B7"/>
    <w:rsid w:val="0039184F"/>
    <w:rsid w:val="00391AFC"/>
    <w:rsid w:val="00391C6D"/>
    <w:rsid w:val="00391CFA"/>
    <w:rsid w:val="00391D8A"/>
    <w:rsid w:val="0039208C"/>
    <w:rsid w:val="00392233"/>
    <w:rsid w:val="00392764"/>
    <w:rsid w:val="00392A8E"/>
    <w:rsid w:val="00392E12"/>
    <w:rsid w:val="003931B1"/>
    <w:rsid w:val="003931D9"/>
    <w:rsid w:val="00393574"/>
    <w:rsid w:val="00393AA7"/>
    <w:rsid w:val="00393BF7"/>
    <w:rsid w:val="00393C79"/>
    <w:rsid w:val="00395366"/>
    <w:rsid w:val="00395685"/>
    <w:rsid w:val="0039589B"/>
    <w:rsid w:val="0039597E"/>
    <w:rsid w:val="00396143"/>
    <w:rsid w:val="0039615E"/>
    <w:rsid w:val="00396178"/>
    <w:rsid w:val="003966EC"/>
    <w:rsid w:val="00396768"/>
    <w:rsid w:val="0039691F"/>
    <w:rsid w:val="00396E4E"/>
    <w:rsid w:val="00397D3B"/>
    <w:rsid w:val="003A0598"/>
    <w:rsid w:val="003A1063"/>
    <w:rsid w:val="003A11A3"/>
    <w:rsid w:val="003A1A0A"/>
    <w:rsid w:val="003A2095"/>
    <w:rsid w:val="003A20ED"/>
    <w:rsid w:val="003A2111"/>
    <w:rsid w:val="003A2D6C"/>
    <w:rsid w:val="003A2DD7"/>
    <w:rsid w:val="003A34E4"/>
    <w:rsid w:val="003A3ADD"/>
    <w:rsid w:val="003A41AB"/>
    <w:rsid w:val="003A48CB"/>
    <w:rsid w:val="003A4A96"/>
    <w:rsid w:val="003A4B02"/>
    <w:rsid w:val="003A5149"/>
    <w:rsid w:val="003A5650"/>
    <w:rsid w:val="003A59C1"/>
    <w:rsid w:val="003A5C87"/>
    <w:rsid w:val="003A6132"/>
    <w:rsid w:val="003A6223"/>
    <w:rsid w:val="003A622D"/>
    <w:rsid w:val="003A685D"/>
    <w:rsid w:val="003A6B91"/>
    <w:rsid w:val="003A6F40"/>
    <w:rsid w:val="003A6F5A"/>
    <w:rsid w:val="003A7816"/>
    <w:rsid w:val="003A7D2D"/>
    <w:rsid w:val="003B0A6D"/>
    <w:rsid w:val="003B0E1D"/>
    <w:rsid w:val="003B1132"/>
    <w:rsid w:val="003B191F"/>
    <w:rsid w:val="003B227F"/>
    <w:rsid w:val="003B23CD"/>
    <w:rsid w:val="003B2968"/>
    <w:rsid w:val="003B2B8F"/>
    <w:rsid w:val="003B2E91"/>
    <w:rsid w:val="003B30CD"/>
    <w:rsid w:val="003B3290"/>
    <w:rsid w:val="003B36B5"/>
    <w:rsid w:val="003B37BE"/>
    <w:rsid w:val="003B3BB4"/>
    <w:rsid w:val="003B3C88"/>
    <w:rsid w:val="003B4197"/>
    <w:rsid w:val="003B41B2"/>
    <w:rsid w:val="003B4503"/>
    <w:rsid w:val="003B4627"/>
    <w:rsid w:val="003B471E"/>
    <w:rsid w:val="003B481E"/>
    <w:rsid w:val="003B495D"/>
    <w:rsid w:val="003B50F2"/>
    <w:rsid w:val="003B54D5"/>
    <w:rsid w:val="003B5B18"/>
    <w:rsid w:val="003B66BA"/>
    <w:rsid w:val="003B6A03"/>
    <w:rsid w:val="003B6CAC"/>
    <w:rsid w:val="003B6CF3"/>
    <w:rsid w:val="003B6F4D"/>
    <w:rsid w:val="003B76E6"/>
    <w:rsid w:val="003B7782"/>
    <w:rsid w:val="003B7D4D"/>
    <w:rsid w:val="003B7D92"/>
    <w:rsid w:val="003C01AB"/>
    <w:rsid w:val="003C08CF"/>
    <w:rsid w:val="003C08F1"/>
    <w:rsid w:val="003C0B83"/>
    <w:rsid w:val="003C10A2"/>
    <w:rsid w:val="003C1123"/>
    <w:rsid w:val="003C15E9"/>
    <w:rsid w:val="003C17B9"/>
    <w:rsid w:val="003C190E"/>
    <w:rsid w:val="003C1A1F"/>
    <w:rsid w:val="003C2314"/>
    <w:rsid w:val="003C2B05"/>
    <w:rsid w:val="003C2D62"/>
    <w:rsid w:val="003C39A0"/>
    <w:rsid w:val="003C4E6D"/>
    <w:rsid w:val="003C5223"/>
    <w:rsid w:val="003C564B"/>
    <w:rsid w:val="003C5786"/>
    <w:rsid w:val="003C591A"/>
    <w:rsid w:val="003C5C37"/>
    <w:rsid w:val="003C5E67"/>
    <w:rsid w:val="003C6000"/>
    <w:rsid w:val="003C673B"/>
    <w:rsid w:val="003C6A53"/>
    <w:rsid w:val="003C6C6E"/>
    <w:rsid w:val="003C769B"/>
    <w:rsid w:val="003D0563"/>
    <w:rsid w:val="003D0815"/>
    <w:rsid w:val="003D122F"/>
    <w:rsid w:val="003D1332"/>
    <w:rsid w:val="003D1648"/>
    <w:rsid w:val="003D17CE"/>
    <w:rsid w:val="003D1B44"/>
    <w:rsid w:val="003D275B"/>
    <w:rsid w:val="003D2CA3"/>
    <w:rsid w:val="003D2E12"/>
    <w:rsid w:val="003D306E"/>
    <w:rsid w:val="003D33D1"/>
    <w:rsid w:val="003D3AB2"/>
    <w:rsid w:val="003D447D"/>
    <w:rsid w:val="003D461D"/>
    <w:rsid w:val="003D4730"/>
    <w:rsid w:val="003D4A89"/>
    <w:rsid w:val="003D4BEB"/>
    <w:rsid w:val="003D4E7C"/>
    <w:rsid w:val="003D51B7"/>
    <w:rsid w:val="003D5241"/>
    <w:rsid w:val="003D532D"/>
    <w:rsid w:val="003D54A6"/>
    <w:rsid w:val="003D637C"/>
    <w:rsid w:val="003D69E6"/>
    <w:rsid w:val="003D6D3A"/>
    <w:rsid w:val="003D6F96"/>
    <w:rsid w:val="003D720E"/>
    <w:rsid w:val="003D7448"/>
    <w:rsid w:val="003D7A7A"/>
    <w:rsid w:val="003E00EC"/>
    <w:rsid w:val="003E028E"/>
    <w:rsid w:val="003E05C1"/>
    <w:rsid w:val="003E0DA4"/>
    <w:rsid w:val="003E0F99"/>
    <w:rsid w:val="003E1033"/>
    <w:rsid w:val="003E1276"/>
    <w:rsid w:val="003E14B6"/>
    <w:rsid w:val="003E1A7F"/>
    <w:rsid w:val="003E20B6"/>
    <w:rsid w:val="003E2202"/>
    <w:rsid w:val="003E2361"/>
    <w:rsid w:val="003E2577"/>
    <w:rsid w:val="003E270C"/>
    <w:rsid w:val="003E28C7"/>
    <w:rsid w:val="003E2A43"/>
    <w:rsid w:val="003E2AA4"/>
    <w:rsid w:val="003E2ADD"/>
    <w:rsid w:val="003E2B33"/>
    <w:rsid w:val="003E2BC3"/>
    <w:rsid w:val="003E2C1F"/>
    <w:rsid w:val="003E2C6F"/>
    <w:rsid w:val="003E363A"/>
    <w:rsid w:val="003E3C34"/>
    <w:rsid w:val="003E3F2D"/>
    <w:rsid w:val="003E3FFB"/>
    <w:rsid w:val="003E40CE"/>
    <w:rsid w:val="003E442C"/>
    <w:rsid w:val="003E4961"/>
    <w:rsid w:val="003E52AA"/>
    <w:rsid w:val="003E58B1"/>
    <w:rsid w:val="003E59E9"/>
    <w:rsid w:val="003E5DE5"/>
    <w:rsid w:val="003E625C"/>
    <w:rsid w:val="003E64EC"/>
    <w:rsid w:val="003E665F"/>
    <w:rsid w:val="003E714A"/>
    <w:rsid w:val="003E71E4"/>
    <w:rsid w:val="003E7301"/>
    <w:rsid w:val="003E7626"/>
    <w:rsid w:val="003E7F9F"/>
    <w:rsid w:val="003F0464"/>
    <w:rsid w:val="003F09D3"/>
    <w:rsid w:val="003F0D87"/>
    <w:rsid w:val="003F1793"/>
    <w:rsid w:val="003F1C19"/>
    <w:rsid w:val="003F1D71"/>
    <w:rsid w:val="003F1DF1"/>
    <w:rsid w:val="003F1F3E"/>
    <w:rsid w:val="003F2625"/>
    <w:rsid w:val="003F2638"/>
    <w:rsid w:val="003F282C"/>
    <w:rsid w:val="003F2A74"/>
    <w:rsid w:val="003F38F4"/>
    <w:rsid w:val="003F395D"/>
    <w:rsid w:val="003F3C6B"/>
    <w:rsid w:val="003F3CDC"/>
    <w:rsid w:val="003F3E77"/>
    <w:rsid w:val="003F3F89"/>
    <w:rsid w:val="003F4018"/>
    <w:rsid w:val="003F413A"/>
    <w:rsid w:val="003F4DAE"/>
    <w:rsid w:val="003F507D"/>
    <w:rsid w:val="003F530D"/>
    <w:rsid w:val="003F55F7"/>
    <w:rsid w:val="003F595B"/>
    <w:rsid w:val="003F67D6"/>
    <w:rsid w:val="003F6AD7"/>
    <w:rsid w:val="003F6F77"/>
    <w:rsid w:val="003F70CD"/>
    <w:rsid w:val="003F76AF"/>
    <w:rsid w:val="003F7736"/>
    <w:rsid w:val="003F7738"/>
    <w:rsid w:val="003F7C9B"/>
    <w:rsid w:val="0040039A"/>
    <w:rsid w:val="00400462"/>
    <w:rsid w:val="004006BF"/>
    <w:rsid w:val="00400AB2"/>
    <w:rsid w:val="0040140C"/>
    <w:rsid w:val="00401725"/>
    <w:rsid w:val="00401B2D"/>
    <w:rsid w:val="00401BCB"/>
    <w:rsid w:val="00401EB4"/>
    <w:rsid w:val="00402009"/>
    <w:rsid w:val="004021D1"/>
    <w:rsid w:val="0040239E"/>
    <w:rsid w:val="004027D6"/>
    <w:rsid w:val="004028BE"/>
    <w:rsid w:val="00402C66"/>
    <w:rsid w:val="004030E0"/>
    <w:rsid w:val="00403535"/>
    <w:rsid w:val="00403552"/>
    <w:rsid w:val="004044CE"/>
    <w:rsid w:val="004048C6"/>
    <w:rsid w:val="00405360"/>
    <w:rsid w:val="00406736"/>
    <w:rsid w:val="00406A8B"/>
    <w:rsid w:val="00406CF9"/>
    <w:rsid w:val="00406D05"/>
    <w:rsid w:val="00406ECB"/>
    <w:rsid w:val="004070E8"/>
    <w:rsid w:val="0040724E"/>
    <w:rsid w:val="0040747D"/>
    <w:rsid w:val="0040790D"/>
    <w:rsid w:val="00407C07"/>
    <w:rsid w:val="00407EAF"/>
    <w:rsid w:val="004106D0"/>
    <w:rsid w:val="00410ACD"/>
    <w:rsid w:val="00410E8F"/>
    <w:rsid w:val="004111FF"/>
    <w:rsid w:val="00411523"/>
    <w:rsid w:val="0041165A"/>
    <w:rsid w:val="00411AA3"/>
    <w:rsid w:val="00412C04"/>
    <w:rsid w:val="00412CFF"/>
    <w:rsid w:val="0041305A"/>
    <w:rsid w:val="00413531"/>
    <w:rsid w:val="00413904"/>
    <w:rsid w:val="00414234"/>
    <w:rsid w:val="00414273"/>
    <w:rsid w:val="0041494A"/>
    <w:rsid w:val="00414DE5"/>
    <w:rsid w:val="00415110"/>
    <w:rsid w:val="004153B0"/>
    <w:rsid w:val="004156D2"/>
    <w:rsid w:val="00415708"/>
    <w:rsid w:val="004158A7"/>
    <w:rsid w:val="00415966"/>
    <w:rsid w:val="00415A82"/>
    <w:rsid w:val="00415D87"/>
    <w:rsid w:val="004172E5"/>
    <w:rsid w:val="0041745A"/>
    <w:rsid w:val="00417BAC"/>
    <w:rsid w:val="00417F43"/>
    <w:rsid w:val="004203A6"/>
    <w:rsid w:val="004203E4"/>
    <w:rsid w:val="004204A3"/>
    <w:rsid w:val="004207F6"/>
    <w:rsid w:val="004209AA"/>
    <w:rsid w:val="00420F29"/>
    <w:rsid w:val="00421534"/>
    <w:rsid w:val="0042154A"/>
    <w:rsid w:val="00421B99"/>
    <w:rsid w:val="00421CAB"/>
    <w:rsid w:val="00421E0F"/>
    <w:rsid w:val="00421E6F"/>
    <w:rsid w:val="004224C7"/>
    <w:rsid w:val="004229CE"/>
    <w:rsid w:val="00422CB4"/>
    <w:rsid w:val="00422D4A"/>
    <w:rsid w:val="00423230"/>
    <w:rsid w:val="0042340D"/>
    <w:rsid w:val="004235CA"/>
    <w:rsid w:val="00423AD5"/>
    <w:rsid w:val="00423B77"/>
    <w:rsid w:val="00423DEF"/>
    <w:rsid w:val="004248EC"/>
    <w:rsid w:val="00424997"/>
    <w:rsid w:val="004249A3"/>
    <w:rsid w:val="004254A0"/>
    <w:rsid w:val="004257DC"/>
    <w:rsid w:val="00425AB5"/>
    <w:rsid w:val="00425BBE"/>
    <w:rsid w:val="00425F37"/>
    <w:rsid w:val="0042603B"/>
    <w:rsid w:val="00426313"/>
    <w:rsid w:val="004264B6"/>
    <w:rsid w:val="00426683"/>
    <w:rsid w:val="00427088"/>
    <w:rsid w:val="004271FC"/>
    <w:rsid w:val="004272B9"/>
    <w:rsid w:val="00427854"/>
    <w:rsid w:val="00427EDC"/>
    <w:rsid w:val="00427F8F"/>
    <w:rsid w:val="00430810"/>
    <w:rsid w:val="00430C6B"/>
    <w:rsid w:val="00430C6F"/>
    <w:rsid w:val="00431401"/>
    <w:rsid w:val="004315A2"/>
    <w:rsid w:val="004317FA"/>
    <w:rsid w:val="00431952"/>
    <w:rsid w:val="0043246D"/>
    <w:rsid w:val="0043264F"/>
    <w:rsid w:val="0043275A"/>
    <w:rsid w:val="0043356D"/>
    <w:rsid w:val="00434424"/>
    <w:rsid w:val="00434747"/>
    <w:rsid w:val="0043488F"/>
    <w:rsid w:val="004348EF"/>
    <w:rsid w:val="00434D96"/>
    <w:rsid w:val="00434DA6"/>
    <w:rsid w:val="00434E27"/>
    <w:rsid w:val="00435141"/>
    <w:rsid w:val="004354E1"/>
    <w:rsid w:val="00435B04"/>
    <w:rsid w:val="00435CAC"/>
    <w:rsid w:val="00435F7C"/>
    <w:rsid w:val="004364B2"/>
    <w:rsid w:val="00436F29"/>
    <w:rsid w:val="00436F48"/>
    <w:rsid w:val="00436FCE"/>
    <w:rsid w:val="004373AF"/>
    <w:rsid w:val="004376E2"/>
    <w:rsid w:val="00437B76"/>
    <w:rsid w:val="00440221"/>
    <w:rsid w:val="00440752"/>
    <w:rsid w:val="00440C06"/>
    <w:rsid w:val="0044163A"/>
    <w:rsid w:val="00441CAA"/>
    <w:rsid w:val="00441ED4"/>
    <w:rsid w:val="00441FEE"/>
    <w:rsid w:val="0044229F"/>
    <w:rsid w:val="0044235D"/>
    <w:rsid w:val="004423A1"/>
    <w:rsid w:val="00442AF3"/>
    <w:rsid w:val="00442DCB"/>
    <w:rsid w:val="004438AE"/>
    <w:rsid w:val="004438F6"/>
    <w:rsid w:val="00443C83"/>
    <w:rsid w:val="004442DD"/>
    <w:rsid w:val="0044449E"/>
    <w:rsid w:val="00444556"/>
    <w:rsid w:val="00444872"/>
    <w:rsid w:val="0044492C"/>
    <w:rsid w:val="00444E08"/>
    <w:rsid w:val="00444FC7"/>
    <w:rsid w:val="00445006"/>
    <w:rsid w:val="004452CB"/>
    <w:rsid w:val="00445BB3"/>
    <w:rsid w:val="00445D9E"/>
    <w:rsid w:val="00446AE5"/>
    <w:rsid w:val="00446C8C"/>
    <w:rsid w:val="00446DD0"/>
    <w:rsid w:val="0044742F"/>
    <w:rsid w:val="0044746B"/>
    <w:rsid w:val="004479F5"/>
    <w:rsid w:val="00447D14"/>
    <w:rsid w:val="00447D78"/>
    <w:rsid w:val="0045030A"/>
    <w:rsid w:val="00450364"/>
    <w:rsid w:val="0045037E"/>
    <w:rsid w:val="00450CB8"/>
    <w:rsid w:val="004510F3"/>
    <w:rsid w:val="0045110E"/>
    <w:rsid w:val="00451D55"/>
    <w:rsid w:val="00452FE9"/>
    <w:rsid w:val="0045323F"/>
    <w:rsid w:val="00453E83"/>
    <w:rsid w:val="0045486C"/>
    <w:rsid w:val="004548D0"/>
    <w:rsid w:val="004549B0"/>
    <w:rsid w:val="00454C6C"/>
    <w:rsid w:val="00455012"/>
    <w:rsid w:val="004555BE"/>
    <w:rsid w:val="00455610"/>
    <w:rsid w:val="004559A0"/>
    <w:rsid w:val="00455DEB"/>
    <w:rsid w:val="0045609F"/>
    <w:rsid w:val="004560AD"/>
    <w:rsid w:val="004568FA"/>
    <w:rsid w:val="00456A47"/>
    <w:rsid w:val="00457424"/>
    <w:rsid w:val="0045748E"/>
    <w:rsid w:val="00457566"/>
    <w:rsid w:val="00457FEE"/>
    <w:rsid w:val="004600C6"/>
    <w:rsid w:val="00460363"/>
    <w:rsid w:val="004603AC"/>
    <w:rsid w:val="0046120F"/>
    <w:rsid w:val="00461667"/>
    <w:rsid w:val="004616A9"/>
    <w:rsid w:val="004618F3"/>
    <w:rsid w:val="00461EAD"/>
    <w:rsid w:val="00461FC7"/>
    <w:rsid w:val="00462215"/>
    <w:rsid w:val="00462365"/>
    <w:rsid w:val="00462813"/>
    <w:rsid w:val="0046281B"/>
    <w:rsid w:val="00463680"/>
    <w:rsid w:val="00463696"/>
    <w:rsid w:val="004638B2"/>
    <w:rsid w:val="00463995"/>
    <w:rsid w:val="004647A6"/>
    <w:rsid w:val="00464BDC"/>
    <w:rsid w:val="00464F7B"/>
    <w:rsid w:val="00465038"/>
    <w:rsid w:val="0046504A"/>
    <w:rsid w:val="00465580"/>
    <w:rsid w:val="00465888"/>
    <w:rsid w:val="00465A78"/>
    <w:rsid w:val="00465C45"/>
    <w:rsid w:val="00465E72"/>
    <w:rsid w:val="00466277"/>
    <w:rsid w:val="0046633F"/>
    <w:rsid w:val="00466F89"/>
    <w:rsid w:val="0046742E"/>
    <w:rsid w:val="0046784F"/>
    <w:rsid w:val="00467C20"/>
    <w:rsid w:val="004705CD"/>
    <w:rsid w:val="004707B1"/>
    <w:rsid w:val="00470892"/>
    <w:rsid w:val="00470925"/>
    <w:rsid w:val="00470F18"/>
    <w:rsid w:val="0047132C"/>
    <w:rsid w:val="004714A1"/>
    <w:rsid w:val="00471939"/>
    <w:rsid w:val="00472152"/>
    <w:rsid w:val="00472668"/>
    <w:rsid w:val="00472F18"/>
    <w:rsid w:val="00473177"/>
    <w:rsid w:val="004731FE"/>
    <w:rsid w:val="00473ED5"/>
    <w:rsid w:val="0047409C"/>
    <w:rsid w:val="00474196"/>
    <w:rsid w:val="00474568"/>
    <w:rsid w:val="004745BF"/>
    <w:rsid w:val="00474811"/>
    <w:rsid w:val="00474996"/>
    <w:rsid w:val="00474C59"/>
    <w:rsid w:val="00474C74"/>
    <w:rsid w:val="00474F1F"/>
    <w:rsid w:val="00474FA1"/>
    <w:rsid w:val="004751AF"/>
    <w:rsid w:val="004756B2"/>
    <w:rsid w:val="004768BE"/>
    <w:rsid w:val="00476ABC"/>
    <w:rsid w:val="00476C96"/>
    <w:rsid w:val="00477059"/>
    <w:rsid w:val="0048051F"/>
    <w:rsid w:val="0048082E"/>
    <w:rsid w:val="00480E2C"/>
    <w:rsid w:val="004814AF"/>
    <w:rsid w:val="00481924"/>
    <w:rsid w:val="00481C6A"/>
    <w:rsid w:val="00481EAB"/>
    <w:rsid w:val="0048279B"/>
    <w:rsid w:val="00482AD0"/>
    <w:rsid w:val="00482D5F"/>
    <w:rsid w:val="0048346C"/>
    <w:rsid w:val="0048463D"/>
    <w:rsid w:val="00484B3F"/>
    <w:rsid w:val="004850B3"/>
    <w:rsid w:val="00485208"/>
    <w:rsid w:val="004857F0"/>
    <w:rsid w:val="00485FB5"/>
    <w:rsid w:val="004862DB"/>
    <w:rsid w:val="00486745"/>
    <w:rsid w:val="00487021"/>
    <w:rsid w:val="004872B2"/>
    <w:rsid w:val="0048740C"/>
    <w:rsid w:val="004876D3"/>
    <w:rsid w:val="00487849"/>
    <w:rsid w:val="00487C1D"/>
    <w:rsid w:val="00487F2E"/>
    <w:rsid w:val="004901B4"/>
    <w:rsid w:val="004901F8"/>
    <w:rsid w:val="00490571"/>
    <w:rsid w:val="00490D0D"/>
    <w:rsid w:val="00490F77"/>
    <w:rsid w:val="00490FD0"/>
    <w:rsid w:val="00491185"/>
    <w:rsid w:val="00491539"/>
    <w:rsid w:val="00491801"/>
    <w:rsid w:val="00491B1E"/>
    <w:rsid w:val="00491BA2"/>
    <w:rsid w:val="00491DAC"/>
    <w:rsid w:val="00491EDA"/>
    <w:rsid w:val="0049227E"/>
    <w:rsid w:val="00492C8F"/>
    <w:rsid w:val="004939D0"/>
    <w:rsid w:val="00493A1E"/>
    <w:rsid w:val="00493BC1"/>
    <w:rsid w:val="00493C25"/>
    <w:rsid w:val="00493F91"/>
    <w:rsid w:val="0049425B"/>
    <w:rsid w:val="004942C5"/>
    <w:rsid w:val="00494839"/>
    <w:rsid w:val="00494FE2"/>
    <w:rsid w:val="0049558D"/>
    <w:rsid w:val="00495655"/>
    <w:rsid w:val="004957FA"/>
    <w:rsid w:val="00495A65"/>
    <w:rsid w:val="00495ED7"/>
    <w:rsid w:val="00496263"/>
    <w:rsid w:val="00496391"/>
    <w:rsid w:val="00496FEF"/>
    <w:rsid w:val="004973C1"/>
    <w:rsid w:val="004974C9"/>
    <w:rsid w:val="004974F0"/>
    <w:rsid w:val="004977FB"/>
    <w:rsid w:val="004979E2"/>
    <w:rsid w:val="00497D3B"/>
    <w:rsid w:val="00497F37"/>
    <w:rsid w:val="00497FD8"/>
    <w:rsid w:val="004A0114"/>
    <w:rsid w:val="004A051D"/>
    <w:rsid w:val="004A103A"/>
    <w:rsid w:val="004A17D9"/>
    <w:rsid w:val="004A2049"/>
    <w:rsid w:val="004A212E"/>
    <w:rsid w:val="004A299A"/>
    <w:rsid w:val="004A2CB3"/>
    <w:rsid w:val="004A336E"/>
    <w:rsid w:val="004A397E"/>
    <w:rsid w:val="004A39AB"/>
    <w:rsid w:val="004A3CE7"/>
    <w:rsid w:val="004A42D0"/>
    <w:rsid w:val="004A42FE"/>
    <w:rsid w:val="004A43B3"/>
    <w:rsid w:val="004A441B"/>
    <w:rsid w:val="004A453D"/>
    <w:rsid w:val="004A49A6"/>
    <w:rsid w:val="004A4CF1"/>
    <w:rsid w:val="004A5416"/>
    <w:rsid w:val="004A5D0E"/>
    <w:rsid w:val="004A615F"/>
    <w:rsid w:val="004A63DB"/>
    <w:rsid w:val="004A6446"/>
    <w:rsid w:val="004A6452"/>
    <w:rsid w:val="004A66B5"/>
    <w:rsid w:val="004A67A6"/>
    <w:rsid w:val="004A685C"/>
    <w:rsid w:val="004A6A22"/>
    <w:rsid w:val="004B02C1"/>
    <w:rsid w:val="004B041F"/>
    <w:rsid w:val="004B0622"/>
    <w:rsid w:val="004B0687"/>
    <w:rsid w:val="004B06A0"/>
    <w:rsid w:val="004B094E"/>
    <w:rsid w:val="004B0BF0"/>
    <w:rsid w:val="004B12E1"/>
    <w:rsid w:val="004B1372"/>
    <w:rsid w:val="004B16B2"/>
    <w:rsid w:val="004B1A20"/>
    <w:rsid w:val="004B1C0F"/>
    <w:rsid w:val="004B2AB6"/>
    <w:rsid w:val="004B2AEA"/>
    <w:rsid w:val="004B2B05"/>
    <w:rsid w:val="004B34CA"/>
    <w:rsid w:val="004B3825"/>
    <w:rsid w:val="004B38A2"/>
    <w:rsid w:val="004B3B8F"/>
    <w:rsid w:val="004B4065"/>
    <w:rsid w:val="004B45F2"/>
    <w:rsid w:val="004B48B5"/>
    <w:rsid w:val="004B48EB"/>
    <w:rsid w:val="004B54EB"/>
    <w:rsid w:val="004B6173"/>
    <w:rsid w:val="004B61A7"/>
    <w:rsid w:val="004B667C"/>
    <w:rsid w:val="004B66D6"/>
    <w:rsid w:val="004B6868"/>
    <w:rsid w:val="004B6A4B"/>
    <w:rsid w:val="004B6F09"/>
    <w:rsid w:val="004B70DD"/>
    <w:rsid w:val="004B716C"/>
    <w:rsid w:val="004B7458"/>
    <w:rsid w:val="004B79FE"/>
    <w:rsid w:val="004B7F20"/>
    <w:rsid w:val="004C074D"/>
    <w:rsid w:val="004C0B23"/>
    <w:rsid w:val="004C12CD"/>
    <w:rsid w:val="004C13B3"/>
    <w:rsid w:val="004C154E"/>
    <w:rsid w:val="004C1A5B"/>
    <w:rsid w:val="004C1E8A"/>
    <w:rsid w:val="004C20E1"/>
    <w:rsid w:val="004C21E0"/>
    <w:rsid w:val="004C246D"/>
    <w:rsid w:val="004C3AC4"/>
    <w:rsid w:val="004C3BB3"/>
    <w:rsid w:val="004C4563"/>
    <w:rsid w:val="004C45A8"/>
    <w:rsid w:val="004C4A62"/>
    <w:rsid w:val="004C61C9"/>
    <w:rsid w:val="004C6202"/>
    <w:rsid w:val="004C6518"/>
    <w:rsid w:val="004C6B8E"/>
    <w:rsid w:val="004C6C67"/>
    <w:rsid w:val="004C6D2A"/>
    <w:rsid w:val="004C6FA8"/>
    <w:rsid w:val="004C79FA"/>
    <w:rsid w:val="004C7DF5"/>
    <w:rsid w:val="004D0617"/>
    <w:rsid w:val="004D0B26"/>
    <w:rsid w:val="004D0DF0"/>
    <w:rsid w:val="004D0F49"/>
    <w:rsid w:val="004D12A2"/>
    <w:rsid w:val="004D1BAF"/>
    <w:rsid w:val="004D1C3D"/>
    <w:rsid w:val="004D1E55"/>
    <w:rsid w:val="004D1F2C"/>
    <w:rsid w:val="004D220B"/>
    <w:rsid w:val="004D2996"/>
    <w:rsid w:val="004D2E03"/>
    <w:rsid w:val="004D319A"/>
    <w:rsid w:val="004D33F6"/>
    <w:rsid w:val="004D483D"/>
    <w:rsid w:val="004D48EF"/>
    <w:rsid w:val="004D5526"/>
    <w:rsid w:val="004D5663"/>
    <w:rsid w:val="004D56BB"/>
    <w:rsid w:val="004D573F"/>
    <w:rsid w:val="004D5D89"/>
    <w:rsid w:val="004D61A2"/>
    <w:rsid w:val="004D6274"/>
    <w:rsid w:val="004D63D1"/>
    <w:rsid w:val="004D701D"/>
    <w:rsid w:val="004D7487"/>
    <w:rsid w:val="004D7E1C"/>
    <w:rsid w:val="004D7E3E"/>
    <w:rsid w:val="004D7F4F"/>
    <w:rsid w:val="004E04E5"/>
    <w:rsid w:val="004E052D"/>
    <w:rsid w:val="004E0558"/>
    <w:rsid w:val="004E0AB5"/>
    <w:rsid w:val="004E0B14"/>
    <w:rsid w:val="004E0B2E"/>
    <w:rsid w:val="004E0E0F"/>
    <w:rsid w:val="004E1493"/>
    <w:rsid w:val="004E1837"/>
    <w:rsid w:val="004E2AAA"/>
    <w:rsid w:val="004E3045"/>
    <w:rsid w:val="004E3581"/>
    <w:rsid w:val="004E36AE"/>
    <w:rsid w:val="004E37B6"/>
    <w:rsid w:val="004E3B22"/>
    <w:rsid w:val="004E3C3E"/>
    <w:rsid w:val="004E3F62"/>
    <w:rsid w:val="004E4298"/>
    <w:rsid w:val="004E443A"/>
    <w:rsid w:val="004E46AB"/>
    <w:rsid w:val="004E483F"/>
    <w:rsid w:val="004E4BF6"/>
    <w:rsid w:val="004E525C"/>
    <w:rsid w:val="004E5707"/>
    <w:rsid w:val="004E5CDA"/>
    <w:rsid w:val="004E6028"/>
    <w:rsid w:val="004E66C5"/>
    <w:rsid w:val="004E6AC4"/>
    <w:rsid w:val="004E6C1D"/>
    <w:rsid w:val="004E6F15"/>
    <w:rsid w:val="004E7863"/>
    <w:rsid w:val="004E792A"/>
    <w:rsid w:val="004E7E54"/>
    <w:rsid w:val="004F0140"/>
    <w:rsid w:val="004F0588"/>
    <w:rsid w:val="004F0A4D"/>
    <w:rsid w:val="004F107D"/>
    <w:rsid w:val="004F181A"/>
    <w:rsid w:val="004F1838"/>
    <w:rsid w:val="004F18C2"/>
    <w:rsid w:val="004F18C6"/>
    <w:rsid w:val="004F195C"/>
    <w:rsid w:val="004F1DCC"/>
    <w:rsid w:val="004F1F8B"/>
    <w:rsid w:val="004F1F90"/>
    <w:rsid w:val="004F206B"/>
    <w:rsid w:val="004F22C6"/>
    <w:rsid w:val="004F23AA"/>
    <w:rsid w:val="004F23E1"/>
    <w:rsid w:val="004F255D"/>
    <w:rsid w:val="004F2A25"/>
    <w:rsid w:val="004F2FD7"/>
    <w:rsid w:val="004F318D"/>
    <w:rsid w:val="004F33BA"/>
    <w:rsid w:val="004F35A8"/>
    <w:rsid w:val="004F35FA"/>
    <w:rsid w:val="004F3A35"/>
    <w:rsid w:val="004F417F"/>
    <w:rsid w:val="004F45D8"/>
    <w:rsid w:val="004F5247"/>
    <w:rsid w:val="004F5784"/>
    <w:rsid w:val="004F5C76"/>
    <w:rsid w:val="004F6059"/>
    <w:rsid w:val="004F60E2"/>
    <w:rsid w:val="004F61AF"/>
    <w:rsid w:val="004F6650"/>
    <w:rsid w:val="004F6BFE"/>
    <w:rsid w:val="004F6EEB"/>
    <w:rsid w:val="004F7278"/>
    <w:rsid w:val="004F7495"/>
    <w:rsid w:val="004F774B"/>
    <w:rsid w:val="004F7E6A"/>
    <w:rsid w:val="00500047"/>
    <w:rsid w:val="0050052D"/>
    <w:rsid w:val="0050078A"/>
    <w:rsid w:val="00500A79"/>
    <w:rsid w:val="00500CBC"/>
    <w:rsid w:val="00501247"/>
    <w:rsid w:val="00501622"/>
    <w:rsid w:val="00501BCF"/>
    <w:rsid w:val="00501D43"/>
    <w:rsid w:val="0050287F"/>
    <w:rsid w:val="00502992"/>
    <w:rsid w:val="00503279"/>
    <w:rsid w:val="0050343B"/>
    <w:rsid w:val="005039D3"/>
    <w:rsid w:val="00503A85"/>
    <w:rsid w:val="00503D4C"/>
    <w:rsid w:val="00504324"/>
    <w:rsid w:val="00504680"/>
    <w:rsid w:val="00504A75"/>
    <w:rsid w:val="00504ABF"/>
    <w:rsid w:val="00504CB2"/>
    <w:rsid w:val="00504EC9"/>
    <w:rsid w:val="00505113"/>
    <w:rsid w:val="00505196"/>
    <w:rsid w:val="0050533A"/>
    <w:rsid w:val="0050534B"/>
    <w:rsid w:val="00505698"/>
    <w:rsid w:val="005057A3"/>
    <w:rsid w:val="00505B95"/>
    <w:rsid w:val="00505C32"/>
    <w:rsid w:val="00506072"/>
    <w:rsid w:val="005065F0"/>
    <w:rsid w:val="00506A2D"/>
    <w:rsid w:val="00506E2E"/>
    <w:rsid w:val="00507226"/>
    <w:rsid w:val="005079A4"/>
    <w:rsid w:val="00507E43"/>
    <w:rsid w:val="005103FB"/>
    <w:rsid w:val="00510630"/>
    <w:rsid w:val="0051065A"/>
    <w:rsid w:val="00510B98"/>
    <w:rsid w:val="00510D70"/>
    <w:rsid w:val="00510F25"/>
    <w:rsid w:val="0051112C"/>
    <w:rsid w:val="00511282"/>
    <w:rsid w:val="0051155D"/>
    <w:rsid w:val="00511E3E"/>
    <w:rsid w:val="0051227D"/>
    <w:rsid w:val="00513018"/>
    <w:rsid w:val="0051301E"/>
    <w:rsid w:val="00513989"/>
    <w:rsid w:val="00513AD8"/>
    <w:rsid w:val="005146A7"/>
    <w:rsid w:val="005146FC"/>
    <w:rsid w:val="00514AF9"/>
    <w:rsid w:val="0051550C"/>
    <w:rsid w:val="0051569B"/>
    <w:rsid w:val="00515E79"/>
    <w:rsid w:val="00516262"/>
    <w:rsid w:val="00516AD8"/>
    <w:rsid w:val="0051769C"/>
    <w:rsid w:val="0051787F"/>
    <w:rsid w:val="00517957"/>
    <w:rsid w:val="00517BFE"/>
    <w:rsid w:val="0052003B"/>
    <w:rsid w:val="005207CB"/>
    <w:rsid w:val="00520FE1"/>
    <w:rsid w:val="005210EF"/>
    <w:rsid w:val="00521246"/>
    <w:rsid w:val="00521368"/>
    <w:rsid w:val="00521603"/>
    <w:rsid w:val="0052196C"/>
    <w:rsid w:val="0052289C"/>
    <w:rsid w:val="00523003"/>
    <w:rsid w:val="0052411C"/>
    <w:rsid w:val="005241AF"/>
    <w:rsid w:val="00525009"/>
    <w:rsid w:val="005251B4"/>
    <w:rsid w:val="00525232"/>
    <w:rsid w:val="005252A1"/>
    <w:rsid w:val="00525DB9"/>
    <w:rsid w:val="005260C8"/>
    <w:rsid w:val="00526120"/>
    <w:rsid w:val="00526352"/>
    <w:rsid w:val="00526413"/>
    <w:rsid w:val="005266DD"/>
    <w:rsid w:val="00526B12"/>
    <w:rsid w:val="00526CB6"/>
    <w:rsid w:val="00526D46"/>
    <w:rsid w:val="005274BE"/>
    <w:rsid w:val="00527A38"/>
    <w:rsid w:val="00527B24"/>
    <w:rsid w:val="00527D9D"/>
    <w:rsid w:val="00530208"/>
    <w:rsid w:val="00530419"/>
    <w:rsid w:val="005304CB"/>
    <w:rsid w:val="0053096D"/>
    <w:rsid w:val="00530A6A"/>
    <w:rsid w:val="00530AA0"/>
    <w:rsid w:val="00530AAA"/>
    <w:rsid w:val="00530BDB"/>
    <w:rsid w:val="005310F6"/>
    <w:rsid w:val="005314BF"/>
    <w:rsid w:val="005316EE"/>
    <w:rsid w:val="005317CB"/>
    <w:rsid w:val="0053180C"/>
    <w:rsid w:val="0053196A"/>
    <w:rsid w:val="00531C66"/>
    <w:rsid w:val="005323BF"/>
    <w:rsid w:val="0053269B"/>
    <w:rsid w:val="0053290D"/>
    <w:rsid w:val="00533321"/>
    <w:rsid w:val="005333FD"/>
    <w:rsid w:val="005336A7"/>
    <w:rsid w:val="00533ADE"/>
    <w:rsid w:val="00533E53"/>
    <w:rsid w:val="00534280"/>
    <w:rsid w:val="005347E4"/>
    <w:rsid w:val="00534D71"/>
    <w:rsid w:val="00534E25"/>
    <w:rsid w:val="00534E65"/>
    <w:rsid w:val="00535155"/>
    <w:rsid w:val="0053561A"/>
    <w:rsid w:val="0053566D"/>
    <w:rsid w:val="0053586E"/>
    <w:rsid w:val="0053588B"/>
    <w:rsid w:val="00535A27"/>
    <w:rsid w:val="00535ACF"/>
    <w:rsid w:val="00535E6D"/>
    <w:rsid w:val="00536435"/>
    <w:rsid w:val="00536B37"/>
    <w:rsid w:val="00536EB6"/>
    <w:rsid w:val="005371B3"/>
    <w:rsid w:val="0053782F"/>
    <w:rsid w:val="005400CA"/>
    <w:rsid w:val="00540322"/>
    <w:rsid w:val="0054054A"/>
    <w:rsid w:val="005407FF"/>
    <w:rsid w:val="00540A9A"/>
    <w:rsid w:val="00540C40"/>
    <w:rsid w:val="00540D79"/>
    <w:rsid w:val="00540E67"/>
    <w:rsid w:val="005417FA"/>
    <w:rsid w:val="00541A9E"/>
    <w:rsid w:val="00541C7A"/>
    <w:rsid w:val="00541D34"/>
    <w:rsid w:val="005424EA"/>
    <w:rsid w:val="00542F9E"/>
    <w:rsid w:val="00543340"/>
    <w:rsid w:val="00543343"/>
    <w:rsid w:val="005438B1"/>
    <w:rsid w:val="00543B86"/>
    <w:rsid w:val="005440A4"/>
    <w:rsid w:val="00544195"/>
    <w:rsid w:val="005444F1"/>
    <w:rsid w:val="005449C4"/>
    <w:rsid w:val="005451EC"/>
    <w:rsid w:val="005456DF"/>
    <w:rsid w:val="00545A12"/>
    <w:rsid w:val="00545BAB"/>
    <w:rsid w:val="00545E70"/>
    <w:rsid w:val="00546540"/>
    <w:rsid w:val="0054659C"/>
    <w:rsid w:val="005465D9"/>
    <w:rsid w:val="00546762"/>
    <w:rsid w:val="0054690D"/>
    <w:rsid w:val="00546AC6"/>
    <w:rsid w:val="00546CE1"/>
    <w:rsid w:val="005472AF"/>
    <w:rsid w:val="005476DD"/>
    <w:rsid w:val="00547C0F"/>
    <w:rsid w:val="00547CE1"/>
    <w:rsid w:val="00547CF0"/>
    <w:rsid w:val="0055007C"/>
    <w:rsid w:val="005516AB"/>
    <w:rsid w:val="00551C8F"/>
    <w:rsid w:val="00551D7B"/>
    <w:rsid w:val="0055216F"/>
    <w:rsid w:val="005537EC"/>
    <w:rsid w:val="00553CF4"/>
    <w:rsid w:val="00553F82"/>
    <w:rsid w:val="00553FBB"/>
    <w:rsid w:val="0055449A"/>
    <w:rsid w:val="00554811"/>
    <w:rsid w:val="0055486B"/>
    <w:rsid w:val="00554939"/>
    <w:rsid w:val="00554BA7"/>
    <w:rsid w:val="00554D7C"/>
    <w:rsid w:val="00554E3A"/>
    <w:rsid w:val="005553FD"/>
    <w:rsid w:val="00555997"/>
    <w:rsid w:val="00555C61"/>
    <w:rsid w:val="00555E7A"/>
    <w:rsid w:val="00555EF1"/>
    <w:rsid w:val="005561D5"/>
    <w:rsid w:val="00556959"/>
    <w:rsid w:val="00556B95"/>
    <w:rsid w:val="00556CF1"/>
    <w:rsid w:val="00557291"/>
    <w:rsid w:val="005577BF"/>
    <w:rsid w:val="00557C37"/>
    <w:rsid w:val="00557CD7"/>
    <w:rsid w:val="00557E57"/>
    <w:rsid w:val="00557FF9"/>
    <w:rsid w:val="005603AD"/>
    <w:rsid w:val="005603CC"/>
    <w:rsid w:val="00560416"/>
    <w:rsid w:val="00560483"/>
    <w:rsid w:val="00560982"/>
    <w:rsid w:val="005609BC"/>
    <w:rsid w:val="00561584"/>
    <w:rsid w:val="005617F1"/>
    <w:rsid w:val="00561856"/>
    <w:rsid w:val="00561913"/>
    <w:rsid w:val="00561B26"/>
    <w:rsid w:val="005620DD"/>
    <w:rsid w:val="00562623"/>
    <w:rsid w:val="00562670"/>
    <w:rsid w:val="005626DC"/>
    <w:rsid w:val="00562769"/>
    <w:rsid w:val="00562780"/>
    <w:rsid w:val="00562945"/>
    <w:rsid w:val="00562C7A"/>
    <w:rsid w:val="00563015"/>
    <w:rsid w:val="00563A38"/>
    <w:rsid w:val="00563B6B"/>
    <w:rsid w:val="0056441D"/>
    <w:rsid w:val="00564F1A"/>
    <w:rsid w:val="0056507C"/>
    <w:rsid w:val="005650FA"/>
    <w:rsid w:val="00565115"/>
    <w:rsid w:val="0056530C"/>
    <w:rsid w:val="005659A4"/>
    <w:rsid w:val="005659EC"/>
    <w:rsid w:val="00565CFA"/>
    <w:rsid w:val="00565D99"/>
    <w:rsid w:val="00565DBD"/>
    <w:rsid w:val="00565E3D"/>
    <w:rsid w:val="00565F93"/>
    <w:rsid w:val="00566522"/>
    <w:rsid w:val="00566C5E"/>
    <w:rsid w:val="00566CAE"/>
    <w:rsid w:val="00566D00"/>
    <w:rsid w:val="00566D2D"/>
    <w:rsid w:val="00567167"/>
    <w:rsid w:val="005677B9"/>
    <w:rsid w:val="005678F1"/>
    <w:rsid w:val="00567A3F"/>
    <w:rsid w:val="00567A7F"/>
    <w:rsid w:val="00567AD2"/>
    <w:rsid w:val="00567C07"/>
    <w:rsid w:val="00570008"/>
    <w:rsid w:val="00570014"/>
    <w:rsid w:val="005700A7"/>
    <w:rsid w:val="0057071B"/>
    <w:rsid w:val="0057085D"/>
    <w:rsid w:val="00570CAC"/>
    <w:rsid w:val="00570F5E"/>
    <w:rsid w:val="0057105E"/>
    <w:rsid w:val="005717C6"/>
    <w:rsid w:val="005718D3"/>
    <w:rsid w:val="00571972"/>
    <w:rsid w:val="00571AD0"/>
    <w:rsid w:val="00571AE8"/>
    <w:rsid w:val="00571EBB"/>
    <w:rsid w:val="00572389"/>
    <w:rsid w:val="00572586"/>
    <w:rsid w:val="00572F46"/>
    <w:rsid w:val="005730B2"/>
    <w:rsid w:val="005731FC"/>
    <w:rsid w:val="00573C7F"/>
    <w:rsid w:val="00574ABA"/>
    <w:rsid w:val="00574FCB"/>
    <w:rsid w:val="005752BB"/>
    <w:rsid w:val="005753DC"/>
    <w:rsid w:val="0057544A"/>
    <w:rsid w:val="005766C2"/>
    <w:rsid w:val="00576766"/>
    <w:rsid w:val="00576B83"/>
    <w:rsid w:val="00576C6E"/>
    <w:rsid w:val="00576DA7"/>
    <w:rsid w:val="00577196"/>
    <w:rsid w:val="00577A79"/>
    <w:rsid w:val="00580490"/>
    <w:rsid w:val="005806A8"/>
    <w:rsid w:val="00581011"/>
    <w:rsid w:val="00581404"/>
    <w:rsid w:val="00581700"/>
    <w:rsid w:val="00581D2C"/>
    <w:rsid w:val="005825E6"/>
    <w:rsid w:val="00582600"/>
    <w:rsid w:val="00582974"/>
    <w:rsid w:val="00583082"/>
    <w:rsid w:val="00583299"/>
    <w:rsid w:val="00583378"/>
    <w:rsid w:val="0058338C"/>
    <w:rsid w:val="00583D29"/>
    <w:rsid w:val="005841F3"/>
    <w:rsid w:val="00584415"/>
    <w:rsid w:val="005845A2"/>
    <w:rsid w:val="005848AC"/>
    <w:rsid w:val="0058499D"/>
    <w:rsid w:val="00584BB2"/>
    <w:rsid w:val="00584F6A"/>
    <w:rsid w:val="0058507C"/>
    <w:rsid w:val="00585A78"/>
    <w:rsid w:val="00585B76"/>
    <w:rsid w:val="005866E8"/>
    <w:rsid w:val="005868B7"/>
    <w:rsid w:val="005868EE"/>
    <w:rsid w:val="00586A71"/>
    <w:rsid w:val="00586B06"/>
    <w:rsid w:val="00586D38"/>
    <w:rsid w:val="00586DB6"/>
    <w:rsid w:val="0058764F"/>
    <w:rsid w:val="0058788F"/>
    <w:rsid w:val="005878FF"/>
    <w:rsid w:val="0058792A"/>
    <w:rsid w:val="005879AB"/>
    <w:rsid w:val="00587A65"/>
    <w:rsid w:val="00587B44"/>
    <w:rsid w:val="00590078"/>
    <w:rsid w:val="00590E2F"/>
    <w:rsid w:val="00590F3A"/>
    <w:rsid w:val="005916C0"/>
    <w:rsid w:val="005920EA"/>
    <w:rsid w:val="0059245B"/>
    <w:rsid w:val="005925D3"/>
    <w:rsid w:val="00592B4F"/>
    <w:rsid w:val="00592BD4"/>
    <w:rsid w:val="005933C2"/>
    <w:rsid w:val="00593665"/>
    <w:rsid w:val="0059381B"/>
    <w:rsid w:val="00593EA1"/>
    <w:rsid w:val="00594268"/>
    <w:rsid w:val="00594472"/>
    <w:rsid w:val="0059465E"/>
    <w:rsid w:val="00594A01"/>
    <w:rsid w:val="00594AD3"/>
    <w:rsid w:val="00594E3B"/>
    <w:rsid w:val="00595545"/>
    <w:rsid w:val="00595D36"/>
    <w:rsid w:val="00595F62"/>
    <w:rsid w:val="0059643E"/>
    <w:rsid w:val="00596465"/>
    <w:rsid w:val="00596C3C"/>
    <w:rsid w:val="00597AD8"/>
    <w:rsid w:val="005A02CC"/>
    <w:rsid w:val="005A0450"/>
    <w:rsid w:val="005A0A4D"/>
    <w:rsid w:val="005A0B4B"/>
    <w:rsid w:val="005A0E2D"/>
    <w:rsid w:val="005A0E4E"/>
    <w:rsid w:val="005A103C"/>
    <w:rsid w:val="005A10A6"/>
    <w:rsid w:val="005A191E"/>
    <w:rsid w:val="005A1A8C"/>
    <w:rsid w:val="005A1D66"/>
    <w:rsid w:val="005A225D"/>
    <w:rsid w:val="005A27FC"/>
    <w:rsid w:val="005A307B"/>
    <w:rsid w:val="005A3AE5"/>
    <w:rsid w:val="005A3C2B"/>
    <w:rsid w:val="005A4B81"/>
    <w:rsid w:val="005A4BC4"/>
    <w:rsid w:val="005A4C8D"/>
    <w:rsid w:val="005A4E4B"/>
    <w:rsid w:val="005A59E2"/>
    <w:rsid w:val="005A5AAB"/>
    <w:rsid w:val="005A5EE7"/>
    <w:rsid w:val="005A674D"/>
    <w:rsid w:val="005A6E08"/>
    <w:rsid w:val="005A6FB4"/>
    <w:rsid w:val="005A70A7"/>
    <w:rsid w:val="005A7435"/>
    <w:rsid w:val="005A7451"/>
    <w:rsid w:val="005A7714"/>
    <w:rsid w:val="005A7A3B"/>
    <w:rsid w:val="005A7F31"/>
    <w:rsid w:val="005B013F"/>
    <w:rsid w:val="005B03AC"/>
    <w:rsid w:val="005B0ADF"/>
    <w:rsid w:val="005B1147"/>
    <w:rsid w:val="005B15D9"/>
    <w:rsid w:val="005B1727"/>
    <w:rsid w:val="005B19EA"/>
    <w:rsid w:val="005B1BA1"/>
    <w:rsid w:val="005B1C66"/>
    <w:rsid w:val="005B1FCE"/>
    <w:rsid w:val="005B225F"/>
    <w:rsid w:val="005B26F3"/>
    <w:rsid w:val="005B2D35"/>
    <w:rsid w:val="005B33F9"/>
    <w:rsid w:val="005B3466"/>
    <w:rsid w:val="005B41DC"/>
    <w:rsid w:val="005B42E4"/>
    <w:rsid w:val="005B4A1E"/>
    <w:rsid w:val="005B4A6D"/>
    <w:rsid w:val="005B581A"/>
    <w:rsid w:val="005B5DF0"/>
    <w:rsid w:val="005B6077"/>
    <w:rsid w:val="005B6369"/>
    <w:rsid w:val="005B6C24"/>
    <w:rsid w:val="005B7159"/>
    <w:rsid w:val="005B73B0"/>
    <w:rsid w:val="005B7492"/>
    <w:rsid w:val="005B75E4"/>
    <w:rsid w:val="005B766D"/>
    <w:rsid w:val="005B7EBE"/>
    <w:rsid w:val="005C0951"/>
    <w:rsid w:val="005C096E"/>
    <w:rsid w:val="005C0A97"/>
    <w:rsid w:val="005C1BF9"/>
    <w:rsid w:val="005C1F7C"/>
    <w:rsid w:val="005C242B"/>
    <w:rsid w:val="005C24F6"/>
    <w:rsid w:val="005C2D29"/>
    <w:rsid w:val="005C3372"/>
    <w:rsid w:val="005C3455"/>
    <w:rsid w:val="005C384E"/>
    <w:rsid w:val="005C3DD9"/>
    <w:rsid w:val="005C42C7"/>
    <w:rsid w:val="005C44FF"/>
    <w:rsid w:val="005C4D62"/>
    <w:rsid w:val="005C50A9"/>
    <w:rsid w:val="005C52A9"/>
    <w:rsid w:val="005C5DB3"/>
    <w:rsid w:val="005C6274"/>
    <w:rsid w:val="005C6710"/>
    <w:rsid w:val="005C74F7"/>
    <w:rsid w:val="005C7625"/>
    <w:rsid w:val="005C7D8F"/>
    <w:rsid w:val="005D0198"/>
    <w:rsid w:val="005D04CE"/>
    <w:rsid w:val="005D06EC"/>
    <w:rsid w:val="005D0E22"/>
    <w:rsid w:val="005D1041"/>
    <w:rsid w:val="005D10E4"/>
    <w:rsid w:val="005D1256"/>
    <w:rsid w:val="005D198A"/>
    <w:rsid w:val="005D218D"/>
    <w:rsid w:val="005D2CF2"/>
    <w:rsid w:val="005D2EC5"/>
    <w:rsid w:val="005D38BF"/>
    <w:rsid w:val="005D3B0B"/>
    <w:rsid w:val="005D3EB9"/>
    <w:rsid w:val="005D4DAA"/>
    <w:rsid w:val="005D5693"/>
    <w:rsid w:val="005D56A5"/>
    <w:rsid w:val="005D5D41"/>
    <w:rsid w:val="005D5EE7"/>
    <w:rsid w:val="005D64B5"/>
    <w:rsid w:val="005D64B7"/>
    <w:rsid w:val="005D6821"/>
    <w:rsid w:val="005D68C1"/>
    <w:rsid w:val="005D7365"/>
    <w:rsid w:val="005D7D6F"/>
    <w:rsid w:val="005E07BF"/>
    <w:rsid w:val="005E0935"/>
    <w:rsid w:val="005E0F85"/>
    <w:rsid w:val="005E1751"/>
    <w:rsid w:val="005E249D"/>
    <w:rsid w:val="005E271C"/>
    <w:rsid w:val="005E2E23"/>
    <w:rsid w:val="005E2F36"/>
    <w:rsid w:val="005E33F1"/>
    <w:rsid w:val="005E343E"/>
    <w:rsid w:val="005E3C4D"/>
    <w:rsid w:val="005E4035"/>
    <w:rsid w:val="005E4160"/>
    <w:rsid w:val="005E50B9"/>
    <w:rsid w:val="005E5A2A"/>
    <w:rsid w:val="005E5C1A"/>
    <w:rsid w:val="005E605A"/>
    <w:rsid w:val="005E61DA"/>
    <w:rsid w:val="005E6273"/>
    <w:rsid w:val="005E6F56"/>
    <w:rsid w:val="005E752F"/>
    <w:rsid w:val="005E7A9F"/>
    <w:rsid w:val="005E7D0E"/>
    <w:rsid w:val="005E7D1A"/>
    <w:rsid w:val="005F071C"/>
    <w:rsid w:val="005F09DE"/>
    <w:rsid w:val="005F10A1"/>
    <w:rsid w:val="005F14BC"/>
    <w:rsid w:val="005F14C2"/>
    <w:rsid w:val="005F1C0D"/>
    <w:rsid w:val="005F1EE6"/>
    <w:rsid w:val="005F1F82"/>
    <w:rsid w:val="005F3702"/>
    <w:rsid w:val="005F3CBC"/>
    <w:rsid w:val="005F3EFA"/>
    <w:rsid w:val="005F3F77"/>
    <w:rsid w:val="005F425A"/>
    <w:rsid w:val="005F4403"/>
    <w:rsid w:val="005F463B"/>
    <w:rsid w:val="005F4BCF"/>
    <w:rsid w:val="005F4C31"/>
    <w:rsid w:val="005F4DAC"/>
    <w:rsid w:val="005F50E8"/>
    <w:rsid w:val="005F5319"/>
    <w:rsid w:val="005F56F9"/>
    <w:rsid w:val="005F572F"/>
    <w:rsid w:val="005F5E41"/>
    <w:rsid w:val="005F63B0"/>
    <w:rsid w:val="005F6A41"/>
    <w:rsid w:val="005F6AA0"/>
    <w:rsid w:val="005F6C75"/>
    <w:rsid w:val="005F6E44"/>
    <w:rsid w:val="005F70B6"/>
    <w:rsid w:val="005F768A"/>
    <w:rsid w:val="005F77B5"/>
    <w:rsid w:val="005F7C04"/>
    <w:rsid w:val="00600119"/>
    <w:rsid w:val="006001AA"/>
    <w:rsid w:val="006008DF"/>
    <w:rsid w:val="006012C6"/>
    <w:rsid w:val="006019E6"/>
    <w:rsid w:val="00601D27"/>
    <w:rsid w:val="00601E88"/>
    <w:rsid w:val="006020EB"/>
    <w:rsid w:val="00602178"/>
    <w:rsid w:val="0060220B"/>
    <w:rsid w:val="0060223D"/>
    <w:rsid w:val="006029B2"/>
    <w:rsid w:val="00602AFF"/>
    <w:rsid w:val="00602B8A"/>
    <w:rsid w:val="00602E42"/>
    <w:rsid w:val="006031E4"/>
    <w:rsid w:val="006039E3"/>
    <w:rsid w:val="0060451F"/>
    <w:rsid w:val="006048D7"/>
    <w:rsid w:val="0060496D"/>
    <w:rsid w:val="00604C3B"/>
    <w:rsid w:val="00604CEF"/>
    <w:rsid w:val="006055F3"/>
    <w:rsid w:val="006057A8"/>
    <w:rsid w:val="006057C5"/>
    <w:rsid w:val="00605FBC"/>
    <w:rsid w:val="00606420"/>
    <w:rsid w:val="00606A1D"/>
    <w:rsid w:val="00606ABC"/>
    <w:rsid w:val="006076B5"/>
    <w:rsid w:val="0060783B"/>
    <w:rsid w:val="006078F6"/>
    <w:rsid w:val="00607E3E"/>
    <w:rsid w:val="00607ECA"/>
    <w:rsid w:val="00610241"/>
    <w:rsid w:val="00610511"/>
    <w:rsid w:val="00610631"/>
    <w:rsid w:val="0061070A"/>
    <w:rsid w:val="006108F6"/>
    <w:rsid w:val="0061096F"/>
    <w:rsid w:val="00610B54"/>
    <w:rsid w:val="00610BE1"/>
    <w:rsid w:val="00610C19"/>
    <w:rsid w:val="00610EF7"/>
    <w:rsid w:val="00610F46"/>
    <w:rsid w:val="00610FA9"/>
    <w:rsid w:val="00611714"/>
    <w:rsid w:val="006119B3"/>
    <w:rsid w:val="00611C80"/>
    <w:rsid w:val="00611D18"/>
    <w:rsid w:val="00611E4B"/>
    <w:rsid w:val="00611F36"/>
    <w:rsid w:val="00611F43"/>
    <w:rsid w:val="00612AD7"/>
    <w:rsid w:val="00612BFD"/>
    <w:rsid w:val="00612ED1"/>
    <w:rsid w:val="0061306C"/>
    <w:rsid w:val="006137BE"/>
    <w:rsid w:val="00613A20"/>
    <w:rsid w:val="00613CB5"/>
    <w:rsid w:val="00613D18"/>
    <w:rsid w:val="006140CB"/>
    <w:rsid w:val="006140D5"/>
    <w:rsid w:val="00614170"/>
    <w:rsid w:val="006141AA"/>
    <w:rsid w:val="006141DA"/>
    <w:rsid w:val="00614967"/>
    <w:rsid w:val="00614A16"/>
    <w:rsid w:val="00614EC2"/>
    <w:rsid w:val="00614FB3"/>
    <w:rsid w:val="00615CC0"/>
    <w:rsid w:val="006162D8"/>
    <w:rsid w:val="00616478"/>
    <w:rsid w:val="00616662"/>
    <w:rsid w:val="00616C92"/>
    <w:rsid w:val="006170AE"/>
    <w:rsid w:val="00617342"/>
    <w:rsid w:val="0061759E"/>
    <w:rsid w:val="006177CE"/>
    <w:rsid w:val="00617F7B"/>
    <w:rsid w:val="00617F82"/>
    <w:rsid w:val="00620683"/>
    <w:rsid w:val="00620DF4"/>
    <w:rsid w:val="00621371"/>
    <w:rsid w:val="00621648"/>
    <w:rsid w:val="00621689"/>
    <w:rsid w:val="00621BA8"/>
    <w:rsid w:val="00621CF2"/>
    <w:rsid w:val="00621EDE"/>
    <w:rsid w:val="00622125"/>
    <w:rsid w:val="00622E6D"/>
    <w:rsid w:val="00623234"/>
    <w:rsid w:val="00623263"/>
    <w:rsid w:val="00623B15"/>
    <w:rsid w:val="00623F04"/>
    <w:rsid w:val="006241B6"/>
    <w:rsid w:val="0062423D"/>
    <w:rsid w:val="00624613"/>
    <w:rsid w:val="0062491E"/>
    <w:rsid w:val="0062514E"/>
    <w:rsid w:val="00625190"/>
    <w:rsid w:val="00625245"/>
    <w:rsid w:val="00625D06"/>
    <w:rsid w:val="00625DF7"/>
    <w:rsid w:val="0062608C"/>
    <w:rsid w:val="006266A2"/>
    <w:rsid w:val="00626BB5"/>
    <w:rsid w:val="00626D36"/>
    <w:rsid w:val="006274AE"/>
    <w:rsid w:val="006274FD"/>
    <w:rsid w:val="00627EE9"/>
    <w:rsid w:val="00630663"/>
    <w:rsid w:val="00630878"/>
    <w:rsid w:val="00630BD5"/>
    <w:rsid w:val="00630DD2"/>
    <w:rsid w:val="00630E6D"/>
    <w:rsid w:val="00631145"/>
    <w:rsid w:val="006311F2"/>
    <w:rsid w:val="00631414"/>
    <w:rsid w:val="006317EE"/>
    <w:rsid w:val="00631856"/>
    <w:rsid w:val="00631940"/>
    <w:rsid w:val="00631C81"/>
    <w:rsid w:val="00631E5D"/>
    <w:rsid w:val="0063233A"/>
    <w:rsid w:val="00632595"/>
    <w:rsid w:val="00632913"/>
    <w:rsid w:val="00632A36"/>
    <w:rsid w:val="00632CA5"/>
    <w:rsid w:val="0063312F"/>
    <w:rsid w:val="0063327B"/>
    <w:rsid w:val="006333B8"/>
    <w:rsid w:val="00633F0A"/>
    <w:rsid w:val="00633F2D"/>
    <w:rsid w:val="00633F8A"/>
    <w:rsid w:val="00634059"/>
    <w:rsid w:val="0063405C"/>
    <w:rsid w:val="0063488C"/>
    <w:rsid w:val="00634EB7"/>
    <w:rsid w:val="0063510E"/>
    <w:rsid w:val="00635392"/>
    <w:rsid w:val="00635734"/>
    <w:rsid w:val="006367A4"/>
    <w:rsid w:val="00637E07"/>
    <w:rsid w:val="006401C4"/>
    <w:rsid w:val="00640498"/>
    <w:rsid w:val="00640563"/>
    <w:rsid w:val="006408B5"/>
    <w:rsid w:val="006410EB"/>
    <w:rsid w:val="00641103"/>
    <w:rsid w:val="0064140F"/>
    <w:rsid w:val="006416A3"/>
    <w:rsid w:val="00641CDA"/>
    <w:rsid w:val="00641F38"/>
    <w:rsid w:val="00642308"/>
    <w:rsid w:val="00642366"/>
    <w:rsid w:val="006428F6"/>
    <w:rsid w:val="00642B72"/>
    <w:rsid w:val="00643090"/>
    <w:rsid w:val="0064445D"/>
    <w:rsid w:val="00644631"/>
    <w:rsid w:val="00644760"/>
    <w:rsid w:val="00644D05"/>
    <w:rsid w:val="00645798"/>
    <w:rsid w:val="00646348"/>
    <w:rsid w:val="00646495"/>
    <w:rsid w:val="00646999"/>
    <w:rsid w:val="00647481"/>
    <w:rsid w:val="006474BF"/>
    <w:rsid w:val="00647B3E"/>
    <w:rsid w:val="00647B6A"/>
    <w:rsid w:val="006502B9"/>
    <w:rsid w:val="006504A6"/>
    <w:rsid w:val="00650544"/>
    <w:rsid w:val="006507B9"/>
    <w:rsid w:val="00650AF7"/>
    <w:rsid w:val="00651A7A"/>
    <w:rsid w:val="00651B62"/>
    <w:rsid w:val="00652370"/>
    <w:rsid w:val="00652477"/>
    <w:rsid w:val="006524D7"/>
    <w:rsid w:val="006525A7"/>
    <w:rsid w:val="006528D0"/>
    <w:rsid w:val="00652E0E"/>
    <w:rsid w:val="0065303C"/>
    <w:rsid w:val="0065362A"/>
    <w:rsid w:val="0065364A"/>
    <w:rsid w:val="00654128"/>
    <w:rsid w:val="00654401"/>
    <w:rsid w:val="00654933"/>
    <w:rsid w:val="006549CC"/>
    <w:rsid w:val="00655A87"/>
    <w:rsid w:val="006569A9"/>
    <w:rsid w:val="00656E87"/>
    <w:rsid w:val="0065745F"/>
    <w:rsid w:val="00657910"/>
    <w:rsid w:val="00657A59"/>
    <w:rsid w:val="006601D6"/>
    <w:rsid w:val="00660254"/>
    <w:rsid w:val="0066025B"/>
    <w:rsid w:val="00660291"/>
    <w:rsid w:val="0066078E"/>
    <w:rsid w:val="00660985"/>
    <w:rsid w:val="00660E6F"/>
    <w:rsid w:val="006624A3"/>
    <w:rsid w:val="00662E07"/>
    <w:rsid w:val="006635E1"/>
    <w:rsid w:val="006637A0"/>
    <w:rsid w:val="00663874"/>
    <w:rsid w:val="00663DC6"/>
    <w:rsid w:val="006645A1"/>
    <w:rsid w:val="00664C63"/>
    <w:rsid w:val="00664D18"/>
    <w:rsid w:val="006653BC"/>
    <w:rsid w:val="006656DE"/>
    <w:rsid w:val="00665992"/>
    <w:rsid w:val="00665C62"/>
    <w:rsid w:val="00666B6C"/>
    <w:rsid w:val="00666BC9"/>
    <w:rsid w:val="006671AC"/>
    <w:rsid w:val="00667243"/>
    <w:rsid w:val="0066728B"/>
    <w:rsid w:val="006672AF"/>
    <w:rsid w:val="0066776E"/>
    <w:rsid w:val="00667B58"/>
    <w:rsid w:val="00667C0C"/>
    <w:rsid w:val="006709C9"/>
    <w:rsid w:val="00670F00"/>
    <w:rsid w:val="00670F05"/>
    <w:rsid w:val="006716D6"/>
    <w:rsid w:val="00671C5E"/>
    <w:rsid w:val="006724DC"/>
    <w:rsid w:val="00672584"/>
    <w:rsid w:val="00672670"/>
    <w:rsid w:val="006727C0"/>
    <w:rsid w:val="00672866"/>
    <w:rsid w:val="00672A27"/>
    <w:rsid w:val="00672A40"/>
    <w:rsid w:val="00672C77"/>
    <w:rsid w:val="00672D53"/>
    <w:rsid w:val="00672ED1"/>
    <w:rsid w:val="006730C0"/>
    <w:rsid w:val="006733E7"/>
    <w:rsid w:val="0067355D"/>
    <w:rsid w:val="00673705"/>
    <w:rsid w:val="0067471A"/>
    <w:rsid w:val="006748BB"/>
    <w:rsid w:val="00674AC1"/>
    <w:rsid w:val="00674C37"/>
    <w:rsid w:val="006754BF"/>
    <w:rsid w:val="0067567B"/>
    <w:rsid w:val="00675E52"/>
    <w:rsid w:val="0067720B"/>
    <w:rsid w:val="0067756C"/>
    <w:rsid w:val="00677B7E"/>
    <w:rsid w:val="006809D0"/>
    <w:rsid w:val="00681D5B"/>
    <w:rsid w:val="006822D3"/>
    <w:rsid w:val="00682750"/>
    <w:rsid w:val="00682960"/>
    <w:rsid w:val="00682A07"/>
    <w:rsid w:val="00682A8F"/>
    <w:rsid w:val="0068348B"/>
    <w:rsid w:val="00683D60"/>
    <w:rsid w:val="006840B6"/>
    <w:rsid w:val="00684355"/>
    <w:rsid w:val="0068466D"/>
    <w:rsid w:val="006846A1"/>
    <w:rsid w:val="00684A99"/>
    <w:rsid w:val="00684D4D"/>
    <w:rsid w:val="00684DD8"/>
    <w:rsid w:val="00684FEF"/>
    <w:rsid w:val="0068526E"/>
    <w:rsid w:val="00685790"/>
    <w:rsid w:val="00686198"/>
    <w:rsid w:val="0068692C"/>
    <w:rsid w:val="00686C62"/>
    <w:rsid w:val="00686E05"/>
    <w:rsid w:val="0068710A"/>
    <w:rsid w:val="006871F5"/>
    <w:rsid w:val="0068734B"/>
    <w:rsid w:val="00687460"/>
    <w:rsid w:val="00687472"/>
    <w:rsid w:val="00687FD3"/>
    <w:rsid w:val="0069031B"/>
    <w:rsid w:val="00690423"/>
    <w:rsid w:val="006909BC"/>
    <w:rsid w:val="006913A2"/>
    <w:rsid w:val="00691D06"/>
    <w:rsid w:val="00691F33"/>
    <w:rsid w:val="00692029"/>
    <w:rsid w:val="00692129"/>
    <w:rsid w:val="00692BC8"/>
    <w:rsid w:val="00692F60"/>
    <w:rsid w:val="00693267"/>
    <w:rsid w:val="0069332E"/>
    <w:rsid w:val="00693360"/>
    <w:rsid w:val="0069346B"/>
    <w:rsid w:val="006937F7"/>
    <w:rsid w:val="00693BB9"/>
    <w:rsid w:val="00693CE1"/>
    <w:rsid w:val="00693EB9"/>
    <w:rsid w:val="00694038"/>
    <w:rsid w:val="006940AE"/>
    <w:rsid w:val="0069443A"/>
    <w:rsid w:val="006944B8"/>
    <w:rsid w:val="00694B01"/>
    <w:rsid w:val="0069555E"/>
    <w:rsid w:val="00695666"/>
    <w:rsid w:val="0069580B"/>
    <w:rsid w:val="00695827"/>
    <w:rsid w:val="00695B22"/>
    <w:rsid w:val="0069645D"/>
    <w:rsid w:val="006969CA"/>
    <w:rsid w:val="0069767B"/>
    <w:rsid w:val="00697984"/>
    <w:rsid w:val="0069798C"/>
    <w:rsid w:val="00697CC9"/>
    <w:rsid w:val="00697E45"/>
    <w:rsid w:val="00697E5C"/>
    <w:rsid w:val="00697E6E"/>
    <w:rsid w:val="00697FE5"/>
    <w:rsid w:val="006A0145"/>
    <w:rsid w:val="006A04AB"/>
    <w:rsid w:val="006A074B"/>
    <w:rsid w:val="006A075B"/>
    <w:rsid w:val="006A1022"/>
    <w:rsid w:val="006A10D6"/>
    <w:rsid w:val="006A1472"/>
    <w:rsid w:val="006A18CF"/>
    <w:rsid w:val="006A19EA"/>
    <w:rsid w:val="006A1A82"/>
    <w:rsid w:val="006A1DB9"/>
    <w:rsid w:val="006A22B1"/>
    <w:rsid w:val="006A2418"/>
    <w:rsid w:val="006A2720"/>
    <w:rsid w:val="006A2A06"/>
    <w:rsid w:val="006A30D7"/>
    <w:rsid w:val="006A31E3"/>
    <w:rsid w:val="006A35A3"/>
    <w:rsid w:val="006A3871"/>
    <w:rsid w:val="006A3C5F"/>
    <w:rsid w:val="006A45D8"/>
    <w:rsid w:val="006A48D2"/>
    <w:rsid w:val="006A4F2D"/>
    <w:rsid w:val="006A5683"/>
    <w:rsid w:val="006A582B"/>
    <w:rsid w:val="006A60E1"/>
    <w:rsid w:val="006A652B"/>
    <w:rsid w:val="006A6832"/>
    <w:rsid w:val="006A6C4A"/>
    <w:rsid w:val="006A6D6E"/>
    <w:rsid w:val="006A6FEA"/>
    <w:rsid w:val="006A7388"/>
    <w:rsid w:val="006A7453"/>
    <w:rsid w:val="006A793B"/>
    <w:rsid w:val="006A7EC4"/>
    <w:rsid w:val="006B0715"/>
    <w:rsid w:val="006B0973"/>
    <w:rsid w:val="006B0CE0"/>
    <w:rsid w:val="006B0E6C"/>
    <w:rsid w:val="006B1271"/>
    <w:rsid w:val="006B16F7"/>
    <w:rsid w:val="006B1928"/>
    <w:rsid w:val="006B1B9C"/>
    <w:rsid w:val="006B1EEA"/>
    <w:rsid w:val="006B21B2"/>
    <w:rsid w:val="006B26BC"/>
    <w:rsid w:val="006B2834"/>
    <w:rsid w:val="006B3701"/>
    <w:rsid w:val="006B3D94"/>
    <w:rsid w:val="006B3FE2"/>
    <w:rsid w:val="006B4453"/>
    <w:rsid w:val="006B4606"/>
    <w:rsid w:val="006B468B"/>
    <w:rsid w:val="006B4EC3"/>
    <w:rsid w:val="006B5155"/>
    <w:rsid w:val="006B5549"/>
    <w:rsid w:val="006B55EC"/>
    <w:rsid w:val="006B5B0D"/>
    <w:rsid w:val="006B611A"/>
    <w:rsid w:val="006B6396"/>
    <w:rsid w:val="006B6E09"/>
    <w:rsid w:val="006B6E1B"/>
    <w:rsid w:val="006B6E5B"/>
    <w:rsid w:val="006B70B6"/>
    <w:rsid w:val="006B75AC"/>
    <w:rsid w:val="006B78FF"/>
    <w:rsid w:val="006B7DC9"/>
    <w:rsid w:val="006B7E1C"/>
    <w:rsid w:val="006C06ED"/>
    <w:rsid w:val="006C0F0A"/>
    <w:rsid w:val="006C118D"/>
    <w:rsid w:val="006C1A32"/>
    <w:rsid w:val="006C1D41"/>
    <w:rsid w:val="006C24F1"/>
    <w:rsid w:val="006C2660"/>
    <w:rsid w:val="006C2843"/>
    <w:rsid w:val="006C29FE"/>
    <w:rsid w:val="006C2CDA"/>
    <w:rsid w:val="006C2E95"/>
    <w:rsid w:val="006C396A"/>
    <w:rsid w:val="006C3B03"/>
    <w:rsid w:val="006C3B2D"/>
    <w:rsid w:val="006C3C0B"/>
    <w:rsid w:val="006C3F5B"/>
    <w:rsid w:val="006C46A5"/>
    <w:rsid w:val="006C48A7"/>
    <w:rsid w:val="006C4A4F"/>
    <w:rsid w:val="006C53F6"/>
    <w:rsid w:val="006C59E3"/>
    <w:rsid w:val="006C5A75"/>
    <w:rsid w:val="006C6318"/>
    <w:rsid w:val="006C670B"/>
    <w:rsid w:val="006C6718"/>
    <w:rsid w:val="006C6937"/>
    <w:rsid w:val="006C697A"/>
    <w:rsid w:val="006C6B2E"/>
    <w:rsid w:val="006C6ED4"/>
    <w:rsid w:val="006C7022"/>
    <w:rsid w:val="006C7573"/>
    <w:rsid w:val="006C7644"/>
    <w:rsid w:val="006C768B"/>
    <w:rsid w:val="006C794A"/>
    <w:rsid w:val="006C7AB6"/>
    <w:rsid w:val="006C7ABB"/>
    <w:rsid w:val="006C7CAC"/>
    <w:rsid w:val="006C7CBD"/>
    <w:rsid w:val="006D0069"/>
    <w:rsid w:val="006D05B5"/>
    <w:rsid w:val="006D07D7"/>
    <w:rsid w:val="006D0BB5"/>
    <w:rsid w:val="006D0D6D"/>
    <w:rsid w:val="006D10FC"/>
    <w:rsid w:val="006D1A8B"/>
    <w:rsid w:val="006D1B8F"/>
    <w:rsid w:val="006D1C48"/>
    <w:rsid w:val="006D1C98"/>
    <w:rsid w:val="006D23EB"/>
    <w:rsid w:val="006D2822"/>
    <w:rsid w:val="006D358A"/>
    <w:rsid w:val="006D3C68"/>
    <w:rsid w:val="006D3FE5"/>
    <w:rsid w:val="006D4516"/>
    <w:rsid w:val="006D4786"/>
    <w:rsid w:val="006D47A7"/>
    <w:rsid w:val="006D47DC"/>
    <w:rsid w:val="006D4959"/>
    <w:rsid w:val="006D4974"/>
    <w:rsid w:val="006D4B1F"/>
    <w:rsid w:val="006D4CEC"/>
    <w:rsid w:val="006D4E70"/>
    <w:rsid w:val="006D501C"/>
    <w:rsid w:val="006D50B1"/>
    <w:rsid w:val="006D50C1"/>
    <w:rsid w:val="006D545C"/>
    <w:rsid w:val="006D5861"/>
    <w:rsid w:val="006D5DB1"/>
    <w:rsid w:val="006D5E67"/>
    <w:rsid w:val="006D6954"/>
    <w:rsid w:val="006D71DF"/>
    <w:rsid w:val="006D7658"/>
    <w:rsid w:val="006D774A"/>
    <w:rsid w:val="006D7DD0"/>
    <w:rsid w:val="006D7DEB"/>
    <w:rsid w:val="006D7E05"/>
    <w:rsid w:val="006D7E0A"/>
    <w:rsid w:val="006E054D"/>
    <w:rsid w:val="006E1BE4"/>
    <w:rsid w:val="006E23B2"/>
    <w:rsid w:val="006E2FD3"/>
    <w:rsid w:val="006E36DB"/>
    <w:rsid w:val="006E37F1"/>
    <w:rsid w:val="006E3DD9"/>
    <w:rsid w:val="006E3FF1"/>
    <w:rsid w:val="006E425E"/>
    <w:rsid w:val="006E471F"/>
    <w:rsid w:val="006E4B0B"/>
    <w:rsid w:val="006E4F91"/>
    <w:rsid w:val="006E4FCC"/>
    <w:rsid w:val="006E527F"/>
    <w:rsid w:val="006E52CC"/>
    <w:rsid w:val="006E5A1B"/>
    <w:rsid w:val="006E5EFE"/>
    <w:rsid w:val="006E6B93"/>
    <w:rsid w:val="006E6C52"/>
    <w:rsid w:val="006E7B79"/>
    <w:rsid w:val="006E7FC4"/>
    <w:rsid w:val="006F0489"/>
    <w:rsid w:val="006F1202"/>
    <w:rsid w:val="006F1214"/>
    <w:rsid w:val="006F13D2"/>
    <w:rsid w:val="006F1618"/>
    <w:rsid w:val="006F197C"/>
    <w:rsid w:val="006F1C0B"/>
    <w:rsid w:val="006F1C89"/>
    <w:rsid w:val="006F2293"/>
    <w:rsid w:val="006F2B7F"/>
    <w:rsid w:val="006F2BB3"/>
    <w:rsid w:val="006F2CF0"/>
    <w:rsid w:val="006F2EDE"/>
    <w:rsid w:val="006F2F01"/>
    <w:rsid w:val="006F326B"/>
    <w:rsid w:val="006F3435"/>
    <w:rsid w:val="006F3760"/>
    <w:rsid w:val="006F3769"/>
    <w:rsid w:val="006F39E3"/>
    <w:rsid w:val="006F4060"/>
    <w:rsid w:val="006F4458"/>
    <w:rsid w:val="006F4497"/>
    <w:rsid w:val="006F45E7"/>
    <w:rsid w:val="006F4A25"/>
    <w:rsid w:val="006F528F"/>
    <w:rsid w:val="006F582F"/>
    <w:rsid w:val="006F58D0"/>
    <w:rsid w:val="006F5D86"/>
    <w:rsid w:val="006F6C0F"/>
    <w:rsid w:val="006F6D48"/>
    <w:rsid w:val="006F71DA"/>
    <w:rsid w:val="006F7715"/>
    <w:rsid w:val="006F7D60"/>
    <w:rsid w:val="007006A5"/>
    <w:rsid w:val="007008EC"/>
    <w:rsid w:val="007009B4"/>
    <w:rsid w:val="00700B20"/>
    <w:rsid w:val="007012BE"/>
    <w:rsid w:val="007015E6"/>
    <w:rsid w:val="00701BA7"/>
    <w:rsid w:val="00701ED9"/>
    <w:rsid w:val="007021D6"/>
    <w:rsid w:val="00702524"/>
    <w:rsid w:val="00702A68"/>
    <w:rsid w:val="00703788"/>
    <w:rsid w:val="00704750"/>
    <w:rsid w:val="00704936"/>
    <w:rsid w:val="00705606"/>
    <w:rsid w:val="00705BAE"/>
    <w:rsid w:val="00705E23"/>
    <w:rsid w:val="00706017"/>
    <w:rsid w:val="0070617D"/>
    <w:rsid w:val="0070619E"/>
    <w:rsid w:val="00706F5C"/>
    <w:rsid w:val="007072E4"/>
    <w:rsid w:val="00707C09"/>
    <w:rsid w:val="007105AD"/>
    <w:rsid w:val="007105AE"/>
    <w:rsid w:val="00710AB7"/>
    <w:rsid w:val="00710D46"/>
    <w:rsid w:val="0071107A"/>
    <w:rsid w:val="007113B7"/>
    <w:rsid w:val="0071144A"/>
    <w:rsid w:val="00711AC6"/>
    <w:rsid w:val="00711FF5"/>
    <w:rsid w:val="00712290"/>
    <w:rsid w:val="00712C94"/>
    <w:rsid w:val="00712D72"/>
    <w:rsid w:val="00713230"/>
    <w:rsid w:val="007139CE"/>
    <w:rsid w:val="00714000"/>
    <w:rsid w:val="00714740"/>
    <w:rsid w:val="007148E4"/>
    <w:rsid w:val="00714B40"/>
    <w:rsid w:val="00714FDA"/>
    <w:rsid w:val="0071501C"/>
    <w:rsid w:val="007153E8"/>
    <w:rsid w:val="00715972"/>
    <w:rsid w:val="00715B77"/>
    <w:rsid w:val="0071617B"/>
    <w:rsid w:val="0071633C"/>
    <w:rsid w:val="007166D1"/>
    <w:rsid w:val="00717053"/>
    <w:rsid w:val="007170F7"/>
    <w:rsid w:val="007171EB"/>
    <w:rsid w:val="007173AC"/>
    <w:rsid w:val="007175DB"/>
    <w:rsid w:val="00717A28"/>
    <w:rsid w:val="007202C4"/>
    <w:rsid w:val="007209A5"/>
    <w:rsid w:val="00720CC7"/>
    <w:rsid w:val="00720D67"/>
    <w:rsid w:val="0072167E"/>
    <w:rsid w:val="007217B4"/>
    <w:rsid w:val="00721BB0"/>
    <w:rsid w:val="00721D41"/>
    <w:rsid w:val="00721F75"/>
    <w:rsid w:val="00722160"/>
    <w:rsid w:val="00722459"/>
    <w:rsid w:val="00722824"/>
    <w:rsid w:val="007228D4"/>
    <w:rsid w:val="00723036"/>
    <w:rsid w:val="007234DC"/>
    <w:rsid w:val="00723AA5"/>
    <w:rsid w:val="00723E06"/>
    <w:rsid w:val="0072401F"/>
    <w:rsid w:val="0072410D"/>
    <w:rsid w:val="007244DA"/>
    <w:rsid w:val="007248EB"/>
    <w:rsid w:val="00724A83"/>
    <w:rsid w:val="00724AE0"/>
    <w:rsid w:val="00724CFB"/>
    <w:rsid w:val="00724F25"/>
    <w:rsid w:val="00725DAA"/>
    <w:rsid w:val="00725E26"/>
    <w:rsid w:val="0072629E"/>
    <w:rsid w:val="007263D5"/>
    <w:rsid w:val="00726523"/>
    <w:rsid w:val="0072673C"/>
    <w:rsid w:val="00726782"/>
    <w:rsid w:val="00726B5E"/>
    <w:rsid w:val="007270B2"/>
    <w:rsid w:val="0072715D"/>
    <w:rsid w:val="0072733C"/>
    <w:rsid w:val="00727381"/>
    <w:rsid w:val="0072738E"/>
    <w:rsid w:val="00727CA8"/>
    <w:rsid w:val="007307A8"/>
    <w:rsid w:val="00730823"/>
    <w:rsid w:val="00731006"/>
    <w:rsid w:val="007311DD"/>
    <w:rsid w:val="007312BB"/>
    <w:rsid w:val="00731F00"/>
    <w:rsid w:val="00732587"/>
    <w:rsid w:val="00732A64"/>
    <w:rsid w:val="00733E02"/>
    <w:rsid w:val="0073428D"/>
    <w:rsid w:val="00734A41"/>
    <w:rsid w:val="00734C36"/>
    <w:rsid w:val="00734D68"/>
    <w:rsid w:val="00735095"/>
    <w:rsid w:val="007351F1"/>
    <w:rsid w:val="0073556A"/>
    <w:rsid w:val="007356EA"/>
    <w:rsid w:val="0073634F"/>
    <w:rsid w:val="007367A5"/>
    <w:rsid w:val="0073696D"/>
    <w:rsid w:val="00736FE4"/>
    <w:rsid w:val="00737140"/>
    <w:rsid w:val="0073790F"/>
    <w:rsid w:val="00737969"/>
    <w:rsid w:val="00737CFF"/>
    <w:rsid w:val="00737E00"/>
    <w:rsid w:val="00740368"/>
    <w:rsid w:val="00740560"/>
    <w:rsid w:val="00740DA0"/>
    <w:rsid w:val="0074105F"/>
    <w:rsid w:val="007414BB"/>
    <w:rsid w:val="007416A4"/>
    <w:rsid w:val="007416C2"/>
    <w:rsid w:val="00741716"/>
    <w:rsid w:val="00741CC4"/>
    <w:rsid w:val="00741DB0"/>
    <w:rsid w:val="007432A6"/>
    <w:rsid w:val="0074361F"/>
    <w:rsid w:val="00743C30"/>
    <w:rsid w:val="007445E0"/>
    <w:rsid w:val="00744779"/>
    <w:rsid w:val="00744CDD"/>
    <w:rsid w:val="00744D36"/>
    <w:rsid w:val="00744DE9"/>
    <w:rsid w:val="00745B48"/>
    <w:rsid w:val="00745F24"/>
    <w:rsid w:val="00745F67"/>
    <w:rsid w:val="0074650B"/>
    <w:rsid w:val="0074665F"/>
    <w:rsid w:val="00746CFC"/>
    <w:rsid w:val="00746F04"/>
    <w:rsid w:val="0074718F"/>
    <w:rsid w:val="007478D6"/>
    <w:rsid w:val="00747E51"/>
    <w:rsid w:val="00747F09"/>
    <w:rsid w:val="00750158"/>
    <w:rsid w:val="007501D7"/>
    <w:rsid w:val="00750222"/>
    <w:rsid w:val="007504A6"/>
    <w:rsid w:val="0075052C"/>
    <w:rsid w:val="0075055D"/>
    <w:rsid w:val="0075059D"/>
    <w:rsid w:val="0075073D"/>
    <w:rsid w:val="00750FD5"/>
    <w:rsid w:val="007513A4"/>
    <w:rsid w:val="007518CF"/>
    <w:rsid w:val="00751DC4"/>
    <w:rsid w:val="007520C5"/>
    <w:rsid w:val="00752366"/>
    <w:rsid w:val="007524D4"/>
    <w:rsid w:val="00752D48"/>
    <w:rsid w:val="00752D81"/>
    <w:rsid w:val="00752EE0"/>
    <w:rsid w:val="00752F6D"/>
    <w:rsid w:val="00752FA6"/>
    <w:rsid w:val="0075308E"/>
    <w:rsid w:val="007530F2"/>
    <w:rsid w:val="00753D5F"/>
    <w:rsid w:val="00754097"/>
    <w:rsid w:val="0075425E"/>
    <w:rsid w:val="007542C5"/>
    <w:rsid w:val="00754559"/>
    <w:rsid w:val="007545AA"/>
    <w:rsid w:val="00754691"/>
    <w:rsid w:val="007547CC"/>
    <w:rsid w:val="00754DA0"/>
    <w:rsid w:val="00755057"/>
    <w:rsid w:val="00755204"/>
    <w:rsid w:val="00755456"/>
    <w:rsid w:val="0075585F"/>
    <w:rsid w:val="00755E0E"/>
    <w:rsid w:val="00755E59"/>
    <w:rsid w:val="00755EDF"/>
    <w:rsid w:val="00755F25"/>
    <w:rsid w:val="007565B4"/>
    <w:rsid w:val="007567CF"/>
    <w:rsid w:val="00756984"/>
    <w:rsid w:val="00756DC9"/>
    <w:rsid w:val="007576C8"/>
    <w:rsid w:val="00757834"/>
    <w:rsid w:val="0075793C"/>
    <w:rsid w:val="00757ADF"/>
    <w:rsid w:val="007601A3"/>
    <w:rsid w:val="00760547"/>
    <w:rsid w:val="00760948"/>
    <w:rsid w:val="00761159"/>
    <w:rsid w:val="00761275"/>
    <w:rsid w:val="00761319"/>
    <w:rsid w:val="00761867"/>
    <w:rsid w:val="007619E6"/>
    <w:rsid w:val="00761CFC"/>
    <w:rsid w:val="00762DDD"/>
    <w:rsid w:val="00762E30"/>
    <w:rsid w:val="00763537"/>
    <w:rsid w:val="007638E9"/>
    <w:rsid w:val="00763959"/>
    <w:rsid w:val="00763B81"/>
    <w:rsid w:val="007645D3"/>
    <w:rsid w:val="0076469F"/>
    <w:rsid w:val="007647B5"/>
    <w:rsid w:val="0076527B"/>
    <w:rsid w:val="00765296"/>
    <w:rsid w:val="00766117"/>
    <w:rsid w:val="007664C3"/>
    <w:rsid w:val="00766669"/>
    <w:rsid w:val="00766A2E"/>
    <w:rsid w:val="00766A7B"/>
    <w:rsid w:val="0076794D"/>
    <w:rsid w:val="00767CD1"/>
    <w:rsid w:val="00770099"/>
    <w:rsid w:val="00770310"/>
    <w:rsid w:val="007706B1"/>
    <w:rsid w:val="00770E52"/>
    <w:rsid w:val="0077115D"/>
    <w:rsid w:val="007718E5"/>
    <w:rsid w:val="007723E0"/>
    <w:rsid w:val="00772BB1"/>
    <w:rsid w:val="00772CDC"/>
    <w:rsid w:val="00772F2A"/>
    <w:rsid w:val="00772FC4"/>
    <w:rsid w:val="0077388C"/>
    <w:rsid w:val="00773A70"/>
    <w:rsid w:val="00773DBB"/>
    <w:rsid w:val="0077419F"/>
    <w:rsid w:val="007743C0"/>
    <w:rsid w:val="00774BB1"/>
    <w:rsid w:val="00774C2B"/>
    <w:rsid w:val="00774D7F"/>
    <w:rsid w:val="00774D88"/>
    <w:rsid w:val="00774DB9"/>
    <w:rsid w:val="00774F37"/>
    <w:rsid w:val="00775147"/>
    <w:rsid w:val="007755A3"/>
    <w:rsid w:val="00775A12"/>
    <w:rsid w:val="00775E15"/>
    <w:rsid w:val="007761C6"/>
    <w:rsid w:val="00776B71"/>
    <w:rsid w:val="00776C48"/>
    <w:rsid w:val="0077720E"/>
    <w:rsid w:val="007775BD"/>
    <w:rsid w:val="007779A4"/>
    <w:rsid w:val="00777D01"/>
    <w:rsid w:val="00780122"/>
    <w:rsid w:val="007803A1"/>
    <w:rsid w:val="00780495"/>
    <w:rsid w:val="007804AA"/>
    <w:rsid w:val="00780629"/>
    <w:rsid w:val="0078067E"/>
    <w:rsid w:val="00780779"/>
    <w:rsid w:val="00780B30"/>
    <w:rsid w:val="00780BFA"/>
    <w:rsid w:val="00780C24"/>
    <w:rsid w:val="00781964"/>
    <w:rsid w:val="00781E31"/>
    <w:rsid w:val="00782F8B"/>
    <w:rsid w:val="00782FC4"/>
    <w:rsid w:val="00783356"/>
    <w:rsid w:val="0078372F"/>
    <w:rsid w:val="00783867"/>
    <w:rsid w:val="00783F94"/>
    <w:rsid w:val="00784054"/>
    <w:rsid w:val="0078467F"/>
    <w:rsid w:val="007849B9"/>
    <w:rsid w:val="00784C64"/>
    <w:rsid w:val="00784DA2"/>
    <w:rsid w:val="007852EB"/>
    <w:rsid w:val="007853BC"/>
    <w:rsid w:val="00785517"/>
    <w:rsid w:val="0078638B"/>
    <w:rsid w:val="00786693"/>
    <w:rsid w:val="0078704C"/>
    <w:rsid w:val="007871B5"/>
    <w:rsid w:val="00787833"/>
    <w:rsid w:val="007903EC"/>
    <w:rsid w:val="007908D2"/>
    <w:rsid w:val="00790B4C"/>
    <w:rsid w:val="00790BE8"/>
    <w:rsid w:val="0079106F"/>
    <w:rsid w:val="00791112"/>
    <w:rsid w:val="00791A0E"/>
    <w:rsid w:val="00792517"/>
    <w:rsid w:val="00792CFB"/>
    <w:rsid w:val="0079327F"/>
    <w:rsid w:val="007932E8"/>
    <w:rsid w:val="00793857"/>
    <w:rsid w:val="00793A1F"/>
    <w:rsid w:val="00793F32"/>
    <w:rsid w:val="00793F8C"/>
    <w:rsid w:val="00794690"/>
    <w:rsid w:val="00794D2A"/>
    <w:rsid w:val="00794DF8"/>
    <w:rsid w:val="007953F0"/>
    <w:rsid w:val="00795584"/>
    <w:rsid w:val="00795924"/>
    <w:rsid w:val="00797177"/>
    <w:rsid w:val="00797A0B"/>
    <w:rsid w:val="00797B19"/>
    <w:rsid w:val="007A0283"/>
    <w:rsid w:val="007A043E"/>
    <w:rsid w:val="007A089A"/>
    <w:rsid w:val="007A0B3E"/>
    <w:rsid w:val="007A144C"/>
    <w:rsid w:val="007A1718"/>
    <w:rsid w:val="007A1723"/>
    <w:rsid w:val="007A1899"/>
    <w:rsid w:val="007A19BB"/>
    <w:rsid w:val="007A219A"/>
    <w:rsid w:val="007A24AC"/>
    <w:rsid w:val="007A26FB"/>
    <w:rsid w:val="007A28EA"/>
    <w:rsid w:val="007A2A1A"/>
    <w:rsid w:val="007A3318"/>
    <w:rsid w:val="007A3584"/>
    <w:rsid w:val="007A3AA5"/>
    <w:rsid w:val="007A3CAE"/>
    <w:rsid w:val="007A4023"/>
    <w:rsid w:val="007A43D4"/>
    <w:rsid w:val="007A44B3"/>
    <w:rsid w:val="007A4F7B"/>
    <w:rsid w:val="007A52F1"/>
    <w:rsid w:val="007A5EA4"/>
    <w:rsid w:val="007A618D"/>
    <w:rsid w:val="007A6456"/>
    <w:rsid w:val="007A6E2E"/>
    <w:rsid w:val="007A6EA6"/>
    <w:rsid w:val="007A6ED8"/>
    <w:rsid w:val="007A704B"/>
    <w:rsid w:val="007A727E"/>
    <w:rsid w:val="007A7B51"/>
    <w:rsid w:val="007A7E97"/>
    <w:rsid w:val="007A7F00"/>
    <w:rsid w:val="007A7F7B"/>
    <w:rsid w:val="007B0216"/>
    <w:rsid w:val="007B022E"/>
    <w:rsid w:val="007B02CA"/>
    <w:rsid w:val="007B03B1"/>
    <w:rsid w:val="007B118D"/>
    <w:rsid w:val="007B11F4"/>
    <w:rsid w:val="007B1E88"/>
    <w:rsid w:val="007B223B"/>
    <w:rsid w:val="007B3407"/>
    <w:rsid w:val="007B38EE"/>
    <w:rsid w:val="007B5190"/>
    <w:rsid w:val="007B55F6"/>
    <w:rsid w:val="007B599B"/>
    <w:rsid w:val="007B6500"/>
    <w:rsid w:val="007B68F0"/>
    <w:rsid w:val="007B6A02"/>
    <w:rsid w:val="007C00C3"/>
    <w:rsid w:val="007C0139"/>
    <w:rsid w:val="007C033B"/>
    <w:rsid w:val="007C068E"/>
    <w:rsid w:val="007C0C8C"/>
    <w:rsid w:val="007C0E0C"/>
    <w:rsid w:val="007C15EA"/>
    <w:rsid w:val="007C1AE6"/>
    <w:rsid w:val="007C1DF0"/>
    <w:rsid w:val="007C2955"/>
    <w:rsid w:val="007C2973"/>
    <w:rsid w:val="007C2A82"/>
    <w:rsid w:val="007C3186"/>
    <w:rsid w:val="007C3A91"/>
    <w:rsid w:val="007C3A94"/>
    <w:rsid w:val="007C3BC4"/>
    <w:rsid w:val="007C44FF"/>
    <w:rsid w:val="007C45A2"/>
    <w:rsid w:val="007C45B3"/>
    <w:rsid w:val="007C45EB"/>
    <w:rsid w:val="007C47EB"/>
    <w:rsid w:val="007C4FFD"/>
    <w:rsid w:val="007C50F9"/>
    <w:rsid w:val="007C51DC"/>
    <w:rsid w:val="007C61F9"/>
    <w:rsid w:val="007C666D"/>
    <w:rsid w:val="007C679C"/>
    <w:rsid w:val="007C6F56"/>
    <w:rsid w:val="007C7312"/>
    <w:rsid w:val="007C7490"/>
    <w:rsid w:val="007C78C0"/>
    <w:rsid w:val="007C7C50"/>
    <w:rsid w:val="007D02B4"/>
    <w:rsid w:val="007D03E9"/>
    <w:rsid w:val="007D055D"/>
    <w:rsid w:val="007D056D"/>
    <w:rsid w:val="007D0D3F"/>
    <w:rsid w:val="007D1318"/>
    <w:rsid w:val="007D1445"/>
    <w:rsid w:val="007D1F8C"/>
    <w:rsid w:val="007D2484"/>
    <w:rsid w:val="007D262A"/>
    <w:rsid w:val="007D2717"/>
    <w:rsid w:val="007D276C"/>
    <w:rsid w:val="007D2859"/>
    <w:rsid w:val="007D2BFE"/>
    <w:rsid w:val="007D2D07"/>
    <w:rsid w:val="007D2FC9"/>
    <w:rsid w:val="007D310D"/>
    <w:rsid w:val="007D3206"/>
    <w:rsid w:val="007D32A0"/>
    <w:rsid w:val="007D387C"/>
    <w:rsid w:val="007D3A4D"/>
    <w:rsid w:val="007D433F"/>
    <w:rsid w:val="007D476A"/>
    <w:rsid w:val="007D53D7"/>
    <w:rsid w:val="007D59C2"/>
    <w:rsid w:val="007D5B9D"/>
    <w:rsid w:val="007D5BAF"/>
    <w:rsid w:val="007D6335"/>
    <w:rsid w:val="007D6339"/>
    <w:rsid w:val="007D656C"/>
    <w:rsid w:val="007D73EA"/>
    <w:rsid w:val="007D782B"/>
    <w:rsid w:val="007D786E"/>
    <w:rsid w:val="007E0005"/>
    <w:rsid w:val="007E0011"/>
    <w:rsid w:val="007E0443"/>
    <w:rsid w:val="007E054B"/>
    <w:rsid w:val="007E05FC"/>
    <w:rsid w:val="007E06F6"/>
    <w:rsid w:val="007E0C8F"/>
    <w:rsid w:val="007E13E9"/>
    <w:rsid w:val="007E2000"/>
    <w:rsid w:val="007E207C"/>
    <w:rsid w:val="007E2253"/>
    <w:rsid w:val="007E240F"/>
    <w:rsid w:val="007E242C"/>
    <w:rsid w:val="007E2915"/>
    <w:rsid w:val="007E296C"/>
    <w:rsid w:val="007E2976"/>
    <w:rsid w:val="007E2EC0"/>
    <w:rsid w:val="007E3116"/>
    <w:rsid w:val="007E31CD"/>
    <w:rsid w:val="007E3565"/>
    <w:rsid w:val="007E3CE3"/>
    <w:rsid w:val="007E40DB"/>
    <w:rsid w:val="007E4298"/>
    <w:rsid w:val="007E437B"/>
    <w:rsid w:val="007E48FA"/>
    <w:rsid w:val="007E52C7"/>
    <w:rsid w:val="007E5674"/>
    <w:rsid w:val="007E5974"/>
    <w:rsid w:val="007E5AB7"/>
    <w:rsid w:val="007E5D94"/>
    <w:rsid w:val="007E5DE4"/>
    <w:rsid w:val="007E603C"/>
    <w:rsid w:val="007E60CF"/>
    <w:rsid w:val="007E6FBD"/>
    <w:rsid w:val="007E717C"/>
    <w:rsid w:val="007E733C"/>
    <w:rsid w:val="007E771E"/>
    <w:rsid w:val="007E7856"/>
    <w:rsid w:val="007F0315"/>
    <w:rsid w:val="007F0331"/>
    <w:rsid w:val="007F0359"/>
    <w:rsid w:val="007F0582"/>
    <w:rsid w:val="007F1154"/>
    <w:rsid w:val="007F1281"/>
    <w:rsid w:val="007F1370"/>
    <w:rsid w:val="007F1762"/>
    <w:rsid w:val="007F24E4"/>
    <w:rsid w:val="007F2CC0"/>
    <w:rsid w:val="007F35E0"/>
    <w:rsid w:val="007F4245"/>
    <w:rsid w:val="007F43EC"/>
    <w:rsid w:val="007F4A8D"/>
    <w:rsid w:val="007F4C2A"/>
    <w:rsid w:val="007F4E85"/>
    <w:rsid w:val="007F5604"/>
    <w:rsid w:val="007F5908"/>
    <w:rsid w:val="007F6522"/>
    <w:rsid w:val="007F652F"/>
    <w:rsid w:val="007F7269"/>
    <w:rsid w:val="007F76FE"/>
    <w:rsid w:val="007F79BB"/>
    <w:rsid w:val="007F7CA2"/>
    <w:rsid w:val="007F7F15"/>
    <w:rsid w:val="007F7F1D"/>
    <w:rsid w:val="0080058D"/>
    <w:rsid w:val="008005A2"/>
    <w:rsid w:val="008007C0"/>
    <w:rsid w:val="008009F2"/>
    <w:rsid w:val="00800BC0"/>
    <w:rsid w:val="00800E60"/>
    <w:rsid w:val="008013E4"/>
    <w:rsid w:val="00801796"/>
    <w:rsid w:val="00801958"/>
    <w:rsid w:val="00801AB9"/>
    <w:rsid w:val="00801B1C"/>
    <w:rsid w:val="00802341"/>
    <w:rsid w:val="0080246E"/>
    <w:rsid w:val="00802B78"/>
    <w:rsid w:val="00802DF3"/>
    <w:rsid w:val="008031FC"/>
    <w:rsid w:val="00803890"/>
    <w:rsid w:val="00803E82"/>
    <w:rsid w:val="008043DB"/>
    <w:rsid w:val="00804529"/>
    <w:rsid w:val="00804895"/>
    <w:rsid w:val="00805385"/>
    <w:rsid w:val="008057AE"/>
    <w:rsid w:val="008061D7"/>
    <w:rsid w:val="00806AB3"/>
    <w:rsid w:val="00806C0F"/>
    <w:rsid w:val="00807936"/>
    <w:rsid w:val="00807A78"/>
    <w:rsid w:val="00807AA8"/>
    <w:rsid w:val="00807AE1"/>
    <w:rsid w:val="00807AF9"/>
    <w:rsid w:val="00807BE5"/>
    <w:rsid w:val="00807CFA"/>
    <w:rsid w:val="00807DA5"/>
    <w:rsid w:val="00807DC1"/>
    <w:rsid w:val="00810007"/>
    <w:rsid w:val="0081034C"/>
    <w:rsid w:val="008104BB"/>
    <w:rsid w:val="0081063F"/>
    <w:rsid w:val="00810F89"/>
    <w:rsid w:val="00811A2B"/>
    <w:rsid w:val="00811C3A"/>
    <w:rsid w:val="008120DC"/>
    <w:rsid w:val="0081270E"/>
    <w:rsid w:val="00812CA7"/>
    <w:rsid w:val="00813018"/>
    <w:rsid w:val="00813148"/>
    <w:rsid w:val="008132C7"/>
    <w:rsid w:val="008134F9"/>
    <w:rsid w:val="008136A1"/>
    <w:rsid w:val="00813762"/>
    <w:rsid w:val="00813EB5"/>
    <w:rsid w:val="00814190"/>
    <w:rsid w:val="008143C7"/>
    <w:rsid w:val="00814FCC"/>
    <w:rsid w:val="0081505D"/>
    <w:rsid w:val="0081511F"/>
    <w:rsid w:val="008154C6"/>
    <w:rsid w:val="00816F5F"/>
    <w:rsid w:val="00817042"/>
    <w:rsid w:val="00817052"/>
    <w:rsid w:val="008173A2"/>
    <w:rsid w:val="0081753F"/>
    <w:rsid w:val="00817578"/>
    <w:rsid w:val="008177F2"/>
    <w:rsid w:val="00817FAA"/>
    <w:rsid w:val="00820028"/>
    <w:rsid w:val="008209C0"/>
    <w:rsid w:val="00820DF6"/>
    <w:rsid w:val="0082107E"/>
    <w:rsid w:val="00821B28"/>
    <w:rsid w:val="00821F0D"/>
    <w:rsid w:val="00823028"/>
    <w:rsid w:val="00823EBB"/>
    <w:rsid w:val="00824078"/>
    <w:rsid w:val="0082428B"/>
    <w:rsid w:val="00825C27"/>
    <w:rsid w:val="00825D83"/>
    <w:rsid w:val="00825DD2"/>
    <w:rsid w:val="008262DF"/>
    <w:rsid w:val="00826366"/>
    <w:rsid w:val="00826B6F"/>
    <w:rsid w:val="00826F9B"/>
    <w:rsid w:val="0082700B"/>
    <w:rsid w:val="0082708B"/>
    <w:rsid w:val="008272B5"/>
    <w:rsid w:val="008274A9"/>
    <w:rsid w:val="008275C7"/>
    <w:rsid w:val="008277AB"/>
    <w:rsid w:val="00827D44"/>
    <w:rsid w:val="0083065E"/>
    <w:rsid w:val="00831022"/>
    <w:rsid w:val="00831381"/>
    <w:rsid w:val="008317E2"/>
    <w:rsid w:val="00831CCB"/>
    <w:rsid w:val="00831DDC"/>
    <w:rsid w:val="008324E8"/>
    <w:rsid w:val="00832709"/>
    <w:rsid w:val="00833386"/>
    <w:rsid w:val="00833398"/>
    <w:rsid w:val="0083347D"/>
    <w:rsid w:val="00833793"/>
    <w:rsid w:val="008337F3"/>
    <w:rsid w:val="00833BDB"/>
    <w:rsid w:val="008343F3"/>
    <w:rsid w:val="0083508A"/>
    <w:rsid w:val="00835129"/>
    <w:rsid w:val="0083581A"/>
    <w:rsid w:val="00835A88"/>
    <w:rsid w:val="00835AE0"/>
    <w:rsid w:val="00836023"/>
    <w:rsid w:val="00836390"/>
    <w:rsid w:val="00836564"/>
    <w:rsid w:val="00836AC1"/>
    <w:rsid w:val="00836B35"/>
    <w:rsid w:val="00837693"/>
    <w:rsid w:val="00837740"/>
    <w:rsid w:val="0083791E"/>
    <w:rsid w:val="00837CE0"/>
    <w:rsid w:val="00840181"/>
    <w:rsid w:val="00840535"/>
    <w:rsid w:val="00840785"/>
    <w:rsid w:val="0084081F"/>
    <w:rsid w:val="008408C5"/>
    <w:rsid w:val="00840A5E"/>
    <w:rsid w:val="00840BB8"/>
    <w:rsid w:val="00840C43"/>
    <w:rsid w:val="00840F0C"/>
    <w:rsid w:val="008421F3"/>
    <w:rsid w:val="008422BD"/>
    <w:rsid w:val="0084276E"/>
    <w:rsid w:val="00842E16"/>
    <w:rsid w:val="008430C1"/>
    <w:rsid w:val="0084413B"/>
    <w:rsid w:val="008441AA"/>
    <w:rsid w:val="00844B5C"/>
    <w:rsid w:val="00844E77"/>
    <w:rsid w:val="008454C0"/>
    <w:rsid w:val="00845522"/>
    <w:rsid w:val="00846068"/>
    <w:rsid w:val="00846603"/>
    <w:rsid w:val="00846908"/>
    <w:rsid w:val="00846969"/>
    <w:rsid w:val="0084723F"/>
    <w:rsid w:val="0084751A"/>
    <w:rsid w:val="008478BC"/>
    <w:rsid w:val="008479BE"/>
    <w:rsid w:val="00850022"/>
    <w:rsid w:val="00850130"/>
    <w:rsid w:val="008512F9"/>
    <w:rsid w:val="0085193B"/>
    <w:rsid w:val="00851C56"/>
    <w:rsid w:val="00851D29"/>
    <w:rsid w:val="008520D6"/>
    <w:rsid w:val="008525EB"/>
    <w:rsid w:val="00852A05"/>
    <w:rsid w:val="00852A22"/>
    <w:rsid w:val="00853383"/>
    <w:rsid w:val="008538EB"/>
    <w:rsid w:val="00853B7D"/>
    <w:rsid w:val="00853F6B"/>
    <w:rsid w:val="00854097"/>
    <w:rsid w:val="00854393"/>
    <w:rsid w:val="00854B41"/>
    <w:rsid w:val="00855053"/>
    <w:rsid w:val="008550B3"/>
    <w:rsid w:val="008554EA"/>
    <w:rsid w:val="00855612"/>
    <w:rsid w:val="0085579F"/>
    <w:rsid w:val="00855B57"/>
    <w:rsid w:val="00855C10"/>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DDA"/>
    <w:rsid w:val="0086070E"/>
    <w:rsid w:val="00860A63"/>
    <w:rsid w:val="00860C8B"/>
    <w:rsid w:val="008616B9"/>
    <w:rsid w:val="0086188E"/>
    <w:rsid w:val="00861951"/>
    <w:rsid w:val="008623D9"/>
    <w:rsid w:val="00862E9B"/>
    <w:rsid w:val="00862F3E"/>
    <w:rsid w:val="00863014"/>
    <w:rsid w:val="008631F0"/>
    <w:rsid w:val="00863550"/>
    <w:rsid w:val="008638D4"/>
    <w:rsid w:val="0086399D"/>
    <w:rsid w:val="00863AC6"/>
    <w:rsid w:val="00863AE8"/>
    <w:rsid w:val="00863D49"/>
    <w:rsid w:val="008643BC"/>
    <w:rsid w:val="008644BA"/>
    <w:rsid w:val="00864A8B"/>
    <w:rsid w:val="00864DB1"/>
    <w:rsid w:val="0086501D"/>
    <w:rsid w:val="008650F2"/>
    <w:rsid w:val="0086571F"/>
    <w:rsid w:val="00865731"/>
    <w:rsid w:val="00865C68"/>
    <w:rsid w:val="00865DB3"/>
    <w:rsid w:val="00865F09"/>
    <w:rsid w:val="008661F7"/>
    <w:rsid w:val="00866741"/>
    <w:rsid w:val="00866994"/>
    <w:rsid w:val="00866A12"/>
    <w:rsid w:val="00866BB1"/>
    <w:rsid w:val="008705B5"/>
    <w:rsid w:val="0087074E"/>
    <w:rsid w:val="008709DD"/>
    <w:rsid w:val="00870ACE"/>
    <w:rsid w:val="00870D4F"/>
    <w:rsid w:val="00870D95"/>
    <w:rsid w:val="00870EC8"/>
    <w:rsid w:val="0087103E"/>
    <w:rsid w:val="00872378"/>
    <w:rsid w:val="008726E8"/>
    <w:rsid w:val="00873351"/>
    <w:rsid w:val="0087388F"/>
    <w:rsid w:val="00873ECB"/>
    <w:rsid w:val="00874348"/>
    <w:rsid w:val="0087435E"/>
    <w:rsid w:val="00874821"/>
    <w:rsid w:val="008749A5"/>
    <w:rsid w:val="00874CF4"/>
    <w:rsid w:val="00874E6B"/>
    <w:rsid w:val="00875312"/>
    <w:rsid w:val="00875F13"/>
    <w:rsid w:val="00876825"/>
    <w:rsid w:val="00876C5C"/>
    <w:rsid w:val="008773CB"/>
    <w:rsid w:val="00877839"/>
    <w:rsid w:val="008779C4"/>
    <w:rsid w:val="00877A5E"/>
    <w:rsid w:val="00877D35"/>
    <w:rsid w:val="00880037"/>
    <w:rsid w:val="008800B1"/>
    <w:rsid w:val="0088033D"/>
    <w:rsid w:val="0088082E"/>
    <w:rsid w:val="00881815"/>
    <w:rsid w:val="008818DA"/>
    <w:rsid w:val="00881982"/>
    <w:rsid w:val="0088259D"/>
    <w:rsid w:val="0088305F"/>
    <w:rsid w:val="00883564"/>
    <w:rsid w:val="00883604"/>
    <w:rsid w:val="0088384C"/>
    <w:rsid w:val="00883AC7"/>
    <w:rsid w:val="00884070"/>
    <w:rsid w:val="0088419E"/>
    <w:rsid w:val="00884C88"/>
    <w:rsid w:val="008851A2"/>
    <w:rsid w:val="00885933"/>
    <w:rsid w:val="0088620F"/>
    <w:rsid w:val="008865C2"/>
    <w:rsid w:val="00886905"/>
    <w:rsid w:val="00886997"/>
    <w:rsid w:val="00886B41"/>
    <w:rsid w:val="00886B9A"/>
    <w:rsid w:val="00886BC6"/>
    <w:rsid w:val="00886D5D"/>
    <w:rsid w:val="00887853"/>
    <w:rsid w:val="00887B9A"/>
    <w:rsid w:val="00887BBF"/>
    <w:rsid w:val="00887E3E"/>
    <w:rsid w:val="00890190"/>
    <w:rsid w:val="00890264"/>
    <w:rsid w:val="0089035D"/>
    <w:rsid w:val="00890666"/>
    <w:rsid w:val="008906B9"/>
    <w:rsid w:val="00890A14"/>
    <w:rsid w:val="00890CD2"/>
    <w:rsid w:val="00890EED"/>
    <w:rsid w:val="008910AA"/>
    <w:rsid w:val="008911BB"/>
    <w:rsid w:val="008918EB"/>
    <w:rsid w:val="00891D83"/>
    <w:rsid w:val="008924BB"/>
    <w:rsid w:val="008929A0"/>
    <w:rsid w:val="00892A5D"/>
    <w:rsid w:val="00892C12"/>
    <w:rsid w:val="0089321F"/>
    <w:rsid w:val="008938B8"/>
    <w:rsid w:val="00893AE6"/>
    <w:rsid w:val="008945EE"/>
    <w:rsid w:val="0089467A"/>
    <w:rsid w:val="00894A2C"/>
    <w:rsid w:val="00894E16"/>
    <w:rsid w:val="00894F22"/>
    <w:rsid w:val="00895F75"/>
    <w:rsid w:val="0089617B"/>
    <w:rsid w:val="00896237"/>
    <w:rsid w:val="008964B6"/>
    <w:rsid w:val="008967DA"/>
    <w:rsid w:val="00896BB0"/>
    <w:rsid w:val="00896FFA"/>
    <w:rsid w:val="00897041"/>
    <w:rsid w:val="0089747F"/>
    <w:rsid w:val="0089790D"/>
    <w:rsid w:val="00897A26"/>
    <w:rsid w:val="00897BA8"/>
    <w:rsid w:val="00897C78"/>
    <w:rsid w:val="00897E3C"/>
    <w:rsid w:val="008A0028"/>
    <w:rsid w:val="008A1136"/>
    <w:rsid w:val="008A13A6"/>
    <w:rsid w:val="008A1594"/>
    <w:rsid w:val="008A198C"/>
    <w:rsid w:val="008A1C49"/>
    <w:rsid w:val="008A2363"/>
    <w:rsid w:val="008A28AD"/>
    <w:rsid w:val="008A2D46"/>
    <w:rsid w:val="008A2DE1"/>
    <w:rsid w:val="008A38F7"/>
    <w:rsid w:val="008A3B0C"/>
    <w:rsid w:val="008A3B8E"/>
    <w:rsid w:val="008A3BFD"/>
    <w:rsid w:val="008A404B"/>
    <w:rsid w:val="008A42BE"/>
    <w:rsid w:val="008A430C"/>
    <w:rsid w:val="008A443F"/>
    <w:rsid w:val="008A4AA1"/>
    <w:rsid w:val="008A4F87"/>
    <w:rsid w:val="008A5327"/>
    <w:rsid w:val="008A58B5"/>
    <w:rsid w:val="008A61C7"/>
    <w:rsid w:val="008A674F"/>
    <w:rsid w:val="008A67BC"/>
    <w:rsid w:val="008A6A83"/>
    <w:rsid w:val="008A6B46"/>
    <w:rsid w:val="008A71FE"/>
    <w:rsid w:val="008A7B6F"/>
    <w:rsid w:val="008B07EF"/>
    <w:rsid w:val="008B0996"/>
    <w:rsid w:val="008B0A87"/>
    <w:rsid w:val="008B0B11"/>
    <w:rsid w:val="008B0BED"/>
    <w:rsid w:val="008B0E9F"/>
    <w:rsid w:val="008B11D0"/>
    <w:rsid w:val="008B152E"/>
    <w:rsid w:val="008B1585"/>
    <w:rsid w:val="008B1809"/>
    <w:rsid w:val="008B1ED6"/>
    <w:rsid w:val="008B2B49"/>
    <w:rsid w:val="008B3210"/>
    <w:rsid w:val="008B326C"/>
    <w:rsid w:val="008B3608"/>
    <w:rsid w:val="008B41F9"/>
    <w:rsid w:val="008B456A"/>
    <w:rsid w:val="008B49E0"/>
    <w:rsid w:val="008B53C2"/>
    <w:rsid w:val="008B5556"/>
    <w:rsid w:val="008B55BB"/>
    <w:rsid w:val="008B56C3"/>
    <w:rsid w:val="008B576A"/>
    <w:rsid w:val="008B60FA"/>
    <w:rsid w:val="008B6154"/>
    <w:rsid w:val="008B6819"/>
    <w:rsid w:val="008B69CA"/>
    <w:rsid w:val="008B78C5"/>
    <w:rsid w:val="008B7904"/>
    <w:rsid w:val="008C0154"/>
    <w:rsid w:val="008C0290"/>
    <w:rsid w:val="008C02A2"/>
    <w:rsid w:val="008C07C2"/>
    <w:rsid w:val="008C07C9"/>
    <w:rsid w:val="008C0FB2"/>
    <w:rsid w:val="008C1075"/>
    <w:rsid w:val="008C12CD"/>
    <w:rsid w:val="008C182C"/>
    <w:rsid w:val="008C18B3"/>
    <w:rsid w:val="008C1DA6"/>
    <w:rsid w:val="008C2054"/>
    <w:rsid w:val="008C2270"/>
    <w:rsid w:val="008C2552"/>
    <w:rsid w:val="008C29F9"/>
    <w:rsid w:val="008C2A04"/>
    <w:rsid w:val="008C2A63"/>
    <w:rsid w:val="008C2B90"/>
    <w:rsid w:val="008C33C8"/>
    <w:rsid w:val="008C3407"/>
    <w:rsid w:val="008C3F79"/>
    <w:rsid w:val="008C3FAE"/>
    <w:rsid w:val="008C43B7"/>
    <w:rsid w:val="008C47CC"/>
    <w:rsid w:val="008C4E54"/>
    <w:rsid w:val="008C4ECC"/>
    <w:rsid w:val="008C4EEB"/>
    <w:rsid w:val="008C52B8"/>
    <w:rsid w:val="008C5581"/>
    <w:rsid w:val="008C598D"/>
    <w:rsid w:val="008C5A54"/>
    <w:rsid w:val="008C5EF2"/>
    <w:rsid w:val="008C60E0"/>
    <w:rsid w:val="008C677A"/>
    <w:rsid w:val="008C6BA6"/>
    <w:rsid w:val="008C6EA6"/>
    <w:rsid w:val="008C7598"/>
    <w:rsid w:val="008C7626"/>
    <w:rsid w:val="008C78B5"/>
    <w:rsid w:val="008C78FA"/>
    <w:rsid w:val="008D0317"/>
    <w:rsid w:val="008D0593"/>
    <w:rsid w:val="008D0B4D"/>
    <w:rsid w:val="008D0D33"/>
    <w:rsid w:val="008D106F"/>
    <w:rsid w:val="008D16A9"/>
    <w:rsid w:val="008D1D31"/>
    <w:rsid w:val="008D226A"/>
    <w:rsid w:val="008D2FFB"/>
    <w:rsid w:val="008D352F"/>
    <w:rsid w:val="008D362C"/>
    <w:rsid w:val="008D4478"/>
    <w:rsid w:val="008D5069"/>
    <w:rsid w:val="008D5D21"/>
    <w:rsid w:val="008D6116"/>
    <w:rsid w:val="008D625C"/>
    <w:rsid w:val="008D6E2F"/>
    <w:rsid w:val="008D6E8E"/>
    <w:rsid w:val="008D7463"/>
    <w:rsid w:val="008D75EB"/>
    <w:rsid w:val="008D7629"/>
    <w:rsid w:val="008D7A60"/>
    <w:rsid w:val="008D7DDD"/>
    <w:rsid w:val="008E02EA"/>
    <w:rsid w:val="008E0503"/>
    <w:rsid w:val="008E0E52"/>
    <w:rsid w:val="008E16E2"/>
    <w:rsid w:val="008E189F"/>
    <w:rsid w:val="008E2379"/>
    <w:rsid w:val="008E25CA"/>
    <w:rsid w:val="008E3770"/>
    <w:rsid w:val="008E39F0"/>
    <w:rsid w:val="008E403D"/>
    <w:rsid w:val="008E45B5"/>
    <w:rsid w:val="008E4664"/>
    <w:rsid w:val="008E46A3"/>
    <w:rsid w:val="008E5466"/>
    <w:rsid w:val="008E560E"/>
    <w:rsid w:val="008E5682"/>
    <w:rsid w:val="008E5F2E"/>
    <w:rsid w:val="008E6315"/>
    <w:rsid w:val="008E6834"/>
    <w:rsid w:val="008E693F"/>
    <w:rsid w:val="008E7848"/>
    <w:rsid w:val="008E7ABC"/>
    <w:rsid w:val="008F0418"/>
    <w:rsid w:val="008F047B"/>
    <w:rsid w:val="008F0616"/>
    <w:rsid w:val="008F06B9"/>
    <w:rsid w:val="008F077C"/>
    <w:rsid w:val="008F0799"/>
    <w:rsid w:val="008F0889"/>
    <w:rsid w:val="008F0C3D"/>
    <w:rsid w:val="008F0F64"/>
    <w:rsid w:val="008F1514"/>
    <w:rsid w:val="008F1E5D"/>
    <w:rsid w:val="008F1FD4"/>
    <w:rsid w:val="008F207F"/>
    <w:rsid w:val="008F23BD"/>
    <w:rsid w:val="008F2885"/>
    <w:rsid w:val="008F28D4"/>
    <w:rsid w:val="008F2A04"/>
    <w:rsid w:val="008F2C1D"/>
    <w:rsid w:val="008F30D0"/>
    <w:rsid w:val="008F3EF4"/>
    <w:rsid w:val="008F4393"/>
    <w:rsid w:val="008F4470"/>
    <w:rsid w:val="008F45CF"/>
    <w:rsid w:val="008F4744"/>
    <w:rsid w:val="008F47EB"/>
    <w:rsid w:val="008F4BEB"/>
    <w:rsid w:val="008F4DCA"/>
    <w:rsid w:val="008F4E7C"/>
    <w:rsid w:val="008F5383"/>
    <w:rsid w:val="008F5459"/>
    <w:rsid w:val="008F5A7E"/>
    <w:rsid w:val="008F5FF0"/>
    <w:rsid w:val="008F61D1"/>
    <w:rsid w:val="008F6B5D"/>
    <w:rsid w:val="008F6C01"/>
    <w:rsid w:val="008F6CA0"/>
    <w:rsid w:val="008F6DEB"/>
    <w:rsid w:val="008F6E44"/>
    <w:rsid w:val="008F7CB4"/>
    <w:rsid w:val="009001B2"/>
    <w:rsid w:val="00900485"/>
    <w:rsid w:val="009004C6"/>
    <w:rsid w:val="00900595"/>
    <w:rsid w:val="0090076B"/>
    <w:rsid w:val="00900810"/>
    <w:rsid w:val="0090095F"/>
    <w:rsid w:val="00900B6D"/>
    <w:rsid w:val="00901DE0"/>
    <w:rsid w:val="00902251"/>
    <w:rsid w:val="009024C3"/>
    <w:rsid w:val="00902B44"/>
    <w:rsid w:val="00902B8E"/>
    <w:rsid w:val="0090340A"/>
    <w:rsid w:val="00903474"/>
    <w:rsid w:val="00903643"/>
    <w:rsid w:val="00903CDE"/>
    <w:rsid w:val="00903FC3"/>
    <w:rsid w:val="009040C0"/>
    <w:rsid w:val="009044F4"/>
    <w:rsid w:val="009045F3"/>
    <w:rsid w:val="00904843"/>
    <w:rsid w:val="009053F2"/>
    <w:rsid w:val="00905477"/>
    <w:rsid w:val="009054CB"/>
    <w:rsid w:val="00905555"/>
    <w:rsid w:val="009055F6"/>
    <w:rsid w:val="00905B5D"/>
    <w:rsid w:val="00905E29"/>
    <w:rsid w:val="00906062"/>
    <w:rsid w:val="009063F8"/>
    <w:rsid w:val="009065CA"/>
    <w:rsid w:val="00906A9A"/>
    <w:rsid w:val="00906BB5"/>
    <w:rsid w:val="00906CE2"/>
    <w:rsid w:val="00906E37"/>
    <w:rsid w:val="00906EC4"/>
    <w:rsid w:val="00907576"/>
    <w:rsid w:val="00907723"/>
    <w:rsid w:val="00910328"/>
    <w:rsid w:val="0091081D"/>
    <w:rsid w:val="00910AD0"/>
    <w:rsid w:val="00910F44"/>
    <w:rsid w:val="00911430"/>
    <w:rsid w:val="00911977"/>
    <w:rsid w:val="00911E8B"/>
    <w:rsid w:val="0091238A"/>
    <w:rsid w:val="0091244A"/>
    <w:rsid w:val="00912A9E"/>
    <w:rsid w:val="00912C4A"/>
    <w:rsid w:val="00912D58"/>
    <w:rsid w:val="00912EA0"/>
    <w:rsid w:val="009131E2"/>
    <w:rsid w:val="00914054"/>
    <w:rsid w:val="009140FD"/>
    <w:rsid w:val="00914321"/>
    <w:rsid w:val="00915785"/>
    <w:rsid w:val="00915799"/>
    <w:rsid w:val="00915CED"/>
    <w:rsid w:val="00915E4F"/>
    <w:rsid w:val="00916400"/>
    <w:rsid w:val="00916600"/>
    <w:rsid w:val="0091663E"/>
    <w:rsid w:val="00916788"/>
    <w:rsid w:val="009173A3"/>
    <w:rsid w:val="0091767A"/>
    <w:rsid w:val="009176B2"/>
    <w:rsid w:val="00917D11"/>
    <w:rsid w:val="00920E3C"/>
    <w:rsid w:val="00920E99"/>
    <w:rsid w:val="009211E3"/>
    <w:rsid w:val="00921331"/>
    <w:rsid w:val="009213E7"/>
    <w:rsid w:val="00921866"/>
    <w:rsid w:val="0092216D"/>
    <w:rsid w:val="00922628"/>
    <w:rsid w:val="00922911"/>
    <w:rsid w:val="0092319A"/>
    <w:rsid w:val="0092383E"/>
    <w:rsid w:val="009238B5"/>
    <w:rsid w:val="009239C3"/>
    <w:rsid w:val="00923A07"/>
    <w:rsid w:val="00923C2F"/>
    <w:rsid w:val="00923E08"/>
    <w:rsid w:val="0092406A"/>
    <w:rsid w:val="009241D2"/>
    <w:rsid w:val="009246F8"/>
    <w:rsid w:val="009253A1"/>
    <w:rsid w:val="0092573D"/>
    <w:rsid w:val="009258FA"/>
    <w:rsid w:val="0092594A"/>
    <w:rsid w:val="00925B30"/>
    <w:rsid w:val="00925DCA"/>
    <w:rsid w:val="00926534"/>
    <w:rsid w:val="00926611"/>
    <w:rsid w:val="00926CC0"/>
    <w:rsid w:val="00926E2A"/>
    <w:rsid w:val="00926E8A"/>
    <w:rsid w:val="00927ED2"/>
    <w:rsid w:val="00930277"/>
    <w:rsid w:val="0093042F"/>
    <w:rsid w:val="009306B9"/>
    <w:rsid w:val="0093171F"/>
    <w:rsid w:val="0093193D"/>
    <w:rsid w:val="009320B5"/>
    <w:rsid w:val="0093216F"/>
    <w:rsid w:val="00932188"/>
    <w:rsid w:val="0093241A"/>
    <w:rsid w:val="0093275D"/>
    <w:rsid w:val="00932E28"/>
    <w:rsid w:val="00932E85"/>
    <w:rsid w:val="009331E0"/>
    <w:rsid w:val="0093352E"/>
    <w:rsid w:val="009335A6"/>
    <w:rsid w:val="0093360C"/>
    <w:rsid w:val="00933BBB"/>
    <w:rsid w:val="00933EC9"/>
    <w:rsid w:val="0093401F"/>
    <w:rsid w:val="00934491"/>
    <w:rsid w:val="00934503"/>
    <w:rsid w:val="0093457E"/>
    <w:rsid w:val="009347C6"/>
    <w:rsid w:val="0093497F"/>
    <w:rsid w:val="00934EA9"/>
    <w:rsid w:val="0093501D"/>
    <w:rsid w:val="009350D1"/>
    <w:rsid w:val="00935413"/>
    <w:rsid w:val="00935EC6"/>
    <w:rsid w:val="00935EF7"/>
    <w:rsid w:val="009361B5"/>
    <w:rsid w:val="00936649"/>
    <w:rsid w:val="00936BE3"/>
    <w:rsid w:val="00937804"/>
    <w:rsid w:val="00940037"/>
    <w:rsid w:val="0094013C"/>
    <w:rsid w:val="00940207"/>
    <w:rsid w:val="0094033D"/>
    <w:rsid w:val="0094039A"/>
    <w:rsid w:val="00940908"/>
    <w:rsid w:val="0094107B"/>
    <w:rsid w:val="009411BD"/>
    <w:rsid w:val="009414F2"/>
    <w:rsid w:val="00941738"/>
    <w:rsid w:val="00941E84"/>
    <w:rsid w:val="0094211F"/>
    <w:rsid w:val="009425F4"/>
    <w:rsid w:val="00942A6C"/>
    <w:rsid w:val="00942BFD"/>
    <w:rsid w:val="00943043"/>
    <w:rsid w:val="009433CE"/>
    <w:rsid w:val="009433E5"/>
    <w:rsid w:val="009435C8"/>
    <w:rsid w:val="009439C2"/>
    <w:rsid w:val="00943FC4"/>
    <w:rsid w:val="00944086"/>
    <w:rsid w:val="0094427E"/>
    <w:rsid w:val="00944819"/>
    <w:rsid w:val="0094485F"/>
    <w:rsid w:val="00944B6F"/>
    <w:rsid w:val="00945016"/>
    <w:rsid w:val="009457A2"/>
    <w:rsid w:val="00945936"/>
    <w:rsid w:val="00945B57"/>
    <w:rsid w:val="00945D1C"/>
    <w:rsid w:val="009463BA"/>
    <w:rsid w:val="00946433"/>
    <w:rsid w:val="00946C10"/>
    <w:rsid w:val="00946D47"/>
    <w:rsid w:val="009473A2"/>
    <w:rsid w:val="00947BF4"/>
    <w:rsid w:val="00950531"/>
    <w:rsid w:val="009506FA"/>
    <w:rsid w:val="00951C1C"/>
    <w:rsid w:val="009525B4"/>
    <w:rsid w:val="009527ED"/>
    <w:rsid w:val="00952AB2"/>
    <w:rsid w:val="00952ABE"/>
    <w:rsid w:val="00952B9B"/>
    <w:rsid w:val="00952E79"/>
    <w:rsid w:val="009530BC"/>
    <w:rsid w:val="00953620"/>
    <w:rsid w:val="00953D20"/>
    <w:rsid w:val="00953D8B"/>
    <w:rsid w:val="00953EDA"/>
    <w:rsid w:val="00953F57"/>
    <w:rsid w:val="009542F0"/>
    <w:rsid w:val="00954CC3"/>
    <w:rsid w:val="00954E67"/>
    <w:rsid w:val="00955279"/>
    <w:rsid w:val="00956287"/>
    <w:rsid w:val="009562B4"/>
    <w:rsid w:val="00956592"/>
    <w:rsid w:val="00956811"/>
    <w:rsid w:val="0095695A"/>
    <w:rsid w:val="00956997"/>
    <w:rsid w:val="00956A9C"/>
    <w:rsid w:val="00956D88"/>
    <w:rsid w:val="00956E18"/>
    <w:rsid w:val="0095704D"/>
    <w:rsid w:val="0095710E"/>
    <w:rsid w:val="00957129"/>
    <w:rsid w:val="00957C0B"/>
    <w:rsid w:val="00957CA4"/>
    <w:rsid w:val="00960650"/>
    <w:rsid w:val="00960A9B"/>
    <w:rsid w:val="00960C8E"/>
    <w:rsid w:val="00960E69"/>
    <w:rsid w:val="009612D1"/>
    <w:rsid w:val="00961431"/>
    <w:rsid w:val="0096148F"/>
    <w:rsid w:val="009619DD"/>
    <w:rsid w:val="009619E9"/>
    <w:rsid w:val="00961ADA"/>
    <w:rsid w:val="00961B68"/>
    <w:rsid w:val="00961C88"/>
    <w:rsid w:val="009621A8"/>
    <w:rsid w:val="00962749"/>
    <w:rsid w:val="00962DDE"/>
    <w:rsid w:val="00962FA2"/>
    <w:rsid w:val="009639DE"/>
    <w:rsid w:val="00964269"/>
    <w:rsid w:val="009642FF"/>
    <w:rsid w:val="00964411"/>
    <w:rsid w:val="00964D46"/>
    <w:rsid w:val="00964E1A"/>
    <w:rsid w:val="00964E41"/>
    <w:rsid w:val="0096591A"/>
    <w:rsid w:val="009662D8"/>
    <w:rsid w:val="00966530"/>
    <w:rsid w:val="009667CF"/>
    <w:rsid w:val="009667FC"/>
    <w:rsid w:val="00966861"/>
    <w:rsid w:val="009669F1"/>
    <w:rsid w:val="00966F5D"/>
    <w:rsid w:val="0096721E"/>
    <w:rsid w:val="009672FA"/>
    <w:rsid w:val="009678A3"/>
    <w:rsid w:val="00967C8A"/>
    <w:rsid w:val="009704FB"/>
    <w:rsid w:val="0097057F"/>
    <w:rsid w:val="00970624"/>
    <w:rsid w:val="009706F5"/>
    <w:rsid w:val="00970923"/>
    <w:rsid w:val="00970B1F"/>
    <w:rsid w:val="0097121E"/>
    <w:rsid w:val="00971290"/>
    <w:rsid w:val="009714C9"/>
    <w:rsid w:val="00971597"/>
    <w:rsid w:val="00971E23"/>
    <w:rsid w:val="00971F9F"/>
    <w:rsid w:val="009723FE"/>
    <w:rsid w:val="009724A2"/>
    <w:rsid w:val="00972B33"/>
    <w:rsid w:val="00972C05"/>
    <w:rsid w:val="00972D2D"/>
    <w:rsid w:val="00972E99"/>
    <w:rsid w:val="00972F49"/>
    <w:rsid w:val="00973152"/>
    <w:rsid w:val="009732A7"/>
    <w:rsid w:val="00974053"/>
    <w:rsid w:val="009745B8"/>
    <w:rsid w:val="009754F5"/>
    <w:rsid w:val="00975BAF"/>
    <w:rsid w:val="00976480"/>
    <w:rsid w:val="00976B49"/>
    <w:rsid w:val="0097774F"/>
    <w:rsid w:val="00977977"/>
    <w:rsid w:val="00977C36"/>
    <w:rsid w:val="00977C8F"/>
    <w:rsid w:val="00977C9A"/>
    <w:rsid w:val="009807A4"/>
    <w:rsid w:val="00980CAE"/>
    <w:rsid w:val="00981166"/>
    <w:rsid w:val="00981AC4"/>
    <w:rsid w:val="00981FF0"/>
    <w:rsid w:val="00982774"/>
    <w:rsid w:val="00982B38"/>
    <w:rsid w:val="00982B5A"/>
    <w:rsid w:val="00982B7A"/>
    <w:rsid w:val="00982F41"/>
    <w:rsid w:val="009833EC"/>
    <w:rsid w:val="009834D9"/>
    <w:rsid w:val="0098353B"/>
    <w:rsid w:val="00983641"/>
    <w:rsid w:val="00983AD1"/>
    <w:rsid w:val="00983C9B"/>
    <w:rsid w:val="009840A1"/>
    <w:rsid w:val="00984451"/>
    <w:rsid w:val="009846B4"/>
    <w:rsid w:val="00984C47"/>
    <w:rsid w:val="009851D6"/>
    <w:rsid w:val="009855E8"/>
    <w:rsid w:val="00985B65"/>
    <w:rsid w:val="009861E7"/>
    <w:rsid w:val="0098671B"/>
    <w:rsid w:val="00986735"/>
    <w:rsid w:val="0098700B"/>
    <w:rsid w:val="00987F3E"/>
    <w:rsid w:val="00990281"/>
    <w:rsid w:val="00990B43"/>
    <w:rsid w:val="00990DB4"/>
    <w:rsid w:val="00991DC0"/>
    <w:rsid w:val="0099207F"/>
    <w:rsid w:val="009923F7"/>
    <w:rsid w:val="00992616"/>
    <w:rsid w:val="00992CA4"/>
    <w:rsid w:val="00992CE3"/>
    <w:rsid w:val="0099307F"/>
    <w:rsid w:val="009932D7"/>
    <w:rsid w:val="00993368"/>
    <w:rsid w:val="00993C28"/>
    <w:rsid w:val="00993D26"/>
    <w:rsid w:val="00993F31"/>
    <w:rsid w:val="0099428B"/>
    <w:rsid w:val="00994901"/>
    <w:rsid w:val="00995258"/>
    <w:rsid w:val="00995765"/>
    <w:rsid w:val="00995CBA"/>
    <w:rsid w:val="009963B5"/>
    <w:rsid w:val="00996504"/>
    <w:rsid w:val="009965B5"/>
    <w:rsid w:val="00996874"/>
    <w:rsid w:val="00996A3E"/>
    <w:rsid w:val="00996E50"/>
    <w:rsid w:val="00997C0F"/>
    <w:rsid w:val="00997D47"/>
    <w:rsid w:val="009A0078"/>
    <w:rsid w:val="009A02CA"/>
    <w:rsid w:val="009A03C7"/>
    <w:rsid w:val="009A0683"/>
    <w:rsid w:val="009A093F"/>
    <w:rsid w:val="009A0A10"/>
    <w:rsid w:val="009A0B83"/>
    <w:rsid w:val="009A10A5"/>
    <w:rsid w:val="009A1230"/>
    <w:rsid w:val="009A1AF6"/>
    <w:rsid w:val="009A1B4D"/>
    <w:rsid w:val="009A1DAB"/>
    <w:rsid w:val="009A1F7B"/>
    <w:rsid w:val="009A2259"/>
    <w:rsid w:val="009A23D9"/>
    <w:rsid w:val="009A23DF"/>
    <w:rsid w:val="009A28EA"/>
    <w:rsid w:val="009A2C1F"/>
    <w:rsid w:val="009A328E"/>
    <w:rsid w:val="009A34FE"/>
    <w:rsid w:val="009A3755"/>
    <w:rsid w:val="009A3ED1"/>
    <w:rsid w:val="009A4695"/>
    <w:rsid w:val="009A488C"/>
    <w:rsid w:val="009A4A72"/>
    <w:rsid w:val="009A54CF"/>
    <w:rsid w:val="009A625C"/>
    <w:rsid w:val="009A64AD"/>
    <w:rsid w:val="009A665F"/>
    <w:rsid w:val="009A69E7"/>
    <w:rsid w:val="009A6D49"/>
    <w:rsid w:val="009A6E70"/>
    <w:rsid w:val="009A6E7C"/>
    <w:rsid w:val="009A6F06"/>
    <w:rsid w:val="009A754D"/>
    <w:rsid w:val="009A79BA"/>
    <w:rsid w:val="009B00DD"/>
    <w:rsid w:val="009B047C"/>
    <w:rsid w:val="009B0673"/>
    <w:rsid w:val="009B0AB9"/>
    <w:rsid w:val="009B0B51"/>
    <w:rsid w:val="009B0D4A"/>
    <w:rsid w:val="009B0ED1"/>
    <w:rsid w:val="009B0F04"/>
    <w:rsid w:val="009B12D2"/>
    <w:rsid w:val="009B1CF3"/>
    <w:rsid w:val="009B1EFF"/>
    <w:rsid w:val="009B20CE"/>
    <w:rsid w:val="009B2109"/>
    <w:rsid w:val="009B2BD1"/>
    <w:rsid w:val="009B3044"/>
    <w:rsid w:val="009B311D"/>
    <w:rsid w:val="009B34B4"/>
    <w:rsid w:val="009B3E8D"/>
    <w:rsid w:val="009B47F9"/>
    <w:rsid w:val="009B4EDE"/>
    <w:rsid w:val="009B63CB"/>
    <w:rsid w:val="009B651A"/>
    <w:rsid w:val="009B6D0A"/>
    <w:rsid w:val="009B6F17"/>
    <w:rsid w:val="009B7352"/>
    <w:rsid w:val="009B73B1"/>
    <w:rsid w:val="009B7542"/>
    <w:rsid w:val="009B7C1F"/>
    <w:rsid w:val="009C02AD"/>
    <w:rsid w:val="009C04D4"/>
    <w:rsid w:val="009C0650"/>
    <w:rsid w:val="009C0C2D"/>
    <w:rsid w:val="009C2823"/>
    <w:rsid w:val="009C2B04"/>
    <w:rsid w:val="009C2C91"/>
    <w:rsid w:val="009C2E96"/>
    <w:rsid w:val="009C2F09"/>
    <w:rsid w:val="009C2F76"/>
    <w:rsid w:val="009C3ECA"/>
    <w:rsid w:val="009C415A"/>
    <w:rsid w:val="009C420C"/>
    <w:rsid w:val="009C4957"/>
    <w:rsid w:val="009C4D34"/>
    <w:rsid w:val="009C4D80"/>
    <w:rsid w:val="009C5120"/>
    <w:rsid w:val="009C5157"/>
    <w:rsid w:val="009C59AE"/>
    <w:rsid w:val="009C5D85"/>
    <w:rsid w:val="009C5DE8"/>
    <w:rsid w:val="009C5FCE"/>
    <w:rsid w:val="009C6573"/>
    <w:rsid w:val="009C6782"/>
    <w:rsid w:val="009C68E6"/>
    <w:rsid w:val="009C73C0"/>
    <w:rsid w:val="009C7509"/>
    <w:rsid w:val="009C77FB"/>
    <w:rsid w:val="009C7914"/>
    <w:rsid w:val="009C7984"/>
    <w:rsid w:val="009C7ED7"/>
    <w:rsid w:val="009D0609"/>
    <w:rsid w:val="009D091B"/>
    <w:rsid w:val="009D0A3A"/>
    <w:rsid w:val="009D124C"/>
    <w:rsid w:val="009D1480"/>
    <w:rsid w:val="009D1DAB"/>
    <w:rsid w:val="009D1F37"/>
    <w:rsid w:val="009D204D"/>
    <w:rsid w:val="009D29D5"/>
    <w:rsid w:val="009D2CBF"/>
    <w:rsid w:val="009D3128"/>
    <w:rsid w:val="009D32AF"/>
    <w:rsid w:val="009D33F0"/>
    <w:rsid w:val="009D3547"/>
    <w:rsid w:val="009D3938"/>
    <w:rsid w:val="009D51AB"/>
    <w:rsid w:val="009D5620"/>
    <w:rsid w:val="009D566C"/>
    <w:rsid w:val="009D5C59"/>
    <w:rsid w:val="009D6EB8"/>
    <w:rsid w:val="009D7080"/>
    <w:rsid w:val="009E02EB"/>
    <w:rsid w:val="009E0562"/>
    <w:rsid w:val="009E0615"/>
    <w:rsid w:val="009E14FC"/>
    <w:rsid w:val="009E19EF"/>
    <w:rsid w:val="009E24E5"/>
    <w:rsid w:val="009E2857"/>
    <w:rsid w:val="009E2C3C"/>
    <w:rsid w:val="009E2D1D"/>
    <w:rsid w:val="009E301D"/>
    <w:rsid w:val="009E303D"/>
    <w:rsid w:val="009E3733"/>
    <w:rsid w:val="009E3BB7"/>
    <w:rsid w:val="009E3DD6"/>
    <w:rsid w:val="009E43AA"/>
    <w:rsid w:val="009E45FE"/>
    <w:rsid w:val="009E4935"/>
    <w:rsid w:val="009E4B96"/>
    <w:rsid w:val="009E4BB6"/>
    <w:rsid w:val="009E4F3A"/>
    <w:rsid w:val="009E5860"/>
    <w:rsid w:val="009E5981"/>
    <w:rsid w:val="009E59A0"/>
    <w:rsid w:val="009E611C"/>
    <w:rsid w:val="009E6BE6"/>
    <w:rsid w:val="009E6F5D"/>
    <w:rsid w:val="009F0702"/>
    <w:rsid w:val="009F0F55"/>
    <w:rsid w:val="009F1483"/>
    <w:rsid w:val="009F156D"/>
    <w:rsid w:val="009F1669"/>
    <w:rsid w:val="009F16BE"/>
    <w:rsid w:val="009F17E6"/>
    <w:rsid w:val="009F208D"/>
    <w:rsid w:val="009F215B"/>
    <w:rsid w:val="009F386F"/>
    <w:rsid w:val="009F3C26"/>
    <w:rsid w:val="009F4526"/>
    <w:rsid w:val="009F4598"/>
    <w:rsid w:val="009F45AD"/>
    <w:rsid w:val="009F4BBD"/>
    <w:rsid w:val="009F583B"/>
    <w:rsid w:val="009F5C20"/>
    <w:rsid w:val="009F6079"/>
    <w:rsid w:val="009F6133"/>
    <w:rsid w:val="009F62E7"/>
    <w:rsid w:val="009F65FB"/>
    <w:rsid w:val="009F6B93"/>
    <w:rsid w:val="009F6CE1"/>
    <w:rsid w:val="009F7210"/>
    <w:rsid w:val="009F7BD0"/>
    <w:rsid w:val="009F7C2D"/>
    <w:rsid w:val="009F7E89"/>
    <w:rsid w:val="00A0020E"/>
    <w:rsid w:val="00A00545"/>
    <w:rsid w:val="00A00B52"/>
    <w:rsid w:val="00A00C9D"/>
    <w:rsid w:val="00A00E6A"/>
    <w:rsid w:val="00A0106B"/>
    <w:rsid w:val="00A0113A"/>
    <w:rsid w:val="00A0141F"/>
    <w:rsid w:val="00A01D91"/>
    <w:rsid w:val="00A01ECD"/>
    <w:rsid w:val="00A021E5"/>
    <w:rsid w:val="00A025D1"/>
    <w:rsid w:val="00A027B9"/>
    <w:rsid w:val="00A03450"/>
    <w:rsid w:val="00A03927"/>
    <w:rsid w:val="00A03EFB"/>
    <w:rsid w:val="00A040EF"/>
    <w:rsid w:val="00A0466D"/>
    <w:rsid w:val="00A051E6"/>
    <w:rsid w:val="00A05BC3"/>
    <w:rsid w:val="00A06093"/>
    <w:rsid w:val="00A061A8"/>
    <w:rsid w:val="00A0640E"/>
    <w:rsid w:val="00A06561"/>
    <w:rsid w:val="00A06616"/>
    <w:rsid w:val="00A0665D"/>
    <w:rsid w:val="00A06B37"/>
    <w:rsid w:val="00A06B3C"/>
    <w:rsid w:val="00A070BE"/>
    <w:rsid w:val="00A072CE"/>
    <w:rsid w:val="00A078A8"/>
    <w:rsid w:val="00A07C3B"/>
    <w:rsid w:val="00A101C0"/>
    <w:rsid w:val="00A10408"/>
    <w:rsid w:val="00A105D1"/>
    <w:rsid w:val="00A10A82"/>
    <w:rsid w:val="00A11336"/>
    <w:rsid w:val="00A11474"/>
    <w:rsid w:val="00A11491"/>
    <w:rsid w:val="00A11627"/>
    <w:rsid w:val="00A11A4E"/>
    <w:rsid w:val="00A11AB9"/>
    <w:rsid w:val="00A11DFE"/>
    <w:rsid w:val="00A120DE"/>
    <w:rsid w:val="00A1233A"/>
    <w:rsid w:val="00A124BE"/>
    <w:rsid w:val="00A12551"/>
    <w:rsid w:val="00A12647"/>
    <w:rsid w:val="00A12AEE"/>
    <w:rsid w:val="00A12C2F"/>
    <w:rsid w:val="00A131AA"/>
    <w:rsid w:val="00A1335D"/>
    <w:rsid w:val="00A13906"/>
    <w:rsid w:val="00A13A25"/>
    <w:rsid w:val="00A142F4"/>
    <w:rsid w:val="00A1436E"/>
    <w:rsid w:val="00A144A5"/>
    <w:rsid w:val="00A14DA8"/>
    <w:rsid w:val="00A15219"/>
    <w:rsid w:val="00A155D2"/>
    <w:rsid w:val="00A156E7"/>
    <w:rsid w:val="00A15795"/>
    <w:rsid w:val="00A157F4"/>
    <w:rsid w:val="00A15946"/>
    <w:rsid w:val="00A15DD5"/>
    <w:rsid w:val="00A1646E"/>
    <w:rsid w:val="00A1675D"/>
    <w:rsid w:val="00A16CDC"/>
    <w:rsid w:val="00A16FB2"/>
    <w:rsid w:val="00A16FFE"/>
    <w:rsid w:val="00A170CF"/>
    <w:rsid w:val="00A17A6E"/>
    <w:rsid w:val="00A202AD"/>
    <w:rsid w:val="00A20679"/>
    <w:rsid w:val="00A20E8C"/>
    <w:rsid w:val="00A21837"/>
    <w:rsid w:val="00A21ABA"/>
    <w:rsid w:val="00A21B6D"/>
    <w:rsid w:val="00A21C7D"/>
    <w:rsid w:val="00A21CCD"/>
    <w:rsid w:val="00A21D0C"/>
    <w:rsid w:val="00A21D24"/>
    <w:rsid w:val="00A2290D"/>
    <w:rsid w:val="00A22A94"/>
    <w:rsid w:val="00A22B68"/>
    <w:rsid w:val="00A22FFD"/>
    <w:rsid w:val="00A234B5"/>
    <w:rsid w:val="00A23A0E"/>
    <w:rsid w:val="00A23B5D"/>
    <w:rsid w:val="00A23F59"/>
    <w:rsid w:val="00A243A1"/>
    <w:rsid w:val="00A248BD"/>
    <w:rsid w:val="00A24A6A"/>
    <w:rsid w:val="00A2527F"/>
    <w:rsid w:val="00A2596E"/>
    <w:rsid w:val="00A25B83"/>
    <w:rsid w:val="00A2608B"/>
    <w:rsid w:val="00A268BD"/>
    <w:rsid w:val="00A26AA9"/>
    <w:rsid w:val="00A26AAA"/>
    <w:rsid w:val="00A27020"/>
    <w:rsid w:val="00A271BA"/>
    <w:rsid w:val="00A2756D"/>
    <w:rsid w:val="00A27937"/>
    <w:rsid w:val="00A27AF9"/>
    <w:rsid w:val="00A27B2D"/>
    <w:rsid w:val="00A27BAC"/>
    <w:rsid w:val="00A30D05"/>
    <w:rsid w:val="00A30F0B"/>
    <w:rsid w:val="00A3188A"/>
    <w:rsid w:val="00A3193A"/>
    <w:rsid w:val="00A3200F"/>
    <w:rsid w:val="00A320AF"/>
    <w:rsid w:val="00A32334"/>
    <w:rsid w:val="00A3242A"/>
    <w:rsid w:val="00A32D43"/>
    <w:rsid w:val="00A33116"/>
    <w:rsid w:val="00A3331A"/>
    <w:rsid w:val="00A33479"/>
    <w:rsid w:val="00A335AB"/>
    <w:rsid w:val="00A336A4"/>
    <w:rsid w:val="00A338EF"/>
    <w:rsid w:val="00A342BF"/>
    <w:rsid w:val="00A343F9"/>
    <w:rsid w:val="00A34B9C"/>
    <w:rsid w:val="00A34BAD"/>
    <w:rsid w:val="00A35086"/>
    <w:rsid w:val="00A351A6"/>
    <w:rsid w:val="00A3529D"/>
    <w:rsid w:val="00A3533C"/>
    <w:rsid w:val="00A356CC"/>
    <w:rsid w:val="00A35E21"/>
    <w:rsid w:val="00A35F7A"/>
    <w:rsid w:val="00A36150"/>
    <w:rsid w:val="00A36A8B"/>
    <w:rsid w:val="00A36DC4"/>
    <w:rsid w:val="00A36EF4"/>
    <w:rsid w:val="00A36F77"/>
    <w:rsid w:val="00A3793B"/>
    <w:rsid w:val="00A37B38"/>
    <w:rsid w:val="00A405C2"/>
    <w:rsid w:val="00A407FE"/>
    <w:rsid w:val="00A40BF8"/>
    <w:rsid w:val="00A40C89"/>
    <w:rsid w:val="00A4113E"/>
    <w:rsid w:val="00A41205"/>
    <w:rsid w:val="00A417D1"/>
    <w:rsid w:val="00A41E4F"/>
    <w:rsid w:val="00A41EB9"/>
    <w:rsid w:val="00A42956"/>
    <w:rsid w:val="00A4314D"/>
    <w:rsid w:val="00A432C1"/>
    <w:rsid w:val="00A43A69"/>
    <w:rsid w:val="00A43D11"/>
    <w:rsid w:val="00A44B06"/>
    <w:rsid w:val="00A44DF4"/>
    <w:rsid w:val="00A44E6F"/>
    <w:rsid w:val="00A4526B"/>
    <w:rsid w:val="00A45406"/>
    <w:rsid w:val="00A4643A"/>
    <w:rsid w:val="00A47073"/>
    <w:rsid w:val="00A470F7"/>
    <w:rsid w:val="00A476D8"/>
    <w:rsid w:val="00A4797E"/>
    <w:rsid w:val="00A47DD7"/>
    <w:rsid w:val="00A50450"/>
    <w:rsid w:val="00A504B9"/>
    <w:rsid w:val="00A50D59"/>
    <w:rsid w:val="00A51F21"/>
    <w:rsid w:val="00A522E2"/>
    <w:rsid w:val="00A52680"/>
    <w:rsid w:val="00A529E7"/>
    <w:rsid w:val="00A52AA8"/>
    <w:rsid w:val="00A53577"/>
    <w:rsid w:val="00A53618"/>
    <w:rsid w:val="00A53F46"/>
    <w:rsid w:val="00A5437F"/>
    <w:rsid w:val="00A544E9"/>
    <w:rsid w:val="00A54527"/>
    <w:rsid w:val="00A5456E"/>
    <w:rsid w:val="00A553F3"/>
    <w:rsid w:val="00A5547D"/>
    <w:rsid w:val="00A554EF"/>
    <w:rsid w:val="00A55643"/>
    <w:rsid w:val="00A55DDE"/>
    <w:rsid w:val="00A55DF6"/>
    <w:rsid w:val="00A56E09"/>
    <w:rsid w:val="00A57157"/>
    <w:rsid w:val="00A5726D"/>
    <w:rsid w:val="00A574B6"/>
    <w:rsid w:val="00A577CF"/>
    <w:rsid w:val="00A57B5D"/>
    <w:rsid w:val="00A57DF1"/>
    <w:rsid w:val="00A60421"/>
    <w:rsid w:val="00A605A6"/>
    <w:rsid w:val="00A6065C"/>
    <w:rsid w:val="00A6090E"/>
    <w:rsid w:val="00A60937"/>
    <w:rsid w:val="00A60C3A"/>
    <w:rsid w:val="00A60C88"/>
    <w:rsid w:val="00A60FB0"/>
    <w:rsid w:val="00A6108B"/>
    <w:rsid w:val="00A61BEF"/>
    <w:rsid w:val="00A6241D"/>
    <w:rsid w:val="00A624F7"/>
    <w:rsid w:val="00A62A5E"/>
    <w:rsid w:val="00A62BCD"/>
    <w:rsid w:val="00A62D62"/>
    <w:rsid w:val="00A62D9B"/>
    <w:rsid w:val="00A62E78"/>
    <w:rsid w:val="00A62EDE"/>
    <w:rsid w:val="00A630C6"/>
    <w:rsid w:val="00A63512"/>
    <w:rsid w:val="00A63B6E"/>
    <w:rsid w:val="00A640B6"/>
    <w:rsid w:val="00A64603"/>
    <w:rsid w:val="00A652EF"/>
    <w:rsid w:val="00A65DD9"/>
    <w:rsid w:val="00A65E4F"/>
    <w:rsid w:val="00A662DF"/>
    <w:rsid w:val="00A66576"/>
    <w:rsid w:val="00A66733"/>
    <w:rsid w:val="00A669D0"/>
    <w:rsid w:val="00A66D81"/>
    <w:rsid w:val="00A67787"/>
    <w:rsid w:val="00A67B25"/>
    <w:rsid w:val="00A705A4"/>
    <w:rsid w:val="00A71295"/>
    <w:rsid w:val="00A712EF"/>
    <w:rsid w:val="00A717F8"/>
    <w:rsid w:val="00A71862"/>
    <w:rsid w:val="00A71AA6"/>
    <w:rsid w:val="00A71BE6"/>
    <w:rsid w:val="00A72003"/>
    <w:rsid w:val="00A7203A"/>
    <w:rsid w:val="00A72325"/>
    <w:rsid w:val="00A72326"/>
    <w:rsid w:val="00A72844"/>
    <w:rsid w:val="00A7284B"/>
    <w:rsid w:val="00A730C7"/>
    <w:rsid w:val="00A733F2"/>
    <w:rsid w:val="00A73891"/>
    <w:rsid w:val="00A7391B"/>
    <w:rsid w:val="00A73D8B"/>
    <w:rsid w:val="00A7411A"/>
    <w:rsid w:val="00A741AF"/>
    <w:rsid w:val="00A746B0"/>
    <w:rsid w:val="00A74B7C"/>
    <w:rsid w:val="00A74EE1"/>
    <w:rsid w:val="00A759CD"/>
    <w:rsid w:val="00A75EE4"/>
    <w:rsid w:val="00A75FB2"/>
    <w:rsid w:val="00A76346"/>
    <w:rsid w:val="00A7657E"/>
    <w:rsid w:val="00A7677D"/>
    <w:rsid w:val="00A76D02"/>
    <w:rsid w:val="00A76F6B"/>
    <w:rsid w:val="00A772D4"/>
    <w:rsid w:val="00A8042D"/>
    <w:rsid w:val="00A8071C"/>
    <w:rsid w:val="00A80825"/>
    <w:rsid w:val="00A808B6"/>
    <w:rsid w:val="00A80CFF"/>
    <w:rsid w:val="00A80E72"/>
    <w:rsid w:val="00A80EE4"/>
    <w:rsid w:val="00A810A3"/>
    <w:rsid w:val="00A813CF"/>
    <w:rsid w:val="00A813D9"/>
    <w:rsid w:val="00A816A1"/>
    <w:rsid w:val="00A81C23"/>
    <w:rsid w:val="00A81C4F"/>
    <w:rsid w:val="00A82111"/>
    <w:rsid w:val="00A82AE3"/>
    <w:rsid w:val="00A82DA1"/>
    <w:rsid w:val="00A8301F"/>
    <w:rsid w:val="00A839D0"/>
    <w:rsid w:val="00A83B08"/>
    <w:rsid w:val="00A83C0E"/>
    <w:rsid w:val="00A83D66"/>
    <w:rsid w:val="00A83E39"/>
    <w:rsid w:val="00A84977"/>
    <w:rsid w:val="00A84E5B"/>
    <w:rsid w:val="00A85115"/>
    <w:rsid w:val="00A86362"/>
    <w:rsid w:val="00A864DD"/>
    <w:rsid w:val="00A86608"/>
    <w:rsid w:val="00A866AC"/>
    <w:rsid w:val="00A86925"/>
    <w:rsid w:val="00A86A3C"/>
    <w:rsid w:val="00A86B8F"/>
    <w:rsid w:val="00A86F3C"/>
    <w:rsid w:val="00A86FF8"/>
    <w:rsid w:val="00A87081"/>
    <w:rsid w:val="00A872B3"/>
    <w:rsid w:val="00A8735B"/>
    <w:rsid w:val="00A87C86"/>
    <w:rsid w:val="00A87D8E"/>
    <w:rsid w:val="00A901AC"/>
    <w:rsid w:val="00A9099C"/>
    <w:rsid w:val="00A90B1A"/>
    <w:rsid w:val="00A90DCF"/>
    <w:rsid w:val="00A90F6C"/>
    <w:rsid w:val="00A913A6"/>
    <w:rsid w:val="00A914A3"/>
    <w:rsid w:val="00A9159E"/>
    <w:rsid w:val="00A918F7"/>
    <w:rsid w:val="00A92045"/>
    <w:rsid w:val="00A92197"/>
    <w:rsid w:val="00A92235"/>
    <w:rsid w:val="00A929D8"/>
    <w:rsid w:val="00A92CB4"/>
    <w:rsid w:val="00A930D7"/>
    <w:rsid w:val="00A930DB"/>
    <w:rsid w:val="00A93485"/>
    <w:rsid w:val="00A937B6"/>
    <w:rsid w:val="00A938A2"/>
    <w:rsid w:val="00A941C5"/>
    <w:rsid w:val="00A942F1"/>
    <w:rsid w:val="00A942FC"/>
    <w:rsid w:val="00A9437E"/>
    <w:rsid w:val="00A94836"/>
    <w:rsid w:val="00A956DA"/>
    <w:rsid w:val="00A95B80"/>
    <w:rsid w:val="00A95D7A"/>
    <w:rsid w:val="00A95F97"/>
    <w:rsid w:val="00A96854"/>
    <w:rsid w:val="00A96CD9"/>
    <w:rsid w:val="00A96DF1"/>
    <w:rsid w:val="00A96F2B"/>
    <w:rsid w:val="00A97311"/>
    <w:rsid w:val="00A9767A"/>
    <w:rsid w:val="00AA04FF"/>
    <w:rsid w:val="00AA07AF"/>
    <w:rsid w:val="00AA07EE"/>
    <w:rsid w:val="00AA0972"/>
    <w:rsid w:val="00AA0B4F"/>
    <w:rsid w:val="00AA0D1F"/>
    <w:rsid w:val="00AA16BF"/>
    <w:rsid w:val="00AA1AEC"/>
    <w:rsid w:val="00AA1B5B"/>
    <w:rsid w:val="00AA1C7F"/>
    <w:rsid w:val="00AA1EBA"/>
    <w:rsid w:val="00AA2A96"/>
    <w:rsid w:val="00AA3019"/>
    <w:rsid w:val="00AA34B2"/>
    <w:rsid w:val="00AA3767"/>
    <w:rsid w:val="00AA37FA"/>
    <w:rsid w:val="00AA3AF2"/>
    <w:rsid w:val="00AA3F35"/>
    <w:rsid w:val="00AA4342"/>
    <w:rsid w:val="00AA4720"/>
    <w:rsid w:val="00AA4988"/>
    <w:rsid w:val="00AA5A1E"/>
    <w:rsid w:val="00AA5E52"/>
    <w:rsid w:val="00AA5F3F"/>
    <w:rsid w:val="00AA5F65"/>
    <w:rsid w:val="00AA60F5"/>
    <w:rsid w:val="00AA615D"/>
    <w:rsid w:val="00AA6734"/>
    <w:rsid w:val="00AA67C2"/>
    <w:rsid w:val="00AA6AF4"/>
    <w:rsid w:val="00AA6CB1"/>
    <w:rsid w:val="00AA71D8"/>
    <w:rsid w:val="00AA72A5"/>
    <w:rsid w:val="00AA7951"/>
    <w:rsid w:val="00AA79FC"/>
    <w:rsid w:val="00AA7BAD"/>
    <w:rsid w:val="00AA7C78"/>
    <w:rsid w:val="00AA7D77"/>
    <w:rsid w:val="00AA7E2F"/>
    <w:rsid w:val="00AA7F4F"/>
    <w:rsid w:val="00AA7FDF"/>
    <w:rsid w:val="00AB01CA"/>
    <w:rsid w:val="00AB0667"/>
    <w:rsid w:val="00AB0F57"/>
    <w:rsid w:val="00AB10C5"/>
    <w:rsid w:val="00AB12C9"/>
    <w:rsid w:val="00AB139F"/>
    <w:rsid w:val="00AB1855"/>
    <w:rsid w:val="00AB18E3"/>
    <w:rsid w:val="00AB1B3A"/>
    <w:rsid w:val="00AB1D55"/>
    <w:rsid w:val="00AB2019"/>
    <w:rsid w:val="00AB2409"/>
    <w:rsid w:val="00AB249F"/>
    <w:rsid w:val="00AB26A8"/>
    <w:rsid w:val="00AB2700"/>
    <w:rsid w:val="00AB2848"/>
    <w:rsid w:val="00AB2BE0"/>
    <w:rsid w:val="00AB2C8F"/>
    <w:rsid w:val="00AB2CB8"/>
    <w:rsid w:val="00AB2EDB"/>
    <w:rsid w:val="00AB349B"/>
    <w:rsid w:val="00AB359D"/>
    <w:rsid w:val="00AB3707"/>
    <w:rsid w:val="00AB40BB"/>
    <w:rsid w:val="00AB4B22"/>
    <w:rsid w:val="00AB4EBB"/>
    <w:rsid w:val="00AB556A"/>
    <w:rsid w:val="00AB5833"/>
    <w:rsid w:val="00AB591B"/>
    <w:rsid w:val="00AB5DB3"/>
    <w:rsid w:val="00AB5F4A"/>
    <w:rsid w:val="00AB6315"/>
    <w:rsid w:val="00AB6346"/>
    <w:rsid w:val="00AB675E"/>
    <w:rsid w:val="00AB6C6D"/>
    <w:rsid w:val="00AB6D28"/>
    <w:rsid w:val="00AB6FE1"/>
    <w:rsid w:val="00AB7FDE"/>
    <w:rsid w:val="00AC0390"/>
    <w:rsid w:val="00AC0431"/>
    <w:rsid w:val="00AC0BCD"/>
    <w:rsid w:val="00AC13F6"/>
    <w:rsid w:val="00AC1958"/>
    <w:rsid w:val="00AC1E97"/>
    <w:rsid w:val="00AC23C9"/>
    <w:rsid w:val="00AC275E"/>
    <w:rsid w:val="00AC279A"/>
    <w:rsid w:val="00AC3236"/>
    <w:rsid w:val="00AC35F0"/>
    <w:rsid w:val="00AC3909"/>
    <w:rsid w:val="00AC3BBF"/>
    <w:rsid w:val="00AC4345"/>
    <w:rsid w:val="00AC47AD"/>
    <w:rsid w:val="00AC48DB"/>
    <w:rsid w:val="00AC4A72"/>
    <w:rsid w:val="00AC524D"/>
    <w:rsid w:val="00AC54E8"/>
    <w:rsid w:val="00AC589B"/>
    <w:rsid w:val="00AC5968"/>
    <w:rsid w:val="00AC63AA"/>
    <w:rsid w:val="00AC69D1"/>
    <w:rsid w:val="00AC6D99"/>
    <w:rsid w:val="00AC6EB7"/>
    <w:rsid w:val="00AC6F3D"/>
    <w:rsid w:val="00AC70F9"/>
    <w:rsid w:val="00AC717D"/>
    <w:rsid w:val="00AC738E"/>
    <w:rsid w:val="00AC73CE"/>
    <w:rsid w:val="00AC7697"/>
    <w:rsid w:val="00AC779C"/>
    <w:rsid w:val="00AC781A"/>
    <w:rsid w:val="00AC7881"/>
    <w:rsid w:val="00AC7A32"/>
    <w:rsid w:val="00AC7BC7"/>
    <w:rsid w:val="00AC7DEC"/>
    <w:rsid w:val="00AC7E3A"/>
    <w:rsid w:val="00AD0091"/>
    <w:rsid w:val="00AD0181"/>
    <w:rsid w:val="00AD0693"/>
    <w:rsid w:val="00AD07EE"/>
    <w:rsid w:val="00AD0FC9"/>
    <w:rsid w:val="00AD19CB"/>
    <w:rsid w:val="00AD1CE0"/>
    <w:rsid w:val="00AD228C"/>
    <w:rsid w:val="00AD291E"/>
    <w:rsid w:val="00AD2B93"/>
    <w:rsid w:val="00AD3142"/>
    <w:rsid w:val="00AD3F6F"/>
    <w:rsid w:val="00AD4354"/>
    <w:rsid w:val="00AD4500"/>
    <w:rsid w:val="00AD458A"/>
    <w:rsid w:val="00AD4AE4"/>
    <w:rsid w:val="00AD4D20"/>
    <w:rsid w:val="00AD4D93"/>
    <w:rsid w:val="00AD4F11"/>
    <w:rsid w:val="00AD53E2"/>
    <w:rsid w:val="00AD5416"/>
    <w:rsid w:val="00AD611D"/>
    <w:rsid w:val="00AD6150"/>
    <w:rsid w:val="00AD6A5F"/>
    <w:rsid w:val="00AD73E6"/>
    <w:rsid w:val="00AE021E"/>
    <w:rsid w:val="00AE02ED"/>
    <w:rsid w:val="00AE035F"/>
    <w:rsid w:val="00AE092C"/>
    <w:rsid w:val="00AE0A0F"/>
    <w:rsid w:val="00AE0C3D"/>
    <w:rsid w:val="00AE0E2E"/>
    <w:rsid w:val="00AE0E83"/>
    <w:rsid w:val="00AE110B"/>
    <w:rsid w:val="00AE19E8"/>
    <w:rsid w:val="00AE1BC3"/>
    <w:rsid w:val="00AE1C94"/>
    <w:rsid w:val="00AE1E81"/>
    <w:rsid w:val="00AE2011"/>
    <w:rsid w:val="00AE386E"/>
    <w:rsid w:val="00AE3DAA"/>
    <w:rsid w:val="00AE4506"/>
    <w:rsid w:val="00AE461D"/>
    <w:rsid w:val="00AE46A3"/>
    <w:rsid w:val="00AE4CB7"/>
    <w:rsid w:val="00AE5FA6"/>
    <w:rsid w:val="00AE632A"/>
    <w:rsid w:val="00AE6744"/>
    <w:rsid w:val="00AE6B33"/>
    <w:rsid w:val="00AE72EF"/>
    <w:rsid w:val="00AF04FB"/>
    <w:rsid w:val="00AF0508"/>
    <w:rsid w:val="00AF064A"/>
    <w:rsid w:val="00AF14BA"/>
    <w:rsid w:val="00AF14F8"/>
    <w:rsid w:val="00AF1819"/>
    <w:rsid w:val="00AF1F4E"/>
    <w:rsid w:val="00AF2135"/>
    <w:rsid w:val="00AF22CE"/>
    <w:rsid w:val="00AF26BB"/>
    <w:rsid w:val="00AF2B83"/>
    <w:rsid w:val="00AF2E1B"/>
    <w:rsid w:val="00AF390B"/>
    <w:rsid w:val="00AF41EA"/>
    <w:rsid w:val="00AF46EA"/>
    <w:rsid w:val="00AF4EE6"/>
    <w:rsid w:val="00AF51E0"/>
    <w:rsid w:val="00AF58DF"/>
    <w:rsid w:val="00AF5D6C"/>
    <w:rsid w:val="00AF5DB2"/>
    <w:rsid w:val="00AF61B8"/>
    <w:rsid w:val="00AF680E"/>
    <w:rsid w:val="00AF6E66"/>
    <w:rsid w:val="00AF7A5F"/>
    <w:rsid w:val="00B008CE"/>
    <w:rsid w:val="00B00ABA"/>
    <w:rsid w:val="00B00C83"/>
    <w:rsid w:val="00B01310"/>
    <w:rsid w:val="00B01311"/>
    <w:rsid w:val="00B01622"/>
    <w:rsid w:val="00B0188E"/>
    <w:rsid w:val="00B0198C"/>
    <w:rsid w:val="00B01CC7"/>
    <w:rsid w:val="00B022B0"/>
    <w:rsid w:val="00B02BFD"/>
    <w:rsid w:val="00B02D62"/>
    <w:rsid w:val="00B031B5"/>
    <w:rsid w:val="00B037CC"/>
    <w:rsid w:val="00B03DFF"/>
    <w:rsid w:val="00B03F98"/>
    <w:rsid w:val="00B043AE"/>
    <w:rsid w:val="00B04A03"/>
    <w:rsid w:val="00B04C6C"/>
    <w:rsid w:val="00B04D48"/>
    <w:rsid w:val="00B050AE"/>
    <w:rsid w:val="00B05752"/>
    <w:rsid w:val="00B05802"/>
    <w:rsid w:val="00B060E2"/>
    <w:rsid w:val="00B06153"/>
    <w:rsid w:val="00B061C3"/>
    <w:rsid w:val="00B068AE"/>
    <w:rsid w:val="00B068F0"/>
    <w:rsid w:val="00B06A2A"/>
    <w:rsid w:val="00B06D16"/>
    <w:rsid w:val="00B076F2"/>
    <w:rsid w:val="00B0798B"/>
    <w:rsid w:val="00B07B05"/>
    <w:rsid w:val="00B101ED"/>
    <w:rsid w:val="00B106C1"/>
    <w:rsid w:val="00B1076C"/>
    <w:rsid w:val="00B10801"/>
    <w:rsid w:val="00B10A2C"/>
    <w:rsid w:val="00B10B07"/>
    <w:rsid w:val="00B10E23"/>
    <w:rsid w:val="00B10F8C"/>
    <w:rsid w:val="00B1138E"/>
    <w:rsid w:val="00B116CC"/>
    <w:rsid w:val="00B11DE3"/>
    <w:rsid w:val="00B1224E"/>
    <w:rsid w:val="00B12250"/>
    <w:rsid w:val="00B13809"/>
    <w:rsid w:val="00B13861"/>
    <w:rsid w:val="00B1392E"/>
    <w:rsid w:val="00B13BF9"/>
    <w:rsid w:val="00B13D49"/>
    <w:rsid w:val="00B13E90"/>
    <w:rsid w:val="00B14033"/>
    <w:rsid w:val="00B14070"/>
    <w:rsid w:val="00B14118"/>
    <w:rsid w:val="00B145CE"/>
    <w:rsid w:val="00B146FC"/>
    <w:rsid w:val="00B14D8C"/>
    <w:rsid w:val="00B15079"/>
    <w:rsid w:val="00B15115"/>
    <w:rsid w:val="00B15344"/>
    <w:rsid w:val="00B15C07"/>
    <w:rsid w:val="00B160B7"/>
    <w:rsid w:val="00B16EBB"/>
    <w:rsid w:val="00B17123"/>
    <w:rsid w:val="00B171A6"/>
    <w:rsid w:val="00B176AE"/>
    <w:rsid w:val="00B17D1D"/>
    <w:rsid w:val="00B17E06"/>
    <w:rsid w:val="00B20313"/>
    <w:rsid w:val="00B20374"/>
    <w:rsid w:val="00B20945"/>
    <w:rsid w:val="00B20A10"/>
    <w:rsid w:val="00B20CAD"/>
    <w:rsid w:val="00B210D0"/>
    <w:rsid w:val="00B21470"/>
    <w:rsid w:val="00B215C8"/>
    <w:rsid w:val="00B21727"/>
    <w:rsid w:val="00B217BC"/>
    <w:rsid w:val="00B21DEE"/>
    <w:rsid w:val="00B22091"/>
    <w:rsid w:val="00B22196"/>
    <w:rsid w:val="00B2249E"/>
    <w:rsid w:val="00B230D1"/>
    <w:rsid w:val="00B23713"/>
    <w:rsid w:val="00B23772"/>
    <w:rsid w:val="00B238EB"/>
    <w:rsid w:val="00B247E8"/>
    <w:rsid w:val="00B252C5"/>
    <w:rsid w:val="00B255C2"/>
    <w:rsid w:val="00B25C2F"/>
    <w:rsid w:val="00B25E72"/>
    <w:rsid w:val="00B26178"/>
    <w:rsid w:val="00B26315"/>
    <w:rsid w:val="00B26A56"/>
    <w:rsid w:val="00B273A1"/>
    <w:rsid w:val="00B27E31"/>
    <w:rsid w:val="00B3014C"/>
    <w:rsid w:val="00B30434"/>
    <w:rsid w:val="00B306FB"/>
    <w:rsid w:val="00B307B0"/>
    <w:rsid w:val="00B30E30"/>
    <w:rsid w:val="00B30E4B"/>
    <w:rsid w:val="00B3110E"/>
    <w:rsid w:val="00B318C3"/>
    <w:rsid w:val="00B31AED"/>
    <w:rsid w:val="00B33412"/>
    <w:rsid w:val="00B342EF"/>
    <w:rsid w:val="00B344E2"/>
    <w:rsid w:val="00B348B0"/>
    <w:rsid w:val="00B34A69"/>
    <w:rsid w:val="00B34A7D"/>
    <w:rsid w:val="00B34A86"/>
    <w:rsid w:val="00B34CC1"/>
    <w:rsid w:val="00B3514C"/>
    <w:rsid w:val="00B35AFF"/>
    <w:rsid w:val="00B362DE"/>
    <w:rsid w:val="00B36519"/>
    <w:rsid w:val="00B366A2"/>
    <w:rsid w:val="00B36C38"/>
    <w:rsid w:val="00B36DF0"/>
    <w:rsid w:val="00B3707C"/>
    <w:rsid w:val="00B37D2A"/>
    <w:rsid w:val="00B37D67"/>
    <w:rsid w:val="00B40240"/>
    <w:rsid w:val="00B4053A"/>
    <w:rsid w:val="00B4060D"/>
    <w:rsid w:val="00B407E1"/>
    <w:rsid w:val="00B40C45"/>
    <w:rsid w:val="00B41626"/>
    <w:rsid w:val="00B419FA"/>
    <w:rsid w:val="00B41E3A"/>
    <w:rsid w:val="00B41E7E"/>
    <w:rsid w:val="00B41FAB"/>
    <w:rsid w:val="00B4201B"/>
    <w:rsid w:val="00B421EE"/>
    <w:rsid w:val="00B423EC"/>
    <w:rsid w:val="00B4295E"/>
    <w:rsid w:val="00B429E4"/>
    <w:rsid w:val="00B4343C"/>
    <w:rsid w:val="00B4387C"/>
    <w:rsid w:val="00B43A29"/>
    <w:rsid w:val="00B43AC4"/>
    <w:rsid w:val="00B43BE0"/>
    <w:rsid w:val="00B43D9B"/>
    <w:rsid w:val="00B441A0"/>
    <w:rsid w:val="00B443C2"/>
    <w:rsid w:val="00B44F8F"/>
    <w:rsid w:val="00B45049"/>
    <w:rsid w:val="00B45C62"/>
    <w:rsid w:val="00B46023"/>
    <w:rsid w:val="00B460D5"/>
    <w:rsid w:val="00B46103"/>
    <w:rsid w:val="00B463B2"/>
    <w:rsid w:val="00B4641F"/>
    <w:rsid w:val="00B4685E"/>
    <w:rsid w:val="00B469D5"/>
    <w:rsid w:val="00B46BC9"/>
    <w:rsid w:val="00B46D5A"/>
    <w:rsid w:val="00B46F12"/>
    <w:rsid w:val="00B46FC5"/>
    <w:rsid w:val="00B4714C"/>
    <w:rsid w:val="00B4721A"/>
    <w:rsid w:val="00B47AAD"/>
    <w:rsid w:val="00B47D1C"/>
    <w:rsid w:val="00B47EBC"/>
    <w:rsid w:val="00B502DB"/>
    <w:rsid w:val="00B5069E"/>
    <w:rsid w:val="00B506DE"/>
    <w:rsid w:val="00B50896"/>
    <w:rsid w:val="00B50B63"/>
    <w:rsid w:val="00B50D17"/>
    <w:rsid w:val="00B5128A"/>
    <w:rsid w:val="00B512F7"/>
    <w:rsid w:val="00B516BD"/>
    <w:rsid w:val="00B51849"/>
    <w:rsid w:val="00B51A67"/>
    <w:rsid w:val="00B51C17"/>
    <w:rsid w:val="00B51C1F"/>
    <w:rsid w:val="00B51CD3"/>
    <w:rsid w:val="00B51E00"/>
    <w:rsid w:val="00B5201A"/>
    <w:rsid w:val="00B5218A"/>
    <w:rsid w:val="00B526A3"/>
    <w:rsid w:val="00B52FAB"/>
    <w:rsid w:val="00B53318"/>
    <w:rsid w:val="00B533AC"/>
    <w:rsid w:val="00B5391C"/>
    <w:rsid w:val="00B53A60"/>
    <w:rsid w:val="00B53AF7"/>
    <w:rsid w:val="00B540D5"/>
    <w:rsid w:val="00B54A17"/>
    <w:rsid w:val="00B54FB6"/>
    <w:rsid w:val="00B554B5"/>
    <w:rsid w:val="00B5563A"/>
    <w:rsid w:val="00B5596E"/>
    <w:rsid w:val="00B55CEE"/>
    <w:rsid w:val="00B561E2"/>
    <w:rsid w:val="00B56618"/>
    <w:rsid w:val="00B567ED"/>
    <w:rsid w:val="00B5742D"/>
    <w:rsid w:val="00B5760F"/>
    <w:rsid w:val="00B57A09"/>
    <w:rsid w:val="00B57C06"/>
    <w:rsid w:val="00B6005D"/>
    <w:rsid w:val="00B6105A"/>
    <w:rsid w:val="00B61433"/>
    <w:rsid w:val="00B61543"/>
    <w:rsid w:val="00B616C9"/>
    <w:rsid w:val="00B6180E"/>
    <w:rsid w:val="00B621E8"/>
    <w:rsid w:val="00B63030"/>
    <w:rsid w:val="00B63066"/>
    <w:rsid w:val="00B6362C"/>
    <w:rsid w:val="00B6386A"/>
    <w:rsid w:val="00B638CA"/>
    <w:rsid w:val="00B63CFE"/>
    <w:rsid w:val="00B6427F"/>
    <w:rsid w:val="00B64707"/>
    <w:rsid w:val="00B648FE"/>
    <w:rsid w:val="00B64E43"/>
    <w:rsid w:val="00B64F67"/>
    <w:rsid w:val="00B64F9B"/>
    <w:rsid w:val="00B657E0"/>
    <w:rsid w:val="00B6586F"/>
    <w:rsid w:val="00B65B35"/>
    <w:rsid w:val="00B660A3"/>
    <w:rsid w:val="00B6616D"/>
    <w:rsid w:val="00B66576"/>
    <w:rsid w:val="00B667EA"/>
    <w:rsid w:val="00B66B98"/>
    <w:rsid w:val="00B66DA1"/>
    <w:rsid w:val="00B673DB"/>
    <w:rsid w:val="00B67447"/>
    <w:rsid w:val="00B701C5"/>
    <w:rsid w:val="00B70469"/>
    <w:rsid w:val="00B70493"/>
    <w:rsid w:val="00B705A3"/>
    <w:rsid w:val="00B70C7C"/>
    <w:rsid w:val="00B7130C"/>
    <w:rsid w:val="00B71313"/>
    <w:rsid w:val="00B7161B"/>
    <w:rsid w:val="00B71640"/>
    <w:rsid w:val="00B716EF"/>
    <w:rsid w:val="00B71C13"/>
    <w:rsid w:val="00B71D45"/>
    <w:rsid w:val="00B72031"/>
    <w:rsid w:val="00B720A8"/>
    <w:rsid w:val="00B721BA"/>
    <w:rsid w:val="00B72AEB"/>
    <w:rsid w:val="00B72C5F"/>
    <w:rsid w:val="00B72FD7"/>
    <w:rsid w:val="00B73A8E"/>
    <w:rsid w:val="00B74230"/>
    <w:rsid w:val="00B74808"/>
    <w:rsid w:val="00B7482A"/>
    <w:rsid w:val="00B758EC"/>
    <w:rsid w:val="00B75E46"/>
    <w:rsid w:val="00B75FD2"/>
    <w:rsid w:val="00B765AF"/>
    <w:rsid w:val="00B7696F"/>
    <w:rsid w:val="00B76A0A"/>
    <w:rsid w:val="00B76A90"/>
    <w:rsid w:val="00B76D3F"/>
    <w:rsid w:val="00B76F75"/>
    <w:rsid w:val="00B76FB3"/>
    <w:rsid w:val="00B773F5"/>
    <w:rsid w:val="00B77530"/>
    <w:rsid w:val="00B77547"/>
    <w:rsid w:val="00B776E5"/>
    <w:rsid w:val="00B77A69"/>
    <w:rsid w:val="00B80518"/>
    <w:rsid w:val="00B80835"/>
    <w:rsid w:val="00B80E15"/>
    <w:rsid w:val="00B81160"/>
    <w:rsid w:val="00B818EC"/>
    <w:rsid w:val="00B81A22"/>
    <w:rsid w:val="00B81F88"/>
    <w:rsid w:val="00B821EC"/>
    <w:rsid w:val="00B825DD"/>
    <w:rsid w:val="00B82777"/>
    <w:rsid w:val="00B82B9C"/>
    <w:rsid w:val="00B833B1"/>
    <w:rsid w:val="00B835DD"/>
    <w:rsid w:val="00B8393B"/>
    <w:rsid w:val="00B83E4B"/>
    <w:rsid w:val="00B83F06"/>
    <w:rsid w:val="00B84557"/>
    <w:rsid w:val="00B84641"/>
    <w:rsid w:val="00B8497A"/>
    <w:rsid w:val="00B84A49"/>
    <w:rsid w:val="00B853AE"/>
    <w:rsid w:val="00B85807"/>
    <w:rsid w:val="00B85A46"/>
    <w:rsid w:val="00B85E74"/>
    <w:rsid w:val="00B85E95"/>
    <w:rsid w:val="00B85F61"/>
    <w:rsid w:val="00B86410"/>
    <w:rsid w:val="00B86740"/>
    <w:rsid w:val="00B86D1C"/>
    <w:rsid w:val="00B8707F"/>
    <w:rsid w:val="00B8748E"/>
    <w:rsid w:val="00B9006A"/>
    <w:rsid w:val="00B9044A"/>
    <w:rsid w:val="00B9093C"/>
    <w:rsid w:val="00B9103A"/>
    <w:rsid w:val="00B91835"/>
    <w:rsid w:val="00B91CE0"/>
    <w:rsid w:val="00B9230E"/>
    <w:rsid w:val="00B9261C"/>
    <w:rsid w:val="00B92A70"/>
    <w:rsid w:val="00B92DE8"/>
    <w:rsid w:val="00B92E8E"/>
    <w:rsid w:val="00B93165"/>
    <w:rsid w:val="00B938D6"/>
    <w:rsid w:val="00B93FB7"/>
    <w:rsid w:val="00B9406F"/>
    <w:rsid w:val="00B94454"/>
    <w:rsid w:val="00B9448F"/>
    <w:rsid w:val="00B94AD1"/>
    <w:rsid w:val="00B94DB6"/>
    <w:rsid w:val="00B95239"/>
    <w:rsid w:val="00B958D0"/>
    <w:rsid w:val="00B95DC8"/>
    <w:rsid w:val="00B95DE4"/>
    <w:rsid w:val="00B95DF3"/>
    <w:rsid w:val="00B961CA"/>
    <w:rsid w:val="00B9620A"/>
    <w:rsid w:val="00B965BB"/>
    <w:rsid w:val="00B9661E"/>
    <w:rsid w:val="00B96699"/>
    <w:rsid w:val="00B9674A"/>
    <w:rsid w:val="00B97076"/>
    <w:rsid w:val="00B97837"/>
    <w:rsid w:val="00B97967"/>
    <w:rsid w:val="00B97C2E"/>
    <w:rsid w:val="00B97DC9"/>
    <w:rsid w:val="00B97E9A"/>
    <w:rsid w:val="00BA00F4"/>
    <w:rsid w:val="00BA0630"/>
    <w:rsid w:val="00BA0E61"/>
    <w:rsid w:val="00BA108B"/>
    <w:rsid w:val="00BA1543"/>
    <w:rsid w:val="00BA27F8"/>
    <w:rsid w:val="00BA2814"/>
    <w:rsid w:val="00BA2A78"/>
    <w:rsid w:val="00BA2F13"/>
    <w:rsid w:val="00BA32BD"/>
    <w:rsid w:val="00BA33F4"/>
    <w:rsid w:val="00BA34DE"/>
    <w:rsid w:val="00BA3795"/>
    <w:rsid w:val="00BA3D57"/>
    <w:rsid w:val="00BA3DA0"/>
    <w:rsid w:val="00BA4217"/>
    <w:rsid w:val="00BA433E"/>
    <w:rsid w:val="00BA4913"/>
    <w:rsid w:val="00BA4B10"/>
    <w:rsid w:val="00BA4C4C"/>
    <w:rsid w:val="00BA4C6F"/>
    <w:rsid w:val="00BA4D51"/>
    <w:rsid w:val="00BA5323"/>
    <w:rsid w:val="00BA5C0F"/>
    <w:rsid w:val="00BA6078"/>
    <w:rsid w:val="00BA60F3"/>
    <w:rsid w:val="00BA6179"/>
    <w:rsid w:val="00BA7273"/>
    <w:rsid w:val="00BA73AF"/>
    <w:rsid w:val="00BA75BF"/>
    <w:rsid w:val="00BA7DE2"/>
    <w:rsid w:val="00BA7DF1"/>
    <w:rsid w:val="00BA7E78"/>
    <w:rsid w:val="00BB05B1"/>
    <w:rsid w:val="00BB0AF9"/>
    <w:rsid w:val="00BB1188"/>
    <w:rsid w:val="00BB13D1"/>
    <w:rsid w:val="00BB19CF"/>
    <w:rsid w:val="00BB1ACA"/>
    <w:rsid w:val="00BB1BFC"/>
    <w:rsid w:val="00BB1D17"/>
    <w:rsid w:val="00BB2561"/>
    <w:rsid w:val="00BB2603"/>
    <w:rsid w:val="00BB3314"/>
    <w:rsid w:val="00BB33C9"/>
    <w:rsid w:val="00BB374D"/>
    <w:rsid w:val="00BB383E"/>
    <w:rsid w:val="00BB4015"/>
    <w:rsid w:val="00BB4726"/>
    <w:rsid w:val="00BB4870"/>
    <w:rsid w:val="00BB4B88"/>
    <w:rsid w:val="00BB4E0E"/>
    <w:rsid w:val="00BB5A4A"/>
    <w:rsid w:val="00BB5AD5"/>
    <w:rsid w:val="00BB5E29"/>
    <w:rsid w:val="00BB6038"/>
    <w:rsid w:val="00BB63F3"/>
    <w:rsid w:val="00BB6753"/>
    <w:rsid w:val="00BB6767"/>
    <w:rsid w:val="00BB6A74"/>
    <w:rsid w:val="00BB6D02"/>
    <w:rsid w:val="00BB7040"/>
    <w:rsid w:val="00BB7384"/>
    <w:rsid w:val="00BB755A"/>
    <w:rsid w:val="00BC0066"/>
    <w:rsid w:val="00BC0517"/>
    <w:rsid w:val="00BC133C"/>
    <w:rsid w:val="00BC1972"/>
    <w:rsid w:val="00BC1B92"/>
    <w:rsid w:val="00BC2565"/>
    <w:rsid w:val="00BC2C46"/>
    <w:rsid w:val="00BC2CEE"/>
    <w:rsid w:val="00BC3D4D"/>
    <w:rsid w:val="00BC4041"/>
    <w:rsid w:val="00BC49B2"/>
    <w:rsid w:val="00BC522D"/>
    <w:rsid w:val="00BC5472"/>
    <w:rsid w:val="00BC5A76"/>
    <w:rsid w:val="00BC5B67"/>
    <w:rsid w:val="00BC5D10"/>
    <w:rsid w:val="00BC60C7"/>
    <w:rsid w:val="00BC6956"/>
    <w:rsid w:val="00BC709F"/>
    <w:rsid w:val="00BC7317"/>
    <w:rsid w:val="00BC7505"/>
    <w:rsid w:val="00BC7E5E"/>
    <w:rsid w:val="00BC7FD3"/>
    <w:rsid w:val="00BD0497"/>
    <w:rsid w:val="00BD0503"/>
    <w:rsid w:val="00BD0BE1"/>
    <w:rsid w:val="00BD0CBA"/>
    <w:rsid w:val="00BD106A"/>
    <w:rsid w:val="00BD10F6"/>
    <w:rsid w:val="00BD1EA2"/>
    <w:rsid w:val="00BD2888"/>
    <w:rsid w:val="00BD28A0"/>
    <w:rsid w:val="00BD2DB2"/>
    <w:rsid w:val="00BD3A9E"/>
    <w:rsid w:val="00BD4330"/>
    <w:rsid w:val="00BD4356"/>
    <w:rsid w:val="00BD4403"/>
    <w:rsid w:val="00BD531D"/>
    <w:rsid w:val="00BD5430"/>
    <w:rsid w:val="00BD5452"/>
    <w:rsid w:val="00BD5A7B"/>
    <w:rsid w:val="00BD63D2"/>
    <w:rsid w:val="00BD64BE"/>
    <w:rsid w:val="00BD6670"/>
    <w:rsid w:val="00BD66D4"/>
    <w:rsid w:val="00BD6863"/>
    <w:rsid w:val="00BD687F"/>
    <w:rsid w:val="00BD7261"/>
    <w:rsid w:val="00BD7265"/>
    <w:rsid w:val="00BD732F"/>
    <w:rsid w:val="00BD73F2"/>
    <w:rsid w:val="00BD7928"/>
    <w:rsid w:val="00BD7D35"/>
    <w:rsid w:val="00BE00CE"/>
    <w:rsid w:val="00BE015D"/>
    <w:rsid w:val="00BE01BB"/>
    <w:rsid w:val="00BE0383"/>
    <w:rsid w:val="00BE0551"/>
    <w:rsid w:val="00BE0750"/>
    <w:rsid w:val="00BE0A40"/>
    <w:rsid w:val="00BE0B71"/>
    <w:rsid w:val="00BE0CC1"/>
    <w:rsid w:val="00BE0FCF"/>
    <w:rsid w:val="00BE158A"/>
    <w:rsid w:val="00BE187B"/>
    <w:rsid w:val="00BE18EF"/>
    <w:rsid w:val="00BE1D59"/>
    <w:rsid w:val="00BE1E31"/>
    <w:rsid w:val="00BE2E73"/>
    <w:rsid w:val="00BE3088"/>
    <w:rsid w:val="00BE335C"/>
    <w:rsid w:val="00BE343B"/>
    <w:rsid w:val="00BE3661"/>
    <w:rsid w:val="00BE3966"/>
    <w:rsid w:val="00BE3C31"/>
    <w:rsid w:val="00BE3CEA"/>
    <w:rsid w:val="00BE3D97"/>
    <w:rsid w:val="00BE3F5F"/>
    <w:rsid w:val="00BE48A9"/>
    <w:rsid w:val="00BE48CB"/>
    <w:rsid w:val="00BE48D9"/>
    <w:rsid w:val="00BE49EC"/>
    <w:rsid w:val="00BE4DCA"/>
    <w:rsid w:val="00BE551B"/>
    <w:rsid w:val="00BE56FD"/>
    <w:rsid w:val="00BE5BD2"/>
    <w:rsid w:val="00BE5EB7"/>
    <w:rsid w:val="00BE613B"/>
    <w:rsid w:val="00BE6A85"/>
    <w:rsid w:val="00BE71CD"/>
    <w:rsid w:val="00BE7487"/>
    <w:rsid w:val="00BE76EE"/>
    <w:rsid w:val="00BE7955"/>
    <w:rsid w:val="00BE7A1D"/>
    <w:rsid w:val="00BE7A41"/>
    <w:rsid w:val="00BE7B9B"/>
    <w:rsid w:val="00BE7C31"/>
    <w:rsid w:val="00BF008F"/>
    <w:rsid w:val="00BF00CF"/>
    <w:rsid w:val="00BF0174"/>
    <w:rsid w:val="00BF04C7"/>
    <w:rsid w:val="00BF0C52"/>
    <w:rsid w:val="00BF0C63"/>
    <w:rsid w:val="00BF111A"/>
    <w:rsid w:val="00BF1574"/>
    <w:rsid w:val="00BF1686"/>
    <w:rsid w:val="00BF1F4A"/>
    <w:rsid w:val="00BF2016"/>
    <w:rsid w:val="00BF2429"/>
    <w:rsid w:val="00BF2667"/>
    <w:rsid w:val="00BF26EE"/>
    <w:rsid w:val="00BF2A49"/>
    <w:rsid w:val="00BF399D"/>
    <w:rsid w:val="00BF3F99"/>
    <w:rsid w:val="00BF4694"/>
    <w:rsid w:val="00BF4BAB"/>
    <w:rsid w:val="00BF4C81"/>
    <w:rsid w:val="00BF518D"/>
    <w:rsid w:val="00BF5252"/>
    <w:rsid w:val="00BF5CB4"/>
    <w:rsid w:val="00BF5CB7"/>
    <w:rsid w:val="00BF60F9"/>
    <w:rsid w:val="00BF6570"/>
    <w:rsid w:val="00BF6710"/>
    <w:rsid w:val="00BF6949"/>
    <w:rsid w:val="00BF74BB"/>
    <w:rsid w:val="00BF76D6"/>
    <w:rsid w:val="00BF7756"/>
    <w:rsid w:val="00BF77FA"/>
    <w:rsid w:val="00BF7806"/>
    <w:rsid w:val="00BF7B54"/>
    <w:rsid w:val="00C005E7"/>
    <w:rsid w:val="00C01108"/>
    <w:rsid w:val="00C0112C"/>
    <w:rsid w:val="00C011EB"/>
    <w:rsid w:val="00C01352"/>
    <w:rsid w:val="00C02682"/>
    <w:rsid w:val="00C02905"/>
    <w:rsid w:val="00C02DFF"/>
    <w:rsid w:val="00C02EF2"/>
    <w:rsid w:val="00C03573"/>
    <w:rsid w:val="00C03970"/>
    <w:rsid w:val="00C039C8"/>
    <w:rsid w:val="00C03F8F"/>
    <w:rsid w:val="00C041E5"/>
    <w:rsid w:val="00C04326"/>
    <w:rsid w:val="00C0468B"/>
    <w:rsid w:val="00C04F8C"/>
    <w:rsid w:val="00C05115"/>
    <w:rsid w:val="00C0549F"/>
    <w:rsid w:val="00C05B55"/>
    <w:rsid w:val="00C05E32"/>
    <w:rsid w:val="00C0611F"/>
    <w:rsid w:val="00C06630"/>
    <w:rsid w:val="00C06D35"/>
    <w:rsid w:val="00C06FF6"/>
    <w:rsid w:val="00C075CB"/>
    <w:rsid w:val="00C07633"/>
    <w:rsid w:val="00C07B6E"/>
    <w:rsid w:val="00C07D1D"/>
    <w:rsid w:val="00C102EA"/>
    <w:rsid w:val="00C108B6"/>
    <w:rsid w:val="00C108C1"/>
    <w:rsid w:val="00C108E2"/>
    <w:rsid w:val="00C11683"/>
    <w:rsid w:val="00C11827"/>
    <w:rsid w:val="00C121D8"/>
    <w:rsid w:val="00C12FD8"/>
    <w:rsid w:val="00C13712"/>
    <w:rsid w:val="00C13955"/>
    <w:rsid w:val="00C139B9"/>
    <w:rsid w:val="00C142B9"/>
    <w:rsid w:val="00C14643"/>
    <w:rsid w:val="00C14B4A"/>
    <w:rsid w:val="00C14E10"/>
    <w:rsid w:val="00C152BB"/>
    <w:rsid w:val="00C1560F"/>
    <w:rsid w:val="00C15DCF"/>
    <w:rsid w:val="00C15E13"/>
    <w:rsid w:val="00C15E8A"/>
    <w:rsid w:val="00C1641B"/>
    <w:rsid w:val="00C16A1B"/>
    <w:rsid w:val="00C16C8B"/>
    <w:rsid w:val="00C16D29"/>
    <w:rsid w:val="00C16DE1"/>
    <w:rsid w:val="00C17979"/>
    <w:rsid w:val="00C20478"/>
    <w:rsid w:val="00C207FA"/>
    <w:rsid w:val="00C20924"/>
    <w:rsid w:val="00C20B14"/>
    <w:rsid w:val="00C20FCC"/>
    <w:rsid w:val="00C2115C"/>
    <w:rsid w:val="00C211C8"/>
    <w:rsid w:val="00C21488"/>
    <w:rsid w:val="00C215B7"/>
    <w:rsid w:val="00C21BD9"/>
    <w:rsid w:val="00C21C1C"/>
    <w:rsid w:val="00C221D4"/>
    <w:rsid w:val="00C229AB"/>
    <w:rsid w:val="00C22B4B"/>
    <w:rsid w:val="00C22B59"/>
    <w:rsid w:val="00C22EEA"/>
    <w:rsid w:val="00C22EEC"/>
    <w:rsid w:val="00C22FFB"/>
    <w:rsid w:val="00C23D81"/>
    <w:rsid w:val="00C24034"/>
    <w:rsid w:val="00C24368"/>
    <w:rsid w:val="00C24760"/>
    <w:rsid w:val="00C2483B"/>
    <w:rsid w:val="00C248C0"/>
    <w:rsid w:val="00C24986"/>
    <w:rsid w:val="00C24EFE"/>
    <w:rsid w:val="00C25CCF"/>
    <w:rsid w:val="00C26790"/>
    <w:rsid w:val="00C26F8D"/>
    <w:rsid w:val="00C2720E"/>
    <w:rsid w:val="00C2733C"/>
    <w:rsid w:val="00C27D97"/>
    <w:rsid w:val="00C27EAF"/>
    <w:rsid w:val="00C3037A"/>
    <w:rsid w:val="00C304F3"/>
    <w:rsid w:val="00C307B6"/>
    <w:rsid w:val="00C3090F"/>
    <w:rsid w:val="00C30A8A"/>
    <w:rsid w:val="00C30C06"/>
    <w:rsid w:val="00C30D0A"/>
    <w:rsid w:val="00C30EC9"/>
    <w:rsid w:val="00C31260"/>
    <w:rsid w:val="00C3139C"/>
    <w:rsid w:val="00C31835"/>
    <w:rsid w:val="00C31948"/>
    <w:rsid w:val="00C32841"/>
    <w:rsid w:val="00C332C0"/>
    <w:rsid w:val="00C3353B"/>
    <w:rsid w:val="00C340C5"/>
    <w:rsid w:val="00C34625"/>
    <w:rsid w:val="00C3476D"/>
    <w:rsid w:val="00C34775"/>
    <w:rsid w:val="00C34814"/>
    <w:rsid w:val="00C34E1C"/>
    <w:rsid w:val="00C3521F"/>
    <w:rsid w:val="00C3542F"/>
    <w:rsid w:val="00C35477"/>
    <w:rsid w:val="00C354D1"/>
    <w:rsid w:val="00C3663D"/>
    <w:rsid w:val="00C36C31"/>
    <w:rsid w:val="00C36F84"/>
    <w:rsid w:val="00C37072"/>
    <w:rsid w:val="00C37258"/>
    <w:rsid w:val="00C40A33"/>
    <w:rsid w:val="00C40F97"/>
    <w:rsid w:val="00C413C9"/>
    <w:rsid w:val="00C41526"/>
    <w:rsid w:val="00C41736"/>
    <w:rsid w:val="00C418CE"/>
    <w:rsid w:val="00C41F60"/>
    <w:rsid w:val="00C421B5"/>
    <w:rsid w:val="00C424DE"/>
    <w:rsid w:val="00C42722"/>
    <w:rsid w:val="00C431F0"/>
    <w:rsid w:val="00C434B9"/>
    <w:rsid w:val="00C434C7"/>
    <w:rsid w:val="00C434F3"/>
    <w:rsid w:val="00C435C9"/>
    <w:rsid w:val="00C43968"/>
    <w:rsid w:val="00C43D88"/>
    <w:rsid w:val="00C43E5D"/>
    <w:rsid w:val="00C4415C"/>
    <w:rsid w:val="00C44308"/>
    <w:rsid w:val="00C4448E"/>
    <w:rsid w:val="00C44D2D"/>
    <w:rsid w:val="00C45073"/>
    <w:rsid w:val="00C451D9"/>
    <w:rsid w:val="00C4596C"/>
    <w:rsid w:val="00C45AB7"/>
    <w:rsid w:val="00C46007"/>
    <w:rsid w:val="00C4604D"/>
    <w:rsid w:val="00C460FE"/>
    <w:rsid w:val="00C46784"/>
    <w:rsid w:val="00C46C06"/>
    <w:rsid w:val="00C46D54"/>
    <w:rsid w:val="00C479BA"/>
    <w:rsid w:val="00C47A8D"/>
    <w:rsid w:val="00C47BD6"/>
    <w:rsid w:val="00C47C9A"/>
    <w:rsid w:val="00C50105"/>
    <w:rsid w:val="00C50B1D"/>
    <w:rsid w:val="00C50E9A"/>
    <w:rsid w:val="00C51043"/>
    <w:rsid w:val="00C516B3"/>
    <w:rsid w:val="00C51779"/>
    <w:rsid w:val="00C518A9"/>
    <w:rsid w:val="00C522E7"/>
    <w:rsid w:val="00C52969"/>
    <w:rsid w:val="00C52C0C"/>
    <w:rsid w:val="00C52FB7"/>
    <w:rsid w:val="00C536DF"/>
    <w:rsid w:val="00C53BD1"/>
    <w:rsid w:val="00C53CC7"/>
    <w:rsid w:val="00C53CDB"/>
    <w:rsid w:val="00C53D03"/>
    <w:rsid w:val="00C53FA8"/>
    <w:rsid w:val="00C53FAF"/>
    <w:rsid w:val="00C5443C"/>
    <w:rsid w:val="00C54529"/>
    <w:rsid w:val="00C5452D"/>
    <w:rsid w:val="00C54C5C"/>
    <w:rsid w:val="00C54D1F"/>
    <w:rsid w:val="00C55364"/>
    <w:rsid w:val="00C56592"/>
    <w:rsid w:val="00C569E2"/>
    <w:rsid w:val="00C56C4E"/>
    <w:rsid w:val="00C578BD"/>
    <w:rsid w:val="00C57D65"/>
    <w:rsid w:val="00C607E4"/>
    <w:rsid w:val="00C609C7"/>
    <w:rsid w:val="00C60D54"/>
    <w:rsid w:val="00C60DA0"/>
    <w:rsid w:val="00C60EBF"/>
    <w:rsid w:val="00C611EC"/>
    <w:rsid w:val="00C61677"/>
    <w:rsid w:val="00C61E91"/>
    <w:rsid w:val="00C62051"/>
    <w:rsid w:val="00C624D2"/>
    <w:rsid w:val="00C627AD"/>
    <w:rsid w:val="00C629A0"/>
    <w:rsid w:val="00C629CF"/>
    <w:rsid w:val="00C62A73"/>
    <w:rsid w:val="00C62C7F"/>
    <w:rsid w:val="00C62D98"/>
    <w:rsid w:val="00C62D9F"/>
    <w:rsid w:val="00C6319F"/>
    <w:rsid w:val="00C633E2"/>
    <w:rsid w:val="00C634D1"/>
    <w:rsid w:val="00C634E9"/>
    <w:rsid w:val="00C636F0"/>
    <w:rsid w:val="00C641EF"/>
    <w:rsid w:val="00C64218"/>
    <w:rsid w:val="00C643D0"/>
    <w:rsid w:val="00C64A81"/>
    <w:rsid w:val="00C64CB0"/>
    <w:rsid w:val="00C65363"/>
    <w:rsid w:val="00C65433"/>
    <w:rsid w:val="00C65A9D"/>
    <w:rsid w:val="00C65B08"/>
    <w:rsid w:val="00C65B29"/>
    <w:rsid w:val="00C6626C"/>
    <w:rsid w:val="00C66505"/>
    <w:rsid w:val="00C66A1B"/>
    <w:rsid w:val="00C66AD9"/>
    <w:rsid w:val="00C66E2A"/>
    <w:rsid w:val="00C66EA0"/>
    <w:rsid w:val="00C67085"/>
    <w:rsid w:val="00C678F2"/>
    <w:rsid w:val="00C701F6"/>
    <w:rsid w:val="00C703F0"/>
    <w:rsid w:val="00C7051C"/>
    <w:rsid w:val="00C70BB4"/>
    <w:rsid w:val="00C70CBE"/>
    <w:rsid w:val="00C71308"/>
    <w:rsid w:val="00C7132E"/>
    <w:rsid w:val="00C717FF"/>
    <w:rsid w:val="00C71887"/>
    <w:rsid w:val="00C71939"/>
    <w:rsid w:val="00C728C7"/>
    <w:rsid w:val="00C73BE9"/>
    <w:rsid w:val="00C73CC0"/>
    <w:rsid w:val="00C73F7D"/>
    <w:rsid w:val="00C74084"/>
    <w:rsid w:val="00C7445D"/>
    <w:rsid w:val="00C744E3"/>
    <w:rsid w:val="00C7491B"/>
    <w:rsid w:val="00C752C1"/>
    <w:rsid w:val="00C75BF9"/>
    <w:rsid w:val="00C75D98"/>
    <w:rsid w:val="00C76385"/>
    <w:rsid w:val="00C7662D"/>
    <w:rsid w:val="00C76E2C"/>
    <w:rsid w:val="00C77017"/>
    <w:rsid w:val="00C77372"/>
    <w:rsid w:val="00C7755D"/>
    <w:rsid w:val="00C776C6"/>
    <w:rsid w:val="00C80164"/>
    <w:rsid w:val="00C808A6"/>
    <w:rsid w:val="00C80D2B"/>
    <w:rsid w:val="00C81C61"/>
    <w:rsid w:val="00C81D3E"/>
    <w:rsid w:val="00C81D92"/>
    <w:rsid w:val="00C8225E"/>
    <w:rsid w:val="00C82277"/>
    <w:rsid w:val="00C8280B"/>
    <w:rsid w:val="00C82B64"/>
    <w:rsid w:val="00C82CDD"/>
    <w:rsid w:val="00C83343"/>
    <w:rsid w:val="00C83AEC"/>
    <w:rsid w:val="00C83B70"/>
    <w:rsid w:val="00C83E04"/>
    <w:rsid w:val="00C8400E"/>
    <w:rsid w:val="00C84EDF"/>
    <w:rsid w:val="00C854EF"/>
    <w:rsid w:val="00C8562F"/>
    <w:rsid w:val="00C8586A"/>
    <w:rsid w:val="00C86BE0"/>
    <w:rsid w:val="00C86DE3"/>
    <w:rsid w:val="00C8709C"/>
    <w:rsid w:val="00C873E8"/>
    <w:rsid w:val="00C876F3"/>
    <w:rsid w:val="00C8771E"/>
    <w:rsid w:val="00C879FA"/>
    <w:rsid w:val="00C87A3A"/>
    <w:rsid w:val="00C87FB3"/>
    <w:rsid w:val="00C87FC0"/>
    <w:rsid w:val="00C90509"/>
    <w:rsid w:val="00C9061B"/>
    <w:rsid w:val="00C909DD"/>
    <w:rsid w:val="00C90F1F"/>
    <w:rsid w:val="00C91849"/>
    <w:rsid w:val="00C91E6F"/>
    <w:rsid w:val="00C92421"/>
    <w:rsid w:val="00C927C5"/>
    <w:rsid w:val="00C93B3B"/>
    <w:rsid w:val="00C942D2"/>
    <w:rsid w:val="00C943BA"/>
    <w:rsid w:val="00C94E4B"/>
    <w:rsid w:val="00C94F3E"/>
    <w:rsid w:val="00C953F5"/>
    <w:rsid w:val="00C95636"/>
    <w:rsid w:val="00C9584A"/>
    <w:rsid w:val="00C959DC"/>
    <w:rsid w:val="00C95D62"/>
    <w:rsid w:val="00C95DB2"/>
    <w:rsid w:val="00C96779"/>
    <w:rsid w:val="00C96A44"/>
    <w:rsid w:val="00C975FD"/>
    <w:rsid w:val="00C9799F"/>
    <w:rsid w:val="00C97D1F"/>
    <w:rsid w:val="00CA0BBA"/>
    <w:rsid w:val="00CA1760"/>
    <w:rsid w:val="00CA178D"/>
    <w:rsid w:val="00CA17AD"/>
    <w:rsid w:val="00CA1B56"/>
    <w:rsid w:val="00CA2030"/>
    <w:rsid w:val="00CA3282"/>
    <w:rsid w:val="00CA335A"/>
    <w:rsid w:val="00CA3B53"/>
    <w:rsid w:val="00CA3D77"/>
    <w:rsid w:val="00CA40C9"/>
    <w:rsid w:val="00CA4828"/>
    <w:rsid w:val="00CA5260"/>
    <w:rsid w:val="00CA5506"/>
    <w:rsid w:val="00CA5EAA"/>
    <w:rsid w:val="00CA5EF0"/>
    <w:rsid w:val="00CA5F35"/>
    <w:rsid w:val="00CA5F63"/>
    <w:rsid w:val="00CA5FAB"/>
    <w:rsid w:val="00CA672E"/>
    <w:rsid w:val="00CA6B65"/>
    <w:rsid w:val="00CA6DD4"/>
    <w:rsid w:val="00CA72C2"/>
    <w:rsid w:val="00CA7528"/>
    <w:rsid w:val="00CA7C38"/>
    <w:rsid w:val="00CA7F47"/>
    <w:rsid w:val="00CB0423"/>
    <w:rsid w:val="00CB0744"/>
    <w:rsid w:val="00CB0DE7"/>
    <w:rsid w:val="00CB1050"/>
    <w:rsid w:val="00CB10B1"/>
    <w:rsid w:val="00CB1CF8"/>
    <w:rsid w:val="00CB1ED9"/>
    <w:rsid w:val="00CB2517"/>
    <w:rsid w:val="00CB29AE"/>
    <w:rsid w:val="00CB2F69"/>
    <w:rsid w:val="00CB30D7"/>
    <w:rsid w:val="00CB31BF"/>
    <w:rsid w:val="00CB3223"/>
    <w:rsid w:val="00CB35A8"/>
    <w:rsid w:val="00CB35BB"/>
    <w:rsid w:val="00CB364A"/>
    <w:rsid w:val="00CB3758"/>
    <w:rsid w:val="00CB3997"/>
    <w:rsid w:val="00CB3A83"/>
    <w:rsid w:val="00CB3B7C"/>
    <w:rsid w:val="00CB4466"/>
    <w:rsid w:val="00CB472F"/>
    <w:rsid w:val="00CB4A7D"/>
    <w:rsid w:val="00CB4BE5"/>
    <w:rsid w:val="00CB4FA3"/>
    <w:rsid w:val="00CB50CA"/>
    <w:rsid w:val="00CB5D06"/>
    <w:rsid w:val="00CB5DA3"/>
    <w:rsid w:val="00CB6C15"/>
    <w:rsid w:val="00CB7035"/>
    <w:rsid w:val="00CB71CC"/>
    <w:rsid w:val="00CB71E1"/>
    <w:rsid w:val="00CB72D5"/>
    <w:rsid w:val="00CB7AEE"/>
    <w:rsid w:val="00CB7DEE"/>
    <w:rsid w:val="00CC0A3F"/>
    <w:rsid w:val="00CC0C96"/>
    <w:rsid w:val="00CC10D0"/>
    <w:rsid w:val="00CC126D"/>
    <w:rsid w:val="00CC1321"/>
    <w:rsid w:val="00CC1400"/>
    <w:rsid w:val="00CC1733"/>
    <w:rsid w:val="00CC1869"/>
    <w:rsid w:val="00CC1DE6"/>
    <w:rsid w:val="00CC2231"/>
    <w:rsid w:val="00CC29EA"/>
    <w:rsid w:val="00CC2AC0"/>
    <w:rsid w:val="00CC2CC3"/>
    <w:rsid w:val="00CC3407"/>
    <w:rsid w:val="00CC361C"/>
    <w:rsid w:val="00CC38FD"/>
    <w:rsid w:val="00CC3DC7"/>
    <w:rsid w:val="00CC3E63"/>
    <w:rsid w:val="00CC594B"/>
    <w:rsid w:val="00CC5E1A"/>
    <w:rsid w:val="00CC63D5"/>
    <w:rsid w:val="00CC6BF1"/>
    <w:rsid w:val="00CC6C20"/>
    <w:rsid w:val="00CC6D97"/>
    <w:rsid w:val="00CC7A78"/>
    <w:rsid w:val="00CD03C3"/>
    <w:rsid w:val="00CD053C"/>
    <w:rsid w:val="00CD071A"/>
    <w:rsid w:val="00CD1306"/>
    <w:rsid w:val="00CD1DA2"/>
    <w:rsid w:val="00CD2B23"/>
    <w:rsid w:val="00CD310A"/>
    <w:rsid w:val="00CD3660"/>
    <w:rsid w:val="00CD3898"/>
    <w:rsid w:val="00CD3CE7"/>
    <w:rsid w:val="00CD4254"/>
    <w:rsid w:val="00CD44AF"/>
    <w:rsid w:val="00CD462A"/>
    <w:rsid w:val="00CD4904"/>
    <w:rsid w:val="00CD5810"/>
    <w:rsid w:val="00CD58FF"/>
    <w:rsid w:val="00CD5A53"/>
    <w:rsid w:val="00CD5F7C"/>
    <w:rsid w:val="00CD60A7"/>
    <w:rsid w:val="00CD6CA9"/>
    <w:rsid w:val="00CD72EB"/>
    <w:rsid w:val="00CD738C"/>
    <w:rsid w:val="00CD74BD"/>
    <w:rsid w:val="00CD7678"/>
    <w:rsid w:val="00CD785D"/>
    <w:rsid w:val="00CD7BB0"/>
    <w:rsid w:val="00CE0A84"/>
    <w:rsid w:val="00CE1846"/>
    <w:rsid w:val="00CE1C9B"/>
    <w:rsid w:val="00CE1E28"/>
    <w:rsid w:val="00CE1F28"/>
    <w:rsid w:val="00CE2183"/>
    <w:rsid w:val="00CE2366"/>
    <w:rsid w:val="00CE25E8"/>
    <w:rsid w:val="00CE2798"/>
    <w:rsid w:val="00CE283D"/>
    <w:rsid w:val="00CE2F17"/>
    <w:rsid w:val="00CE3171"/>
    <w:rsid w:val="00CE3442"/>
    <w:rsid w:val="00CE35B8"/>
    <w:rsid w:val="00CE3A7A"/>
    <w:rsid w:val="00CE41CE"/>
    <w:rsid w:val="00CE421A"/>
    <w:rsid w:val="00CE443D"/>
    <w:rsid w:val="00CE485C"/>
    <w:rsid w:val="00CE4A0E"/>
    <w:rsid w:val="00CE5025"/>
    <w:rsid w:val="00CE50F8"/>
    <w:rsid w:val="00CE5238"/>
    <w:rsid w:val="00CE5239"/>
    <w:rsid w:val="00CE5F1B"/>
    <w:rsid w:val="00CE6775"/>
    <w:rsid w:val="00CE6EAD"/>
    <w:rsid w:val="00CE6EFA"/>
    <w:rsid w:val="00CE7524"/>
    <w:rsid w:val="00CE7CDB"/>
    <w:rsid w:val="00CE7EEB"/>
    <w:rsid w:val="00CF0730"/>
    <w:rsid w:val="00CF07DE"/>
    <w:rsid w:val="00CF087D"/>
    <w:rsid w:val="00CF0C91"/>
    <w:rsid w:val="00CF0F6D"/>
    <w:rsid w:val="00CF1316"/>
    <w:rsid w:val="00CF13A4"/>
    <w:rsid w:val="00CF1556"/>
    <w:rsid w:val="00CF188C"/>
    <w:rsid w:val="00CF1A22"/>
    <w:rsid w:val="00CF21DE"/>
    <w:rsid w:val="00CF2221"/>
    <w:rsid w:val="00CF3580"/>
    <w:rsid w:val="00CF415C"/>
    <w:rsid w:val="00CF415E"/>
    <w:rsid w:val="00CF4161"/>
    <w:rsid w:val="00CF47E9"/>
    <w:rsid w:val="00CF6EAC"/>
    <w:rsid w:val="00CF78DD"/>
    <w:rsid w:val="00CF7D54"/>
    <w:rsid w:val="00CF7D6B"/>
    <w:rsid w:val="00CF7DB1"/>
    <w:rsid w:val="00CF7F59"/>
    <w:rsid w:val="00D00139"/>
    <w:rsid w:val="00D00304"/>
    <w:rsid w:val="00D00B32"/>
    <w:rsid w:val="00D0102A"/>
    <w:rsid w:val="00D014F8"/>
    <w:rsid w:val="00D01776"/>
    <w:rsid w:val="00D01C5E"/>
    <w:rsid w:val="00D02497"/>
    <w:rsid w:val="00D0249C"/>
    <w:rsid w:val="00D026B8"/>
    <w:rsid w:val="00D027B5"/>
    <w:rsid w:val="00D0284B"/>
    <w:rsid w:val="00D02A55"/>
    <w:rsid w:val="00D02B02"/>
    <w:rsid w:val="00D02BCC"/>
    <w:rsid w:val="00D034AC"/>
    <w:rsid w:val="00D03D95"/>
    <w:rsid w:val="00D046A2"/>
    <w:rsid w:val="00D04BD9"/>
    <w:rsid w:val="00D04CE7"/>
    <w:rsid w:val="00D04D0A"/>
    <w:rsid w:val="00D051ED"/>
    <w:rsid w:val="00D05434"/>
    <w:rsid w:val="00D0544F"/>
    <w:rsid w:val="00D05493"/>
    <w:rsid w:val="00D054EA"/>
    <w:rsid w:val="00D056A9"/>
    <w:rsid w:val="00D0580A"/>
    <w:rsid w:val="00D05982"/>
    <w:rsid w:val="00D05ACA"/>
    <w:rsid w:val="00D05C82"/>
    <w:rsid w:val="00D05FA8"/>
    <w:rsid w:val="00D0628F"/>
    <w:rsid w:val="00D07107"/>
    <w:rsid w:val="00D0714B"/>
    <w:rsid w:val="00D0756C"/>
    <w:rsid w:val="00D07AE5"/>
    <w:rsid w:val="00D10327"/>
    <w:rsid w:val="00D10B20"/>
    <w:rsid w:val="00D10E6A"/>
    <w:rsid w:val="00D11474"/>
    <w:rsid w:val="00D118A0"/>
    <w:rsid w:val="00D11E99"/>
    <w:rsid w:val="00D12053"/>
    <w:rsid w:val="00D12181"/>
    <w:rsid w:val="00D123FA"/>
    <w:rsid w:val="00D12495"/>
    <w:rsid w:val="00D1262C"/>
    <w:rsid w:val="00D12B67"/>
    <w:rsid w:val="00D12C98"/>
    <w:rsid w:val="00D12D58"/>
    <w:rsid w:val="00D13435"/>
    <w:rsid w:val="00D13570"/>
    <w:rsid w:val="00D1385D"/>
    <w:rsid w:val="00D14AB6"/>
    <w:rsid w:val="00D15068"/>
    <w:rsid w:val="00D1522A"/>
    <w:rsid w:val="00D156C9"/>
    <w:rsid w:val="00D15864"/>
    <w:rsid w:val="00D1586C"/>
    <w:rsid w:val="00D15C4E"/>
    <w:rsid w:val="00D161D9"/>
    <w:rsid w:val="00D16612"/>
    <w:rsid w:val="00D16892"/>
    <w:rsid w:val="00D1692B"/>
    <w:rsid w:val="00D16A00"/>
    <w:rsid w:val="00D16D63"/>
    <w:rsid w:val="00D17648"/>
    <w:rsid w:val="00D17CE5"/>
    <w:rsid w:val="00D200FD"/>
    <w:rsid w:val="00D2020F"/>
    <w:rsid w:val="00D20924"/>
    <w:rsid w:val="00D2097C"/>
    <w:rsid w:val="00D20B9D"/>
    <w:rsid w:val="00D20D97"/>
    <w:rsid w:val="00D21067"/>
    <w:rsid w:val="00D213D5"/>
    <w:rsid w:val="00D2181A"/>
    <w:rsid w:val="00D21A72"/>
    <w:rsid w:val="00D21B52"/>
    <w:rsid w:val="00D228A6"/>
    <w:rsid w:val="00D22E8B"/>
    <w:rsid w:val="00D22FB3"/>
    <w:rsid w:val="00D234CC"/>
    <w:rsid w:val="00D237B0"/>
    <w:rsid w:val="00D23807"/>
    <w:rsid w:val="00D23C46"/>
    <w:rsid w:val="00D23CF5"/>
    <w:rsid w:val="00D23DF2"/>
    <w:rsid w:val="00D23F64"/>
    <w:rsid w:val="00D2406B"/>
    <w:rsid w:val="00D24BEE"/>
    <w:rsid w:val="00D2505A"/>
    <w:rsid w:val="00D25135"/>
    <w:rsid w:val="00D251A7"/>
    <w:rsid w:val="00D2520F"/>
    <w:rsid w:val="00D25238"/>
    <w:rsid w:val="00D253DF"/>
    <w:rsid w:val="00D254A4"/>
    <w:rsid w:val="00D25979"/>
    <w:rsid w:val="00D25F9A"/>
    <w:rsid w:val="00D2618D"/>
    <w:rsid w:val="00D267D5"/>
    <w:rsid w:val="00D2684F"/>
    <w:rsid w:val="00D26FE0"/>
    <w:rsid w:val="00D271D9"/>
    <w:rsid w:val="00D27544"/>
    <w:rsid w:val="00D27A64"/>
    <w:rsid w:val="00D27F37"/>
    <w:rsid w:val="00D303C9"/>
    <w:rsid w:val="00D30C1B"/>
    <w:rsid w:val="00D30D32"/>
    <w:rsid w:val="00D30F95"/>
    <w:rsid w:val="00D31110"/>
    <w:rsid w:val="00D313D7"/>
    <w:rsid w:val="00D313DC"/>
    <w:rsid w:val="00D31411"/>
    <w:rsid w:val="00D317A9"/>
    <w:rsid w:val="00D31C1F"/>
    <w:rsid w:val="00D31F65"/>
    <w:rsid w:val="00D322ED"/>
    <w:rsid w:val="00D32763"/>
    <w:rsid w:val="00D327BF"/>
    <w:rsid w:val="00D32869"/>
    <w:rsid w:val="00D32BF5"/>
    <w:rsid w:val="00D3308E"/>
    <w:rsid w:val="00D33213"/>
    <w:rsid w:val="00D334BF"/>
    <w:rsid w:val="00D33578"/>
    <w:rsid w:val="00D33839"/>
    <w:rsid w:val="00D33D6F"/>
    <w:rsid w:val="00D33E36"/>
    <w:rsid w:val="00D340CA"/>
    <w:rsid w:val="00D34452"/>
    <w:rsid w:val="00D34658"/>
    <w:rsid w:val="00D3471D"/>
    <w:rsid w:val="00D34764"/>
    <w:rsid w:val="00D34A12"/>
    <w:rsid w:val="00D35540"/>
    <w:rsid w:val="00D35974"/>
    <w:rsid w:val="00D35EC1"/>
    <w:rsid w:val="00D35F47"/>
    <w:rsid w:val="00D360E0"/>
    <w:rsid w:val="00D3632F"/>
    <w:rsid w:val="00D3644F"/>
    <w:rsid w:val="00D364AE"/>
    <w:rsid w:val="00D364DF"/>
    <w:rsid w:val="00D36ED6"/>
    <w:rsid w:val="00D3710B"/>
    <w:rsid w:val="00D37169"/>
    <w:rsid w:val="00D3744C"/>
    <w:rsid w:val="00D377EB"/>
    <w:rsid w:val="00D37ECA"/>
    <w:rsid w:val="00D400D5"/>
    <w:rsid w:val="00D4036C"/>
    <w:rsid w:val="00D40511"/>
    <w:rsid w:val="00D406E0"/>
    <w:rsid w:val="00D409E4"/>
    <w:rsid w:val="00D40A85"/>
    <w:rsid w:val="00D40F10"/>
    <w:rsid w:val="00D40FE9"/>
    <w:rsid w:val="00D41C7B"/>
    <w:rsid w:val="00D41EAD"/>
    <w:rsid w:val="00D42609"/>
    <w:rsid w:val="00D4359D"/>
    <w:rsid w:val="00D43634"/>
    <w:rsid w:val="00D43ACD"/>
    <w:rsid w:val="00D43B0A"/>
    <w:rsid w:val="00D43FB7"/>
    <w:rsid w:val="00D44A2C"/>
    <w:rsid w:val="00D44BB2"/>
    <w:rsid w:val="00D44E35"/>
    <w:rsid w:val="00D45459"/>
    <w:rsid w:val="00D45BCD"/>
    <w:rsid w:val="00D45DD4"/>
    <w:rsid w:val="00D46462"/>
    <w:rsid w:val="00D46D4F"/>
    <w:rsid w:val="00D4711F"/>
    <w:rsid w:val="00D47758"/>
    <w:rsid w:val="00D47CC7"/>
    <w:rsid w:val="00D5033E"/>
    <w:rsid w:val="00D50559"/>
    <w:rsid w:val="00D50705"/>
    <w:rsid w:val="00D50A39"/>
    <w:rsid w:val="00D50F67"/>
    <w:rsid w:val="00D50FE1"/>
    <w:rsid w:val="00D511E5"/>
    <w:rsid w:val="00D51422"/>
    <w:rsid w:val="00D517D1"/>
    <w:rsid w:val="00D517FB"/>
    <w:rsid w:val="00D5180E"/>
    <w:rsid w:val="00D519BF"/>
    <w:rsid w:val="00D51B3B"/>
    <w:rsid w:val="00D51CC8"/>
    <w:rsid w:val="00D51EB5"/>
    <w:rsid w:val="00D51F98"/>
    <w:rsid w:val="00D5251D"/>
    <w:rsid w:val="00D52937"/>
    <w:rsid w:val="00D52ACA"/>
    <w:rsid w:val="00D5304B"/>
    <w:rsid w:val="00D533DD"/>
    <w:rsid w:val="00D5375B"/>
    <w:rsid w:val="00D53CDD"/>
    <w:rsid w:val="00D53D54"/>
    <w:rsid w:val="00D543DB"/>
    <w:rsid w:val="00D54807"/>
    <w:rsid w:val="00D54CDB"/>
    <w:rsid w:val="00D558E0"/>
    <w:rsid w:val="00D55E04"/>
    <w:rsid w:val="00D56847"/>
    <w:rsid w:val="00D570DE"/>
    <w:rsid w:val="00D57980"/>
    <w:rsid w:val="00D57AA8"/>
    <w:rsid w:val="00D57E92"/>
    <w:rsid w:val="00D57F53"/>
    <w:rsid w:val="00D600AA"/>
    <w:rsid w:val="00D60514"/>
    <w:rsid w:val="00D6077A"/>
    <w:rsid w:val="00D612DB"/>
    <w:rsid w:val="00D61728"/>
    <w:rsid w:val="00D6180E"/>
    <w:rsid w:val="00D61B17"/>
    <w:rsid w:val="00D61F64"/>
    <w:rsid w:val="00D622F0"/>
    <w:rsid w:val="00D626C4"/>
    <w:rsid w:val="00D6290D"/>
    <w:rsid w:val="00D62DB2"/>
    <w:rsid w:val="00D63795"/>
    <w:rsid w:val="00D63C6C"/>
    <w:rsid w:val="00D64120"/>
    <w:rsid w:val="00D643A3"/>
    <w:rsid w:val="00D6459A"/>
    <w:rsid w:val="00D64804"/>
    <w:rsid w:val="00D6482B"/>
    <w:rsid w:val="00D6532E"/>
    <w:rsid w:val="00D65D26"/>
    <w:rsid w:val="00D65D2B"/>
    <w:rsid w:val="00D65E36"/>
    <w:rsid w:val="00D65F57"/>
    <w:rsid w:val="00D66EF1"/>
    <w:rsid w:val="00D67055"/>
    <w:rsid w:val="00D671F3"/>
    <w:rsid w:val="00D67317"/>
    <w:rsid w:val="00D673EE"/>
    <w:rsid w:val="00D67575"/>
    <w:rsid w:val="00D67AAB"/>
    <w:rsid w:val="00D67CC1"/>
    <w:rsid w:val="00D706BB"/>
    <w:rsid w:val="00D70C4C"/>
    <w:rsid w:val="00D70CD3"/>
    <w:rsid w:val="00D71246"/>
    <w:rsid w:val="00D712BE"/>
    <w:rsid w:val="00D71643"/>
    <w:rsid w:val="00D71860"/>
    <w:rsid w:val="00D71B41"/>
    <w:rsid w:val="00D72EBF"/>
    <w:rsid w:val="00D734CC"/>
    <w:rsid w:val="00D737D2"/>
    <w:rsid w:val="00D73ABD"/>
    <w:rsid w:val="00D7407D"/>
    <w:rsid w:val="00D741BB"/>
    <w:rsid w:val="00D741EF"/>
    <w:rsid w:val="00D746B0"/>
    <w:rsid w:val="00D7477E"/>
    <w:rsid w:val="00D747F8"/>
    <w:rsid w:val="00D756A9"/>
    <w:rsid w:val="00D75EEE"/>
    <w:rsid w:val="00D76032"/>
    <w:rsid w:val="00D76265"/>
    <w:rsid w:val="00D76332"/>
    <w:rsid w:val="00D76D3E"/>
    <w:rsid w:val="00D76F18"/>
    <w:rsid w:val="00D773D1"/>
    <w:rsid w:val="00D7767B"/>
    <w:rsid w:val="00D777C0"/>
    <w:rsid w:val="00D779CF"/>
    <w:rsid w:val="00D80193"/>
    <w:rsid w:val="00D80254"/>
    <w:rsid w:val="00D802E5"/>
    <w:rsid w:val="00D803DC"/>
    <w:rsid w:val="00D80735"/>
    <w:rsid w:val="00D81E1D"/>
    <w:rsid w:val="00D82729"/>
    <w:rsid w:val="00D827D4"/>
    <w:rsid w:val="00D82929"/>
    <w:rsid w:val="00D82C4F"/>
    <w:rsid w:val="00D82F6B"/>
    <w:rsid w:val="00D83011"/>
    <w:rsid w:val="00D832EB"/>
    <w:rsid w:val="00D835E8"/>
    <w:rsid w:val="00D839AC"/>
    <w:rsid w:val="00D83C03"/>
    <w:rsid w:val="00D8402A"/>
    <w:rsid w:val="00D84165"/>
    <w:rsid w:val="00D843C4"/>
    <w:rsid w:val="00D8443B"/>
    <w:rsid w:val="00D846F7"/>
    <w:rsid w:val="00D85261"/>
    <w:rsid w:val="00D8526B"/>
    <w:rsid w:val="00D856ED"/>
    <w:rsid w:val="00D85911"/>
    <w:rsid w:val="00D85BC7"/>
    <w:rsid w:val="00D85EEA"/>
    <w:rsid w:val="00D860BC"/>
    <w:rsid w:val="00D864B4"/>
    <w:rsid w:val="00D86608"/>
    <w:rsid w:val="00D8665A"/>
    <w:rsid w:val="00D8676A"/>
    <w:rsid w:val="00D87A36"/>
    <w:rsid w:val="00D87BBE"/>
    <w:rsid w:val="00D9031C"/>
    <w:rsid w:val="00D90504"/>
    <w:rsid w:val="00D908DC"/>
    <w:rsid w:val="00D90A83"/>
    <w:rsid w:val="00D914ED"/>
    <w:rsid w:val="00D91620"/>
    <w:rsid w:val="00D9172C"/>
    <w:rsid w:val="00D9180F"/>
    <w:rsid w:val="00D91AF4"/>
    <w:rsid w:val="00D92626"/>
    <w:rsid w:val="00D92BF6"/>
    <w:rsid w:val="00D9355C"/>
    <w:rsid w:val="00D9414D"/>
    <w:rsid w:val="00D94606"/>
    <w:rsid w:val="00D94F51"/>
    <w:rsid w:val="00D95317"/>
    <w:rsid w:val="00D955F5"/>
    <w:rsid w:val="00D95A1F"/>
    <w:rsid w:val="00D95C81"/>
    <w:rsid w:val="00D95FAA"/>
    <w:rsid w:val="00D96D68"/>
    <w:rsid w:val="00D97103"/>
    <w:rsid w:val="00D97219"/>
    <w:rsid w:val="00D976AE"/>
    <w:rsid w:val="00D9797D"/>
    <w:rsid w:val="00D97A59"/>
    <w:rsid w:val="00D97FD4"/>
    <w:rsid w:val="00DA021F"/>
    <w:rsid w:val="00DA044C"/>
    <w:rsid w:val="00DA0498"/>
    <w:rsid w:val="00DA0F20"/>
    <w:rsid w:val="00DA1017"/>
    <w:rsid w:val="00DA127F"/>
    <w:rsid w:val="00DA129C"/>
    <w:rsid w:val="00DA14BB"/>
    <w:rsid w:val="00DA162B"/>
    <w:rsid w:val="00DA1892"/>
    <w:rsid w:val="00DA1A1E"/>
    <w:rsid w:val="00DA1C0E"/>
    <w:rsid w:val="00DA1C9C"/>
    <w:rsid w:val="00DA206F"/>
    <w:rsid w:val="00DA22EC"/>
    <w:rsid w:val="00DA2B2C"/>
    <w:rsid w:val="00DA2BFF"/>
    <w:rsid w:val="00DA3085"/>
    <w:rsid w:val="00DA3A4F"/>
    <w:rsid w:val="00DA4044"/>
    <w:rsid w:val="00DA40A6"/>
    <w:rsid w:val="00DA4489"/>
    <w:rsid w:val="00DA4528"/>
    <w:rsid w:val="00DA46C0"/>
    <w:rsid w:val="00DA570D"/>
    <w:rsid w:val="00DA584A"/>
    <w:rsid w:val="00DA6C75"/>
    <w:rsid w:val="00DA7123"/>
    <w:rsid w:val="00DA7165"/>
    <w:rsid w:val="00DA7456"/>
    <w:rsid w:val="00DA7605"/>
    <w:rsid w:val="00DA7BDA"/>
    <w:rsid w:val="00DB0025"/>
    <w:rsid w:val="00DB0301"/>
    <w:rsid w:val="00DB098B"/>
    <w:rsid w:val="00DB0A85"/>
    <w:rsid w:val="00DB0B8E"/>
    <w:rsid w:val="00DB0C52"/>
    <w:rsid w:val="00DB14B3"/>
    <w:rsid w:val="00DB15B9"/>
    <w:rsid w:val="00DB18DF"/>
    <w:rsid w:val="00DB1C0E"/>
    <w:rsid w:val="00DB1DF4"/>
    <w:rsid w:val="00DB1FEF"/>
    <w:rsid w:val="00DB265A"/>
    <w:rsid w:val="00DB2866"/>
    <w:rsid w:val="00DB2967"/>
    <w:rsid w:val="00DB3083"/>
    <w:rsid w:val="00DB34F0"/>
    <w:rsid w:val="00DB3FEC"/>
    <w:rsid w:val="00DB3FFC"/>
    <w:rsid w:val="00DB4075"/>
    <w:rsid w:val="00DB4079"/>
    <w:rsid w:val="00DB418D"/>
    <w:rsid w:val="00DB4ABC"/>
    <w:rsid w:val="00DB4B90"/>
    <w:rsid w:val="00DB4E0E"/>
    <w:rsid w:val="00DB4EA7"/>
    <w:rsid w:val="00DB524D"/>
    <w:rsid w:val="00DB54D7"/>
    <w:rsid w:val="00DB59CB"/>
    <w:rsid w:val="00DB5C36"/>
    <w:rsid w:val="00DB5CE4"/>
    <w:rsid w:val="00DB61B6"/>
    <w:rsid w:val="00DB6291"/>
    <w:rsid w:val="00DB670A"/>
    <w:rsid w:val="00DB6823"/>
    <w:rsid w:val="00DB70A3"/>
    <w:rsid w:val="00DB7402"/>
    <w:rsid w:val="00DB7425"/>
    <w:rsid w:val="00DB75D4"/>
    <w:rsid w:val="00DB7663"/>
    <w:rsid w:val="00DB7A26"/>
    <w:rsid w:val="00DC0300"/>
    <w:rsid w:val="00DC04FC"/>
    <w:rsid w:val="00DC08A5"/>
    <w:rsid w:val="00DC0B45"/>
    <w:rsid w:val="00DC0D47"/>
    <w:rsid w:val="00DC1228"/>
    <w:rsid w:val="00DC140C"/>
    <w:rsid w:val="00DC14D0"/>
    <w:rsid w:val="00DC1E3C"/>
    <w:rsid w:val="00DC2744"/>
    <w:rsid w:val="00DC288E"/>
    <w:rsid w:val="00DC2A62"/>
    <w:rsid w:val="00DC3809"/>
    <w:rsid w:val="00DC393B"/>
    <w:rsid w:val="00DC3DF0"/>
    <w:rsid w:val="00DC4199"/>
    <w:rsid w:val="00DC4276"/>
    <w:rsid w:val="00DC42EB"/>
    <w:rsid w:val="00DC49CE"/>
    <w:rsid w:val="00DC4BE3"/>
    <w:rsid w:val="00DC5065"/>
    <w:rsid w:val="00DC515A"/>
    <w:rsid w:val="00DC5298"/>
    <w:rsid w:val="00DC54BB"/>
    <w:rsid w:val="00DC5F8A"/>
    <w:rsid w:val="00DC64D2"/>
    <w:rsid w:val="00DC6898"/>
    <w:rsid w:val="00DC75C1"/>
    <w:rsid w:val="00DC76CD"/>
    <w:rsid w:val="00DC7715"/>
    <w:rsid w:val="00DC7D92"/>
    <w:rsid w:val="00DD00C5"/>
    <w:rsid w:val="00DD0233"/>
    <w:rsid w:val="00DD0407"/>
    <w:rsid w:val="00DD0503"/>
    <w:rsid w:val="00DD0EFB"/>
    <w:rsid w:val="00DD1ABB"/>
    <w:rsid w:val="00DD1ACE"/>
    <w:rsid w:val="00DD1B6B"/>
    <w:rsid w:val="00DD2223"/>
    <w:rsid w:val="00DD2601"/>
    <w:rsid w:val="00DD2896"/>
    <w:rsid w:val="00DD37C7"/>
    <w:rsid w:val="00DD38DF"/>
    <w:rsid w:val="00DD3CC2"/>
    <w:rsid w:val="00DD4185"/>
    <w:rsid w:val="00DD4666"/>
    <w:rsid w:val="00DD4974"/>
    <w:rsid w:val="00DD4D58"/>
    <w:rsid w:val="00DD5AE3"/>
    <w:rsid w:val="00DD602C"/>
    <w:rsid w:val="00DD6163"/>
    <w:rsid w:val="00DD6893"/>
    <w:rsid w:val="00DD6A96"/>
    <w:rsid w:val="00DD6C68"/>
    <w:rsid w:val="00DD6D4C"/>
    <w:rsid w:val="00DD6E6D"/>
    <w:rsid w:val="00DD7003"/>
    <w:rsid w:val="00DD748C"/>
    <w:rsid w:val="00DE0096"/>
    <w:rsid w:val="00DE01BC"/>
    <w:rsid w:val="00DE056A"/>
    <w:rsid w:val="00DE079A"/>
    <w:rsid w:val="00DE0C96"/>
    <w:rsid w:val="00DE0D33"/>
    <w:rsid w:val="00DE0EB1"/>
    <w:rsid w:val="00DE1166"/>
    <w:rsid w:val="00DE1865"/>
    <w:rsid w:val="00DE1DC2"/>
    <w:rsid w:val="00DE2021"/>
    <w:rsid w:val="00DE27BF"/>
    <w:rsid w:val="00DE28DB"/>
    <w:rsid w:val="00DE2EE9"/>
    <w:rsid w:val="00DE2F6B"/>
    <w:rsid w:val="00DE354C"/>
    <w:rsid w:val="00DE3600"/>
    <w:rsid w:val="00DE3EF1"/>
    <w:rsid w:val="00DE44E4"/>
    <w:rsid w:val="00DE451B"/>
    <w:rsid w:val="00DE4CFF"/>
    <w:rsid w:val="00DE4DEB"/>
    <w:rsid w:val="00DE4EB0"/>
    <w:rsid w:val="00DE5960"/>
    <w:rsid w:val="00DE5B83"/>
    <w:rsid w:val="00DE5EB8"/>
    <w:rsid w:val="00DE5F66"/>
    <w:rsid w:val="00DE6450"/>
    <w:rsid w:val="00DE654F"/>
    <w:rsid w:val="00DE6C83"/>
    <w:rsid w:val="00DE71C2"/>
    <w:rsid w:val="00DE78F5"/>
    <w:rsid w:val="00DE7F85"/>
    <w:rsid w:val="00DE7FEC"/>
    <w:rsid w:val="00DF0420"/>
    <w:rsid w:val="00DF09F7"/>
    <w:rsid w:val="00DF0E08"/>
    <w:rsid w:val="00DF13AD"/>
    <w:rsid w:val="00DF1608"/>
    <w:rsid w:val="00DF1BD6"/>
    <w:rsid w:val="00DF1ED2"/>
    <w:rsid w:val="00DF2657"/>
    <w:rsid w:val="00DF2770"/>
    <w:rsid w:val="00DF278B"/>
    <w:rsid w:val="00DF27B8"/>
    <w:rsid w:val="00DF29B1"/>
    <w:rsid w:val="00DF2CFF"/>
    <w:rsid w:val="00DF3594"/>
    <w:rsid w:val="00DF38EE"/>
    <w:rsid w:val="00DF3CAD"/>
    <w:rsid w:val="00DF3E1B"/>
    <w:rsid w:val="00DF4AD9"/>
    <w:rsid w:val="00DF4F15"/>
    <w:rsid w:val="00DF5166"/>
    <w:rsid w:val="00DF5521"/>
    <w:rsid w:val="00DF5717"/>
    <w:rsid w:val="00DF65C1"/>
    <w:rsid w:val="00DF6635"/>
    <w:rsid w:val="00DF6E4E"/>
    <w:rsid w:val="00DF6FF2"/>
    <w:rsid w:val="00DF7082"/>
    <w:rsid w:val="00DF73C5"/>
    <w:rsid w:val="00DF740C"/>
    <w:rsid w:val="00DF76DC"/>
    <w:rsid w:val="00DF78E5"/>
    <w:rsid w:val="00DF7EC0"/>
    <w:rsid w:val="00DF7F97"/>
    <w:rsid w:val="00E00114"/>
    <w:rsid w:val="00E00616"/>
    <w:rsid w:val="00E009E1"/>
    <w:rsid w:val="00E00EE5"/>
    <w:rsid w:val="00E01006"/>
    <w:rsid w:val="00E0138A"/>
    <w:rsid w:val="00E01BF8"/>
    <w:rsid w:val="00E0203A"/>
    <w:rsid w:val="00E024BE"/>
    <w:rsid w:val="00E02512"/>
    <w:rsid w:val="00E0261F"/>
    <w:rsid w:val="00E02FF3"/>
    <w:rsid w:val="00E031D8"/>
    <w:rsid w:val="00E0375A"/>
    <w:rsid w:val="00E0376E"/>
    <w:rsid w:val="00E03F17"/>
    <w:rsid w:val="00E04118"/>
    <w:rsid w:val="00E0433A"/>
    <w:rsid w:val="00E0434A"/>
    <w:rsid w:val="00E04857"/>
    <w:rsid w:val="00E05D40"/>
    <w:rsid w:val="00E061FC"/>
    <w:rsid w:val="00E06AE3"/>
    <w:rsid w:val="00E06D65"/>
    <w:rsid w:val="00E06DCC"/>
    <w:rsid w:val="00E06FD5"/>
    <w:rsid w:val="00E070C9"/>
    <w:rsid w:val="00E1055B"/>
    <w:rsid w:val="00E1091A"/>
    <w:rsid w:val="00E10D5F"/>
    <w:rsid w:val="00E10EDA"/>
    <w:rsid w:val="00E11AB2"/>
    <w:rsid w:val="00E12FFA"/>
    <w:rsid w:val="00E1368E"/>
    <w:rsid w:val="00E13AAE"/>
    <w:rsid w:val="00E13DA1"/>
    <w:rsid w:val="00E13EC5"/>
    <w:rsid w:val="00E14398"/>
    <w:rsid w:val="00E143D7"/>
    <w:rsid w:val="00E14A69"/>
    <w:rsid w:val="00E14ADC"/>
    <w:rsid w:val="00E14BEB"/>
    <w:rsid w:val="00E14E4C"/>
    <w:rsid w:val="00E14FBB"/>
    <w:rsid w:val="00E15111"/>
    <w:rsid w:val="00E15113"/>
    <w:rsid w:val="00E1511B"/>
    <w:rsid w:val="00E15254"/>
    <w:rsid w:val="00E152C7"/>
    <w:rsid w:val="00E15CC6"/>
    <w:rsid w:val="00E15EF5"/>
    <w:rsid w:val="00E16839"/>
    <w:rsid w:val="00E16977"/>
    <w:rsid w:val="00E17513"/>
    <w:rsid w:val="00E17789"/>
    <w:rsid w:val="00E17F8C"/>
    <w:rsid w:val="00E2017F"/>
    <w:rsid w:val="00E207ED"/>
    <w:rsid w:val="00E20BA3"/>
    <w:rsid w:val="00E20E73"/>
    <w:rsid w:val="00E21C4A"/>
    <w:rsid w:val="00E21DE4"/>
    <w:rsid w:val="00E22508"/>
    <w:rsid w:val="00E22C6B"/>
    <w:rsid w:val="00E2319A"/>
    <w:rsid w:val="00E2373D"/>
    <w:rsid w:val="00E238CA"/>
    <w:rsid w:val="00E23CDB"/>
    <w:rsid w:val="00E23DCA"/>
    <w:rsid w:val="00E2403A"/>
    <w:rsid w:val="00E241A4"/>
    <w:rsid w:val="00E248F4"/>
    <w:rsid w:val="00E24A5E"/>
    <w:rsid w:val="00E24F13"/>
    <w:rsid w:val="00E24F4A"/>
    <w:rsid w:val="00E24F69"/>
    <w:rsid w:val="00E24FF0"/>
    <w:rsid w:val="00E25266"/>
    <w:rsid w:val="00E25662"/>
    <w:rsid w:val="00E25824"/>
    <w:rsid w:val="00E25A70"/>
    <w:rsid w:val="00E25CFD"/>
    <w:rsid w:val="00E25D51"/>
    <w:rsid w:val="00E26747"/>
    <w:rsid w:val="00E26D45"/>
    <w:rsid w:val="00E26ED6"/>
    <w:rsid w:val="00E27015"/>
    <w:rsid w:val="00E2713A"/>
    <w:rsid w:val="00E276F5"/>
    <w:rsid w:val="00E277C1"/>
    <w:rsid w:val="00E27968"/>
    <w:rsid w:val="00E27A82"/>
    <w:rsid w:val="00E27AE3"/>
    <w:rsid w:val="00E27D75"/>
    <w:rsid w:val="00E30086"/>
    <w:rsid w:val="00E300FF"/>
    <w:rsid w:val="00E30174"/>
    <w:rsid w:val="00E302AE"/>
    <w:rsid w:val="00E30653"/>
    <w:rsid w:val="00E30A88"/>
    <w:rsid w:val="00E30AA3"/>
    <w:rsid w:val="00E30E79"/>
    <w:rsid w:val="00E3137F"/>
    <w:rsid w:val="00E315F0"/>
    <w:rsid w:val="00E316BE"/>
    <w:rsid w:val="00E316FE"/>
    <w:rsid w:val="00E31CF1"/>
    <w:rsid w:val="00E31EE3"/>
    <w:rsid w:val="00E31F78"/>
    <w:rsid w:val="00E3251F"/>
    <w:rsid w:val="00E329FB"/>
    <w:rsid w:val="00E32DA1"/>
    <w:rsid w:val="00E33748"/>
    <w:rsid w:val="00E33791"/>
    <w:rsid w:val="00E337FD"/>
    <w:rsid w:val="00E338F1"/>
    <w:rsid w:val="00E3395A"/>
    <w:rsid w:val="00E339AB"/>
    <w:rsid w:val="00E33AFA"/>
    <w:rsid w:val="00E3482F"/>
    <w:rsid w:val="00E3629B"/>
    <w:rsid w:val="00E36613"/>
    <w:rsid w:val="00E36B57"/>
    <w:rsid w:val="00E36F2A"/>
    <w:rsid w:val="00E3752F"/>
    <w:rsid w:val="00E377C6"/>
    <w:rsid w:val="00E37D32"/>
    <w:rsid w:val="00E4002E"/>
    <w:rsid w:val="00E40089"/>
    <w:rsid w:val="00E4037B"/>
    <w:rsid w:val="00E403B1"/>
    <w:rsid w:val="00E40BBE"/>
    <w:rsid w:val="00E40C1C"/>
    <w:rsid w:val="00E40D32"/>
    <w:rsid w:val="00E41070"/>
    <w:rsid w:val="00E4167E"/>
    <w:rsid w:val="00E419D7"/>
    <w:rsid w:val="00E41EA3"/>
    <w:rsid w:val="00E41F09"/>
    <w:rsid w:val="00E42042"/>
    <w:rsid w:val="00E426F8"/>
    <w:rsid w:val="00E42751"/>
    <w:rsid w:val="00E4275E"/>
    <w:rsid w:val="00E427F5"/>
    <w:rsid w:val="00E4284F"/>
    <w:rsid w:val="00E42938"/>
    <w:rsid w:val="00E42CE7"/>
    <w:rsid w:val="00E430FC"/>
    <w:rsid w:val="00E43F5E"/>
    <w:rsid w:val="00E43FF4"/>
    <w:rsid w:val="00E440A8"/>
    <w:rsid w:val="00E44140"/>
    <w:rsid w:val="00E44B72"/>
    <w:rsid w:val="00E44D56"/>
    <w:rsid w:val="00E44F93"/>
    <w:rsid w:val="00E45127"/>
    <w:rsid w:val="00E456F0"/>
    <w:rsid w:val="00E4572D"/>
    <w:rsid w:val="00E45BBC"/>
    <w:rsid w:val="00E45BDA"/>
    <w:rsid w:val="00E4602C"/>
    <w:rsid w:val="00E4607B"/>
    <w:rsid w:val="00E461B5"/>
    <w:rsid w:val="00E46371"/>
    <w:rsid w:val="00E4641D"/>
    <w:rsid w:val="00E468FB"/>
    <w:rsid w:val="00E46A3A"/>
    <w:rsid w:val="00E46EF4"/>
    <w:rsid w:val="00E46F1D"/>
    <w:rsid w:val="00E47F34"/>
    <w:rsid w:val="00E50028"/>
    <w:rsid w:val="00E50B43"/>
    <w:rsid w:val="00E50E01"/>
    <w:rsid w:val="00E5149A"/>
    <w:rsid w:val="00E5166A"/>
    <w:rsid w:val="00E5177C"/>
    <w:rsid w:val="00E5182C"/>
    <w:rsid w:val="00E51938"/>
    <w:rsid w:val="00E51BBE"/>
    <w:rsid w:val="00E523D4"/>
    <w:rsid w:val="00E526C0"/>
    <w:rsid w:val="00E52702"/>
    <w:rsid w:val="00E527EA"/>
    <w:rsid w:val="00E52833"/>
    <w:rsid w:val="00E52D3B"/>
    <w:rsid w:val="00E52F34"/>
    <w:rsid w:val="00E537B6"/>
    <w:rsid w:val="00E53CCB"/>
    <w:rsid w:val="00E54631"/>
    <w:rsid w:val="00E54B16"/>
    <w:rsid w:val="00E5513B"/>
    <w:rsid w:val="00E557D4"/>
    <w:rsid w:val="00E55C08"/>
    <w:rsid w:val="00E55FE4"/>
    <w:rsid w:val="00E56086"/>
    <w:rsid w:val="00E56547"/>
    <w:rsid w:val="00E56856"/>
    <w:rsid w:val="00E56E0B"/>
    <w:rsid w:val="00E57404"/>
    <w:rsid w:val="00E57456"/>
    <w:rsid w:val="00E57553"/>
    <w:rsid w:val="00E60222"/>
    <w:rsid w:val="00E60362"/>
    <w:rsid w:val="00E60573"/>
    <w:rsid w:val="00E609A7"/>
    <w:rsid w:val="00E60D11"/>
    <w:rsid w:val="00E60EFC"/>
    <w:rsid w:val="00E61178"/>
    <w:rsid w:val="00E612DE"/>
    <w:rsid w:val="00E61423"/>
    <w:rsid w:val="00E6176E"/>
    <w:rsid w:val="00E623B2"/>
    <w:rsid w:val="00E624CC"/>
    <w:rsid w:val="00E62B51"/>
    <w:rsid w:val="00E62CE7"/>
    <w:rsid w:val="00E62DA0"/>
    <w:rsid w:val="00E63033"/>
    <w:rsid w:val="00E63106"/>
    <w:rsid w:val="00E63703"/>
    <w:rsid w:val="00E63717"/>
    <w:rsid w:val="00E63A87"/>
    <w:rsid w:val="00E63D48"/>
    <w:rsid w:val="00E63EF8"/>
    <w:rsid w:val="00E63F56"/>
    <w:rsid w:val="00E64253"/>
    <w:rsid w:val="00E65606"/>
    <w:rsid w:val="00E65BCF"/>
    <w:rsid w:val="00E65EC0"/>
    <w:rsid w:val="00E660D2"/>
    <w:rsid w:val="00E6785C"/>
    <w:rsid w:val="00E67951"/>
    <w:rsid w:val="00E67AFC"/>
    <w:rsid w:val="00E67CC1"/>
    <w:rsid w:val="00E70148"/>
    <w:rsid w:val="00E702D2"/>
    <w:rsid w:val="00E702ED"/>
    <w:rsid w:val="00E70461"/>
    <w:rsid w:val="00E7125E"/>
    <w:rsid w:val="00E714EA"/>
    <w:rsid w:val="00E71995"/>
    <w:rsid w:val="00E71A74"/>
    <w:rsid w:val="00E71AC3"/>
    <w:rsid w:val="00E72080"/>
    <w:rsid w:val="00E7243E"/>
    <w:rsid w:val="00E7362B"/>
    <w:rsid w:val="00E742A3"/>
    <w:rsid w:val="00E7443A"/>
    <w:rsid w:val="00E74A70"/>
    <w:rsid w:val="00E75024"/>
    <w:rsid w:val="00E75771"/>
    <w:rsid w:val="00E75870"/>
    <w:rsid w:val="00E75949"/>
    <w:rsid w:val="00E76901"/>
    <w:rsid w:val="00E7697B"/>
    <w:rsid w:val="00E76D8F"/>
    <w:rsid w:val="00E76FEE"/>
    <w:rsid w:val="00E77522"/>
    <w:rsid w:val="00E77697"/>
    <w:rsid w:val="00E77792"/>
    <w:rsid w:val="00E77DD5"/>
    <w:rsid w:val="00E80023"/>
    <w:rsid w:val="00E80368"/>
    <w:rsid w:val="00E81E9D"/>
    <w:rsid w:val="00E81F14"/>
    <w:rsid w:val="00E821D2"/>
    <w:rsid w:val="00E826C4"/>
    <w:rsid w:val="00E82B8A"/>
    <w:rsid w:val="00E82D9B"/>
    <w:rsid w:val="00E8348C"/>
    <w:rsid w:val="00E83660"/>
    <w:rsid w:val="00E837B4"/>
    <w:rsid w:val="00E83C5D"/>
    <w:rsid w:val="00E84763"/>
    <w:rsid w:val="00E84781"/>
    <w:rsid w:val="00E84791"/>
    <w:rsid w:val="00E8482A"/>
    <w:rsid w:val="00E84B9B"/>
    <w:rsid w:val="00E850F3"/>
    <w:rsid w:val="00E854EC"/>
    <w:rsid w:val="00E85FC3"/>
    <w:rsid w:val="00E86B35"/>
    <w:rsid w:val="00E86B59"/>
    <w:rsid w:val="00E86DC8"/>
    <w:rsid w:val="00E87045"/>
    <w:rsid w:val="00E872D2"/>
    <w:rsid w:val="00E8731E"/>
    <w:rsid w:val="00E87D65"/>
    <w:rsid w:val="00E9063B"/>
    <w:rsid w:val="00E91207"/>
    <w:rsid w:val="00E91569"/>
    <w:rsid w:val="00E9172C"/>
    <w:rsid w:val="00E91AEF"/>
    <w:rsid w:val="00E91CFF"/>
    <w:rsid w:val="00E91ED7"/>
    <w:rsid w:val="00E91F67"/>
    <w:rsid w:val="00E92352"/>
    <w:rsid w:val="00E92458"/>
    <w:rsid w:val="00E92BE7"/>
    <w:rsid w:val="00E92DB0"/>
    <w:rsid w:val="00E93109"/>
    <w:rsid w:val="00E93AF9"/>
    <w:rsid w:val="00E93FAA"/>
    <w:rsid w:val="00E94619"/>
    <w:rsid w:val="00E948B1"/>
    <w:rsid w:val="00E94A12"/>
    <w:rsid w:val="00E94E27"/>
    <w:rsid w:val="00E95031"/>
    <w:rsid w:val="00E950FA"/>
    <w:rsid w:val="00E9539C"/>
    <w:rsid w:val="00E95B5B"/>
    <w:rsid w:val="00E95ED7"/>
    <w:rsid w:val="00E9609D"/>
    <w:rsid w:val="00E961F4"/>
    <w:rsid w:val="00E96283"/>
    <w:rsid w:val="00E962E3"/>
    <w:rsid w:val="00E963F7"/>
    <w:rsid w:val="00E9668A"/>
    <w:rsid w:val="00E96A74"/>
    <w:rsid w:val="00E96AD2"/>
    <w:rsid w:val="00E96B1E"/>
    <w:rsid w:val="00E96F31"/>
    <w:rsid w:val="00E97700"/>
    <w:rsid w:val="00E97793"/>
    <w:rsid w:val="00E978F9"/>
    <w:rsid w:val="00E97BE1"/>
    <w:rsid w:val="00E97C6E"/>
    <w:rsid w:val="00E97DD1"/>
    <w:rsid w:val="00EA093D"/>
    <w:rsid w:val="00EA0B6A"/>
    <w:rsid w:val="00EA0C77"/>
    <w:rsid w:val="00EA1012"/>
    <w:rsid w:val="00EA1260"/>
    <w:rsid w:val="00EA180B"/>
    <w:rsid w:val="00EA232E"/>
    <w:rsid w:val="00EA28A5"/>
    <w:rsid w:val="00EA28AA"/>
    <w:rsid w:val="00EA3385"/>
    <w:rsid w:val="00EA39D2"/>
    <w:rsid w:val="00EA3C8F"/>
    <w:rsid w:val="00EA413E"/>
    <w:rsid w:val="00EA4670"/>
    <w:rsid w:val="00EA4671"/>
    <w:rsid w:val="00EA4E65"/>
    <w:rsid w:val="00EA4FAD"/>
    <w:rsid w:val="00EA4FEF"/>
    <w:rsid w:val="00EA5084"/>
    <w:rsid w:val="00EA544B"/>
    <w:rsid w:val="00EA54BD"/>
    <w:rsid w:val="00EA5600"/>
    <w:rsid w:val="00EA5D95"/>
    <w:rsid w:val="00EA66C4"/>
    <w:rsid w:val="00EA796B"/>
    <w:rsid w:val="00EA7C9E"/>
    <w:rsid w:val="00EA7DCE"/>
    <w:rsid w:val="00EA7DEC"/>
    <w:rsid w:val="00EB0873"/>
    <w:rsid w:val="00EB0F2A"/>
    <w:rsid w:val="00EB162E"/>
    <w:rsid w:val="00EB22BB"/>
    <w:rsid w:val="00EB2827"/>
    <w:rsid w:val="00EB2879"/>
    <w:rsid w:val="00EB28C6"/>
    <w:rsid w:val="00EB2AEC"/>
    <w:rsid w:val="00EB2B1A"/>
    <w:rsid w:val="00EB342A"/>
    <w:rsid w:val="00EB3489"/>
    <w:rsid w:val="00EB376B"/>
    <w:rsid w:val="00EB412E"/>
    <w:rsid w:val="00EB418E"/>
    <w:rsid w:val="00EB4DA5"/>
    <w:rsid w:val="00EB53B3"/>
    <w:rsid w:val="00EB5EE9"/>
    <w:rsid w:val="00EB607C"/>
    <w:rsid w:val="00EB614B"/>
    <w:rsid w:val="00EB6A51"/>
    <w:rsid w:val="00EB7962"/>
    <w:rsid w:val="00EB7ABB"/>
    <w:rsid w:val="00EC005D"/>
    <w:rsid w:val="00EC064D"/>
    <w:rsid w:val="00EC0682"/>
    <w:rsid w:val="00EC07C4"/>
    <w:rsid w:val="00EC0C34"/>
    <w:rsid w:val="00EC1C67"/>
    <w:rsid w:val="00EC1D18"/>
    <w:rsid w:val="00EC1D3D"/>
    <w:rsid w:val="00EC1FF7"/>
    <w:rsid w:val="00EC2276"/>
    <w:rsid w:val="00EC26FF"/>
    <w:rsid w:val="00EC28CE"/>
    <w:rsid w:val="00EC2EC4"/>
    <w:rsid w:val="00EC2F54"/>
    <w:rsid w:val="00EC3046"/>
    <w:rsid w:val="00EC4637"/>
    <w:rsid w:val="00EC48DD"/>
    <w:rsid w:val="00EC53E2"/>
    <w:rsid w:val="00EC582F"/>
    <w:rsid w:val="00EC5911"/>
    <w:rsid w:val="00EC592D"/>
    <w:rsid w:val="00EC5B03"/>
    <w:rsid w:val="00EC5E02"/>
    <w:rsid w:val="00EC5FEF"/>
    <w:rsid w:val="00EC620A"/>
    <w:rsid w:val="00EC69FE"/>
    <w:rsid w:val="00ED02DC"/>
    <w:rsid w:val="00ED086B"/>
    <w:rsid w:val="00ED0DBB"/>
    <w:rsid w:val="00ED1330"/>
    <w:rsid w:val="00ED19B7"/>
    <w:rsid w:val="00ED2482"/>
    <w:rsid w:val="00ED26F8"/>
    <w:rsid w:val="00ED2911"/>
    <w:rsid w:val="00ED2989"/>
    <w:rsid w:val="00ED2B4D"/>
    <w:rsid w:val="00ED326C"/>
    <w:rsid w:val="00ED3C22"/>
    <w:rsid w:val="00ED4215"/>
    <w:rsid w:val="00ED4569"/>
    <w:rsid w:val="00ED48E7"/>
    <w:rsid w:val="00ED4B94"/>
    <w:rsid w:val="00ED4D34"/>
    <w:rsid w:val="00ED4F6E"/>
    <w:rsid w:val="00ED5B0F"/>
    <w:rsid w:val="00ED5BCC"/>
    <w:rsid w:val="00ED5E55"/>
    <w:rsid w:val="00ED636A"/>
    <w:rsid w:val="00ED6423"/>
    <w:rsid w:val="00ED675E"/>
    <w:rsid w:val="00ED6BA9"/>
    <w:rsid w:val="00ED6CBC"/>
    <w:rsid w:val="00ED7362"/>
    <w:rsid w:val="00ED7876"/>
    <w:rsid w:val="00ED7CAB"/>
    <w:rsid w:val="00ED7D24"/>
    <w:rsid w:val="00EE0013"/>
    <w:rsid w:val="00EE02C2"/>
    <w:rsid w:val="00EE03B9"/>
    <w:rsid w:val="00EE0630"/>
    <w:rsid w:val="00EE0854"/>
    <w:rsid w:val="00EE091D"/>
    <w:rsid w:val="00EE128A"/>
    <w:rsid w:val="00EE21AF"/>
    <w:rsid w:val="00EE2282"/>
    <w:rsid w:val="00EE23AC"/>
    <w:rsid w:val="00EE2B6F"/>
    <w:rsid w:val="00EE3669"/>
    <w:rsid w:val="00EE3D0A"/>
    <w:rsid w:val="00EE3EE9"/>
    <w:rsid w:val="00EE42D2"/>
    <w:rsid w:val="00EE4380"/>
    <w:rsid w:val="00EE51DE"/>
    <w:rsid w:val="00EE5505"/>
    <w:rsid w:val="00EE5A1A"/>
    <w:rsid w:val="00EE5A6D"/>
    <w:rsid w:val="00EE5F48"/>
    <w:rsid w:val="00EE60D5"/>
    <w:rsid w:val="00EE61A7"/>
    <w:rsid w:val="00EE698D"/>
    <w:rsid w:val="00EE6C8A"/>
    <w:rsid w:val="00EE6D8D"/>
    <w:rsid w:val="00EE6F27"/>
    <w:rsid w:val="00EE7E2B"/>
    <w:rsid w:val="00EF041C"/>
    <w:rsid w:val="00EF0508"/>
    <w:rsid w:val="00EF070F"/>
    <w:rsid w:val="00EF08AB"/>
    <w:rsid w:val="00EF0AA8"/>
    <w:rsid w:val="00EF0FF1"/>
    <w:rsid w:val="00EF13EB"/>
    <w:rsid w:val="00EF15FB"/>
    <w:rsid w:val="00EF1748"/>
    <w:rsid w:val="00EF1E3A"/>
    <w:rsid w:val="00EF1E7F"/>
    <w:rsid w:val="00EF23CF"/>
    <w:rsid w:val="00EF2C0A"/>
    <w:rsid w:val="00EF3A24"/>
    <w:rsid w:val="00EF3A57"/>
    <w:rsid w:val="00EF3A76"/>
    <w:rsid w:val="00EF3B9A"/>
    <w:rsid w:val="00EF448C"/>
    <w:rsid w:val="00EF47B0"/>
    <w:rsid w:val="00EF4B4F"/>
    <w:rsid w:val="00EF522A"/>
    <w:rsid w:val="00EF5A7C"/>
    <w:rsid w:val="00EF5C61"/>
    <w:rsid w:val="00EF5CFC"/>
    <w:rsid w:val="00EF5D18"/>
    <w:rsid w:val="00EF5E4A"/>
    <w:rsid w:val="00EF639F"/>
    <w:rsid w:val="00EF68EF"/>
    <w:rsid w:val="00EF6F49"/>
    <w:rsid w:val="00EF7583"/>
    <w:rsid w:val="00EF7FC8"/>
    <w:rsid w:val="00F001D1"/>
    <w:rsid w:val="00F008D7"/>
    <w:rsid w:val="00F00912"/>
    <w:rsid w:val="00F00CDF"/>
    <w:rsid w:val="00F010DE"/>
    <w:rsid w:val="00F014E8"/>
    <w:rsid w:val="00F01870"/>
    <w:rsid w:val="00F01E34"/>
    <w:rsid w:val="00F022D4"/>
    <w:rsid w:val="00F03DFB"/>
    <w:rsid w:val="00F03EDC"/>
    <w:rsid w:val="00F03EF4"/>
    <w:rsid w:val="00F0450F"/>
    <w:rsid w:val="00F04CE4"/>
    <w:rsid w:val="00F04E18"/>
    <w:rsid w:val="00F04F7D"/>
    <w:rsid w:val="00F059EB"/>
    <w:rsid w:val="00F05D66"/>
    <w:rsid w:val="00F05E34"/>
    <w:rsid w:val="00F05FE1"/>
    <w:rsid w:val="00F06223"/>
    <w:rsid w:val="00F06330"/>
    <w:rsid w:val="00F06443"/>
    <w:rsid w:val="00F068EE"/>
    <w:rsid w:val="00F06ADA"/>
    <w:rsid w:val="00F07078"/>
    <w:rsid w:val="00F072AC"/>
    <w:rsid w:val="00F0768C"/>
    <w:rsid w:val="00F07F6C"/>
    <w:rsid w:val="00F07F7C"/>
    <w:rsid w:val="00F07FB2"/>
    <w:rsid w:val="00F07FDE"/>
    <w:rsid w:val="00F1013C"/>
    <w:rsid w:val="00F1024D"/>
    <w:rsid w:val="00F10712"/>
    <w:rsid w:val="00F108CC"/>
    <w:rsid w:val="00F10AB9"/>
    <w:rsid w:val="00F110FB"/>
    <w:rsid w:val="00F1116A"/>
    <w:rsid w:val="00F1118C"/>
    <w:rsid w:val="00F11226"/>
    <w:rsid w:val="00F11466"/>
    <w:rsid w:val="00F117BF"/>
    <w:rsid w:val="00F119DC"/>
    <w:rsid w:val="00F11CA8"/>
    <w:rsid w:val="00F11DDA"/>
    <w:rsid w:val="00F11E82"/>
    <w:rsid w:val="00F1243E"/>
    <w:rsid w:val="00F124DA"/>
    <w:rsid w:val="00F1263A"/>
    <w:rsid w:val="00F1263B"/>
    <w:rsid w:val="00F12C0B"/>
    <w:rsid w:val="00F136B0"/>
    <w:rsid w:val="00F1374A"/>
    <w:rsid w:val="00F13B42"/>
    <w:rsid w:val="00F1435D"/>
    <w:rsid w:val="00F145DF"/>
    <w:rsid w:val="00F1465B"/>
    <w:rsid w:val="00F14931"/>
    <w:rsid w:val="00F14D47"/>
    <w:rsid w:val="00F1561F"/>
    <w:rsid w:val="00F158BB"/>
    <w:rsid w:val="00F15BA9"/>
    <w:rsid w:val="00F15BF9"/>
    <w:rsid w:val="00F15CA9"/>
    <w:rsid w:val="00F16565"/>
    <w:rsid w:val="00F165D0"/>
    <w:rsid w:val="00F16877"/>
    <w:rsid w:val="00F16919"/>
    <w:rsid w:val="00F1739D"/>
    <w:rsid w:val="00F176AA"/>
    <w:rsid w:val="00F177D2"/>
    <w:rsid w:val="00F177E5"/>
    <w:rsid w:val="00F178A2"/>
    <w:rsid w:val="00F17AA9"/>
    <w:rsid w:val="00F17C30"/>
    <w:rsid w:val="00F17CC8"/>
    <w:rsid w:val="00F17ECC"/>
    <w:rsid w:val="00F20092"/>
    <w:rsid w:val="00F204D2"/>
    <w:rsid w:val="00F20765"/>
    <w:rsid w:val="00F21868"/>
    <w:rsid w:val="00F21A47"/>
    <w:rsid w:val="00F21AB5"/>
    <w:rsid w:val="00F21B11"/>
    <w:rsid w:val="00F21C82"/>
    <w:rsid w:val="00F222F4"/>
    <w:rsid w:val="00F22505"/>
    <w:rsid w:val="00F225B0"/>
    <w:rsid w:val="00F225FB"/>
    <w:rsid w:val="00F226E6"/>
    <w:rsid w:val="00F23109"/>
    <w:rsid w:val="00F23159"/>
    <w:rsid w:val="00F23716"/>
    <w:rsid w:val="00F24ADC"/>
    <w:rsid w:val="00F24B07"/>
    <w:rsid w:val="00F24EAF"/>
    <w:rsid w:val="00F24EF7"/>
    <w:rsid w:val="00F25028"/>
    <w:rsid w:val="00F2511E"/>
    <w:rsid w:val="00F252EA"/>
    <w:rsid w:val="00F25598"/>
    <w:rsid w:val="00F25910"/>
    <w:rsid w:val="00F2594C"/>
    <w:rsid w:val="00F2686F"/>
    <w:rsid w:val="00F269BD"/>
    <w:rsid w:val="00F269D0"/>
    <w:rsid w:val="00F2738C"/>
    <w:rsid w:val="00F273BB"/>
    <w:rsid w:val="00F27863"/>
    <w:rsid w:val="00F279E5"/>
    <w:rsid w:val="00F27BA9"/>
    <w:rsid w:val="00F27DD9"/>
    <w:rsid w:val="00F27E1F"/>
    <w:rsid w:val="00F3017A"/>
    <w:rsid w:val="00F302F5"/>
    <w:rsid w:val="00F30304"/>
    <w:rsid w:val="00F30900"/>
    <w:rsid w:val="00F30C82"/>
    <w:rsid w:val="00F30E13"/>
    <w:rsid w:val="00F30FD1"/>
    <w:rsid w:val="00F315AE"/>
    <w:rsid w:val="00F31A8F"/>
    <w:rsid w:val="00F327D3"/>
    <w:rsid w:val="00F32D6D"/>
    <w:rsid w:val="00F32F0C"/>
    <w:rsid w:val="00F33158"/>
    <w:rsid w:val="00F33377"/>
    <w:rsid w:val="00F33C6F"/>
    <w:rsid w:val="00F33DA8"/>
    <w:rsid w:val="00F341C8"/>
    <w:rsid w:val="00F345D5"/>
    <w:rsid w:val="00F345D8"/>
    <w:rsid w:val="00F346CB"/>
    <w:rsid w:val="00F34775"/>
    <w:rsid w:val="00F34C88"/>
    <w:rsid w:val="00F34D1C"/>
    <w:rsid w:val="00F3525D"/>
    <w:rsid w:val="00F359FD"/>
    <w:rsid w:val="00F35C5D"/>
    <w:rsid w:val="00F35E2C"/>
    <w:rsid w:val="00F35E8C"/>
    <w:rsid w:val="00F36104"/>
    <w:rsid w:val="00F361ED"/>
    <w:rsid w:val="00F3667B"/>
    <w:rsid w:val="00F36726"/>
    <w:rsid w:val="00F3683C"/>
    <w:rsid w:val="00F368CC"/>
    <w:rsid w:val="00F36C3C"/>
    <w:rsid w:val="00F36D0A"/>
    <w:rsid w:val="00F36E31"/>
    <w:rsid w:val="00F37207"/>
    <w:rsid w:val="00F37790"/>
    <w:rsid w:val="00F378D3"/>
    <w:rsid w:val="00F37989"/>
    <w:rsid w:val="00F40B15"/>
    <w:rsid w:val="00F415DE"/>
    <w:rsid w:val="00F41BDD"/>
    <w:rsid w:val="00F41C3B"/>
    <w:rsid w:val="00F42176"/>
    <w:rsid w:val="00F4230F"/>
    <w:rsid w:val="00F4239E"/>
    <w:rsid w:val="00F42511"/>
    <w:rsid w:val="00F426C6"/>
    <w:rsid w:val="00F42701"/>
    <w:rsid w:val="00F42A19"/>
    <w:rsid w:val="00F42AEA"/>
    <w:rsid w:val="00F42D42"/>
    <w:rsid w:val="00F42DC8"/>
    <w:rsid w:val="00F431E9"/>
    <w:rsid w:val="00F432E5"/>
    <w:rsid w:val="00F433E3"/>
    <w:rsid w:val="00F43691"/>
    <w:rsid w:val="00F43E1E"/>
    <w:rsid w:val="00F441AE"/>
    <w:rsid w:val="00F442F6"/>
    <w:rsid w:val="00F445C9"/>
    <w:rsid w:val="00F446B9"/>
    <w:rsid w:val="00F44713"/>
    <w:rsid w:val="00F44D8D"/>
    <w:rsid w:val="00F45198"/>
    <w:rsid w:val="00F45415"/>
    <w:rsid w:val="00F46056"/>
    <w:rsid w:val="00F46168"/>
    <w:rsid w:val="00F46272"/>
    <w:rsid w:val="00F46499"/>
    <w:rsid w:val="00F464C0"/>
    <w:rsid w:val="00F46DC1"/>
    <w:rsid w:val="00F46F24"/>
    <w:rsid w:val="00F470A2"/>
    <w:rsid w:val="00F47322"/>
    <w:rsid w:val="00F47623"/>
    <w:rsid w:val="00F47674"/>
    <w:rsid w:val="00F478FA"/>
    <w:rsid w:val="00F47C0C"/>
    <w:rsid w:val="00F47CD1"/>
    <w:rsid w:val="00F47EDC"/>
    <w:rsid w:val="00F50B3C"/>
    <w:rsid w:val="00F50E28"/>
    <w:rsid w:val="00F50F78"/>
    <w:rsid w:val="00F512D6"/>
    <w:rsid w:val="00F513D9"/>
    <w:rsid w:val="00F51482"/>
    <w:rsid w:val="00F514A7"/>
    <w:rsid w:val="00F5181C"/>
    <w:rsid w:val="00F51AB9"/>
    <w:rsid w:val="00F51CEB"/>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4859"/>
    <w:rsid w:val="00F54A2E"/>
    <w:rsid w:val="00F54D9A"/>
    <w:rsid w:val="00F554BD"/>
    <w:rsid w:val="00F554D0"/>
    <w:rsid w:val="00F55535"/>
    <w:rsid w:val="00F5566E"/>
    <w:rsid w:val="00F55AC6"/>
    <w:rsid w:val="00F55F09"/>
    <w:rsid w:val="00F56131"/>
    <w:rsid w:val="00F56572"/>
    <w:rsid w:val="00F5676A"/>
    <w:rsid w:val="00F567F7"/>
    <w:rsid w:val="00F5746E"/>
    <w:rsid w:val="00F575FF"/>
    <w:rsid w:val="00F576C1"/>
    <w:rsid w:val="00F57806"/>
    <w:rsid w:val="00F57A74"/>
    <w:rsid w:val="00F57BB9"/>
    <w:rsid w:val="00F57E6C"/>
    <w:rsid w:val="00F57F2F"/>
    <w:rsid w:val="00F604CC"/>
    <w:rsid w:val="00F6075E"/>
    <w:rsid w:val="00F60A0A"/>
    <w:rsid w:val="00F60CAD"/>
    <w:rsid w:val="00F60F26"/>
    <w:rsid w:val="00F6143D"/>
    <w:rsid w:val="00F61512"/>
    <w:rsid w:val="00F61535"/>
    <w:rsid w:val="00F616B5"/>
    <w:rsid w:val="00F618D5"/>
    <w:rsid w:val="00F62283"/>
    <w:rsid w:val="00F622CA"/>
    <w:rsid w:val="00F63292"/>
    <w:rsid w:val="00F637EC"/>
    <w:rsid w:val="00F63ABE"/>
    <w:rsid w:val="00F648C0"/>
    <w:rsid w:val="00F6521F"/>
    <w:rsid w:val="00F65742"/>
    <w:rsid w:val="00F66824"/>
    <w:rsid w:val="00F66B6B"/>
    <w:rsid w:val="00F672DD"/>
    <w:rsid w:val="00F674AF"/>
    <w:rsid w:val="00F706F8"/>
    <w:rsid w:val="00F70BEF"/>
    <w:rsid w:val="00F70C9F"/>
    <w:rsid w:val="00F70E6B"/>
    <w:rsid w:val="00F71265"/>
    <w:rsid w:val="00F7159A"/>
    <w:rsid w:val="00F71EED"/>
    <w:rsid w:val="00F71EF5"/>
    <w:rsid w:val="00F7209F"/>
    <w:rsid w:val="00F72502"/>
    <w:rsid w:val="00F72B1E"/>
    <w:rsid w:val="00F72DBF"/>
    <w:rsid w:val="00F734CD"/>
    <w:rsid w:val="00F7351E"/>
    <w:rsid w:val="00F73656"/>
    <w:rsid w:val="00F73797"/>
    <w:rsid w:val="00F73C5A"/>
    <w:rsid w:val="00F73F0B"/>
    <w:rsid w:val="00F73F10"/>
    <w:rsid w:val="00F7598F"/>
    <w:rsid w:val="00F75A05"/>
    <w:rsid w:val="00F76105"/>
    <w:rsid w:val="00F763A7"/>
    <w:rsid w:val="00F76735"/>
    <w:rsid w:val="00F7686B"/>
    <w:rsid w:val="00F76A8F"/>
    <w:rsid w:val="00F76C4E"/>
    <w:rsid w:val="00F76CEA"/>
    <w:rsid w:val="00F76E9A"/>
    <w:rsid w:val="00F77677"/>
    <w:rsid w:val="00F776F5"/>
    <w:rsid w:val="00F77A8F"/>
    <w:rsid w:val="00F77B31"/>
    <w:rsid w:val="00F77BF3"/>
    <w:rsid w:val="00F77F4D"/>
    <w:rsid w:val="00F8004F"/>
    <w:rsid w:val="00F8047D"/>
    <w:rsid w:val="00F80877"/>
    <w:rsid w:val="00F80EE5"/>
    <w:rsid w:val="00F8142B"/>
    <w:rsid w:val="00F81836"/>
    <w:rsid w:val="00F819E5"/>
    <w:rsid w:val="00F8251E"/>
    <w:rsid w:val="00F82930"/>
    <w:rsid w:val="00F82D02"/>
    <w:rsid w:val="00F82F5B"/>
    <w:rsid w:val="00F82F73"/>
    <w:rsid w:val="00F83E53"/>
    <w:rsid w:val="00F84016"/>
    <w:rsid w:val="00F8434A"/>
    <w:rsid w:val="00F8487F"/>
    <w:rsid w:val="00F854B7"/>
    <w:rsid w:val="00F85949"/>
    <w:rsid w:val="00F85EE8"/>
    <w:rsid w:val="00F8697B"/>
    <w:rsid w:val="00F86A38"/>
    <w:rsid w:val="00F86FDA"/>
    <w:rsid w:val="00F879C2"/>
    <w:rsid w:val="00F90858"/>
    <w:rsid w:val="00F90DEB"/>
    <w:rsid w:val="00F9110C"/>
    <w:rsid w:val="00F91273"/>
    <w:rsid w:val="00F915E0"/>
    <w:rsid w:val="00F91BA7"/>
    <w:rsid w:val="00F91F9B"/>
    <w:rsid w:val="00F91FE9"/>
    <w:rsid w:val="00F92672"/>
    <w:rsid w:val="00F92A22"/>
    <w:rsid w:val="00F92EFC"/>
    <w:rsid w:val="00F931AD"/>
    <w:rsid w:val="00F934C0"/>
    <w:rsid w:val="00F938B9"/>
    <w:rsid w:val="00F93A0C"/>
    <w:rsid w:val="00F93A72"/>
    <w:rsid w:val="00F94099"/>
    <w:rsid w:val="00F947B4"/>
    <w:rsid w:val="00F94A0A"/>
    <w:rsid w:val="00F952C0"/>
    <w:rsid w:val="00F96684"/>
    <w:rsid w:val="00F97103"/>
    <w:rsid w:val="00F9747A"/>
    <w:rsid w:val="00F97C2A"/>
    <w:rsid w:val="00F97F5E"/>
    <w:rsid w:val="00FA0226"/>
    <w:rsid w:val="00FA0EFA"/>
    <w:rsid w:val="00FA0FDF"/>
    <w:rsid w:val="00FA10CB"/>
    <w:rsid w:val="00FA11D1"/>
    <w:rsid w:val="00FA142C"/>
    <w:rsid w:val="00FA1A34"/>
    <w:rsid w:val="00FA1B49"/>
    <w:rsid w:val="00FA2242"/>
    <w:rsid w:val="00FA2876"/>
    <w:rsid w:val="00FA29EF"/>
    <w:rsid w:val="00FA2BAF"/>
    <w:rsid w:val="00FA2C09"/>
    <w:rsid w:val="00FA31F5"/>
    <w:rsid w:val="00FA343B"/>
    <w:rsid w:val="00FA3531"/>
    <w:rsid w:val="00FA3728"/>
    <w:rsid w:val="00FA3820"/>
    <w:rsid w:val="00FA3A26"/>
    <w:rsid w:val="00FA3D8E"/>
    <w:rsid w:val="00FA3E4D"/>
    <w:rsid w:val="00FA415E"/>
    <w:rsid w:val="00FA44A4"/>
    <w:rsid w:val="00FA44C3"/>
    <w:rsid w:val="00FA477F"/>
    <w:rsid w:val="00FA4D18"/>
    <w:rsid w:val="00FA4EAE"/>
    <w:rsid w:val="00FA505C"/>
    <w:rsid w:val="00FA57F1"/>
    <w:rsid w:val="00FA581D"/>
    <w:rsid w:val="00FA585C"/>
    <w:rsid w:val="00FA5993"/>
    <w:rsid w:val="00FA5BB8"/>
    <w:rsid w:val="00FA5C1B"/>
    <w:rsid w:val="00FA6A4E"/>
    <w:rsid w:val="00FA715F"/>
    <w:rsid w:val="00FA729B"/>
    <w:rsid w:val="00FA72E1"/>
    <w:rsid w:val="00FA738E"/>
    <w:rsid w:val="00FA7538"/>
    <w:rsid w:val="00FA7613"/>
    <w:rsid w:val="00FA7F4B"/>
    <w:rsid w:val="00FB000B"/>
    <w:rsid w:val="00FB042A"/>
    <w:rsid w:val="00FB055D"/>
    <w:rsid w:val="00FB0BCC"/>
    <w:rsid w:val="00FB0E49"/>
    <w:rsid w:val="00FB1A6D"/>
    <w:rsid w:val="00FB266F"/>
    <w:rsid w:val="00FB29E4"/>
    <w:rsid w:val="00FB2AE5"/>
    <w:rsid w:val="00FB3177"/>
    <w:rsid w:val="00FB31F6"/>
    <w:rsid w:val="00FB3259"/>
    <w:rsid w:val="00FB3548"/>
    <w:rsid w:val="00FB35D2"/>
    <w:rsid w:val="00FB3815"/>
    <w:rsid w:val="00FB3E50"/>
    <w:rsid w:val="00FB3F18"/>
    <w:rsid w:val="00FB3F94"/>
    <w:rsid w:val="00FB4041"/>
    <w:rsid w:val="00FB40E2"/>
    <w:rsid w:val="00FB43C9"/>
    <w:rsid w:val="00FB4567"/>
    <w:rsid w:val="00FB4910"/>
    <w:rsid w:val="00FB4F4B"/>
    <w:rsid w:val="00FB5567"/>
    <w:rsid w:val="00FB5873"/>
    <w:rsid w:val="00FB5A90"/>
    <w:rsid w:val="00FB6C6B"/>
    <w:rsid w:val="00FB714D"/>
    <w:rsid w:val="00FB7DF0"/>
    <w:rsid w:val="00FB7FC1"/>
    <w:rsid w:val="00FC05F0"/>
    <w:rsid w:val="00FC0B33"/>
    <w:rsid w:val="00FC0C55"/>
    <w:rsid w:val="00FC0C8C"/>
    <w:rsid w:val="00FC0E49"/>
    <w:rsid w:val="00FC0FBC"/>
    <w:rsid w:val="00FC17F8"/>
    <w:rsid w:val="00FC1942"/>
    <w:rsid w:val="00FC24FC"/>
    <w:rsid w:val="00FC27FF"/>
    <w:rsid w:val="00FC2A6E"/>
    <w:rsid w:val="00FC2A89"/>
    <w:rsid w:val="00FC2E64"/>
    <w:rsid w:val="00FC3194"/>
    <w:rsid w:val="00FC3391"/>
    <w:rsid w:val="00FC34CF"/>
    <w:rsid w:val="00FC363D"/>
    <w:rsid w:val="00FC37BA"/>
    <w:rsid w:val="00FC3864"/>
    <w:rsid w:val="00FC3F50"/>
    <w:rsid w:val="00FC405E"/>
    <w:rsid w:val="00FC40A9"/>
    <w:rsid w:val="00FC41C9"/>
    <w:rsid w:val="00FC491E"/>
    <w:rsid w:val="00FC52E6"/>
    <w:rsid w:val="00FC552B"/>
    <w:rsid w:val="00FC5806"/>
    <w:rsid w:val="00FC6217"/>
    <w:rsid w:val="00FC6359"/>
    <w:rsid w:val="00FC6407"/>
    <w:rsid w:val="00FC65C9"/>
    <w:rsid w:val="00FC6A4F"/>
    <w:rsid w:val="00FC6F6E"/>
    <w:rsid w:val="00FC727D"/>
    <w:rsid w:val="00FC79A5"/>
    <w:rsid w:val="00FC7D05"/>
    <w:rsid w:val="00FC7E45"/>
    <w:rsid w:val="00FD01D8"/>
    <w:rsid w:val="00FD046C"/>
    <w:rsid w:val="00FD0649"/>
    <w:rsid w:val="00FD085F"/>
    <w:rsid w:val="00FD097E"/>
    <w:rsid w:val="00FD0C61"/>
    <w:rsid w:val="00FD0CE7"/>
    <w:rsid w:val="00FD0CF1"/>
    <w:rsid w:val="00FD0CF9"/>
    <w:rsid w:val="00FD0DCC"/>
    <w:rsid w:val="00FD10DD"/>
    <w:rsid w:val="00FD1501"/>
    <w:rsid w:val="00FD1F0E"/>
    <w:rsid w:val="00FD28EA"/>
    <w:rsid w:val="00FD2A18"/>
    <w:rsid w:val="00FD2BC4"/>
    <w:rsid w:val="00FD2D84"/>
    <w:rsid w:val="00FD2E3D"/>
    <w:rsid w:val="00FD4285"/>
    <w:rsid w:val="00FD4F94"/>
    <w:rsid w:val="00FD50ED"/>
    <w:rsid w:val="00FD52FA"/>
    <w:rsid w:val="00FD54D9"/>
    <w:rsid w:val="00FD55AC"/>
    <w:rsid w:val="00FD5BDF"/>
    <w:rsid w:val="00FD62D6"/>
    <w:rsid w:val="00FD64A8"/>
    <w:rsid w:val="00FD6F30"/>
    <w:rsid w:val="00FD7051"/>
    <w:rsid w:val="00FD7E5D"/>
    <w:rsid w:val="00FE020A"/>
    <w:rsid w:val="00FE08DE"/>
    <w:rsid w:val="00FE0A12"/>
    <w:rsid w:val="00FE0CDD"/>
    <w:rsid w:val="00FE0FCA"/>
    <w:rsid w:val="00FE10C3"/>
    <w:rsid w:val="00FE1166"/>
    <w:rsid w:val="00FE1243"/>
    <w:rsid w:val="00FE191F"/>
    <w:rsid w:val="00FE1976"/>
    <w:rsid w:val="00FE2561"/>
    <w:rsid w:val="00FE2910"/>
    <w:rsid w:val="00FE2920"/>
    <w:rsid w:val="00FE31F2"/>
    <w:rsid w:val="00FE3284"/>
    <w:rsid w:val="00FE3613"/>
    <w:rsid w:val="00FE3FB2"/>
    <w:rsid w:val="00FE423F"/>
    <w:rsid w:val="00FE4241"/>
    <w:rsid w:val="00FE4EDA"/>
    <w:rsid w:val="00FE5117"/>
    <w:rsid w:val="00FE55C9"/>
    <w:rsid w:val="00FE5C13"/>
    <w:rsid w:val="00FE5CFA"/>
    <w:rsid w:val="00FE6005"/>
    <w:rsid w:val="00FE6217"/>
    <w:rsid w:val="00FE64A4"/>
    <w:rsid w:val="00FE6BA6"/>
    <w:rsid w:val="00FE6D76"/>
    <w:rsid w:val="00FE76A3"/>
    <w:rsid w:val="00FE7C2D"/>
    <w:rsid w:val="00FF06F4"/>
    <w:rsid w:val="00FF1327"/>
    <w:rsid w:val="00FF14F4"/>
    <w:rsid w:val="00FF1AB5"/>
    <w:rsid w:val="00FF41AC"/>
    <w:rsid w:val="00FF42D0"/>
    <w:rsid w:val="00FF4317"/>
    <w:rsid w:val="00FF4781"/>
    <w:rsid w:val="00FF49A9"/>
    <w:rsid w:val="00FF49EB"/>
    <w:rsid w:val="00FF4EBA"/>
    <w:rsid w:val="00FF545B"/>
    <w:rsid w:val="00FF57D9"/>
    <w:rsid w:val="00FF6785"/>
    <w:rsid w:val="00FF6AF8"/>
    <w:rsid w:val="00FF71D4"/>
    <w:rsid w:val="00FF71D6"/>
    <w:rsid w:val="00FF7640"/>
    <w:rsid w:val="00FF7EA1"/>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semiHidden/>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jpeg"/><Relationship Id="rId21" Type="http://schemas.microsoft.com/office/2011/relationships/commentsExtended" Target="commentsExtended.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6/09/relationships/commentsIds" Target="commentsIds.xm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comments" Target="comments.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9375</TotalTime>
  <Pages>101</Pages>
  <Words>84218</Words>
  <Characters>480045</Characters>
  <Application>Microsoft Office Word</Application>
  <DocSecurity>0</DocSecurity>
  <Lines>4000</Lines>
  <Paragraphs>1126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885</cp:revision>
  <dcterms:created xsi:type="dcterms:W3CDTF">2022-04-09T15:31:00Z</dcterms:created>
  <dcterms:modified xsi:type="dcterms:W3CDTF">2022-04-23T12:42:00Z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id="FIuKoiuG"/&gt;&lt;style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